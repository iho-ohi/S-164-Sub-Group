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FD9268" w14:textId="3799B91A" w:rsidR="00D85BCA" w:rsidRDefault="00D85BCA">
      <w:pPr>
        <w:widowControl/>
        <w:spacing w:line="240" w:lineRule="auto"/>
        <w:jc w:val="left"/>
        <w:rPr>
          <w:bCs/>
        </w:rPr>
      </w:pPr>
      <w:r>
        <w:rPr>
          <w:b/>
          <w:bCs/>
        </w:rPr>
        <w:br w:type="page"/>
      </w:r>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3AACA73" w:rsidR="009A076E" w:rsidRPr="0073093B" w:rsidRDefault="00A850DB" w:rsidP="00714F8B">
      <w:pPr>
        <w:rPr>
          <w:rStyle w:val="module"/>
          <w:rFonts w:cs="Arial"/>
          <w:sz w:val="22"/>
          <w:szCs w:val="22"/>
        </w:rPr>
      </w:pPr>
      <w:r>
        <w:rPr>
          <w:noProof/>
        </w:rPr>
        <mc:AlternateContent>
          <mc:Choice Requires="wpg">
            <w:drawing>
              <wp:anchor distT="0" distB="0" distL="114300" distR="114300" simplePos="0" relativeHeight="251658752" behindDoc="0" locked="0" layoutInCell="1" allowOverlap="1" wp14:anchorId="111DC2E2" wp14:editId="41E830F4">
                <wp:simplePos x="0" y="0"/>
                <wp:positionH relativeFrom="margin">
                  <wp:align>center</wp:align>
                </wp:positionH>
                <wp:positionV relativeFrom="paragraph">
                  <wp:posOffset>-2691130</wp:posOffset>
                </wp:positionV>
                <wp:extent cx="6530340" cy="9363710"/>
                <wp:effectExtent l="0" t="0" r="0" b="0"/>
                <wp:wrapNone/>
                <wp:docPr id="6331222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63710"/>
                          <a:chOff x="9874" y="28343"/>
                          <a:chExt cx="6530457" cy="9363850"/>
                        </a:xfrm>
                      </wpg:grpSpPr>
                      <wps:wsp>
                        <wps:cNvPr id="19" name="Tekstvak 2"/>
                        <wps:cNvSpPr txBox="1"/>
                        <wps:spPr>
                          <a:xfrm>
                            <a:off x="934605" y="28343"/>
                            <a:ext cx="705453" cy="750001"/>
                          </a:xfrm>
                          <a:prstGeom prst="rect">
                            <a:avLst/>
                          </a:prstGeom>
                          <a:solidFill>
                            <a:srgbClr val="F1EACA"/>
                          </a:solidFill>
                          <a:ln w="6350">
                            <a:noFill/>
                          </a:ln>
                        </wps:spPr>
                        <wps:txbx>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0" name="Afbeelding 3"/>
                          <pic:cNvPicPr>
                            <a:picLocks noChangeAspect="1"/>
                          </pic:cNvPicPr>
                        </pic:nvPicPr>
                        <pic:blipFill>
                          <a:blip r:embed="rId8" cstate="print"/>
                          <a:stretch>
                            <a:fillRect/>
                          </a:stretch>
                        </pic:blipFill>
                        <pic:spPr>
                          <a:xfrm>
                            <a:off x="9874" y="5873085"/>
                            <a:ext cx="934720" cy="927100"/>
                          </a:xfrm>
                          <a:prstGeom prst="rect">
                            <a:avLst/>
                          </a:prstGeom>
                        </pic:spPr>
                      </pic:pic>
                      <pic:pic xmlns:pic="http://schemas.openxmlformats.org/drawingml/2006/picture">
                        <pic:nvPicPr>
                          <pic:cNvPr id="21" name="Afbeelding 6"/>
                          <pic:cNvPicPr>
                            <a:picLocks noChangeAspect="1"/>
                          </pic:cNvPicPr>
                        </pic:nvPicPr>
                        <pic:blipFill>
                          <a:blip r:embed="rId9" cstate="print"/>
                          <a:stretch>
                            <a:fillRect/>
                          </a:stretch>
                        </pic:blipFill>
                        <pic:spPr>
                          <a:xfrm>
                            <a:off x="10510" y="6800193"/>
                            <a:ext cx="934085" cy="927100"/>
                          </a:xfrm>
                          <a:prstGeom prst="rect">
                            <a:avLst/>
                          </a:prstGeom>
                        </pic:spPr>
                      </pic:pic>
                      <pic:pic xmlns:pic="http://schemas.openxmlformats.org/drawingml/2006/picture">
                        <pic:nvPicPr>
                          <pic:cNvPr id="229" name="Afbeelding 7"/>
                          <pic:cNvPicPr>
                            <a:picLocks noChangeAspect="1"/>
                          </pic:cNvPicPr>
                        </pic:nvPicPr>
                        <pic:blipFill>
                          <a:blip r:embed="rId10" cstate="print"/>
                          <a:stretch>
                            <a:fillRect/>
                          </a:stretch>
                        </pic:blipFill>
                        <pic:spPr>
                          <a:xfrm>
                            <a:off x="945931" y="6800193"/>
                            <a:ext cx="927100" cy="927100"/>
                          </a:xfrm>
                          <a:prstGeom prst="rect">
                            <a:avLst/>
                          </a:prstGeom>
                        </pic:spPr>
                      </pic:pic>
                      <wps:wsp>
                        <wps:cNvPr id="230" name="Tekstvak 10"/>
                        <wps:cNvSpPr txBox="1"/>
                        <wps:spPr>
                          <a:xfrm>
                            <a:off x="3689131" y="6800193"/>
                            <a:ext cx="2851200" cy="2592000"/>
                          </a:xfrm>
                          <a:prstGeom prst="rect">
                            <a:avLst/>
                          </a:prstGeom>
                          <a:solidFill>
                            <a:srgbClr val="00AC9E"/>
                          </a:solidFill>
                          <a:ln w="6350">
                            <a:noFill/>
                          </a:ln>
                        </wps:spPr>
                        <wps:txbx>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35" name="Tekstvak 1"/>
                        <wps:cNvSpPr txBox="1"/>
                        <wps:spPr>
                          <a:xfrm>
                            <a:off x="945931" y="756745"/>
                            <a:ext cx="5583600" cy="6040800"/>
                          </a:xfrm>
                          <a:prstGeom prst="rect">
                            <a:avLst/>
                          </a:prstGeom>
                          <a:solidFill>
                            <a:schemeClr val="lt1"/>
                          </a:solidFill>
                          <a:ln w="6350">
                            <a:solidFill>
                              <a:srgbClr val="001532"/>
                            </a:solidFill>
                          </a:ln>
                        </wps:spPr>
                        <wps:txbx>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4B5B6B96"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 xml:space="preserve">Edition 1.0.0 – </w:t>
                              </w:r>
                              <w:r w:rsidR="009F0C0B">
                                <w:rPr>
                                  <w:rFonts w:ascii="Arial" w:hAnsi="Arial" w:cs="HelveticaNeueLT Std Med"/>
                                  <w:b/>
                                  <w:color w:val="FF0000"/>
                                  <w:sz w:val="28"/>
                                  <w:szCs w:val="28"/>
                                  <w:lang w:val="en-GB"/>
                                </w:rPr>
                                <w:t>14-06-2024</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DC2E2" id="Group 2" o:spid="_x0000_s1026" style="position:absolute;left:0;text-align:left;margin-left:0;margin-top:-211.9pt;width:514.2pt;height:737.3pt;z-index:25165875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kXZ72rgEAAAl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1027" type="#_x0000_t202" style="position:absolute;left:9346;top:283;width:7054;height:75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5A99D01B"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r w:rsidRPr="00364869">
                          <w:rPr>
                            <w:rFonts w:ascii="Arial" w:hAnsi="Arial" w:cs="HelveticaNeueLT Std Med"/>
                            <w:b/>
                            <w:color w:val="00004C"/>
                            <w:sz w:val="56"/>
                            <w:szCs w:val="56"/>
                            <w:lang w:val="en-GB"/>
                          </w:rPr>
                          <w:t>IHO Test Data Sets in ECDIS</w:t>
                        </w:r>
                      </w:p>
                      <w:p w14:paraId="23862A29" w14:textId="59D176C5"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239040E2" w14:textId="53C6510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6D0C32B8" w14:textId="4B5B6B96"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r w:rsidRPr="00364869">
                          <w:rPr>
                            <w:rFonts w:ascii="Arial" w:hAnsi="Arial" w:cs="HelveticaNeueLT Std Med"/>
                            <w:b/>
                            <w:color w:val="00004C"/>
                            <w:sz w:val="28"/>
                            <w:szCs w:val="28"/>
                            <w:lang w:val="en-GB"/>
                          </w:rPr>
                          <w:t xml:space="preserve">Edition 1.0.0 – </w:t>
                        </w:r>
                        <w:r w:rsidR="009F0C0B">
                          <w:rPr>
                            <w:rFonts w:ascii="Arial" w:hAnsi="Arial" w:cs="HelveticaNeueLT Std Med"/>
                            <w:b/>
                            <w:color w:val="FF0000"/>
                            <w:sz w:val="28"/>
                            <w:szCs w:val="28"/>
                            <w:lang w:val="en-GB"/>
                          </w:rPr>
                          <w:t>14-06-2024</w:t>
                        </w:r>
                      </w:p>
                      <w:p w14:paraId="110CCB21" w14:textId="2DA48013"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32D975C6" w14:textId="1AD22029" w:rsidR="007C7DD8" w:rsidRPr="00364869" w:rsidRDefault="007C7DD8" w:rsidP="00714F8B">
                        <w:pPr>
                          <w:pStyle w:val="Basisalinea"/>
                          <w:suppressAutoHyphens/>
                          <w:spacing w:line="240" w:lineRule="auto"/>
                          <w:rPr>
                            <w:rFonts w:ascii="Arial" w:hAnsi="Arial" w:cs="HelveticaNeueLT Std Med"/>
                            <w:b/>
                            <w:color w:val="00004C"/>
                            <w:sz w:val="28"/>
                            <w:szCs w:val="28"/>
                            <w:lang w:val="en-GB"/>
                          </w:rPr>
                        </w:pPr>
                      </w:p>
                      <w:p w14:paraId="7015DB2A" w14:textId="0A2894C6"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p>
                      <w:p w14:paraId="5B87FD07" w14:textId="1C98F707" w:rsidR="007C7DD8" w:rsidRPr="00364869" w:rsidRDefault="007C7DD8" w:rsidP="00714F8B">
                        <w:pPr>
                          <w:pStyle w:val="Basisalinea"/>
                          <w:suppressAutoHyphens/>
                          <w:spacing w:line="240" w:lineRule="auto"/>
                          <w:rPr>
                            <w:rFonts w:ascii="Arial" w:hAnsi="Arial" w:cs="HelveticaNeueLT Std Med"/>
                            <w:b/>
                            <w:color w:val="00004C"/>
                            <w:sz w:val="40"/>
                            <w:szCs w:val="40"/>
                            <w:lang w:val="en-GB"/>
                          </w:rPr>
                        </w:pPr>
                        <w:r w:rsidRPr="00364869">
                          <w:rPr>
                            <w:rFonts w:ascii="Arial" w:hAnsi="Arial" w:cs="HelveticaNeueLT Std Med"/>
                            <w:b/>
                            <w:color w:val="00004C"/>
                            <w:sz w:val="40"/>
                            <w:szCs w:val="40"/>
                            <w:lang w:val="en-GB"/>
                          </w:rPr>
                          <w:t>Instruction Manual for the Use of IHO Test Data Sets in ECDIS</w:t>
                        </w:r>
                      </w:p>
                      <w:p w14:paraId="0802B628" w14:textId="33498A4E"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6B12D300" w14:textId="274BA61C"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1"/>
      </w:tblGrid>
      <w:tr w:rsidR="00AF1722" w:rsidRPr="00DC6E9A" w14:paraId="334EE5C3" w14:textId="77777777" w:rsidTr="00FA4CED">
        <w:tc>
          <w:tcPr>
            <w:tcW w:w="9253" w:type="dxa"/>
            <w:tcBorders>
              <w:top w:val="single" w:sz="4" w:space="0" w:color="000000"/>
            </w:tcBorders>
          </w:tcPr>
          <w:p w14:paraId="02DEAAE6" w14:textId="346C7817"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73093B">
              <w:rPr>
                <w:rFonts w:ascii="Helvetica" w:hAnsi="Helvetica"/>
                <w:sz w:val="22"/>
                <w:szCs w:val="22"/>
                <w:lang w:val="en-AU"/>
              </w:rPr>
              <w:t>3</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4"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894701">
      <w:pPr>
        <w:pStyle w:val="TOC2"/>
        <w:sectPr w:rsidR="00A40A6D" w:rsidRPr="00C33EE6" w:rsidSect="00A36169">
          <w:headerReference w:type="even" r:id="rId15"/>
          <w:headerReference w:type="default" r:id="rId16"/>
          <w:footerReference w:type="even" r:id="rId17"/>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0703E023" w14:textId="2E3071D0" w:rsidR="00894701" w:rsidRDefault="004C757E">
      <w:pPr>
        <w:pStyle w:val="TOC1"/>
        <w:rPr>
          <w:ins w:id="1"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ins w:id="2" w:author="jonathan pritchard" w:date="2023-12-06T09:49:00Z">
        <w:r w:rsidR="00894701">
          <w:rPr>
            <w:noProof/>
          </w:rPr>
          <w:t>1</w:t>
        </w:r>
        <w:r w:rsidR="00894701">
          <w:rPr>
            <w:rFonts w:asciiTheme="minorHAnsi" w:eastAsiaTheme="minorEastAsia" w:hAnsiTheme="minorHAnsi" w:cstheme="minorBidi"/>
            <w:b w:val="0"/>
            <w:caps w:val="0"/>
            <w:noProof/>
            <w:snapToGrid/>
            <w:kern w:val="2"/>
            <w:szCs w:val="22"/>
            <w:lang w:eastAsia="en-GB"/>
            <w14:ligatures w14:val="standardContextual"/>
          </w:rPr>
          <w:tab/>
        </w:r>
        <w:r w:rsidR="00894701">
          <w:rPr>
            <w:noProof/>
          </w:rPr>
          <w:t>Introduction</w:t>
        </w:r>
        <w:r w:rsidR="00894701">
          <w:rPr>
            <w:noProof/>
          </w:rPr>
          <w:tab/>
        </w:r>
        <w:r w:rsidR="00894701">
          <w:rPr>
            <w:noProof/>
          </w:rPr>
          <w:fldChar w:fldCharType="begin"/>
        </w:r>
        <w:r w:rsidR="00894701">
          <w:rPr>
            <w:noProof/>
          </w:rPr>
          <w:instrText xml:space="preserve"> PAGEREF _Toc152748557 \h </w:instrText>
        </w:r>
      </w:ins>
      <w:r w:rsidR="00894701">
        <w:rPr>
          <w:noProof/>
        </w:rPr>
      </w:r>
      <w:r w:rsidR="00894701">
        <w:rPr>
          <w:noProof/>
        </w:rPr>
        <w:fldChar w:fldCharType="separate"/>
      </w:r>
      <w:ins w:id="3" w:author="jonathan pritchard" w:date="2023-12-06T09:49:00Z">
        <w:r w:rsidR="00894701">
          <w:rPr>
            <w:noProof/>
          </w:rPr>
          <w:t>1</w:t>
        </w:r>
        <w:r w:rsidR="00894701">
          <w:rPr>
            <w:noProof/>
          </w:rPr>
          <w:fldChar w:fldCharType="end"/>
        </w:r>
      </w:ins>
    </w:p>
    <w:p w14:paraId="3ABA436E" w14:textId="0CEC9542" w:rsidR="00894701" w:rsidRDefault="00894701">
      <w:pPr>
        <w:pStyle w:val="TOC2"/>
        <w:rPr>
          <w:ins w:id="4" w:author="jonathan pritchard" w:date="2023-12-06T09:49:00Z"/>
          <w:rFonts w:asciiTheme="minorHAnsi" w:eastAsiaTheme="minorEastAsia" w:hAnsiTheme="minorHAnsi" w:cstheme="minorBidi"/>
          <w:noProof/>
          <w:snapToGrid/>
          <w:kern w:val="2"/>
          <w:szCs w:val="22"/>
          <w:lang w:eastAsia="en-GB"/>
          <w14:ligatures w14:val="standardContextual"/>
        </w:rPr>
      </w:pPr>
      <w:ins w:id="5" w:author="jonathan pritchard" w:date="2023-12-06T09:49:00Z">
        <w:r>
          <w:rPr>
            <w:noProof/>
          </w:rPr>
          <w:t>1.1</w:t>
        </w:r>
        <w:r>
          <w:rPr>
            <w:rFonts w:asciiTheme="minorHAnsi" w:eastAsiaTheme="minorEastAsia" w:hAnsiTheme="minorHAnsi" w:cstheme="minorBidi"/>
            <w:noProof/>
            <w:snapToGrid/>
            <w:kern w:val="2"/>
            <w:szCs w:val="22"/>
            <w:lang w:eastAsia="en-GB"/>
            <w14:ligatures w14:val="standardContextual"/>
          </w:rPr>
          <w:tab/>
        </w:r>
        <w:r>
          <w:rPr>
            <w:noProof/>
          </w:rPr>
          <w:t>Change Control History</w:t>
        </w:r>
        <w:r>
          <w:rPr>
            <w:noProof/>
          </w:rPr>
          <w:tab/>
        </w:r>
        <w:r>
          <w:rPr>
            <w:noProof/>
          </w:rPr>
          <w:fldChar w:fldCharType="begin"/>
        </w:r>
        <w:r>
          <w:rPr>
            <w:noProof/>
          </w:rPr>
          <w:instrText xml:space="preserve"> PAGEREF _Toc152748558 \h </w:instrText>
        </w:r>
      </w:ins>
      <w:r>
        <w:rPr>
          <w:noProof/>
        </w:rPr>
      </w:r>
      <w:r>
        <w:rPr>
          <w:noProof/>
        </w:rPr>
        <w:fldChar w:fldCharType="separate"/>
      </w:r>
      <w:ins w:id="6" w:author="jonathan pritchard" w:date="2023-12-06T09:49:00Z">
        <w:r>
          <w:rPr>
            <w:noProof/>
          </w:rPr>
          <w:t>1</w:t>
        </w:r>
        <w:r>
          <w:rPr>
            <w:noProof/>
          </w:rPr>
          <w:fldChar w:fldCharType="end"/>
        </w:r>
      </w:ins>
    </w:p>
    <w:p w14:paraId="16B9ACF4" w14:textId="0B502B7E" w:rsidR="00894701" w:rsidRDefault="00894701">
      <w:pPr>
        <w:pStyle w:val="TOC2"/>
        <w:rPr>
          <w:ins w:id="7" w:author="jonathan pritchard" w:date="2023-12-06T09:49:00Z"/>
          <w:rFonts w:asciiTheme="minorHAnsi" w:eastAsiaTheme="minorEastAsia" w:hAnsiTheme="minorHAnsi" w:cstheme="minorBidi"/>
          <w:noProof/>
          <w:snapToGrid/>
          <w:kern w:val="2"/>
          <w:szCs w:val="22"/>
          <w:lang w:eastAsia="en-GB"/>
          <w14:ligatures w14:val="standardContextual"/>
        </w:rPr>
      </w:pPr>
      <w:ins w:id="8" w:author="jonathan pritchard" w:date="2023-12-06T09:49:00Z">
        <w:r>
          <w:rPr>
            <w:noProof/>
          </w:rPr>
          <w:t>1.2</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_Toc152748559 \h </w:instrText>
        </w:r>
      </w:ins>
      <w:r>
        <w:rPr>
          <w:noProof/>
        </w:rPr>
      </w:r>
      <w:r>
        <w:rPr>
          <w:noProof/>
        </w:rPr>
        <w:fldChar w:fldCharType="separate"/>
      </w:r>
      <w:ins w:id="9" w:author="jonathan pritchard" w:date="2023-12-06T09:49:00Z">
        <w:r>
          <w:rPr>
            <w:noProof/>
          </w:rPr>
          <w:t>1</w:t>
        </w:r>
        <w:r>
          <w:rPr>
            <w:noProof/>
          </w:rPr>
          <w:fldChar w:fldCharType="end"/>
        </w:r>
      </w:ins>
    </w:p>
    <w:p w14:paraId="6C2CC5E2" w14:textId="100BB3BC" w:rsidR="00894701" w:rsidRDefault="00894701">
      <w:pPr>
        <w:pStyle w:val="TOC2"/>
        <w:rPr>
          <w:ins w:id="10" w:author="jonathan pritchard" w:date="2023-12-06T09:49:00Z"/>
          <w:rFonts w:asciiTheme="minorHAnsi" w:eastAsiaTheme="minorEastAsia" w:hAnsiTheme="minorHAnsi" w:cstheme="minorBidi"/>
          <w:noProof/>
          <w:snapToGrid/>
          <w:kern w:val="2"/>
          <w:szCs w:val="22"/>
          <w:lang w:eastAsia="en-GB"/>
          <w14:ligatures w14:val="standardContextual"/>
        </w:rPr>
      </w:pPr>
      <w:ins w:id="11" w:author="jonathan pritchard" w:date="2023-12-06T09:49:00Z">
        <w:r>
          <w:rPr>
            <w:noProof/>
          </w:rPr>
          <w:t>1.3</w:t>
        </w:r>
        <w:r>
          <w:rPr>
            <w:rFonts w:asciiTheme="minorHAnsi" w:eastAsiaTheme="minorEastAsia" w:hAnsiTheme="minorHAnsi" w:cstheme="minorBidi"/>
            <w:noProof/>
            <w:snapToGrid/>
            <w:kern w:val="2"/>
            <w:szCs w:val="22"/>
            <w:lang w:eastAsia="en-GB"/>
            <w14:ligatures w14:val="standardContextual"/>
          </w:rPr>
          <w:tab/>
        </w:r>
        <w:r>
          <w:rPr>
            <w:noProof/>
          </w:rPr>
          <w:t>Acknowledgements</w:t>
        </w:r>
        <w:r>
          <w:rPr>
            <w:noProof/>
          </w:rPr>
          <w:tab/>
        </w:r>
        <w:r>
          <w:rPr>
            <w:noProof/>
          </w:rPr>
          <w:fldChar w:fldCharType="begin"/>
        </w:r>
        <w:r>
          <w:rPr>
            <w:noProof/>
          </w:rPr>
          <w:instrText xml:space="preserve"> PAGEREF _Toc152748560 \h </w:instrText>
        </w:r>
      </w:ins>
      <w:r>
        <w:rPr>
          <w:noProof/>
        </w:rPr>
      </w:r>
      <w:r>
        <w:rPr>
          <w:noProof/>
        </w:rPr>
        <w:fldChar w:fldCharType="separate"/>
      </w:r>
      <w:ins w:id="12" w:author="jonathan pritchard" w:date="2023-12-06T09:49:00Z">
        <w:r>
          <w:rPr>
            <w:noProof/>
          </w:rPr>
          <w:t>1</w:t>
        </w:r>
        <w:r>
          <w:rPr>
            <w:noProof/>
          </w:rPr>
          <w:fldChar w:fldCharType="end"/>
        </w:r>
      </w:ins>
    </w:p>
    <w:p w14:paraId="0CB0669E" w14:textId="02B8FA55" w:rsidR="00894701" w:rsidRDefault="00894701">
      <w:pPr>
        <w:pStyle w:val="TOC2"/>
        <w:rPr>
          <w:ins w:id="13" w:author="jonathan pritchard" w:date="2023-12-06T09:49:00Z"/>
          <w:rFonts w:asciiTheme="minorHAnsi" w:eastAsiaTheme="minorEastAsia" w:hAnsiTheme="minorHAnsi" w:cstheme="minorBidi"/>
          <w:noProof/>
          <w:snapToGrid/>
          <w:kern w:val="2"/>
          <w:szCs w:val="22"/>
          <w:lang w:eastAsia="en-GB"/>
          <w14:ligatures w14:val="standardContextual"/>
        </w:rPr>
      </w:pPr>
      <w:ins w:id="14" w:author="jonathan pritchard" w:date="2023-12-06T09:49:00Z">
        <w:r>
          <w:rPr>
            <w:noProof/>
          </w:rPr>
          <w:t>1.4</w:t>
        </w:r>
        <w:r>
          <w:rPr>
            <w:rFonts w:asciiTheme="minorHAnsi" w:eastAsiaTheme="minorEastAsia" w:hAnsiTheme="minorHAnsi" w:cstheme="minorBidi"/>
            <w:noProof/>
            <w:snapToGrid/>
            <w:kern w:val="2"/>
            <w:szCs w:val="22"/>
            <w:lang w:eastAsia="en-GB"/>
            <w14:ligatures w14:val="standardContextual"/>
          </w:rPr>
          <w:tab/>
        </w:r>
        <w:r>
          <w:rPr>
            <w:noProof/>
          </w:rPr>
          <w:t>Acronyms and Terms</w:t>
        </w:r>
        <w:r>
          <w:rPr>
            <w:noProof/>
          </w:rPr>
          <w:tab/>
        </w:r>
        <w:r>
          <w:rPr>
            <w:noProof/>
          </w:rPr>
          <w:fldChar w:fldCharType="begin"/>
        </w:r>
        <w:r>
          <w:rPr>
            <w:noProof/>
          </w:rPr>
          <w:instrText xml:space="preserve"> PAGEREF _Toc152748561 \h </w:instrText>
        </w:r>
      </w:ins>
      <w:r>
        <w:rPr>
          <w:noProof/>
        </w:rPr>
      </w:r>
      <w:r>
        <w:rPr>
          <w:noProof/>
        </w:rPr>
        <w:fldChar w:fldCharType="separate"/>
      </w:r>
      <w:ins w:id="15" w:author="jonathan pritchard" w:date="2023-12-06T09:49:00Z">
        <w:r>
          <w:rPr>
            <w:noProof/>
          </w:rPr>
          <w:t>1</w:t>
        </w:r>
        <w:r>
          <w:rPr>
            <w:noProof/>
          </w:rPr>
          <w:fldChar w:fldCharType="end"/>
        </w:r>
      </w:ins>
    </w:p>
    <w:p w14:paraId="665D6415" w14:textId="438FA54A" w:rsidR="00894701" w:rsidRDefault="00894701">
      <w:pPr>
        <w:pStyle w:val="TOC2"/>
        <w:rPr>
          <w:ins w:id="16" w:author="jonathan pritchard" w:date="2023-12-06T09:49:00Z"/>
          <w:rFonts w:asciiTheme="minorHAnsi" w:eastAsiaTheme="minorEastAsia" w:hAnsiTheme="minorHAnsi" w:cstheme="minorBidi"/>
          <w:noProof/>
          <w:snapToGrid/>
          <w:kern w:val="2"/>
          <w:szCs w:val="22"/>
          <w:lang w:eastAsia="en-GB"/>
          <w14:ligatures w14:val="standardContextual"/>
        </w:rPr>
      </w:pPr>
      <w:ins w:id="17" w:author="jonathan pritchard" w:date="2023-12-06T09:49:00Z">
        <w:r>
          <w:rPr>
            <w:noProof/>
          </w:rPr>
          <w:t>1.5</w:t>
        </w:r>
        <w:r>
          <w:rPr>
            <w:rFonts w:asciiTheme="minorHAnsi" w:eastAsiaTheme="minorEastAsia" w:hAnsiTheme="minorHAnsi" w:cstheme="minorBidi"/>
            <w:noProof/>
            <w:snapToGrid/>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_Toc152748562 \h </w:instrText>
        </w:r>
      </w:ins>
      <w:r>
        <w:rPr>
          <w:noProof/>
        </w:rPr>
      </w:r>
      <w:r>
        <w:rPr>
          <w:noProof/>
        </w:rPr>
        <w:fldChar w:fldCharType="separate"/>
      </w:r>
      <w:ins w:id="18" w:author="jonathan pritchard" w:date="2023-12-06T09:49:00Z">
        <w:r>
          <w:rPr>
            <w:noProof/>
          </w:rPr>
          <w:t>1</w:t>
        </w:r>
        <w:r>
          <w:rPr>
            <w:noProof/>
          </w:rPr>
          <w:fldChar w:fldCharType="end"/>
        </w:r>
      </w:ins>
    </w:p>
    <w:p w14:paraId="27D56BAC" w14:textId="32BAA8F7" w:rsidR="00894701" w:rsidRDefault="00894701">
      <w:pPr>
        <w:pStyle w:val="TOC2"/>
        <w:rPr>
          <w:ins w:id="19" w:author="jonathan pritchard" w:date="2023-12-06T09:49:00Z"/>
          <w:rFonts w:asciiTheme="minorHAnsi" w:eastAsiaTheme="minorEastAsia" w:hAnsiTheme="minorHAnsi" w:cstheme="minorBidi"/>
          <w:noProof/>
          <w:snapToGrid/>
          <w:kern w:val="2"/>
          <w:szCs w:val="22"/>
          <w:lang w:eastAsia="en-GB"/>
          <w14:ligatures w14:val="standardContextual"/>
        </w:rPr>
      </w:pPr>
      <w:ins w:id="20" w:author="jonathan pritchard" w:date="2023-12-06T09:49:00Z">
        <w:r>
          <w:rPr>
            <w:noProof/>
          </w:rPr>
          <w:t>1.6</w:t>
        </w:r>
        <w:r>
          <w:rPr>
            <w:rFonts w:asciiTheme="minorHAnsi" w:eastAsiaTheme="minorEastAsia" w:hAnsiTheme="minorHAnsi" w:cstheme="minorBidi"/>
            <w:noProof/>
            <w:snapToGrid/>
            <w:kern w:val="2"/>
            <w:szCs w:val="22"/>
            <w:lang w:eastAsia="en-GB"/>
            <w14:ligatures w14:val="standardContextual"/>
          </w:rPr>
          <w:tab/>
        </w:r>
        <w:r>
          <w:rPr>
            <w:noProof/>
          </w:rPr>
          <w:t>Preface to Edition 1.0.0</w:t>
        </w:r>
        <w:r>
          <w:rPr>
            <w:noProof/>
          </w:rPr>
          <w:tab/>
        </w:r>
        <w:r>
          <w:rPr>
            <w:noProof/>
          </w:rPr>
          <w:fldChar w:fldCharType="begin"/>
        </w:r>
        <w:r>
          <w:rPr>
            <w:noProof/>
          </w:rPr>
          <w:instrText xml:space="preserve"> PAGEREF _Toc152748563 \h </w:instrText>
        </w:r>
      </w:ins>
      <w:r>
        <w:rPr>
          <w:noProof/>
        </w:rPr>
      </w:r>
      <w:r>
        <w:rPr>
          <w:noProof/>
        </w:rPr>
        <w:fldChar w:fldCharType="separate"/>
      </w:r>
      <w:ins w:id="21" w:author="jonathan pritchard" w:date="2023-12-06T09:49:00Z">
        <w:r>
          <w:rPr>
            <w:noProof/>
          </w:rPr>
          <w:t>1</w:t>
        </w:r>
        <w:r>
          <w:rPr>
            <w:noProof/>
          </w:rPr>
          <w:fldChar w:fldCharType="end"/>
        </w:r>
      </w:ins>
    </w:p>
    <w:p w14:paraId="41906A7E" w14:textId="189E89AF" w:rsidR="00894701" w:rsidRDefault="00894701">
      <w:pPr>
        <w:pStyle w:val="TOC2"/>
        <w:rPr>
          <w:ins w:id="22" w:author="jonathan pritchard" w:date="2023-12-06T09:49:00Z"/>
          <w:rFonts w:asciiTheme="minorHAnsi" w:eastAsiaTheme="minorEastAsia" w:hAnsiTheme="minorHAnsi" w:cstheme="minorBidi"/>
          <w:noProof/>
          <w:snapToGrid/>
          <w:kern w:val="2"/>
          <w:szCs w:val="22"/>
          <w:lang w:eastAsia="en-GB"/>
          <w14:ligatures w14:val="standardContextual"/>
        </w:rPr>
      </w:pPr>
      <w:ins w:id="23" w:author="jonathan pritchard" w:date="2023-12-06T09:49:00Z">
        <w:r>
          <w:rPr>
            <w:noProof/>
          </w:rPr>
          <w:t>1.7</w:t>
        </w:r>
        <w:r>
          <w:rPr>
            <w:rFonts w:asciiTheme="minorHAnsi" w:eastAsiaTheme="minorEastAsia" w:hAnsiTheme="minorHAnsi" w:cstheme="minorBidi"/>
            <w:noProof/>
            <w:snapToGrid/>
            <w:kern w:val="2"/>
            <w:szCs w:val="22"/>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_Toc152748564 \h </w:instrText>
        </w:r>
      </w:ins>
      <w:r>
        <w:rPr>
          <w:noProof/>
        </w:rPr>
      </w:r>
      <w:r>
        <w:rPr>
          <w:noProof/>
        </w:rPr>
        <w:fldChar w:fldCharType="separate"/>
      </w:r>
      <w:ins w:id="24" w:author="jonathan pritchard" w:date="2023-12-06T09:49:00Z">
        <w:r>
          <w:rPr>
            <w:noProof/>
          </w:rPr>
          <w:t>2</w:t>
        </w:r>
        <w:r>
          <w:rPr>
            <w:noProof/>
          </w:rPr>
          <w:fldChar w:fldCharType="end"/>
        </w:r>
      </w:ins>
    </w:p>
    <w:p w14:paraId="5C5248C6" w14:textId="38BF94E8" w:rsidR="00894701" w:rsidRDefault="00894701">
      <w:pPr>
        <w:pStyle w:val="TOC2"/>
        <w:rPr>
          <w:ins w:id="25" w:author="jonathan pritchard" w:date="2023-12-06T09:49:00Z"/>
          <w:rFonts w:asciiTheme="minorHAnsi" w:eastAsiaTheme="minorEastAsia" w:hAnsiTheme="minorHAnsi" w:cstheme="minorBidi"/>
          <w:noProof/>
          <w:snapToGrid/>
          <w:kern w:val="2"/>
          <w:szCs w:val="22"/>
          <w:lang w:eastAsia="en-GB"/>
          <w14:ligatures w14:val="standardContextual"/>
        </w:rPr>
      </w:pPr>
      <w:ins w:id="26" w:author="jonathan pritchard" w:date="2023-12-06T09:49:00Z">
        <w:r>
          <w:rPr>
            <w:noProof/>
          </w:rPr>
          <w:t>1.8</w:t>
        </w:r>
        <w:r>
          <w:rPr>
            <w:rFonts w:asciiTheme="minorHAnsi" w:eastAsiaTheme="minorEastAsia" w:hAnsiTheme="minorHAnsi" w:cstheme="minorBidi"/>
            <w:noProof/>
            <w:snapToGrid/>
            <w:kern w:val="2"/>
            <w:szCs w:val="22"/>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_Toc152748565 \h </w:instrText>
        </w:r>
      </w:ins>
      <w:r>
        <w:rPr>
          <w:noProof/>
        </w:rPr>
      </w:r>
      <w:r>
        <w:rPr>
          <w:noProof/>
        </w:rPr>
        <w:fldChar w:fldCharType="separate"/>
      </w:r>
      <w:ins w:id="27" w:author="jonathan pritchard" w:date="2023-12-06T09:49:00Z">
        <w:r>
          <w:rPr>
            <w:noProof/>
          </w:rPr>
          <w:t>3</w:t>
        </w:r>
        <w:r>
          <w:rPr>
            <w:noProof/>
          </w:rPr>
          <w:fldChar w:fldCharType="end"/>
        </w:r>
      </w:ins>
    </w:p>
    <w:p w14:paraId="5BBECE70" w14:textId="0DED333C" w:rsidR="00894701" w:rsidRDefault="00894701">
      <w:pPr>
        <w:pStyle w:val="TOC2"/>
        <w:rPr>
          <w:ins w:id="28" w:author="jonathan pritchard" w:date="2023-12-06T09:49:00Z"/>
          <w:rFonts w:asciiTheme="minorHAnsi" w:eastAsiaTheme="minorEastAsia" w:hAnsiTheme="minorHAnsi" w:cstheme="minorBidi"/>
          <w:noProof/>
          <w:snapToGrid/>
          <w:kern w:val="2"/>
          <w:szCs w:val="22"/>
          <w:lang w:eastAsia="en-GB"/>
          <w14:ligatures w14:val="standardContextual"/>
        </w:rPr>
      </w:pPr>
      <w:ins w:id="29" w:author="jonathan pritchard" w:date="2023-12-06T09:49:00Z">
        <w:r>
          <w:rPr>
            <w:noProof/>
          </w:rPr>
          <w:t>1.9</w:t>
        </w:r>
        <w:r>
          <w:rPr>
            <w:rFonts w:asciiTheme="minorHAnsi" w:eastAsiaTheme="minorEastAsia" w:hAnsiTheme="minorHAnsi" w:cstheme="minorBidi"/>
            <w:noProof/>
            <w:snapToGrid/>
            <w:kern w:val="2"/>
            <w:szCs w:val="22"/>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_Toc152748566 \h </w:instrText>
        </w:r>
      </w:ins>
      <w:r>
        <w:rPr>
          <w:noProof/>
        </w:rPr>
      </w:r>
      <w:r>
        <w:rPr>
          <w:noProof/>
        </w:rPr>
        <w:fldChar w:fldCharType="separate"/>
      </w:r>
      <w:ins w:id="30" w:author="jonathan pritchard" w:date="2023-12-06T09:49:00Z">
        <w:r>
          <w:rPr>
            <w:noProof/>
          </w:rPr>
          <w:t>3</w:t>
        </w:r>
        <w:r>
          <w:rPr>
            <w:noProof/>
          </w:rPr>
          <w:fldChar w:fldCharType="end"/>
        </w:r>
      </w:ins>
    </w:p>
    <w:p w14:paraId="420277DA" w14:textId="57BCBDA4" w:rsidR="00894701" w:rsidRDefault="00894701">
      <w:pPr>
        <w:pStyle w:val="TOC2"/>
        <w:rPr>
          <w:ins w:id="31" w:author="jonathan pritchard" w:date="2023-12-06T09:49:00Z"/>
          <w:rFonts w:asciiTheme="minorHAnsi" w:eastAsiaTheme="minorEastAsia" w:hAnsiTheme="minorHAnsi" w:cstheme="minorBidi"/>
          <w:noProof/>
          <w:snapToGrid/>
          <w:kern w:val="2"/>
          <w:szCs w:val="22"/>
          <w:lang w:eastAsia="en-GB"/>
          <w14:ligatures w14:val="standardContextual"/>
        </w:rPr>
      </w:pPr>
      <w:ins w:id="32" w:author="jonathan pritchard" w:date="2023-12-06T09:49:00Z">
        <w:r>
          <w:rPr>
            <w:noProof/>
          </w:rPr>
          <w:t>1.10</w:t>
        </w:r>
        <w:r>
          <w:rPr>
            <w:rFonts w:asciiTheme="minorHAnsi" w:eastAsiaTheme="minorEastAsia" w:hAnsiTheme="minorHAnsi" w:cstheme="minorBidi"/>
            <w:noProof/>
            <w:snapToGrid/>
            <w:kern w:val="2"/>
            <w:szCs w:val="22"/>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_Toc152748567 \h </w:instrText>
        </w:r>
      </w:ins>
      <w:r>
        <w:rPr>
          <w:noProof/>
        </w:rPr>
      </w:r>
      <w:r>
        <w:rPr>
          <w:noProof/>
        </w:rPr>
        <w:fldChar w:fldCharType="separate"/>
      </w:r>
      <w:ins w:id="33" w:author="jonathan pritchard" w:date="2023-12-06T09:49:00Z">
        <w:r>
          <w:rPr>
            <w:noProof/>
          </w:rPr>
          <w:t>6</w:t>
        </w:r>
        <w:r>
          <w:rPr>
            <w:noProof/>
          </w:rPr>
          <w:fldChar w:fldCharType="end"/>
        </w:r>
      </w:ins>
    </w:p>
    <w:p w14:paraId="73BCC5E0" w14:textId="2BAA3BFD" w:rsidR="00894701" w:rsidRDefault="00894701">
      <w:pPr>
        <w:pStyle w:val="TOC1"/>
        <w:rPr>
          <w:ins w:id="34"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35" w:author="jonathan pritchard" w:date="2023-12-06T09:49:00Z">
        <w:r>
          <w:rPr>
            <w:noProof/>
          </w:rPr>
          <w:t>2</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Loading and Updating</w:t>
        </w:r>
        <w:r>
          <w:rPr>
            <w:noProof/>
          </w:rPr>
          <w:tab/>
        </w:r>
        <w:r>
          <w:rPr>
            <w:noProof/>
          </w:rPr>
          <w:fldChar w:fldCharType="begin"/>
        </w:r>
        <w:r>
          <w:rPr>
            <w:noProof/>
          </w:rPr>
          <w:instrText xml:space="preserve"> PAGEREF _Toc152748568 \h </w:instrText>
        </w:r>
      </w:ins>
      <w:r>
        <w:rPr>
          <w:noProof/>
        </w:rPr>
      </w:r>
      <w:r>
        <w:rPr>
          <w:noProof/>
        </w:rPr>
        <w:fldChar w:fldCharType="separate"/>
      </w:r>
      <w:ins w:id="36" w:author="jonathan pritchard" w:date="2023-12-06T09:49:00Z">
        <w:r>
          <w:rPr>
            <w:noProof/>
          </w:rPr>
          <w:t>7</w:t>
        </w:r>
        <w:r>
          <w:rPr>
            <w:noProof/>
          </w:rPr>
          <w:fldChar w:fldCharType="end"/>
        </w:r>
      </w:ins>
    </w:p>
    <w:p w14:paraId="2C0020DB" w14:textId="2FCD967C" w:rsidR="00894701" w:rsidRDefault="00894701">
      <w:pPr>
        <w:pStyle w:val="TOC2"/>
        <w:rPr>
          <w:ins w:id="37" w:author="jonathan pritchard" w:date="2023-12-06T09:49:00Z"/>
          <w:rFonts w:asciiTheme="minorHAnsi" w:eastAsiaTheme="minorEastAsia" w:hAnsiTheme="minorHAnsi" w:cstheme="minorBidi"/>
          <w:noProof/>
          <w:snapToGrid/>
          <w:kern w:val="2"/>
          <w:szCs w:val="22"/>
          <w:lang w:eastAsia="en-GB"/>
          <w14:ligatures w14:val="standardContextual"/>
        </w:rPr>
      </w:pPr>
      <w:ins w:id="38" w:author="jonathan pritchard" w:date="2023-12-06T09:49:00Z">
        <w:r>
          <w:rPr>
            <w:noProof/>
          </w:rPr>
          <w:t>2.1</w:t>
        </w:r>
        <w:r>
          <w:rPr>
            <w:rFonts w:asciiTheme="minorHAnsi" w:eastAsiaTheme="minorEastAsia" w:hAnsiTheme="minorHAnsi" w:cstheme="minorBidi"/>
            <w:noProof/>
            <w:snapToGrid/>
            <w:kern w:val="2"/>
            <w:szCs w:val="22"/>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_Toc152748569 \h </w:instrText>
        </w:r>
      </w:ins>
      <w:r>
        <w:rPr>
          <w:noProof/>
        </w:rPr>
      </w:r>
      <w:r>
        <w:rPr>
          <w:noProof/>
        </w:rPr>
        <w:fldChar w:fldCharType="separate"/>
      </w:r>
      <w:ins w:id="39" w:author="jonathan pritchard" w:date="2023-12-06T09:49:00Z">
        <w:r>
          <w:rPr>
            <w:noProof/>
          </w:rPr>
          <w:t>7</w:t>
        </w:r>
        <w:r>
          <w:rPr>
            <w:noProof/>
          </w:rPr>
          <w:fldChar w:fldCharType="end"/>
        </w:r>
      </w:ins>
    </w:p>
    <w:p w14:paraId="1BF93C6A" w14:textId="26AB758C" w:rsidR="00894701" w:rsidRDefault="00894701">
      <w:pPr>
        <w:pStyle w:val="TOC2"/>
        <w:rPr>
          <w:ins w:id="40" w:author="jonathan pritchard" w:date="2023-12-06T09:49:00Z"/>
          <w:rFonts w:asciiTheme="minorHAnsi" w:eastAsiaTheme="minorEastAsia" w:hAnsiTheme="minorHAnsi" w:cstheme="minorBidi"/>
          <w:noProof/>
          <w:snapToGrid/>
          <w:kern w:val="2"/>
          <w:szCs w:val="22"/>
          <w:lang w:eastAsia="en-GB"/>
          <w14:ligatures w14:val="standardContextual"/>
        </w:rPr>
      </w:pPr>
      <w:ins w:id="41" w:author="jonathan pritchard" w:date="2023-12-06T09:49:00Z">
        <w:r>
          <w:rPr>
            <w:noProof/>
          </w:rPr>
          <w:t>2.2</w:t>
        </w:r>
        <w:r>
          <w:rPr>
            <w:rFonts w:asciiTheme="minorHAnsi" w:eastAsiaTheme="minorEastAsia" w:hAnsiTheme="minorHAnsi" w:cstheme="minorBidi"/>
            <w:noProof/>
            <w:snapToGrid/>
            <w:kern w:val="2"/>
            <w:szCs w:val="22"/>
            <w:lang w:eastAsia="en-GB"/>
            <w14:ligatures w14:val="standardContextual"/>
          </w:rPr>
          <w:tab/>
        </w:r>
        <w:r>
          <w:rPr>
            <w:noProof/>
          </w:rPr>
          <w:t>Loading of Unencrypted datasets</w:t>
        </w:r>
        <w:r>
          <w:rPr>
            <w:noProof/>
          </w:rPr>
          <w:tab/>
        </w:r>
        <w:r>
          <w:rPr>
            <w:noProof/>
          </w:rPr>
          <w:fldChar w:fldCharType="begin"/>
        </w:r>
        <w:r>
          <w:rPr>
            <w:noProof/>
          </w:rPr>
          <w:instrText xml:space="preserve"> PAGEREF _Toc152748570 \h </w:instrText>
        </w:r>
      </w:ins>
      <w:r>
        <w:rPr>
          <w:noProof/>
        </w:rPr>
      </w:r>
      <w:r>
        <w:rPr>
          <w:noProof/>
        </w:rPr>
        <w:fldChar w:fldCharType="separate"/>
      </w:r>
      <w:ins w:id="42" w:author="jonathan pritchard" w:date="2023-12-06T09:49:00Z">
        <w:r>
          <w:rPr>
            <w:noProof/>
          </w:rPr>
          <w:t>11</w:t>
        </w:r>
        <w:r>
          <w:rPr>
            <w:noProof/>
          </w:rPr>
          <w:fldChar w:fldCharType="end"/>
        </w:r>
      </w:ins>
    </w:p>
    <w:p w14:paraId="438F7398" w14:textId="0E2E2AEB" w:rsidR="00894701" w:rsidRDefault="00894701">
      <w:pPr>
        <w:pStyle w:val="TOC2"/>
        <w:rPr>
          <w:ins w:id="43" w:author="jonathan pritchard" w:date="2023-12-06T09:49:00Z"/>
          <w:rFonts w:asciiTheme="minorHAnsi" w:eastAsiaTheme="minorEastAsia" w:hAnsiTheme="minorHAnsi" w:cstheme="minorBidi"/>
          <w:noProof/>
          <w:snapToGrid/>
          <w:kern w:val="2"/>
          <w:szCs w:val="22"/>
          <w:lang w:eastAsia="en-GB"/>
          <w14:ligatures w14:val="standardContextual"/>
        </w:rPr>
      </w:pPr>
      <w:ins w:id="44" w:author="jonathan pritchard" w:date="2023-12-06T09:49:00Z">
        <w:r>
          <w:rPr>
            <w:noProof/>
          </w:rPr>
          <w:t>2.3</w:t>
        </w:r>
        <w:r>
          <w:rPr>
            <w:rFonts w:asciiTheme="minorHAnsi" w:eastAsiaTheme="minorEastAsia" w:hAnsiTheme="minorHAnsi" w:cstheme="minorBidi"/>
            <w:noProof/>
            <w:snapToGrid/>
            <w:kern w:val="2"/>
            <w:szCs w:val="22"/>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_Toc152748571 \h </w:instrText>
        </w:r>
      </w:ins>
      <w:r>
        <w:rPr>
          <w:noProof/>
        </w:rPr>
      </w:r>
      <w:r>
        <w:rPr>
          <w:noProof/>
        </w:rPr>
        <w:fldChar w:fldCharType="separate"/>
      </w:r>
      <w:ins w:id="45" w:author="jonathan pritchard" w:date="2023-12-06T09:49:00Z">
        <w:r>
          <w:rPr>
            <w:noProof/>
          </w:rPr>
          <w:t>17</w:t>
        </w:r>
        <w:r>
          <w:rPr>
            <w:noProof/>
          </w:rPr>
          <w:fldChar w:fldCharType="end"/>
        </w:r>
      </w:ins>
    </w:p>
    <w:p w14:paraId="715253D3" w14:textId="0334A6CA" w:rsidR="00894701" w:rsidRDefault="00894701">
      <w:pPr>
        <w:pStyle w:val="TOC2"/>
        <w:rPr>
          <w:ins w:id="46" w:author="jonathan pritchard" w:date="2023-12-06T09:49:00Z"/>
          <w:rFonts w:asciiTheme="minorHAnsi" w:eastAsiaTheme="minorEastAsia" w:hAnsiTheme="minorHAnsi" w:cstheme="minorBidi"/>
          <w:noProof/>
          <w:snapToGrid/>
          <w:kern w:val="2"/>
          <w:szCs w:val="22"/>
          <w:lang w:eastAsia="en-GB"/>
          <w14:ligatures w14:val="standardContextual"/>
        </w:rPr>
      </w:pPr>
      <w:ins w:id="47" w:author="jonathan pritchard" w:date="2023-12-06T09:49:00Z">
        <w:r>
          <w:rPr>
            <w:noProof/>
          </w:rPr>
          <w:t>2.4</w:t>
        </w:r>
        <w:r>
          <w:rPr>
            <w:rFonts w:asciiTheme="minorHAnsi" w:eastAsiaTheme="minorEastAsia" w:hAnsiTheme="minorHAnsi" w:cstheme="minorBidi"/>
            <w:noProof/>
            <w:snapToGrid/>
            <w:kern w:val="2"/>
            <w:szCs w:val="22"/>
            <w:lang w:eastAsia="en-GB"/>
            <w14:ligatures w14:val="standardContextual"/>
          </w:rPr>
          <w:tab/>
        </w:r>
        <w:r>
          <w:rPr>
            <w:noProof/>
          </w:rPr>
          <w:t>Manual Updates</w:t>
        </w:r>
        <w:r>
          <w:rPr>
            <w:noProof/>
          </w:rPr>
          <w:tab/>
        </w:r>
        <w:r>
          <w:rPr>
            <w:noProof/>
          </w:rPr>
          <w:fldChar w:fldCharType="begin"/>
        </w:r>
        <w:r>
          <w:rPr>
            <w:noProof/>
          </w:rPr>
          <w:instrText xml:space="preserve"> PAGEREF _Toc152748572 \h </w:instrText>
        </w:r>
      </w:ins>
      <w:r>
        <w:rPr>
          <w:noProof/>
        </w:rPr>
      </w:r>
      <w:r>
        <w:rPr>
          <w:noProof/>
        </w:rPr>
        <w:fldChar w:fldCharType="separate"/>
      </w:r>
      <w:ins w:id="48" w:author="jonathan pritchard" w:date="2023-12-06T09:49:00Z">
        <w:r>
          <w:rPr>
            <w:noProof/>
          </w:rPr>
          <w:t>29</w:t>
        </w:r>
        <w:r>
          <w:rPr>
            <w:noProof/>
          </w:rPr>
          <w:fldChar w:fldCharType="end"/>
        </w:r>
      </w:ins>
    </w:p>
    <w:p w14:paraId="7E66BC09" w14:textId="4C48FE39" w:rsidR="00894701" w:rsidRDefault="00894701">
      <w:pPr>
        <w:pStyle w:val="TOC2"/>
        <w:rPr>
          <w:ins w:id="49" w:author="jonathan pritchard" w:date="2023-12-06T09:49:00Z"/>
          <w:rFonts w:asciiTheme="minorHAnsi" w:eastAsiaTheme="minorEastAsia" w:hAnsiTheme="minorHAnsi" w:cstheme="minorBidi"/>
          <w:noProof/>
          <w:snapToGrid/>
          <w:kern w:val="2"/>
          <w:szCs w:val="22"/>
          <w:lang w:eastAsia="en-GB"/>
          <w14:ligatures w14:val="standardContextual"/>
        </w:rPr>
      </w:pPr>
      <w:ins w:id="50" w:author="jonathan pritchard" w:date="2023-12-06T09:49:00Z">
        <w:r>
          <w:rPr>
            <w:noProof/>
          </w:rPr>
          <w:t>2.5</w:t>
        </w:r>
        <w:r>
          <w:rPr>
            <w:rFonts w:asciiTheme="minorHAnsi" w:eastAsiaTheme="minorEastAsia" w:hAnsiTheme="minorHAnsi" w:cstheme="minorBidi"/>
            <w:noProof/>
            <w:snapToGrid/>
            <w:kern w:val="2"/>
            <w:szCs w:val="22"/>
            <w:lang w:eastAsia="en-GB"/>
            <w14:ligatures w14:val="standardContextual"/>
          </w:rPr>
          <w:tab/>
        </w:r>
        <w:r>
          <w:rPr>
            <w:noProof/>
          </w:rPr>
          <w:t>Loading and Updating using SENC delivery (if provided)</w:t>
        </w:r>
        <w:r>
          <w:rPr>
            <w:noProof/>
          </w:rPr>
          <w:tab/>
        </w:r>
        <w:r>
          <w:rPr>
            <w:noProof/>
          </w:rPr>
          <w:fldChar w:fldCharType="begin"/>
        </w:r>
        <w:r>
          <w:rPr>
            <w:noProof/>
          </w:rPr>
          <w:instrText xml:space="preserve"> PAGEREF _Toc152748573 \h </w:instrText>
        </w:r>
      </w:ins>
      <w:r>
        <w:rPr>
          <w:noProof/>
        </w:rPr>
      </w:r>
      <w:r>
        <w:rPr>
          <w:noProof/>
        </w:rPr>
        <w:fldChar w:fldCharType="separate"/>
      </w:r>
      <w:ins w:id="51" w:author="jonathan pritchard" w:date="2023-12-06T09:49:00Z">
        <w:r>
          <w:rPr>
            <w:noProof/>
          </w:rPr>
          <w:t>36</w:t>
        </w:r>
        <w:r>
          <w:rPr>
            <w:noProof/>
          </w:rPr>
          <w:fldChar w:fldCharType="end"/>
        </w:r>
      </w:ins>
    </w:p>
    <w:p w14:paraId="4648A52C" w14:textId="3BE9210A" w:rsidR="00894701" w:rsidRDefault="00894701">
      <w:pPr>
        <w:pStyle w:val="TOC2"/>
        <w:rPr>
          <w:ins w:id="52" w:author="jonathan pritchard" w:date="2023-12-06T09:49:00Z"/>
          <w:rFonts w:asciiTheme="minorHAnsi" w:eastAsiaTheme="minorEastAsia" w:hAnsiTheme="minorHAnsi" w:cstheme="minorBidi"/>
          <w:noProof/>
          <w:snapToGrid/>
          <w:kern w:val="2"/>
          <w:szCs w:val="22"/>
          <w:lang w:eastAsia="en-GB"/>
          <w14:ligatures w14:val="standardContextual"/>
        </w:rPr>
      </w:pPr>
      <w:ins w:id="53" w:author="jonathan pritchard" w:date="2023-12-06T09:49:00Z">
        <w:r w:rsidRPr="007C4AF6">
          <w:rPr>
            <w:noProof/>
            <w:lang w:val="en-US"/>
          </w:rPr>
          <w:t>2.6</w:t>
        </w:r>
        <w:r>
          <w:rPr>
            <w:rFonts w:asciiTheme="minorHAnsi" w:eastAsiaTheme="minorEastAsia" w:hAnsiTheme="minorHAnsi" w:cstheme="minorBidi"/>
            <w:noProof/>
            <w:snapToGrid/>
            <w:kern w:val="2"/>
            <w:szCs w:val="22"/>
            <w:lang w:eastAsia="en-GB"/>
            <w14:ligatures w14:val="standardContextual"/>
          </w:rPr>
          <w:tab/>
        </w:r>
        <w:r w:rsidRPr="007C4AF6">
          <w:rPr>
            <w:noProof/>
            <w:lang w:val="en-US"/>
          </w:rPr>
          <w:t>Loading, Updating and Authentication of datasets</w:t>
        </w:r>
        <w:r>
          <w:rPr>
            <w:noProof/>
          </w:rPr>
          <w:tab/>
        </w:r>
        <w:r>
          <w:rPr>
            <w:noProof/>
          </w:rPr>
          <w:fldChar w:fldCharType="begin"/>
        </w:r>
        <w:r>
          <w:rPr>
            <w:noProof/>
          </w:rPr>
          <w:instrText xml:space="preserve"> PAGEREF _Toc152748574 \h </w:instrText>
        </w:r>
      </w:ins>
      <w:r>
        <w:rPr>
          <w:noProof/>
        </w:rPr>
      </w:r>
      <w:r>
        <w:rPr>
          <w:noProof/>
        </w:rPr>
        <w:fldChar w:fldCharType="separate"/>
      </w:r>
      <w:ins w:id="54" w:author="jonathan pritchard" w:date="2023-12-06T09:49:00Z">
        <w:r>
          <w:rPr>
            <w:noProof/>
          </w:rPr>
          <w:t>37</w:t>
        </w:r>
        <w:r>
          <w:rPr>
            <w:noProof/>
          </w:rPr>
          <w:fldChar w:fldCharType="end"/>
        </w:r>
      </w:ins>
    </w:p>
    <w:p w14:paraId="6BF56538" w14:textId="0827AB26" w:rsidR="00894701" w:rsidRDefault="00894701">
      <w:pPr>
        <w:pStyle w:val="TOC2"/>
        <w:rPr>
          <w:ins w:id="55" w:author="jonathan pritchard" w:date="2023-12-06T09:49:00Z"/>
          <w:rFonts w:asciiTheme="minorHAnsi" w:eastAsiaTheme="minorEastAsia" w:hAnsiTheme="minorHAnsi" w:cstheme="minorBidi"/>
          <w:noProof/>
          <w:snapToGrid/>
          <w:kern w:val="2"/>
          <w:szCs w:val="22"/>
          <w:lang w:eastAsia="en-GB"/>
          <w14:ligatures w14:val="standardContextual"/>
        </w:rPr>
      </w:pPr>
      <w:ins w:id="56" w:author="jonathan pritchard" w:date="2023-12-06T09:49:00Z">
        <w:r>
          <w:rPr>
            <w:noProof/>
          </w:rPr>
          <w:t>2.7</w:t>
        </w:r>
        <w:r>
          <w:rPr>
            <w:rFonts w:asciiTheme="minorHAnsi" w:eastAsiaTheme="minorEastAsia" w:hAnsiTheme="minorHAnsi" w:cstheme="minorBidi"/>
            <w:noProof/>
            <w:snapToGrid/>
            <w:kern w:val="2"/>
            <w:szCs w:val="22"/>
            <w:lang w:eastAsia="en-GB"/>
            <w14:ligatures w14:val="standardContextual"/>
          </w:rPr>
          <w:tab/>
        </w:r>
        <w:r>
          <w:rPr>
            <w:noProof/>
          </w:rPr>
          <w:t>Dataset Authentication</w:t>
        </w:r>
        <w:r>
          <w:rPr>
            <w:noProof/>
          </w:rPr>
          <w:tab/>
        </w:r>
        <w:r>
          <w:rPr>
            <w:noProof/>
          </w:rPr>
          <w:fldChar w:fldCharType="begin"/>
        </w:r>
        <w:r>
          <w:rPr>
            <w:noProof/>
          </w:rPr>
          <w:instrText xml:space="preserve"> PAGEREF _Toc152748575 \h </w:instrText>
        </w:r>
      </w:ins>
      <w:r>
        <w:rPr>
          <w:noProof/>
        </w:rPr>
      </w:r>
      <w:r>
        <w:rPr>
          <w:noProof/>
        </w:rPr>
        <w:fldChar w:fldCharType="separate"/>
      </w:r>
      <w:ins w:id="57" w:author="jonathan pritchard" w:date="2023-12-06T09:49:00Z">
        <w:r>
          <w:rPr>
            <w:noProof/>
          </w:rPr>
          <w:t>48</w:t>
        </w:r>
        <w:r>
          <w:rPr>
            <w:noProof/>
          </w:rPr>
          <w:fldChar w:fldCharType="end"/>
        </w:r>
      </w:ins>
    </w:p>
    <w:p w14:paraId="40390630" w14:textId="634468B8" w:rsidR="00894701" w:rsidRDefault="00894701">
      <w:pPr>
        <w:pStyle w:val="TOC2"/>
        <w:rPr>
          <w:ins w:id="58" w:author="jonathan pritchard" w:date="2023-12-06T09:49:00Z"/>
          <w:rFonts w:asciiTheme="minorHAnsi" w:eastAsiaTheme="minorEastAsia" w:hAnsiTheme="minorHAnsi" w:cstheme="minorBidi"/>
          <w:noProof/>
          <w:snapToGrid/>
          <w:kern w:val="2"/>
          <w:szCs w:val="22"/>
          <w:lang w:eastAsia="en-GB"/>
          <w14:ligatures w14:val="standardContextual"/>
        </w:rPr>
      </w:pPr>
      <w:ins w:id="59" w:author="jonathan pritchard" w:date="2023-12-06T09:49:00Z">
        <w:r>
          <w:rPr>
            <w:noProof/>
          </w:rPr>
          <w:t>2.8</w:t>
        </w:r>
        <w:r>
          <w:rPr>
            <w:rFonts w:asciiTheme="minorHAnsi" w:eastAsiaTheme="minorEastAsia" w:hAnsiTheme="minorHAnsi" w:cstheme="minorBidi"/>
            <w:noProof/>
            <w:snapToGrid/>
            <w:kern w:val="2"/>
            <w:szCs w:val="22"/>
            <w:lang w:eastAsia="en-GB"/>
            <w14:ligatures w14:val="standardContextual"/>
          </w:rPr>
          <w:tab/>
        </w:r>
        <w:r>
          <w:rPr>
            <w:noProof/>
          </w:rPr>
          <w:t>Dataset Management</w:t>
        </w:r>
        <w:r>
          <w:rPr>
            <w:noProof/>
          </w:rPr>
          <w:tab/>
        </w:r>
        <w:r>
          <w:rPr>
            <w:noProof/>
          </w:rPr>
          <w:fldChar w:fldCharType="begin"/>
        </w:r>
        <w:r>
          <w:rPr>
            <w:noProof/>
          </w:rPr>
          <w:instrText xml:space="preserve"> PAGEREF _Toc152748576 \h </w:instrText>
        </w:r>
      </w:ins>
      <w:r>
        <w:rPr>
          <w:noProof/>
        </w:rPr>
      </w:r>
      <w:r>
        <w:rPr>
          <w:noProof/>
        </w:rPr>
        <w:fldChar w:fldCharType="separate"/>
      </w:r>
      <w:ins w:id="60" w:author="jonathan pritchard" w:date="2023-12-06T09:49:00Z">
        <w:r>
          <w:rPr>
            <w:noProof/>
          </w:rPr>
          <w:t>57</w:t>
        </w:r>
        <w:r>
          <w:rPr>
            <w:noProof/>
          </w:rPr>
          <w:fldChar w:fldCharType="end"/>
        </w:r>
      </w:ins>
    </w:p>
    <w:p w14:paraId="66AF2831" w14:textId="0C044E21" w:rsidR="00894701" w:rsidRDefault="00894701">
      <w:pPr>
        <w:pStyle w:val="TOC2"/>
        <w:rPr>
          <w:ins w:id="61" w:author="jonathan pritchard" w:date="2023-12-06T09:49:00Z"/>
          <w:rFonts w:asciiTheme="minorHAnsi" w:eastAsiaTheme="minorEastAsia" w:hAnsiTheme="minorHAnsi" w:cstheme="minorBidi"/>
          <w:noProof/>
          <w:snapToGrid/>
          <w:kern w:val="2"/>
          <w:szCs w:val="22"/>
          <w:lang w:eastAsia="en-GB"/>
          <w14:ligatures w14:val="standardContextual"/>
        </w:rPr>
      </w:pPr>
      <w:ins w:id="62" w:author="jonathan pritchard" w:date="2023-12-06T09:49:00Z">
        <w:r>
          <w:rPr>
            <w:noProof/>
          </w:rPr>
          <w:t>2.9</w:t>
        </w:r>
        <w:r>
          <w:rPr>
            <w:rFonts w:asciiTheme="minorHAnsi" w:eastAsiaTheme="minorEastAsia" w:hAnsiTheme="minorHAnsi" w:cstheme="minorBidi"/>
            <w:noProof/>
            <w:snapToGrid/>
            <w:kern w:val="2"/>
            <w:szCs w:val="22"/>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_Toc152748577 \h </w:instrText>
        </w:r>
      </w:ins>
      <w:r>
        <w:rPr>
          <w:noProof/>
        </w:rPr>
      </w:r>
      <w:r>
        <w:rPr>
          <w:noProof/>
        </w:rPr>
        <w:fldChar w:fldCharType="separate"/>
      </w:r>
      <w:ins w:id="63" w:author="jonathan pritchard" w:date="2023-12-06T09:49:00Z">
        <w:r>
          <w:rPr>
            <w:noProof/>
          </w:rPr>
          <w:t>61</w:t>
        </w:r>
        <w:r>
          <w:rPr>
            <w:noProof/>
          </w:rPr>
          <w:fldChar w:fldCharType="end"/>
        </w:r>
      </w:ins>
    </w:p>
    <w:p w14:paraId="68A5C7F3" w14:textId="2677E77A" w:rsidR="00894701" w:rsidRDefault="00894701">
      <w:pPr>
        <w:pStyle w:val="TOC2"/>
        <w:rPr>
          <w:ins w:id="64" w:author="jonathan pritchard" w:date="2023-12-06T09:49:00Z"/>
          <w:rFonts w:asciiTheme="minorHAnsi" w:eastAsiaTheme="minorEastAsia" w:hAnsiTheme="minorHAnsi" w:cstheme="minorBidi"/>
          <w:noProof/>
          <w:snapToGrid/>
          <w:kern w:val="2"/>
          <w:szCs w:val="22"/>
          <w:lang w:eastAsia="en-GB"/>
          <w14:ligatures w14:val="standardContextual"/>
        </w:rPr>
      </w:pPr>
      <w:ins w:id="65" w:author="jonathan pritchard" w:date="2023-12-06T09:49:00Z">
        <w:r>
          <w:rPr>
            <w:noProof/>
          </w:rPr>
          <w:t>2.10</w:t>
        </w:r>
        <w:r>
          <w:rPr>
            <w:rFonts w:asciiTheme="minorHAnsi" w:eastAsiaTheme="minorEastAsia" w:hAnsiTheme="minorHAnsi" w:cstheme="minorBidi"/>
            <w:noProof/>
            <w:snapToGrid/>
            <w:kern w:val="2"/>
            <w:szCs w:val="22"/>
            <w:lang w:eastAsia="en-GB"/>
            <w14:ligatures w14:val="standardContextual"/>
          </w:rPr>
          <w:tab/>
        </w:r>
        <w:r>
          <w:rPr>
            <w:noProof/>
          </w:rPr>
          <w:t>ECDIS Update Status Report</w:t>
        </w:r>
        <w:r>
          <w:rPr>
            <w:noProof/>
          </w:rPr>
          <w:tab/>
        </w:r>
        <w:r>
          <w:rPr>
            <w:noProof/>
          </w:rPr>
          <w:fldChar w:fldCharType="begin"/>
        </w:r>
        <w:r>
          <w:rPr>
            <w:noProof/>
          </w:rPr>
          <w:instrText xml:space="preserve"> PAGEREF _Toc152748578 \h </w:instrText>
        </w:r>
      </w:ins>
      <w:r>
        <w:rPr>
          <w:noProof/>
        </w:rPr>
      </w:r>
      <w:r>
        <w:rPr>
          <w:noProof/>
        </w:rPr>
        <w:fldChar w:fldCharType="separate"/>
      </w:r>
      <w:ins w:id="66" w:author="jonathan pritchard" w:date="2023-12-06T09:49:00Z">
        <w:r>
          <w:rPr>
            <w:noProof/>
          </w:rPr>
          <w:t>66</w:t>
        </w:r>
        <w:r>
          <w:rPr>
            <w:noProof/>
          </w:rPr>
          <w:fldChar w:fldCharType="end"/>
        </w:r>
      </w:ins>
    </w:p>
    <w:p w14:paraId="3AF4A18D" w14:textId="5B2C1DDC" w:rsidR="00894701" w:rsidRDefault="00894701">
      <w:pPr>
        <w:pStyle w:val="TOC1"/>
        <w:rPr>
          <w:ins w:id="67"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68" w:author="jonathan pritchard" w:date="2023-12-06T09:49:00Z">
        <w:r>
          <w:rPr>
            <w:noProof/>
          </w:rPr>
          <w:t>3</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_Toc152748579 \h </w:instrText>
        </w:r>
      </w:ins>
      <w:r>
        <w:rPr>
          <w:noProof/>
        </w:rPr>
      </w:r>
      <w:r>
        <w:rPr>
          <w:noProof/>
        </w:rPr>
        <w:fldChar w:fldCharType="separate"/>
      </w:r>
      <w:ins w:id="69" w:author="jonathan pritchard" w:date="2023-12-06T09:49:00Z">
        <w:r>
          <w:rPr>
            <w:noProof/>
          </w:rPr>
          <w:t>69</w:t>
        </w:r>
        <w:r>
          <w:rPr>
            <w:noProof/>
          </w:rPr>
          <w:fldChar w:fldCharType="end"/>
        </w:r>
      </w:ins>
    </w:p>
    <w:p w14:paraId="55E663C1" w14:textId="1C906402" w:rsidR="00894701" w:rsidRDefault="00894701">
      <w:pPr>
        <w:pStyle w:val="TOC2"/>
        <w:rPr>
          <w:ins w:id="70" w:author="jonathan pritchard" w:date="2023-12-06T09:49:00Z"/>
          <w:rFonts w:asciiTheme="minorHAnsi" w:eastAsiaTheme="minorEastAsia" w:hAnsiTheme="minorHAnsi" w:cstheme="minorBidi"/>
          <w:noProof/>
          <w:snapToGrid/>
          <w:kern w:val="2"/>
          <w:szCs w:val="22"/>
          <w:lang w:eastAsia="en-GB"/>
          <w14:ligatures w14:val="standardContextual"/>
        </w:rPr>
      </w:pPr>
      <w:ins w:id="71" w:author="jonathan pritchard" w:date="2023-12-06T09:49:00Z">
        <w:r>
          <w:rPr>
            <w:noProof/>
          </w:rPr>
          <w:t>3.1</w:t>
        </w:r>
        <w:r>
          <w:rPr>
            <w:rFonts w:asciiTheme="minorHAnsi" w:eastAsiaTheme="minorEastAsia" w:hAnsiTheme="minorHAnsi" w:cstheme="minorBidi"/>
            <w:noProof/>
            <w:snapToGrid/>
            <w:kern w:val="2"/>
            <w:szCs w:val="22"/>
            <w:lang w:eastAsia="en-GB"/>
            <w14:ligatures w14:val="standardContextual"/>
          </w:rPr>
          <w:tab/>
        </w:r>
        <w:r>
          <w:rPr>
            <w:noProof/>
          </w:rPr>
          <w:t>Display of ENC data</w:t>
        </w:r>
        <w:r>
          <w:rPr>
            <w:noProof/>
          </w:rPr>
          <w:tab/>
        </w:r>
        <w:r>
          <w:rPr>
            <w:noProof/>
          </w:rPr>
          <w:fldChar w:fldCharType="begin"/>
        </w:r>
        <w:r>
          <w:rPr>
            <w:noProof/>
          </w:rPr>
          <w:instrText xml:space="preserve"> PAGEREF _Toc152748580 \h </w:instrText>
        </w:r>
      </w:ins>
      <w:r>
        <w:rPr>
          <w:noProof/>
        </w:rPr>
      </w:r>
      <w:r>
        <w:rPr>
          <w:noProof/>
        </w:rPr>
        <w:fldChar w:fldCharType="separate"/>
      </w:r>
      <w:ins w:id="72" w:author="jonathan pritchard" w:date="2023-12-06T09:49:00Z">
        <w:r>
          <w:rPr>
            <w:noProof/>
          </w:rPr>
          <w:t>69</w:t>
        </w:r>
        <w:r>
          <w:rPr>
            <w:noProof/>
          </w:rPr>
          <w:fldChar w:fldCharType="end"/>
        </w:r>
      </w:ins>
    </w:p>
    <w:p w14:paraId="028DD289" w14:textId="041671BE" w:rsidR="00894701" w:rsidRDefault="00894701">
      <w:pPr>
        <w:pStyle w:val="TOC2"/>
        <w:rPr>
          <w:ins w:id="73" w:author="jonathan pritchard" w:date="2023-12-06T09:49:00Z"/>
          <w:rFonts w:asciiTheme="minorHAnsi" w:eastAsiaTheme="minorEastAsia" w:hAnsiTheme="minorHAnsi" w:cstheme="minorBidi"/>
          <w:noProof/>
          <w:snapToGrid/>
          <w:kern w:val="2"/>
          <w:szCs w:val="22"/>
          <w:lang w:eastAsia="en-GB"/>
          <w14:ligatures w14:val="standardContextual"/>
        </w:rPr>
      </w:pPr>
      <w:ins w:id="74" w:author="jonathan pritchard" w:date="2023-12-06T09:49:00Z">
        <w:r>
          <w:rPr>
            <w:noProof/>
          </w:rPr>
          <w:t>3.2</w:t>
        </w:r>
        <w:r>
          <w:rPr>
            <w:rFonts w:asciiTheme="minorHAnsi" w:eastAsiaTheme="minorEastAsia" w:hAnsiTheme="minorHAnsi" w:cstheme="minorBidi"/>
            <w:noProof/>
            <w:snapToGrid/>
            <w:kern w:val="2"/>
            <w:szCs w:val="22"/>
            <w:lang w:eastAsia="en-GB"/>
            <w14:ligatures w14:val="standardContextual"/>
          </w:rPr>
          <w:tab/>
        </w:r>
        <w:r>
          <w:rPr>
            <w:noProof/>
          </w:rPr>
          <w:t>Invalid features</w:t>
        </w:r>
        <w:r>
          <w:rPr>
            <w:noProof/>
          </w:rPr>
          <w:tab/>
        </w:r>
        <w:r>
          <w:rPr>
            <w:noProof/>
          </w:rPr>
          <w:fldChar w:fldCharType="begin"/>
        </w:r>
        <w:r>
          <w:rPr>
            <w:noProof/>
          </w:rPr>
          <w:instrText xml:space="preserve"> PAGEREF _Toc152748581 \h </w:instrText>
        </w:r>
      </w:ins>
      <w:r>
        <w:rPr>
          <w:noProof/>
        </w:rPr>
      </w:r>
      <w:r>
        <w:rPr>
          <w:noProof/>
        </w:rPr>
        <w:fldChar w:fldCharType="separate"/>
      </w:r>
      <w:ins w:id="75" w:author="jonathan pritchard" w:date="2023-12-06T09:49:00Z">
        <w:r>
          <w:rPr>
            <w:noProof/>
          </w:rPr>
          <w:t>105</w:t>
        </w:r>
        <w:r>
          <w:rPr>
            <w:noProof/>
          </w:rPr>
          <w:fldChar w:fldCharType="end"/>
        </w:r>
      </w:ins>
    </w:p>
    <w:p w14:paraId="15D28912" w14:textId="27484FBE" w:rsidR="00894701" w:rsidRDefault="00894701">
      <w:pPr>
        <w:pStyle w:val="TOC2"/>
        <w:rPr>
          <w:ins w:id="76" w:author="jonathan pritchard" w:date="2023-12-06T09:49:00Z"/>
          <w:rFonts w:asciiTheme="minorHAnsi" w:eastAsiaTheme="minorEastAsia" w:hAnsiTheme="minorHAnsi" w:cstheme="minorBidi"/>
          <w:noProof/>
          <w:snapToGrid/>
          <w:kern w:val="2"/>
          <w:szCs w:val="22"/>
          <w:lang w:eastAsia="en-GB"/>
          <w14:ligatures w14:val="standardContextual"/>
        </w:rPr>
      </w:pPr>
      <w:ins w:id="77" w:author="jonathan pritchard" w:date="2023-12-06T09:49:00Z">
        <w:r>
          <w:rPr>
            <w:noProof/>
          </w:rPr>
          <w:t>3.3</w:t>
        </w:r>
        <w:r>
          <w:rPr>
            <w:rFonts w:asciiTheme="minorHAnsi" w:eastAsiaTheme="minorEastAsia" w:hAnsiTheme="minorHAnsi" w:cstheme="minorBidi"/>
            <w:noProof/>
            <w:snapToGrid/>
            <w:kern w:val="2"/>
            <w:szCs w:val="22"/>
            <w:lang w:eastAsia="en-GB"/>
            <w14:ligatures w14:val="standardContextual"/>
          </w:rPr>
          <w:tab/>
        </w:r>
        <w:r>
          <w:rPr>
            <w:noProof/>
          </w:rPr>
          <w:t>Independent Mariner Selections</w:t>
        </w:r>
        <w:r>
          <w:rPr>
            <w:noProof/>
          </w:rPr>
          <w:tab/>
        </w:r>
        <w:r>
          <w:rPr>
            <w:noProof/>
          </w:rPr>
          <w:fldChar w:fldCharType="begin"/>
        </w:r>
        <w:r>
          <w:rPr>
            <w:noProof/>
          </w:rPr>
          <w:instrText xml:space="preserve"> PAGEREF _Toc152748582 \h </w:instrText>
        </w:r>
      </w:ins>
      <w:r>
        <w:rPr>
          <w:noProof/>
        </w:rPr>
      </w:r>
      <w:r>
        <w:rPr>
          <w:noProof/>
        </w:rPr>
        <w:fldChar w:fldCharType="separate"/>
      </w:r>
      <w:ins w:id="78" w:author="jonathan pritchard" w:date="2023-12-06T09:49:00Z">
        <w:r>
          <w:rPr>
            <w:noProof/>
          </w:rPr>
          <w:t>110</w:t>
        </w:r>
        <w:r>
          <w:rPr>
            <w:noProof/>
          </w:rPr>
          <w:fldChar w:fldCharType="end"/>
        </w:r>
      </w:ins>
    </w:p>
    <w:p w14:paraId="48E12CF7" w14:textId="7BAEE68E" w:rsidR="00894701" w:rsidRDefault="00894701">
      <w:pPr>
        <w:pStyle w:val="TOC2"/>
        <w:rPr>
          <w:ins w:id="79" w:author="jonathan pritchard" w:date="2023-12-06T09:49:00Z"/>
          <w:rFonts w:asciiTheme="minorHAnsi" w:eastAsiaTheme="minorEastAsia" w:hAnsiTheme="minorHAnsi" w:cstheme="minorBidi"/>
          <w:noProof/>
          <w:snapToGrid/>
          <w:kern w:val="2"/>
          <w:szCs w:val="22"/>
          <w:lang w:eastAsia="en-GB"/>
          <w14:ligatures w14:val="standardContextual"/>
        </w:rPr>
      </w:pPr>
      <w:ins w:id="80" w:author="jonathan pritchard" w:date="2023-12-06T09:49:00Z">
        <w:r>
          <w:rPr>
            <w:noProof/>
          </w:rPr>
          <w:t>3.4</w:t>
        </w:r>
        <w:r>
          <w:rPr>
            <w:rFonts w:asciiTheme="minorHAnsi" w:eastAsiaTheme="minorEastAsia" w:hAnsiTheme="minorHAnsi" w:cstheme="minorBidi"/>
            <w:noProof/>
            <w:snapToGrid/>
            <w:kern w:val="2"/>
            <w:szCs w:val="22"/>
            <w:lang w:eastAsia="en-GB"/>
            <w14:ligatures w14:val="standardContextual"/>
          </w:rPr>
          <w:tab/>
        </w:r>
        <w:r>
          <w:rPr>
            <w:noProof/>
          </w:rPr>
          <w:t>Display of User Selected Safety Contour.</w:t>
        </w:r>
        <w:r>
          <w:rPr>
            <w:noProof/>
          </w:rPr>
          <w:tab/>
        </w:r>
        <w:r>
          <w:rPr>
            <w:noProof/>
          </w:rPr>
          <w:fldChar w:fldCharType="begin"/>
        </w:r>
        <w:r>
          <w:rPr>
            <w:noProof/>
          </w:rPr>
          <w:instrText xml:space="preserve"> PAGEREF _Toc152748583 \h </w:instrText>
        </w:r>
      </w:ins>
      <w:r>
        <w:rPr>
          <w:noProof/>
        </w:rPr>
      </w:r>
      <w:r>
        <w:rPr>
          <w:noProof/>
        </w:rPr>
        <w:fldChar w:fldCharType="separate"/>
      </w:r>
      <w:ins w:id="81" w:author="jonathan pritchard" w:date="2023-12-06T09:49:00Z">
        <w:r>
          <w:rPr>
            <w:noProof/>
          </w:rPr>
          <w:t>128</w:t>
        </w:r>
        <w:r>
          <w:rPr>
            <w:noProof/>
          </w:rPr>
          <w:fldChar w:fldCharType="end"/>
        </w:r>
      </w:ins>
    </w:p>
    <w:p w14:paraId="0186DDC5" w14:textId="6BA8CC39" w:rsidR="00894701" w:rsidRDefault="00894701">
      <w:pPr>
        <w:pStyle w:val="TOC2"/>
        <w:rPr>
          <w:ins w:id="82" w:author="jonathan pritchard" w:date="2023-12-06T09:49:00Z"/>
          <w:rFonts w:asciiTheme="minorHAnsi" w:eastAsiaTheme="minorEastAsia" w:hAnsiTheme="minorHAnsi" w:cstheme="minorBidi"/>
          <w:noProof/>
          <w:snapToGrid/>
          <w:kern w:val="2"/>
          <w:szCs w:val="22"/>
          <w:lang w:eastAsia="en-GB"/>
          <w14:ligatures w14:val="standardContextual"/>
        </w:rPr>
      </w:pPr>
      <w:ins w:id="83" w:author="jonathan pritchard" w:date="2023-12-06T09:49:00Z">
        <w:r>
          <w:rPr>
            <w:noProof/>
          </w:rPr>
          <w:t>3.6</w:t>
        </w:r>
        <w:r>
          <w:rPr>
            <w:rFonts w:asciiTheme="minorHAnsi" w:eastAsiaTheme="minorEastAsia" w:hAnsiTheme="minorHAnsi" w:cstheme="minorBidi"/>
            <w:noProof/>
            <w:snapToGrid/>
            <w:kern w:val="2"/>
            <w:szCs w:val="22"/>
            <w:lang w:eastAsia="en-GB"/>
            <w14:ligatures w14:val="standardContextual"/>
          </w:rPr>
          <w:tab/>
        </w:r>
        <w:r>
          <w:rPr>
            <w:noProof/>
          </w:rPr>
          <w:t>Display priority</w:t>
        </w:r>
        <w:r>
          <w:rPr>
            <w:noProof/>
          </w:rPr>
          <w:tab/>
        </w:r>
        <w:r>
          <w:rPr>
            <w:noProof/>
          </w:rPr>
          <w:fldChar w:fldCharType="begin"/>
        </w:r>
        <w:r>
          <w:rPr>
            <w:noProof/>
          </w:rPr>
          <w:instrText xml:space="preserve"> PAGEREF _Toc152748584 \h </w:instrText>
        </w:r>
      </w:ins>
      <w:r>
        <w:rPr>
          <w:noProof/>
        </w:rPr>
      </w:r>
      <w:r>
        <w:rPr>
          <w:noProof/>
        </w:rPr>
        <w:fldChar w:fldCharType="separate"/>
      </w:r>
      <w:ins w:id="84" w:author="jonathan pritchard" w:date="2023-12-06T09:49:00Z">
        <w:r>
          <w:rPr>
            <w:noProof/>
          </w:rPr>
          <w:t>149</w:t>
        </w:r>
        <w:r>
          <w:rPr>
            <w:noProof/>
          </w:rPr>
          <w:fldChar w:fldCharType="end"/>
        </w:r>
      </w:ins>
    </w:p>
    <w:p w14:paraId="2DF68078" w14:textId="36BE7268" w:rsidR="00894701" w:rsidRDefault="00894701">
      <w:pPr>
        <w:pStyle w:val="TOC2"/>
        <w:rPr>
          <w:ins w:id="85" w:author="jonathan pritchard" w:date="2023-12-06T09:49:00Z"/>
          <w:rFonts w:asciiTheme="minorHAnsi" w:eastAsiaTheme="minorEastAsia" w:hAnsiTheme="minorHAnsi" w:cstheme="minorBidi"/>
          <w:noProof/>
          <w:snapToGrid/>
          <w:kern w:val="2"/>
          <w:szCs w:val="22"/>
          <w:lang w:eastAsia="en-GB"/>
          <w14:ligatures w14:val="standardContextual"/>
        </w:rPr>
      </w:pPr>
      <w:ins w:id="86" w:author="jonathan pritchard" w:date="2023-12-06T09:49:00Z">
        <w:r>
          <w:rPr>
            <w:noProof/>
          </w:rPr>
          <w:t>3.7</w:t>
        </w:r>
        <w:r>
          <w:rPr>
            <w:rFonts w:asciiTheme="minorHAnsi" w:eastAsiaTheme="minorEastAsia" w:hAnsiTheme="minorHAnsi" w:cstheme="minorBidi"/>
            <w:noProof/>
            <w:snapToGrid/>
            <w:kern w:val="2"/>
            <w:szCs w:val="22"/>
            <w:lang w:eastAsia="en-GB"/>
            <w14:ligatures w14:val="standardContextual"/>
          </w:rPr>
          <w:tab/>
        </w:r>
        <w:r>
          <w:rPr>
            <w:noProof/>
          </w:rPr>
          <w:t>Portrayal of multiple datasets under Interoperability</w:t>
        </w:r>
        <w:r>
          <w:rPr>
            <w:noProof/>
          </w:rPr>
          <w:tab/>
        </w:r>
        <w:r>
          <w:rPr>
            <w:noProof/>
          </w:rPr>
          <w:fldChar w:fldCharType="begin"/>
        </w:r>
        <w:r>
          <w:rPr>
            <w:noProof/>
          </w:rPr>
          <w:instrText xml:space="preserve"> PAGEREF _Toc152748585 \h </w:instrText>
        </w:r>
      </w:ins>
      <w:r>
        <w:rPr>
          <w:noProof/>
        </w:rPr>
      </w:r>
      <w:r>
        <w:rPr>
          <w:noProof/>
        </w:rPr>
        <w:fldChar w:fldCharType="separate"/>
      </w:r>
      <w:ins w:id="87" w:author="jonathan pritchard" w:date="2023-12-06T09:49:00Z">
        <w:r>
          <w:rPr>
            <w:noProof/>
          </w:rPr>
          <w:t>149</w:t>
        </w:r>
        <w:r>
          <w:rPr>
            <w:noProof/>
          </w:rPr>
          <w:fldChar w:fldCharType="end"/>
        </w:r>
      </w:ins>
    </w:p>
    <w:p w14:paraId="64AB5462" w14:textId="2FABBFC6" w:rsidR="00894701" w:rsidRDefault="00894701">
      <w:pPr>
        <w:pStyle w:val="TOC2"/>
        <w:rPr>
          <w:ins w:id="88" w:author="jonathan pritchard" w:date="2023-12-06T09:49:00Z"/>
          <w:rFonts w:asciiTheme="minorHAnsi" w:eastAsiaTheme="minorEastAsia" w:hAnsiTheme="minorHAnsi" w:cstheme="minorBidi"/>
          <w:noProof/>
          <w:snapToGrid/>
          <w:kern w:val="2"/>
          <w:szCs w:val="22"/>
          <w:lang w:eastAsia="en-GB"/>
          <w14:ligatures w14:val="standardContextual"/>
        </w:rPr>
      </w:pPr>
      <w:ins w:id="89" w:author="jonathan pritchard" w:date="2023-12-06T09:49:00Z">
        <w:r>
          <w:rPr>
            <w:noProof/>
          </w:rPr>
          <w:t>3.8</w:t>
        </w:r>
        <w:r>
          <w:rPr>
            <w:rFonts w:asciiTheme="minorHAnsi" w:eastAsiaTheme="minorEastAsia" w:hAnsiTheme="minorHAnsi" w:cstheme="minorBidi"/>
            <w:noProof/>
            <w:snapToGrid/>
            <w:kern w:val="2"/>
            <w:szCs w:val="22"/>
            <w:lang w:eastAsia="en-GB"/>
            <w14:ligatures w14:val="standardContextual"/>
          </w:rPr>
          <w:tab/>
        </w:r>
        <w:r>
          <w:rPr>
            <w:noProof/>
          </w:rPr>
          <w:t>Display Priorities</w:t>
        </w:r>
        <w:r>
          <w:rPr>
            <w:noProof/>
          </w:rPr>
          <w:tab/>
        </w:r>
        <w:r>
          <w:rPr>
            <w:noProof/>
          </w:rPr>
          <w:fldChar w:fldCharType="begin"/>
        </w:r>
        <w:r>
          <w:rPr>
            <w:noProof/>
          </w:rPr>
          <w:instrText xml:space="preserve"> PAGEREF _Toc152748586 \h </w:instrText>
        </w:r>
      </w:ins>
      <w:r>
        <w:rPr>
          <w:noProof/>
        </w:rPr>
      </w:r>
      <w:r>
        <w:rPr>
          <w:noProof/>
        </w:rPr>
        <w:fldChar w:fldCharType="separate"/>
      </w:r>
      <w:ins w:id="90" w:author="jonathan pritchard" w:date="2023-12-06T09:49:00Z">
        <w:r>
          <w:rPr>
            <w:noProof/>
          </w:rPr>
          <w:t>152</w:t>
        </w:r>
        <w:r>
          <w:rPr>
            <w:noProof/>
          </w:rPr>
          <w:fldChar w:fldCharType="end"/>
        </w:r>
      </w:ins>
    </w:p>
    <w:p w14:paraId="1BD12250" w14:textId="603325E2" w:rsidR="00894701" w:rsidRDefault="00894701">
      <w:pPr>
        <w:pStyle w:val="TOC2"/>
        <w:rPr>
          <w:ins w:id="91" w:author="jonathan pritchard" w:date="2023-12-06T09:49:00Z"/>
          <w:rFonts w:asciiTheme="minorHAnsi" w:eastAsiaTheme="minorEastAsia" w:hAnsiTheme="minorHAnsi" w:cstheme="minorBidi"/>
          <w:noProof/>
          <w:snapToGrid/>
          <w:kern w:val="2"/>
          <w:szCs w:val="22"/>
          <w:lang w:eastAsia="en-GB"/>
          <w14:ligatures w14:val="standardContextual"/>
        </w:rPr>
      </w:pPr>
      <w:ins w:id="92" w:author="jonathan pritchard" w:date="2023-12-06T09:49:00Z">
        <w:r>
          <w:rPr>
            <w:noProof/>
          </w:rPr>
          <w:t>3.9</w:t>
        </w:r>
        <w:r>
          <w:rPr>
            <w:rFonts w:asciiTheme="minorHAnsi" w:eastAsiaTheme="minorEastAsia" w:hAnsiTheme="minorHAnsi" w:cstheme="minorBidi"/>
            <w:noProof/>
            <w:snapToGrid/>
            <w:kern w:val="2"/>
            <w:szCs w:val="22"/>
            <w:lang w:eastAsia="en-GB"/>
            <w14:ligatures w14:val="standardContextual"/>
          </w:rPr>
          <w:tab/>
        </w:r>
        <w:r>
          <w:rPr>
            <w:noProof/>
          </w:rPr>
          <w:t>Scale and navigation purpose</w:t>
        </w:r>
        <w:r>
          <w:rPr>
            <w:noProof/>
          </w:rPr>
          <w:tab/>
        </w:r>
        <w:r>
          <w:rPr>
            <w:noProof/>
          </w:rPr>
          <w:fldChar w:fldCharType="begin"/>
        </w:r>
        <w:r>
          <w:rPr>
            <w:noProof/>
          </w:rPr>
          <w:instrText xml:space="preserve"> PAGEREF _Toc152748587 \h </w:instrText>
        </w:r>
      </w:ins>
      <w:r>
        <w:rPr>
          <w:noProof/>
        </w:rPr>
      </w:r>
      <w:r>
        <w:rPr>
          <w:noProof/>
        </w:rPr>
        <w:fldChar w:fldCharType="separate"/>
      </w:r>
      <w:ins w:id="93" w:author="jonathan pritchard" w:date="2023-12-06T09:49:00Z">
        <w:r>
          <w:rPr>
            <w:noProof/>
          </w:rPr>
          <w:t>170</w:t>
        </w:r>
        <w:r>
          <w:rPr>
            <w:noProof/>
          </w:rPr>
          <w:fldChar w:fldCharType="end"/>
        </w:r>
      </w:ins>
    </w:p>
    <w:p w14:paraId="411E05AB" w14:textId="026BFC86" w:rsidR="00894701" w:rsidRDefault="00894701">
      <w:pPr>
        <w:pStyle w:val="TOC2"/>
        <w:rPr>
          <w:ins w:id="94" w:author="jonathan pritchard" w:date="2023-12-06T09:49:00Z"/>
          <w:rFonts w:asciiTheme="minorHAnsi" w:eastAsiaTheme="minorEastAsia" w:hAnsiTheme="minorHAnsi" w:cstheme="minorBidi"/>
          <w:noProof/>
          <w:snapToGrid/>
          <w:kern w:val="2"/>
          <w:szCs w:val="22"/>
          <w:lang w:eastAsia="en-GB"/>
          <w14:ligatures w14:val="standardContextual"/>
        </w:rPr>
      </w:pPr>
      <w:ins w:id="95" w:author="jonathan pritchard" w:date="2023-12-06T09:49:00Z">
        <w:r>
          <w:rPr>
            <w:noProof/>
          </w:rPr>
          <w:t>3.10</w:t>
        </w:r>
        <w:r>
          <w:rPr>
            <w:rFonts w:asciiTheme="minorHAnsi" w:eastAsiaTheme="minorEastAsia" w:hAnsiTheme="minorHAnsi" w:cstheme="minorBidi"/>
            <w:noProof/>
            <w:snapToGrid/>
            <w:kern w:val="2"/>
            <w:szCs w:val="22"/>
            <w:lang w:eastAsia="en-GB"/>
            <w14:ligatures w14:val="standardContextual"/>
          </w:rPr>
          <w:tab/>
        </w:r>
        <w:r>
          <w:rPr>
            <w:noProof/>
          </w:rPr>
          <w:t>Display and Operation of Water Level Adjustment.</w:t>
        </w:r>
        <w:r>
          <w:rPr>
            <w:noProof/>
          </w:rPr>
          <w:tab/>
        </w:r>
        <w:r>
          <w:rPr>
            <w:noProof/>
          </w:rPr>
          <w:fldChar w:fldCharType="begin"/>
        </w:r>
        <w:r>
          <w:rPr>
            <w:noProof/>
          </w:rPr>
          <w:instrText xml:space="preserve"> PAGEREF _Toc152748588 \h </w:instrText>
        </w:r>
      </w:ins>
      <w:r>
        <w:rPr>
          <w:noProof/>
        </w:rPr>
      </w:r>
      <w:r>
        <w:rPr>
          <w:noProof/>
        </w:rPr>
        <w:fldChar w:fldCharType="separate"/>
      </w:r>
      <w:ins w:id="96" w:author="jonathan pritchard" w:date="2023-12-06T09:49:00Z">
        <w:r>
          <w:rPr>
            <w:noProof/>
          </w:rPr>
          <w:t>179</w:t>
        </w:r>
        <w:r>
          <w:rPr>
            <w:noProof/>
          </w:rPr>
          <w:fldChar w:fldCharType="end"/>
        </w:r>
      </w:ins>
    </w:p>
    <w:p w14:paraId="37CC4A36" w14:textId="16FF0893" w:rsidR="00894701" w:rsidRDefault="00894701">
      <w:pPr>
        <w:pStyle w:val="TOC2"/>
        <w:rPr>
          <w:ins w:id="97" w:author="jonathan pritchard" w:date="2023-12-06T09:49:00Z"/>
          <w:rFonts w:asciiTheme="minorHAnsi" w:eastAsiaTheme="minorEastAsia" w:hAnsiTheme="minorHAnsi" w:cstheme="minorBidi"/>
          <w:noProof/>
          <w:snapToGrid/>
          <w:kern w:val="2"/>
          <w:szCs w:val="22"/>
          <w:lang w:eastAsia="en-GB"/>
          <w14:ligatures w14:val="standardContextual"/>
        </w:rPr>
      </w:pPr>
      <w:ins w:id="98" w:author="jonathan pritchard" w:date="2023-12-06T09:49:00Z">
        <w:r>
          <w:rPr>
            <w:noProof/>
          </w:rPr>
          <w:t>3.11</w:t>
        </w:r>
        <w:r>
          <w:rPr>
            <w:rFonts w:asciiTheme="minorHAnsi" w:eastAsiaTheme="minorEastAsia" w:hAnsiTheme="minorHAnsi" w:cstheme="minorBidi"/>
            <w:noProof/>
            <w:snapToGrid/>
            <w:kern w:val="2"/>
            <w:szCs w:val="22"/>
            <w:lang w:eastAsia="en-GB"/>
            <w14:ligatures w14:val="standardContextual"/>
          </w:rPr>
          <w:tab/>
        </w:r>
        <w:r>
          <w:rPr>
            <w:noProof/>
          </w:rPr>
          <w:t>Display of ENC covering Polar Regions</w:t>
        </w:r>
        <w:r>
          <w:rPr>
            <w:noProof/>
          </w:rPr>
          <w:tab/>
        </w:r>
        <w:r>
          <w:rPr>
            <w:noProof/>
          </w:rPr>
          <w:fldChar w:fldCharType="begin"/>
        </w:r>
        <w:r>
          <w:rPr>
            <w:noProof/>
          </w:rPr>
          <w:instrText xml:space="preserve"> PAGEREF _Toc152748589 \h </w:instrText>
        </w:r>
      </w:ins>
      <w:r>
        <w:rPr>
          <w:noProof/>
        </w:rPr>
      </w:r>
      <w:r>
        <w:rPr>
          <w:noProof/>
        </w:rPr>
        <w:fldChar w:fldCharType="separate"/>
      </w:r>
      <w:ins w:id="99" w:author="jonathan pritchard" w:date="2023-12-06T09:49:00Z">
        <w:r>
          <w:rPr>
            <w:noProof/>
          </w:rPr>
          <w:t>183</w:t>
        </w:r>
        <w:r>
          <w:rPr>
            <w:noProof/>
          </w:rPr>
          <w:fldChar w:fldCharType="end"/>
        </w:r>
      </w:ins>
    </w:p>
    <w:p w14:paraId="3347D255" w14:textId="3862216B" w:rsidR="00894701" w:rsidRDefault="00894701">
      <w:pPr>
        <w:pStyle w:val="TOC1"/>
        <w:rPr>
          <w:ins w:id="100"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01" w:author="jonathan pritchard" w:date="2023-12-06T09:49:00Z">
        <w:r>
          <w:rPr>
            <w:noProof/>
          </w:rPr>
          <w:t>4</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related functions</w:t>
        </w:r>
        <w:r>
          <w:rPr>
            <w:noProof/>
          </w:rPr>
          <w:tab/>
        </w:r>
        <w:r>
          <w:rPr>
            <w:noProof/>
          </w:rPr>
          <w:fldChar w:fldCharType="begin"/>
        </w:r>
        <w:r>
          <w:rPr>
            <w:noProof/>
          </w:rPr>
          <w:instrText xml:space="preserve"> PAGEREF _Toc152748590 \h </w:instrText>
        </w:r>
      </w:ins>
      <w:r>
        <w:rPr>
          <w:noProof/>
        </w:rPr>
      </w:r>
      <w:r>
        <w:rPr>
          <w:noProof/>
        </w:rPr>
        <w:fldChar w:fldCharType="separate"/>
      </w:r>
      <w:ins w:id="102" w:author="jonathan pritchard" w:date="2023-12-06T09:49:00Z">
        <w:r>
          <w:rPr>
            <w:noProof/>
          </w:rPr>
          <w:t>190</w:t>
        </w:r>
        <w:r>
          <w:rPr>
            <w:noProof/>
          </w:rPr>
          <w:fldChar w:fldCharType="end"/>
        </w:r>
      </w:ins>
    </w:p>
    <w:p w14:paraId="655CE31D" w14:textId="526D35FE" w:rsidR="00894701" w:rsidRDefault="00894701">
      <w:pPr>
        <w:pStyle w:val="TOC2"/>
        <w:rPr>
          <w:ins w:id="103" w:author="jonathan pritchard" w:date="2023-12-06T09:49:00Z"/>
          <w:rFonts w:asciiTheme="minorHAnsi" w:eastAsiaTheme="minorEastAsia" w:hAnsiTheme="minorHAnsi" w:cstheme="minorBidi"/>
          <w:noProof/>
          <w:snapToGrid/>
          <w:kern w:val="2"/>
          <w:szCs w:val="22"/>
          <w:lang w:eastAsia="en-GB"/>
          <w14:ligatures w14:val="standardContextual"/>
        </w:rPr>
      </w:pPr>
      <w:ins w:id="104" w:author="jonathan pritchard" w:date="2023-12-06T09:49:00Z">
        <w:r>
          <w:rPr>
            <w:noProof/>
          </w:rPr>
          <w:t>4.1</w:t>
        </w:r>
        <w:r>
          <w:rPr>
            <w:rFonts w:asciiTheme="minorHAnsi" w:eastAsiaTheme="minorEastAsia" w:hAnsiTheme="minorHAnsi" w:cstheme="minorBidi"/>
            <w:noProof/>
            <w:snapToGrid/>
            <w:kern w:val="2"/>
            <w:szCs w:val="22"/>
            <w:lang w:eastAsia="en-GB"/>
            <w14:ligatures w14:val="standardContextual"/>
          </w:rPr>
          <w:tab/>
        </w:r>
        <w:r>
          <w:rPr>
            <w:noProof/>
          </w:rPr>
          <w:t>Mode and orientation</w:t>
        </w:r>
        <w:r>
          <w:rPr>
            <w:noProof/>
          </w:rPr>
          <w:tab/>
        </w:r>
        <w:r>
          <w:rPr>
            <w:noProof/>
          </w:rPr>
          <w:fldChar w:fldCharType="begin"/>
        </w:r>
        <w:r>
          <w:rPr>
            <w:noProof/>
          </w:rPr>
          <w:instrText xml:space="preserve"> PAGEREF _Toc152748591 \h </w:instrText>
        </w:r>
      </w:ins>
      <w:r>
        <w:rPr>
          <w:noProof/>
        </w:rPr>
      </w:r>
      <w:r>
        <w:rPr>
          <w:noProof/>
        </w:rPr>
        <w:fldChar w:fldCharType="separate"/>
      </w:r>
      <w:ins w:id="105" w:author="jonathan pritchard" w:date="2023-12-06T09:49:00Z">
        <w:r>
          <w:rPr>
            <w:noProof/>
          </w:rPr>
          <w:t>190</w:t>
        </w:r>
        <w:r>
          <w:rPr>
            <w:noProof/>
          </w:rPr>
          <w:fldChar w:fldCharType="end"/>
        </w:r>
      </w:ins>
    </w:p>
    <w:p w14:paraId="3781C061" w14:textId="6574ECB2" w:rsidR="00894701" w:rsidRDefault="00894701">
      <w:pPr>
        <w:pStyle w:val="TOC2"/>
        <w:rPr>
          <w:ins w:id="106" w:author="jonathan pritchard" w:date="2023-12-06T09:49:00Z"/>
          <w:rFonts w:asciiTheme="minorHAnsi" w:eastAsiaTheme="minorEastAsia" w:hAnsiTheme="minorHAnsi" w:cstheme="minorBidi"/>
          <w:noProof/>
          <w:snapToGrid/>
          <w:kern w:val="2"/>
          <w:szCs w:val="22"/>
          <w:lang w:eastAsia="en-GB"/>
          <w14:ligatures w14:val="standardContextual"/>
        </w:rPr>
      </w:pPr>
      <w:ins w:id="107" w:author="jonathan pritchard" w:date="2023-12-06T09:49:00Z">
        <w:r>
          <w:rPr>
            <w:noProof/>
          </w:rPr>
          <w:t>4.2</w:t>
        </w:r>
        <w:r>
          <w:rPr>
            <w:rFonts w:asciiTheme="minorHAnsi" w:eastAsiaTheme="minorEastAsia" w:hAnsiTheme="minorHAnsi" w:cstheme="minorBidi"/>
            <w:noProof/>
            <w:snapToGrid/>
            <w:kern w:val="2"/>
            <w:szCs w:val="22"/>
            <w:lang w:eastAsia="en-GB"/>
            <w14:ligatures w14:val="standardContextual"/>
          </w:rPr>
          <w:tab/>
        </w:r>
        <w:r>
          <w:rPr>
            <w:noProof/>
          </w:rPr>
          <w:t>Display of scale bar</w:t>
        </w:r>
        <w:r>
          <w:rPr>
            <w:noProof/>
          </w:rPr>
          <w:tab/>
        </w:r>
        <w:r>
          <w:rPr>
            <w:noProof/>
          </w:rPr>
          <w:fldChar w:fldCharType="begin"/>
        </w:r>
        <w:r>
          <w:rPr>
            <w:noProof/>
          </w:rPr>
          <w:instrText xml:space="preserve"> PAGEREF _Toc152748592 \h </w:instrText>
        </w:r>
      </w:ins>
      <w:r>
        <w:rPr>
          <w:noProof/>
        </w:rPr>
      </w:r>
      <w:r>
        <w:rPr>
          <w:noProof/>
        </w:rPr>
        <w:fldChar w:fldCharType="separate"/>
      </w:r>
      <w:ins w:id="108" w:author="jonathan pritchard" w:date="2023-12-06T09:49:00Z">
        <w:r>
          <w:rPr>
            <w:noProof/>
          </w:rPr>
          <w:t>191</w:t>
        </w:r>
        <w:r>
          <w:rPr>
            <w:noProof/>
          </w:rPr>
          <w:fldChar w:fldCharType="end"/>
        </w:r>
      </w:ins>
    </w:p>
    <w:p w14:paraId="07BE11D9" w14:textId="12C6AD5B" w:rsidR="00894701" w:rsidRDefault="00894701">
      <w:pPr>
        <w:pStyle w:val="TOC2"/>
        <w:rPr>
          <w:ins w:id="109" w:author="jonathan pritchard" w:date="2023-12-06T09:49:00Z"/>
          <w:rFonts w:asciiTheme="minorHAnsi" w:eastAsiaTheme="minorEastAsia" w:hAnsiTheme="minorHAnsi" w:cstheme="minorBidi"/>
          <w:noProof/>
          <w:snapToGrid/>
          <w:kern w:val="2"/>
          <w:szCs w:val="22"/>
          <w:lang w:eastAsia="en-GB"/>
          <w14:ligatures w14:val="standardContextual"/>
        </w:rPr>
      </w:pPr>
      <w:ins w:id="110" w:author="jonathan pritchard" w:date="2023-12-06T09:49:00Z">
        <w:r>
          <w:rPr>
            <w:noProof/>
          </w:rPr>
          <w:t>4.3</w:t>
        </w:r>
        <w:r>
          <w:rPr>
            <w:rFonts w:asciiTheme="minorHAnsi" w:eastAsiaTheme="minorEastAsia" w:hAnsiTheme="minorHAnsi" w:cstheme="minorBidi"/>
            <w:noProof/>
            <w:snapToGrid/>
            <w:kern w:val="2"/>
            <w:szCs w:val="22"/>
            <w:lang w:eastAsia="en-GB"/>
            <w14:ligatures w14:val="standardContextual"/>
          </w:rPr>
          <w:tab/>
        </w:r>
        <w:r>
          <w:rPr>
            <w:noProof/>
          </w:rPr>
          <w:t>Display of latitude bar</w:t>
        </w:r>
        <w:r>
          <w:rPr>
            <w:noProof/>
          </w:rPr>
          <w:tab/>
        </w:r>
        <w:r>
          <w:rPr>
            <w:noProof/>
          </w:rPr>
          <w:fldChar w:fldCharType="begin"/>
        </w:r>
        <w:r>
          <w:rPr>
            <w:noProof/>
          </w:rPr>
          <w:instrText xml:space="preserve"> PAGEREF _Toc152748593 \h </w:instrText>
        </w:r>
      </w:ins>
      <w:r>
        <w:rPr>
          <w:noProof/>
        </w:rPr>
      </w:r>
      <w:r>
        <w:rPr>
          <w:noProof/>
        </w:rPr>
        <w:fldChar w:fldCharType="separate"/>
      </w:r>
      <w:ins w:id="111" w:author="jonathan pritchard" w:date="2023-12-06T09:49:00Z">
        <w:r>
          <w:rPr>
            <w:noProof/>
          </w:rPr>
          <w:t>191</w:t>
        </w:r>
        <w:r>
          <w:rPr>
            <w:noProof/>
          </w:rPr>
          <w:fldChar w:fldCharType="end"/>
        </w:r>
      </w:ins>
    </w:p>
    <w:p w14:paraId="21BF65AF" w14:textId="43B77C67" w:rsidR="00894701" w:rsidRDefault="00894701">
      <w:pPr>
        <w:pStyle w:val="TOC2"/>
        <w:rPr>
          <w:ins w:id="112" w:author="jonathan pritchard" w:date="2023-12-06T09:49:00Z"/>
          <w:rFonts w:asciiTheme="minorHAnsi" w:eastAsiaTheme="minorEastAsia" w:hAnsiTheme="minorHAnsi" w:cstheme="minorBidi"/>
          <w:noProof/>
          <w:snapToGrid/>
          <w:kern w:val="2"/>
          <w:szCs w:val="22"/>
          <w:lang w:eastAsia="en-GB"/>
          <w14:ligatures w14:val="standardContextual"/>
        </w:rPr>
      </w:pPr>
      <w:ins w:id="113" w:author="jonathan pritchard" w:date="2023-12-06T09:49:00Z">
        <w:r>
          <w:rPr>
            <w:noProof/>
          </w:rPr>
          <w:t>4.4</w:t>
        </w:r>
        <w:r>
          <w:rPr>
            <w:rFonts w:asciiTheme="minorHAnsi" w:eastAsiaTheme="minorEastAsia" w:hAnsiTheme="minorHAnsi" w:cstheme="minorBidi"/>
            <w:noProof/>
            <w:snapToGrid/>
            <w:kern w:val="2"/>
            <w:szCs w:val="22"/>
            <w:lang w:eastAsia="en-GB"/>
            <w14:ligatures w14:val="standardContextual"/>
          </w:rPr>
          <w:tab/>
        </w:r>
        <w:r>
          <w:rPr>
            <w:noProof/>
          </w:rPr>
          <w:t>Feature information</w:t>
        </w:r>
        <w:r>
          <w:rPr>
            <w:noProof/>
          </w:rPr>
          <w:tab/>
        </w:r>
        <w:r>
          <w:rPr>
            <w:noProof/>
          </w:rPr>
          <w:fldChar w:fldCharType="begin"/>
        </w:r>
        <w:r>
          <w:rPr>
            <w:noProof/>
          </w:rPr>
          <w:instrText xml:space="preserve"> PAGEREF _Toc152748594 \h </w:instrText>
        </w:r>
      </w:ins>
      <w:r>
        <w:rPr>
          <w:noProof/>
        </w:rPr>
      </w:r>
      <w:r>
        <w:rPr>
          <w:noProof/>
        </w:rPr>
        <w:fldChar w:fldCharType="separate"/>
      </w:r>
      <w:ins w:id="114" w:author="jonathan pritchard" w:date="2023-12-06T09:49:00Z">
        <w:r>
          <w:rPr>
            <w:noProof/>
          </w:rPr>
          <w:t>192</w:t>
        </w:r>
        <w:r>
          <w:rPr>
            <w:noProof/>
          </w:rPr>
          <w:fldChar w:fldCharType="end"/>
        </w:r>
      </w:ins>
    </w:p>
    <w:p w14:paraId="46ACB8B9" w14:textId="21F0B200" w:rsidR="00894701" w:rsidRDefault="00894701">
      <w:pPr>
        <w:pStyle w:val="TOC2"/>
        <w:rPr>
          <w:ins w:id="115" w:author="jonathan pritchard" w:date="2023-12-06T09:49:00Z"/>
          <w:rFonts w:asciiTheme="minorHAnsi" w:eastAsiaTheme="minorEastAsia" w:hAnsiTheme="minorHAnsi" w:cstheme="minorBidi"/>
          <w:noProof/>
          <w:snapToGrid/>
          <w:kern w:val="2"/>
          <w:szCs w:val="22"/>
          <w:lang w:eastAsia="en-GB"/>
          <w14:ligatures w14:val="standardContextual"/>
        </w:rPr>
      </w:pPr>
      <w:ins w:id="116" w:author="jonathan pritchard" w:date="2023-12-06T09:49:00Z">
        <w:r>
          <w:rPr>
            <w:noProof/>
          </w:rPr>
          <w:t>4.5</w:t>
        </w:r>
        <w:r>
          <w:rPr>
            <w:rFonts w:asciiTheme="minorHAnsi" w:eastAsiaTheme="minorEastAsia" w:hAnsiTheme="minorHAnsi" w:cstheme="minorBidi"/>
            <w:noProof/>
            <w:snapToGrid/>
            <w:kern w:val="2"/>
            <w:szCs w:val="22"/>
            <w:lang w:eastAsia="en-GB"/>
            <w14:ligatures w14:val="standardContextual"/>
          </w:rPr>
          <w:tab/>
        </w:r>
        <w:r>
          <w:rPr>
            <w:noProof/>
          </w:rPr>
          <w:t>Radar and Plotting Information</w:t>
        </w:r>
        <w:r>
          <w:rPr>
            <w:noProof/>
          </w:rPr>
          <w:tab/>
        </w:r>
        <w:r>
          <w:rPr>
            <w:noProof/>
          </w:rPr>
          <w:fldChar w:fldCharType="begin"/>
        </w:r>
        <w:r>
          <w:rPr>
            <w:noProof/>
          </w:rPr>
          <w:instrText xml:space="preserve"> PAGEREF _Toc152748595 \h </w:instrText>
        </w:r>
      </w:ins>
      <w:r>
        <w:rPr>
          <w:noProof/>
        </w:rPr>
      </w:r>
      <w:r>
        <w:rPr>
          <w:noProof/>
        </w:rPr>
        <w:fldChar w:fldCharType="separate"/>
      </w:r>
      <w:ins w:id="117" w:author="jonathan pritchard" w:date="2023-12-06T09:49:00Z">
        <w:r>
          <w:rPr>
            <w:noProof/>
          </w:rPr>
          <w:t>203</w:t>
        </w:r>
        <w:r>
          <w:rPr>
            <w:noProof/>
          </w:rPr>
          <w:fldChar w:fldCharType="end"/>
        </w:r>
      </w:ins>
    </w:p>
    <w:p w14:paraId="6B377C5A" w14:textId="1845519F" w:rsidR="00894701" w:rsidRDefault="00894701">
      <w:pPr>
        <w:pStyle w:val="TOC2"/>
        <w:rPr>
          <w:ins w:id="118" w:author="jonathan pritchard" w:date="2023-12-06T09:49:00Z"/>
          <w:rFonts w:asciiTheme="minorHAnsi" w:eastAsiaTheme="minorEastAsia" w:hAnsiTheme="minorHAnsi" w:cstheme="minorBidi"/>
          <w:noProof/>
          <w:snapToGrid/>
          <w:kern w:val="2"/>
          <w:szCs w:val="22"/>
          <w:lang w:eastAsia="en-GB"/>
          <w14:ligatures w14:val="standardContextual"/>
        </w:rPr>
      </w:pPr>
      <w:ins w:id="119" w:author="jonathan pritchard" w:date="2023-12-06T09:49:00Z">
        <w:r>
          <w:rPr>
            <w:noProof/>
          </w:rPr>
          <w:t>4.6</w:t>
        </w:r>
        <w:r>
          <w:rPr>
            <w:rFonts w:asciiTheme="minorHAnsi" w:eastAsiaTheme="minorEastAsia" w:hAnsiTheme="minorHAnsi" w:cstheme="minorBidi"/>
            <w:noProof/>
            <w:snapToGrid/>
            <w:kern w:val="2"/>
            <w:szCs w:val="22"/>
            <w:lang w:eastAsia="en-GB"/>
            <w14:ligatures w14:val="standardContextual"/>
          </w:rPr>
          <w:tab/>
        </w:r>
        <w:r>
          <w:rPr>
            <w:noProof/>
          </w:rPr>
          <w:t>Accuracy</w:t>
        </w:r>
        <w:r>
          <w:rPr>
            <w:noProof/>
          </w:rPr>
          <w:tab/>
        </w:r>
        <w:r>
          <w:rPr>
            <w:noProof/>
          </w:rPr>
          <w:fldChar w:fldCharType="begin"/>
        </w:r>
        <w:r>
          <w:rPr>
            <w:noProof/>
          </w:rPr>
          <w:instrText xml:space="preserve"> PAGEREF _Toc152748596 \h </w:instrText>
        </w:r>
      </w:ins>
      <w:r>
        <w:rPr>
          <w:noProof/>
        </w:rPr>
      </w:r>
      <w:r>
        <w:rPr>
          <w:noProof/>
        </w:rPr>
        <w:fldChar w:fldCharType="separate"/>
      </w:r>
      <w:ins w:id="120" w:author="jonathan pritchard" w:date="2023-12-06T09:49:00Z">
        <w:r>
          <w:rPr>
            <w:noProof/>
          </w:rPr>
          <w:t>209</w:t>
        </w:r>
        <w:r>
          <w:rPr>
            <w:noProof/>
          </w:rPr>
          <w:fldChar w:fldCharType="end"/>
        </w:r>
      </w:ins>
    </w:p>
    <w:p w14:paraId="4AAA7F28" w14:textId="614D9645" w:rsidR="00894701" w:rsidRDefault="00894701">
      <w:pPr>
        <w:pStyle w:val="TOC2"/>
        <w:rPr>
          <w:ins w:id="121" w:author="jonathan pritchard" w:date="2023-12-06T09:49:00Z"/>
          <w:rFonts w:asciiTheme="minorHAnsi" w:eastAsiaTheme="minorEastAsia" w:hAnsiTheme="minorHAnsi" w:cstheme="minorBidi"/>
          <w:noProof/>
          <w:snapToGrid/>
          <w:kern w:val="2"/>
          <w:szCs w:val="22"/>
          <w:lang w:eastAsia="en-GB"/>
          <w14:ligatures w14:val="standardContextual"/>
        </w:rPr>
      </w:pPr>
      <w:ins w:id="122" w:author="jonathan pritchard" w:date="2023-12-06T09:49:00Z">
        <w:r>
          <w:rPr>
            <w:noProof/>
          </w:rPr>
          <w:t>4.7</w:t>
        </w:r>
        <w:r>
          <w:rPr>
            <w:rFonts w:asciiTheme="minorHAnsi" w:eastAsiaTheme="minorEastAsia" w:hAnsiTheme="minorHAnsi" w:cstheme="minorBidi"/>
            <w:noProof/>
            <w:snapToGrid/>
            <w:kern w:val="2"/>
            <w:szCs w:val="22"/>
            <w:lang w:eastAsia="en-GB"/>
            <w14:ligatures w14:val="standardContextual"/>
          </w:rPr>
          <w:tab/>
        </w:r>
        <w:r>
          <w:rPr>
            <w:noProof/>
          </w:rPr>
          <w:t>Symbols</w:t>
        </w:r>
        <w:r>
          <w:rPr>
            <w:noProof/>
          </w:rPr>
          <w:tab/>
        </w:r>
        <w:r>
          <w:rPr>
            <w:noProof/>
          </w:rPr>
          <w:fldChar w:fldCharType="begin"/>
        </w:r>
        <w:r>
          <w:rPr>
            <w:noProof/>
          </w:rPr>
          <w:instrText xml:space="preserve"> PAGEREF _Toc152748597 \h </w:instrText>
        </w:r>
      </w:ins>
      <w:r>
        <w:rPr>
          <w:noProof/>
        </w:rPr>
      </w:r>
      <w:r>
        <w:rPr>
          <w:noProof/>
        </w:rPr>
        <w:fldChar w:fldCharType="separate"/>
      </w:r>
      <w:ins w:id="123" w:author="jonathan pritchard" w:date="2023-12-06T09:49:00Z">
        <w:r>
          <w:rPr>
            <w:noProof/>
          </w:rPr>
          <w:t>224</w:t>
        </w:r>
        <w:r>
          <w:rPr>
            <w:noProof/>
          </w:rPr>
          <w:fldChar w:fldCharType="end"/>
        </w:r>
      </w:ins>
    </w:p>
    <w:p w14:paraId="09DD021E" w14:textId="0C513A90" w:rsidR="00894701" w:rsidRDefault="00894701">
      <w:pPr>
        <w:pStyle w:val="TOC2"/>
        <w:rPr>
          <w:ins w:id="124" w:author="jonathan pritchard" w:date="2023-12-06T09:49:00Z"/>
          <w:rFonts w:asciiTheme="minorHAnsi" w:eastAsiaTheme="minorEastAsia" w:hAnsiTheme="minorHAnsi" w:cstheme="minorBidi"/>
          <w:noProof/>
          <w:snapToGrid/>
          <w:kern w:val="2"/>
          <w:szCs w:val="22"/>
          <w:lang w:eastAsia="en-GB"/>
          <w14:ligatures w14:val="standardContextual"/>
        </w:rPr>
      </w:pPr>
      <w:ins w:id="125" w:author="jonathan pritchard" w:date="2023-12-06T09:49:00Z">
        <w:r>
          <w:rPr>
            <w:noProof/>
          </w:rPr>
          <w:lastRenderedPageBreak/>
          <w:t>4.8</w:t>
        </w:r>
        <w:r>
          <w:rPr>
            <w:rFonts w:asciiTheme="minorHAnsi" w:eastAsiaTheme="minorEastAsia" w:hAnsiTheme="minorHAnsi" w:cstheme="minorBidi"/>
            <w:noProof/>
            <w:snapToGrid/>
            <w:kern w:val="2"/>
            <w:szCs w:val="22"/>
            <w:lang w:eastAsia="en-GB"/>
            <w14:ligatures w14:val="standardContextual"/>
          </w:rPr>
          <w:tab/>
        </w:r>
        <w:r>
          <w:rPr>
            <w:noProof/>
          </w:rPr>
          <w:t>Units and Legend</w:t>
        </w:r>
        <w:r>
          <w:rPr>
            <w:noProof/>
          </w:rPr>
          <w:tab/>
        </w:r>
        <w:r>
          <w:rPr>
            <w:noProof/>
          </w:rPr>
          <w:fldChar w:fldCharType="begin"/>
        </w:r>
        <w:r>
          <w:rPr>
            <w:noProof/>
          </w:rPr>
          <w:instrText xml:space="preserve"> PAGEREF _Toc152748598 \h </w:instrText>
        </w:r>
      </w:ins>
      <w:r>
        <w:rPr>
          <w:noProof/>
        </w:rPr>
      </w:r>
      <w:r>
        <w:rPr>
          <w:noProof/>
        </w:rPr>
        <w:fldChar w:fldCharType="separate"/>
      </w:r>
      <w:ins w:id="126" w:author="jonathan pritchard" w:date="2023-12-06T09:49:00Z">
        <w:r>
          <w:rPr>
            <w:noProof/>
          </w:rPr>
          <w:t>226</w:t>
        </w:r>
        <w:r>
          <w:rPr>
            <w:noProof/>
          </w:rPr>
          <w:fldChar w:fldCharType="end"/>
        </w:r>
      </w:ins>
    </w:p>
    <w:p w14:paraId="7EA6F18A" w14:textId="73744A69" w:rsidR="00894701" w:rsidRDefault="00894701">
      <w:pPr>
        <w:pStyle w:val="TOC2"/>
        <w:rPr>
          <w:ins w:id="127" w:author="jonathan pritchard" w:date="2023-12-06T09:49:00Z"/>
          <w:rFonts w:asciiTheme="minorHAnsi" w:eastAsiaTheme="minorEastAsia" w:hAnsiTheme="minorHAnsi" w:cstheme="minorBidi"/>
          <w:noProof/>
          <w:snapToGrid/>
          <w:kern w:val="2"/>
          <w:szCs w:val="22"/>
          <w:lang w:eastAsia="en-GB"/>
          <w14:ligatures w14:val="standardContextual"/>
        </w:rPr>
      </w:pPr>
      <w:ins w:id="128" w:author="jonathan pritchard" w:date="2023-12-06T09:49:00Z">
        <w:r>
          <w:rPr>
            <w:noProof/>
          </w:rPr>
          <w:t>4.9</w:t>
        </w:r>
        <w:r>
          <w:rPr>
            <w:rFonts w:asciiTheme="minorHAnsi" w:eastAsiaTheme="minorEastAsia" w:hAnsiTheme="minorHAnsi" w:cstheme="minorBidi"/>
            <w:noProof/>
            <w:snapToGrid/>
            <w:kern w:val="2"/>
            <w:szCs w:val="22"/>
            <w:lang w:eastAsia="en-GB"/>
            <w14:ligatures w14:val="standardContextual"/>
          </w:rPr>
          <w:tab/>
        </w:r>
        <w:r>
          <w:rPr>
            <w:noProof/>
          </w:rPr>
          <w:t>Other Chart Related Functionality</w:t>
        </w:r>
        <w:r>
          <w:rPr>
            <w:noProof/>
          </w:rPr>
          <w:tab/>
        </w:r>
        <w:r>
          <w:rPr>
            <w:noProof/>
          </w:rPr>
          <w:fldChar w:fldCharType="begin"/>
        </w:r>
        <w:r>
          <w:rPr>
            <w:noProof/>
          </w:rPr>
          <w:instrText xml:space="preserve"> PAGEREF _Toc152748599 \h </w:instrText>
        </w:r>
      </w:ins>
      <w:r>
        <w:rPr>
          <w:noProof/>
        </w:rPr>
      </w:r>
      <w:r>
        <w:rPr>
          <w:noProof/>
        </w:rPr>
        <w:fldChar w:fldCharType="separate"/>
      </w:r>
      <w:ins w:id="129" w:author="jonathan pritchard" w:date="2023-12-06T09:49:00Z">
        <w:r>
          <w:rPr>
            <w:noProof/>
          </w:rPr>
          <w:t>227</w:t>
        </w:r>
        <w:r>
          <w:rPr>
            <w:noProof/>
          </w:rPr>
          <w:fldChar w:fldCharType="end"/>
        </w:r>
      </w:ins>
    </w:p>
    <w:p w14:paraId="658D479F" w14:textId="53134E24" w:rsidR="00894701" w:rsidRDefault="00894701">
      <w:pPr>
        <w:pStyle w:val="TOC1"/>
        <w:rPr>
          <w:ins w:id="130"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31" w:author="jonathan pritchard" w:date="2023-12-06T09:49:00Z">
        <w:r>
          <w:rPr>
            <w:noProof/>
          </w:rPr>
          <w:t>5</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_Toc152748600 \h </w:instrText>
        </w:r>
      </w:ins>
      <w:r>
        <w:rPr>
          <w:noProof/>
        </w:rPr>
      </w:r>
      <w:r>
        <w:rPr>
          <w:noProof/>
        </w:rPr>
        <w:fldChar w:fldCharType="separate"/>
      </w:r>
      <w:ins w:id="132" w:author="jonathan pritchard" w:date="2023-12-06T09:49:00Z">
        <w:r>
          <w:rPr>
            <w:noProof/>
          </w:rPr>
          <w:t>228</w:t>
        </w:r>
        <w:r>
          <w:rPr>
            <w:noProof/>
          </w:rPr>
          <w:fldChar w:fldCharType="end"/>
        </w:r>
      </w:ins>
    </w:p>
    <w:p w14:paraId="78018EC7" w14:textId="74767604" w:rsidR="00894701" w:rsidRDefault="00894701">
      <w:pPr>
        <w:pStyle w:val="TOC2"/>
        <w:rPr>
          <w:ins w:id="133" w:author="jonathan pritchard" w:date="2023-12-06T09:49:00Z"/>
          <w:rFonts w:asciiTheme="minorHAnsi" w:eastAsiaTheme="minorEastAsia" w:hAnsiTheme="minorHAnsi" w:cstheme="minorBidi"/>
          <w:noProof/>
          <w:snapToGrid/>
          <w:kern w:val="2"/>
          <w:szCs w:val="22"/>
          <w:lang w:eastAsia="en-GB"/>
          <w14:ligatures w14:val="standardContextual"/>
        </w:rPr>
      </w:pPr>
      <w:ins w:id="134" w:author="jonathan pritchard" w:date="2023-12-06T09:49:00Z">
        <w:r>
          <w:rPr>
            <w:noProof/>
          </w:rPr>
          <w:t>5.1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_Toc152748601 \h </w:instrText>
        </w:r>
      </w:ins>
      <w:r>
        <w:rPr>
          <w:noProof/>
        </w:rPr>
      </w:r>
      <w:r>
        <w:rPr>
          <w:noProof/>
        </w:rPr>
        <w:fldChar w:fldCharType="separate"/>
      </w:r>
      <w:ins w:id="135" w:author="jonathan pritchard" w:date="2023-12-06T09:49:00Z">
        <w:r>
          <w:rPr>
            <w:noProof/>
          </w:rPr>
          <w:t>228</w:t>
        </w:r>
        <w:r>
          <w:rPr>
            <w:noProof/>
          </w:rPr>
          <w:fldChar w:fldCharType="end"/>
        </w:r>
      </w:ins>
    </w:p>
    <w:p w14:paraId="6ECF5756" w14:textId="178D4EEC" w:rsidR="00894701" w:rsidRDefault="00894701">
      <w:pPr>
        <w:pStyle w:val="TOC2"/>
        <w:rPr>
          <w:ins w:id="136" w:author="jonathan pritchard" w:date="2023-12-06T09:49:00Z"/>
          <w:rFonts w:asciiTheme="minorHAnsi" w:eastAsiaTheme="minorEastAsia" w:hAnsiTheme="minorHAnsi" w:cstheme="minorBidi"/>
          <w:noProof/>
          <w:snapToGrid/>
          <w:kern w:val="2"/>
          <w:szCs w:val="22"/>
          <w:lang w:eastAsia="en-GB"/>
          <w14:ligatures w14:val="standardContextual"/>
        </w:rPr>
      </w:pPr>
      <w:ins w:id="137" w:author="jonathan pritchard" w:date="2023-12-06T09:49:00Z">
        <w:r>
          <w:rPr>
            <w:noProof/>
          </w:rPr>
          <w:t>5.2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_Toc152748602 \h </w:instrText>
        </w:r>
      </w:ins>
      <w:r>
        <w:rPr>
          <w:noProof/>
        </w:rPr>
      </w:r>
      <w:r>
        <w:rPr>
          <w:noProof/>
        </w:rPr>
        <w:fldChar w:fldCharType="separate"/>
      </w:r>
      <w:ins w:id="138" w:author="jonathan pritchard" w:date="2023-12-06T09:49:00Z">
        <w:r>
          <w:rPr>
            <w:noProof/>
          </w:rPr>
          <w:t>257</w:t>
        </w:r>
        <w:r>
          <w:rPr>
            <w:noProof/>
          </w:rPr>
          <w:fldChar w:fldCharType="end"/>
        </w:r>
      </w:ins>
    </w:p>
    <w:p w14:paraId="23565F93" w14:textId="0F4DD275" w:rsidR="00894701" w:rsidRDefault="00894701">
      <w:pPr>
        <w:pStyle w:val="TOC2"/>
        <w:rPr>
          <w:ins w:id="139" w:author="jonathan pritchard" w:date="2023-12-06T09:49:00Z"/>
          <w:rFonts w:asciiTheme="minorHAnsi" w:eastAsiaTheme="minorEastAsia" w:hAnsiTheme="minorHAnsi" w:cstheme="minorBidi"/>
          <w:noProof/>
          <w:snapToGrid/>
          <w:kern w:val="2"/>
          <w:szCs w:val="22"/>
          <w:lang w:eastAsia="en-GB"/>
          <w14:ligatures w14:val="standardContextual"/>
        </w:rPr>
      </w:pPr>
      <w:ins w:id="140" w:author="jonathan pritchard" w:date="2023-12-06T09:49:00Z">
        <w:r>
          <w:rPr>
            <w:noProof/>
          </w:rPr>
          <w:t>5.3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_Toc152748603 \h </w:instrText>
        </w:r>
      </w:ins>
      <w:r>
        <w:rPr>
          <w:noProof/>
        </w:rPr>
      </w:r>
      <w:r>
        <w:rPr>
          <w:noProof/>
        </w:rPr>
        <w:fldChar w:fldCharType="separate"/>
      </w:r>
      <w:ins w:id="141" w:author="jonathan pritchard" w:date="2023-12-06T09:49:00Z">
        <w:r>
          <w:rPr>
            <w:noProof/>
          </w:rPr>
          <w:t>259</w:t>
        </w:r>
        <w:r>
          <w:rPr>
            <w:noProof/>
          </w:rPr>
          <w:fldChar w:fldCharType="end"/>
        </w:r>
      </w:ins>
    </w:p>
    <w:p w14:paraId="439D6271" w14:textId="2C9E37C6" w:rsidR="00894701" w:rsidRDefault="00894701">
      <w:pPr>
        <w:pStyle w:val="TOC2"/>
        <w:rPr>
          <w:ins w:id="142" w:author="jonathan pritchard" w:date="2023-12-06T09:49:00Z"/>
          <w:rFonts w:asciiTheme="minorHAnsi" w:eastAsiaTheme="minorEastAsia" w:hAnsiTheme="minorHAnsi" w:cstheme="minorBidi"/>
          <w:noProof/>
          <w:snapToGrid/>
          <w:kern w:val="2"/>
          <w:szCs w:val="22"/>
          <w:lang w:eastAsia="en-GB"/>
          <w14:ligatures w14:val="standardContextual"/>
        </w:rPr>
      </w:pPr>
      <w:ins w:id="143" w:author="jonathan pritchard" w:date="2023-12-06T09:49:00Z">
        <w:r>
          <w:rPr>
            <w:noProof/>
          </w:rPr>
          <w:t>5.4</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_Toc152748604 \h </w:instrText>
        </w:r>
      </w:ins>
      <w:r>
        <w:rPr>
          <w:noProof/>
        </w:rPr>
      </w:r>
      <w:r>
        <w:rPr>
          <w:noProof/>
        </w:rPr>
        <w:fldChar w:fldCharType="separate"/>
      </w:r>
      <w:ins w:id="144" w:author="jonathan pritchard" w:date="2023-12-06T09:49:00Z">
        <w:r>
          <w:rPr>
            <w:noProof/>
          </w:rPr>
          <w:t>261</w:t>
        </w:r>
        <w:r>
          <w:rPr>
            <w:noProof/>
          </w:rPr>
          <w:fldChar w:fldCharType="end"/>
        </w:r>
      </w:ins>
    </w:p>
    <w:p w14:paraId="07D6734E" w14:textId="0D79748F" w:rsidR="00894701" w:rsidRDefault="00894701">
      <w:pPr>
        <w:pStyle w:val="TOC1"/>
        <w:rPr>
          <w:ins w:id="145"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46" w:author="jonathan pritchard" w:date="2023-12-06T09:49:00Z">
        <w:r>
          <w:rPr>
            <w:noProof/>
          </w:rPr>
          <w:t>6</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_Toc152748605 \h </w:instrText>
        </w:r>
      </w:ins>
      <w:r>
        <w:rPr>
          <w:noProof/>
        </w:rPr>
      </w:r>
      <w:r>
        <w:rPr>
          <w:noProof/>
        </w:rPr>
        <w:fldChar w:fldCharType="separate"/>
      </w:r>
      <w:ins w:id="147" w:author="jonathan pritchard" w:date="2023-12-06T09:49:00Z">
        <w:r>
          <w:rPr>
            <w:noProof/>
          </w:rPr>
          <w:t>263</w:t>
        </w:r>
        <w:r>
          <w:rPr>
            <w:noProof/>
          </w:rPr>
          <w:fldChar w:fldCharType="end"/>
        </w:r>
      </w:ins>
    </w:p>
    <w:p w14:paraId="49121A2D" w14:textId="35C48F7B" w:rsidR="00894701" w:rsidRDefault="00894701">
      <w:pPr>
        <w:pStyle w:val="TOC2"/>
        <w:rPr>
          <w:ins w:id="148" w:author="jonathan pritchard" w:date="2023-12-06T09:49:00Z"/>
          <w:rFonts w:asciiTheme="minorHAnsi" w:eastAsiaTheme="minorEastAsia" w:hAnsiTheme="minorHAnsi" w:cstheme="minorBidi"/>
          <w:noProof/>
          <w:snapToGrid/>
          <w:kern w:val="2"/>
          <w:szCs w:val="22"/>
          <w:lang w:eastAsia="en-GB"/>
          <w14:ligatures w14:val="standardContextual"/>
        </w:rPr>
      </w:pPr>
      <w:ins w:id="149" w:author="jonathan pritchard" w:date="2023-12-06T09:49:00Z">
        <w:r>
          <w:rPr>
            <w:noProof/>
          </w:rPr>
          <w:t>6.1</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_Toc152748606 \h </w:instrText>
        </w:r>
      </w:ins>
      <w:r>
        <w:rPr>
          <w:noProof/>
        </w:rPr>
      </w:r>
      <w:r>
        <w:rPr>
          <w:noProof/>
        </w:rPr>
        <w:fldChar w:fldCharType="separate"/>
      </w:r>
      <w:ins w:id="150" w:author="jonathan pritchard" w:date="2023-12-06T09:49:00Z">
        <w:r>
          <w:rPr>
            <w:noProof/>
          </w:rPr>
          <w:t>263</w:t>
        </w:r>
        <w:r>
          <w:rPr>
            <w:noProof/>
          </w:rPr>
          <w:fldChar w:fldCharType="end"/>
        </w:r>
      </w:ins>
    </w:p>
    <w:p w14:paraId="56831BF2" w14:textId="7F31CD31" w:rsidR="00894701" w:rsidRDefault="00894701">
      <w:pPr>
        <w:pStyle w:val="TOC2"/>
        <w:rPr>
          <w:ins w:id="151" w:author="jonathan pritchard" w:date="2023-12-06T09:49:00Z"/>
          <w:rFonts w:asciiTheme="minorHAnsi" w:eastAsiaTheme="minorEastAsia" w:hAnsiTheme="minorHAnsi" w:cstheme="minorBidi"/>
          <w:noProof/>
          <w:snapToGrid/>
          <w:kern w:val="2"/>
          <w:szCs w:val="22"/>
          <w:lang w:eastAsia="en-GB"/>
          <w14:ligatures w14:val="standardContextual"/>
        </w:rPr>
      </w:pPr>
      <w:ins w:id="152" w:author="jonathan pritchard" w:date="2023-12-06T09:49:00Z">
        <w:r>
          <w:rPr>
            <w:noProof/>
          </w:rPr>
          <w:t>6.2</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_Toc152748607 \h </w:instrText>
        </w:r>
      </w:ins>
      <w:r>
        <w:rPr>
          <w:noProof/>
        </w:rPr>
      </w:r>
      <w:r>
        <w:rPr>
          <w:noProof/>
        </w:rPr>
        <w:fldChar w:fldCharType="separate"/>
      </w:r>
      <w:ins w:id="153" w:author="jonathan pritchard" w:date="2023-12-06T09:49:00Z">
        <w:r>
          <w:rPr>
            <w:noProof/>
          </w:rPr>
          <w:t>265</w:t>
        </w:r>
        <w:r>
          <w:rPr>
            <w:noProof/>
          </w:rPr>
          <w:fldChar w:fldCharType="end"/>
        </w:r>
      </w:ins>
    </w:p>
    <w:p w14:paraId="7ED3E675" w14:textId="3AA71506" w:rsidR="00894701" w:rsidRDefault="00894701">
      <w:pPr>
        <w:pStyle w:val="TOC2"/>
        <w:rPr>
          <w:ins w:id="154" w:author="jonathan pritchard" w:date="2023-12-06T09:49:00Z"/>
          <w:rFonts w:asciiTheme="minorHAnsi" w:eastAsiaTheme="minorEastAsia" w:hAnsiTheme="minorHAnsi" w:cstheme="minorBidi"/>
          <w:noProof/>
          <w:snapToGrid/>
          <w:kern w:val="2"/>
          <w:szCs w:val="22"/>
          <w:lang w:eastAsia="en-GB"/>
          <w14:ligatures w14:val="standardContextual"/>
        </w:rPr>
      </w:pPr>
      <w:ins w:id="155" w:author="jonathan pritchard" w:date="2023-12-06T09:49:00Z">
        <w:r>
          <w:rPr>
            <w:noProof/>
          </w:rPr>
          <w:t>6.3</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_Toc152748608 \h </w:instrText>
        </w:r>
      </w:ins>
      <w:r>
        <w:rPr>
          <w:noProof/>
        </w:rPr>
      </w:r>
      <w:r>
        <w:rPr>
          <w:noProof/>
        </w:rPr>
        <w:fldChar w:fldCharType="separate"/>
      </w:r>
      <w:ins w:id="156" w:author="jonathan pritchard" w:date="2023-12-06T09:49:00Z">
        <w:r>
          <w:rPr>
            <w:noProof/>
          </w:rPr>
          <w:t>267</w:t>
        </w:r>
        <w:r>
          <w:rPr>
            <w:noProof/>
          </w:rPr>
          <w:fldChar w:fldCharType="end"/>
        </w:r>
      </w:ins>
    </w:p>
    <w:p w14:paraId="223D04A7" w14:textId="1BA43545" w:rsidR="00894701" w:rsidRDefault="00894701">
      <w:pPr>
        <w:pStyle w:val="TOC2"/>
        <w:rPr>
          <w:ins w:id="157" w:author="jonathan pritchard" w:date="2023-12-06T09:49:00Z"/>
          <w:rFonts w:asciiTheme="minorHAnsi" w:eastAsiaTheme="minorEastAsia" w:hAnsiTheme="minorHAnsi" w:cstheme="minorBidi"/>
          <w:noProof/>
          <w:snapToGrid/>
          <w:kern w:val="2"/>
          <w:szCs w:val="22"/>
          <w:lang w:eastAsia="en-GB"/>
          <w14:ligatures w14:val="standardContextual"/>
        </w:rPr>
      </w:pPr>
      <w:ins w:id="158" w:author="jonathan pritchard" w:date="2023-12-06T09:49:00Z">
        <w:r>
          <w:rPr>
            <w:noProof/>
          </w:rPr>
          <w:t>6.4</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_Toc152748609 \h </w:instrText>
        </w:r>
      </w:ins>
      <w:r>
        <w:rPr>
          <w:noProof/>
        </w:rPr>
      </w:r>
      <w:r>
        <w:rPr>
          <w:noProof/>
        </w:rPr>
        <w:fldChar w:fldCharType="separate"/>
      </w:r>
      <w:ins w:id="159" w:author="jonathan pritchard" w:date="2023-12-06T09:49:00Z">
        <w:r>
          <w:rPr>
            <w:noProof/>
          </w:rPr>
          <w:t>268</w:t>
        </w:r>
        <w:r>
          <w:rPr>
            <w:noProof/>
          </w:rPr>
          <w:fldChar w:fldCharType="end"/>
        </w:r>
      </w:ins>
    </w:p>
    <w:p w14:paraId="19E82EBF" w14:textId="24791B53" w:rsidR="00894701" w:rsidRDefault="00894701">
      <w:pPr>
        <w:pStyle w:val="TOC1"/>
        <w:rPr>
          <w:ins w:id="160"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61" w:author="jonathan pritchard" w:date="2023-12-06T09:49:00Z">
        <w:r>
          <w:rPr>
            <w:noProof/>
          </w:rPr>
          <w:t>7</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_Toc152748610 \h </w:instrText>
        </w:r>
      </w:ins>
      <w:r>
        <w:rPr>
          <w:noProof/>
        </w:rPr>
      </w:r>
      <w:r>
        <w:rPr>
          <w:noProof/>
        </w:rPr>
        <w:fldChar w:fldCharType="separate"/>
      </w:r>
      <w:ins w:id="162" w:author="jonathan pritchard" w:date="2023-12-06T09:49:00Z">
        <w:r>
          <w:rPr>
            <w:noProof/>
          </w:rPr>
          <w:t>269</w:t>
        </w:r>
        <w:r>
          <w:rPr>
            <w:noProof/>
          </w:rPr>
          <w:fldChar w:fldCharType="end"/>
        </w:r>
      </w:ins>
    </w:p>
    <w:p w14:paraId="7B561213" w14:textId="3C9391BD" w:rsidR="00894701" w:rsidRDefault="00894701">
      <w:pPr>
        <w:pStyle w:val="TOC2"/>
        <w:rPr>
          <w:ins w:id="163" w:author="jonathan pritchard" w:date="2023-12-06T09:49:00Z"/>
          <w:rFonts w:asciiTheme="minorHAnsi" w:eastAsiaTheme="minorEastAsia" w:hAnsiTheme="minorHAnsi" w:cstheme="minorBidi"/>
          <w:noProof/>
          <w:snapToGrid/>
          <w:kern w:val="2"/>
          <w:szCs w:val="22"/>
          <w:lang w:eastAsia="en-GB"/>
          <w14:ligatures w14:val="standardContextual"/>
        </w:rPr>
      </w:pPr>
      <w:ins w:id="164" w:author="jonathan pritchard" w:date="2023-12-06T09:49:00Z">
        <w:r>
          <w:rPr>
            <w:noProof/>
          </w:rPr>
          <w:t>7.1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_Toc152748611 \h </w:instrText>
        </w:r>
      </w:ins>
      <w:r>
        <w:rPr>
          <w:noProof/>
        </w:rPr>
      </w:r>
      <w:r>
        <w:rPr>
          <w:noProof/>
        </w:rPr>
        <w:fldChar w:fldCharType="separate"/>
      </w:r>
      <w:ins w:id="165" w:author="jonathan pritchard" w:date="2023-12-06T09:49:00Z">
        <w:r>
          <w:rPr>
            <w:noProof/>
          </w:rPr>
          <w:t>269</w:t>
        </w:r>
        <w:r>
          <w:rPr>
            <w:noProof/>
          </w:rPr>
          <w:fldChar w:fldCharType="end"/>
        </w:r>
      </w:ins>
    </w:p>
    <w:p w14:paraId="3000680D" w14:textId="1059DA85" w:rsidR="00894701" w:rsidRDefault="00894701">
      <w:pPr>
        <w:pStyle w:val="TOC2"/>
        <w:rPr>
          <w:ins w:id="166" w:author="jonathan pritchard" w:date="2023-12-06T09:49:00Z"/>
          <w:rFonts w:asciiTheme="minorHAnsi" w:eastAsiaTheme="minorEastAsia" w:hAnsiTheme="minorHAnsi" w:cstheme="minorBidi"/>
          <w:noProof/>
          <w:snapToGrid/>
          <w:kern w:val="2"/>
          <w:szCs w:val="22"/>
          <w:lang w:eastAsia="en-GB"/>
          <w14:ligatures w14:val="standardContextual"/>
        </w:rPr>
      </w:pPr>
      <w:ins w:id="167" w:author="jonathan pritchard" w:date="2023-12-06T09:49:00Z">
        <w:r>
          <w:rPr>
            <w:noProof/>
          </w:rPr>
          <w:t>7.2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_Toc152748612 \h </w:instrText>
        </w:r>
      </w:ins>
      <w:r>
        <w:rPr>
          <w:noProof/>
        </w:rPr>
      </w:r>
      <w:r>
        <w:rPr>
          <w:noProof/>
        </w:rPr>
        <w:fldChar w:fldCharType="separate"/>
      </w:r>
      <w:ins w:id="168" w:author="jonathan pritchard" w:date="2023-12-06T09:49:00Z">
        <w:r>
          <w:rPr>
            <w:noProof/>
          </w:rPr>
          <w:t>271</w:t>
        </w:r>
        <w:r>
          <w:rPr>
            <w:noProof/>
          </w:rPr>
          <w:fldChar w:fldCharType="end"/>
        </w:r>
      </w:ins>
    </w:p>
    <w:p w14:paraId="1AA48C06" w14:textId="722BC1E9" w:rsidR="00894701" w:rsidRDefault="00894701">
      <w:pPr>
        <w:pStyle w:val="TOC2"/>
        <w:rPr>
          <w:ins w:id="169" w:author="jonathan pritchard" w:date="2023-12-06T09:49:00Z"/>
          <w:rFonts w:asciiTheme="minorHAnsi" w:eastAsiaTheme="minorEastAsia" w:hAnsiTheme="minorHAnsi" w:cstheme="minorBidi"/>
          <w:noProof/>
          <w:snapToGrid/>
          <w:kern w:val="2"/>
          <w:szCs w:val="22"/>
          <w:lang w:eastAsia="en-GB"/>
          <w14:ligatures w14:val="standardContextual"/>
        </w:rPr>
      </w:pPr>
      <w:ins w:id="170" w:author="jonathan pritchard" w:date="2023-12-06T09:49:00Z">
        <w:r>
          <w:rPr>
            <w:noProof/>
          </w:rPr>
          <w:t>Detection and Notification of the Safety Contour - Basic test – Monitoring Mode</w:t>
        </w:r>
        <w:r>
          <w:rPr>
            <w:noProof/>
          </w:rPr>
          <w:tab/>
        </w:r>
        <w:r>
          <w:rPr>
            <w:noProof/>
          </w:rPr>
          <w:fldChar w:fldCharType="begin"/>
        </w:r>
        <w:r>
          <w:rPr>
            <w:noProof/>
          </w:rPr>
          <w:instrText xml:space="preserve"> PAGEREF _Toc152748613 \h </w:instrText>
        </w:r>
      </w:ins>
      <w:r>
        <w:rPr>
          <w:noProof/>
        </w:rPr>
      </w:r>
      <w:r>
        <w:rPr>
          <w:noProof/>
        </w:rPr>
        <w:fldChar w:fldCharType="separate"/>
      </w:r>
      <w:ins w:id="171" w:author="jonathan pritchard" w:date="2023-12-06T09:49:00Z">
        <w:r>
          <w:rPr>
            <w:noProof/>
          </w:rPr>
          <w:t>273</w:t>
        </w:r>
        <w:r>
          <w:rPr>
            <w:noProof/>
          </w:rPr>
          <w:fldChar w:fldCharType="end"/>
        </w:r>
      </w:ins>
    </w:p>
    <w:p w14:paraId="359C78BA" w14:textId="0452903C" w:rsidR="00894701" w:rsidRDefault="00894701">
      <w:pPr>
        <w:pStyle w:val="TOC2"/>
        <w:rPr>
          <w:ins w:id="172" w:author="jonathan pritchard" w:date="2023-12-06T09:49:00Z"/>
          <w:rFonts w:asciiTheme="minorHAnsi" w:eastAsiaTheme="minorEastAsia" w:hAnsiTheme="minorHAnsi" w:cstheme="minorBidi"/>
          <w:noProof/>
          <w:snapToGrid/>
          <w:kern w:val="2"/>
          <w:szCs w:val="22"/>
          <w:lang w:eastAsia="en-GB"/>
          <w14:ligatures w14:val="standardContextual"/>
        </w:rPr>
      </w:pPr>
      <w:ins w:id="173" w:author="jonathan pritchard" w:date="2023-12-06T09:49:00Z">
        <w:r>
          <w:rPr>
            <w:noProof/>
          </w:rPr>
          <w:t>7.3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_Toc152748614 \h </w:instrText>
        </w:r>
      </w:ins>
      <w:r>
        <w:rPr>
          <w:noProof/>
        </w:rPr>
      </w:r>
      <w:r>
        <w:rPr>
          <w:noProof/>
        </w:rPr>
        <w:fldChar w:fldCharType="separate"/>
      </w:r>
      <w:ins w:id="174" w:author="jonathan pritchard" w:date="2023-12-06T09:49:00Z">
        <w:r>
          <w:rPr>
            <w:noProof/>
          </w:rPr>
          <w:t>274</w:t>
        </w:r>
        <w:r>
          <w:rPr>
            <w:noProof/>
          </w:rPr>
          <w:fldChar w:fldCharType="end"/>
        </w:r>
      </w:ins>
    </w:p>
    <w:p w14:paraId="4ED05A66" w14:textId="71D117FB" w:rsidR="00894701" w:rsidRDefault="00894701">
      <w:pPr>
        <w:pStyle w:val="TOC1"/>
        <w:rPr>
          <w:ins w:id="175"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76" w:author="jonathan pritchard" w:date="2023-12-06T09:49:00Z">
        <w:r>
          <w:rPr>
            <w:noProof/>
          </w:rPr>
          <w:t>8</w:t>
        </w:r>
        <w:r>
          <w:rPr>
            <w:rFonts w:asciiTheme="minorHAnsi" w:eastAsiaTheme="minorEastAsia" w:hAnsiTheme="minorHAnsi" w:cstheme="minorBidi"/>
            <w:b w:val="0"/>
            <w:caps w:val="0"/>
            <w:noProof/>
            <w:snapToGrid/>
            <w:kern w:val="2"/>
            <w:szCs w:val="22"/>
            <w:lang w:eastAsia="en-GB"/>
            <w14:ligatures w14:val="standardContextual"/>
          </w:rPr>
          <w:tab/>
        </w:r>
        <w:r>
          <w:rPr>
            <w:noProof/>
          </w:rPr>
          <w:t>S-57 Testing</w:t>
        </w:r>
        <w:r>
          <w:rPr>
            <w:noProof/>
          </w:rPr>
          <w:tab/>
        </w:r>
        <w:r>
          <w:rPr>
            <w:noProof/>
          </w:rPr>
          <w:fldChar w:fldCharType="begin"/>
        </w:r>
        <w:r>
          <w:rPr>
            <w:noProof/>
          </w:rPr>
          <w:instrText xml:space="preserve"> PAGEREF _Toc152748615 \h </w:instrText>
        </w:r>
      </w:ins>
      <w:r>
        <w:rPr>
          <w:noProof/>
        </w:rPr>
      </w:r>
      <w:r>
        <w:rPr>
          <w:noProof/>
        </w:rPr>
        <w:fldChar w:fldCharType="separate"/>
      </w:r>
      <w:ins w:id="177" w:author="jonathan pritchard" w:date="2023-12-06T09:49:00Z">
        <w:r>
          <w:rPr>
            <w:noProof/>
          </w:rPr>
          <w:t>275</w:t>
        </w:r>
        <w:r>
          <w:rPr>
            <w:noProof/>
          </w:rPr>
          <w:fldChar w:fldCharType="end"/>
        </w:r>
      </w:ins>
    </w:p>
    <w:p w14:paraId="2A28EB4D" w14:textId="55ADB82A" w:rsidR="00894701" w:rsidRDefault="00894701">
      <w:pPr>
        <w:pStyle w:val="TOC2"/>
        <w:rPr>
          <w:ins w:id="178" w:author="jonathan pritchard" w:date="2023-12-06T09:49:00Z"/>
          <w:rFonts w:asciiTheme="minorHAnsi" w:eastAsiaTheme="minorEastAsia" w:hAnsiTheme="minorHAnsi" w:cstheme="minorBidi"/>
          <w:noProof/>
          <w:snapToGrid/>
          <w:kern w:val="2"/>
          <w:szCs w:val="22"/>
          <w:lang w:eastAsia="en-GB"/>
          <w14:ligatures w14:val="standardContextual"/>
        </w:rPr>
      </w:pPr>
      <w:ins w:id="179" w:author="jonathan pritchard" w:date="2023-12-06T09:49:00Z">
        <w:r>
          <w:rPr>
            <w:noProof/>
          </w:rPr>
          <w:t>8.1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_Toc152748616 \h </w:instrText>
        </w:r>
      </w:ins>
      <w:r>
        <w:rPr>
          <w:noProof/>
        </w:rPr>
      </w:r>
      <w:r>
        <w:rPr>
          <w:noProof/>
        </w:rPr>
        <w:fldChar w:fldCharType="separate"/>
      </w:r>
      <w:ins w:id="180" w:author="jonathan pritchard" w:date="2023-12-06T09:49:00Z">
        <w:r>
          <w:rPr>
            <w:noProof/>
          </w:rPr>
          <w:t>275</w:t>
        </w:r>
        <w:r>
          <w:rPr>
            <w:noProof/>
          </w:rPr>
          <w:fldChar w:fldCharType="end"/>
        </w:r>
      </w:ins>
    </w:p>
    <w:p w14:paraId="7ED7A031" w14:textId="2045966D" w:rsidR="00894701" w:rsidRDefault="00894701">
      <w:pPr>
        <w:pStyle w:val="TOC2"/>
        <w:rPr>
          <w:ins w:id="181" w:author="jonathan pritchard" w:date="2023-12-06T09:49:00Z"/>
          <w:rFonts w:asciiTheme="minorHAnsi" w:eastAsiaTheme="minorEastAsia" w:hAnsiTheme="minorHAnsi" w:cstheme="minorBidi"/>
          <w:noProof/>
          <w:snapToGrid/>
          <w:kern w:val="2"/>
          <w:szCs w:val="22"/>
          <w:lang w:eastAsia="en-GB"/>
          <w14:ligatures w14:val="standardContextual"/>
        </w:rPr>
      </w:pPr>
      <w:ins w:id="182" w:author="jonathan pritchard" w:date="2023-12-06T09:49:00Z">
        <w:r>
          <w:rPr>
            <w:noProof/>
          </w:rPr>
          <w:t>8.2</w:t>
        </w:r>
        <w:r>
          <w:rPr>
            <w:rFonts w:asciiTheme="minorHAnsi" w:eastAsiaTheme="minorEastAsia" w:hAnsiTheme="minorHAnsi" w:cstheme="minorBidi"/>
            <w:noProof/>
            <w:snapToGrid/>
            <w:kern w:val="2"/>
            <w:szCs w:val="22"/>
            <w:lang w:eastAsia="en-GB"/>
            <w14:ligatures w14:val="standardContextual"/>
          </w:rPr>
          <w:tab/>
        </w:r>
        <w:r>
          <w:rPr>
            <w:noProof/>
          </w:rPr>
          <w:t>Notes on specific tests.</w:t>
        </w:r>
        <w:r>
          <w:rPr>
            <w:noProof/>
          </w:rPr>
          <w:tab/>
        </w:r>
        <w:r>
          <w:rPr>
            <w:noProof/>
          </w:rPr>
          <w:fldChar w:fldCharType="begin"/>
        </w:r>
        <w:r>
          <w:rPr>
            <w:noProof/>
          </w:rPr>
          <w:instrText xml:space="preserve"> PAGEREF _Toc152748617 \h </w:instrText>
        </w:r>
      </w:ins>
      <w:r>
        <w:rPr>
          <w:noProof/>
        </w:rPr>
      </w:r>
      <w:r>
        <w:rPr>
          <w:noProof/>
        </w:rPr>
        <w:fldChar w:fldCharType="separate"/>
      </w:r>
      <w:ins w:id="183" w:author="jonathan pritchard" w:date="2023-12-06T09:49:00Z">
        <w:r>
          <w:rPr>
            <w:noProof/>
          </w:rPr>
          <w:t>275</w:t>
        </w:r>
        <w:r>
          <w:rPr>
            <w:noProof/>
          </w:rPr>
          <w:fldChar w:fldCharType="end"/>
        </w:r>
      </w:ins>
    </w:p>
    <w:p w14:paraId="312972FC" w14:textId="085F9860" w:rsidR="00894701" w:rsidRDefault="00894701">
      <w:pPr>
        <w:pStyle w:val="TOC1"/>
        <w:rPr>
          <w:ins w:id="184"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85" w:author="jonathan pritchard" w:date="2023-12-06T09:49:00Z">
        <w:r>
          <w:rPr>
            <w:noProof/>
          </w:rPr>
          <w:t>9</w:t>
        </w:r>
        <w:r>
          <w:rPr>
            <w:rFonts w:asciiTheme="minorHAnsi" w:eastAsiaTheme="minorEastAsia" w:hAnsiTheme="minorHAnsi" w:cstheme="minorBidi"/>
            <w:b w:val="0"/>
            <w:caps w:val="0"/>
            <w:noProof/>
            <w:snapToGrid/>
            <w:kern w:val="2"/>
            <w:szCs w:val="22"/>
            <w:lang w:eastAsia="en-GB"/>
            <w14:ligatures w14:val="standardContextual"/>
          </w:rPr>
          <w:tab/>
        </w:r>
        <w:r>
          <w:rPr>
            <w:noProof/>
          </w:rPr>
          <w:t>Dual Fuel Mode testing</w:t>
        </w:r>
        <w:r>
          <w:rPr>
            <w:noProof/>
          </w:rPr>
          <w:tab/>
        </w:r>
        <w:r>
          <w:rPr>
            <w:noProof/>
          </w:rPr>
          <w:fldChar w:fldCharType="begin"/>
        </w:r>
        <w:r>
          <w:rPr>
            <w:noProof/>
          </w:rPr>
          <w:instrText xml:space="preserve"> PAGEREF _Toc152748618 \h </w:instrText>
        </w:r>
      </w:ins>
      <w:r>
        <w:rPr>
          <w:noProof/>
        </w:rPr>
      </w:r>
      <w:r>
        <w:rPr>
          <w:noProof/>
        </w:rPr>
        <w:fldChar w:fldCharType="separate"/>
      </w:r>
      <w:ins w:id="186" w:author="jonathan pritchard" w:date="2023-12-06T09:49:00Z">
        <w:r>
          <w:rPr>
            <w:noProof/>
          </w:rPr>
          <w:t>276</w:t>
        </w:r>
        <w:r>
          <w:rPr>
            <w:noProof/>
          </w:rPr>
          <w:fldChar w:fldCharType="end"/>
        </w:r>
      </w:ins>
    </w:p>
    <w:p w14:paraId="1E2CF8B4" w14:textId="3B0B174E" w:rsidR="00894701" w:rsidRDefault="00894701">
      <w:pPr>
        <w:pStyle w:val="TOC2"/>
        <w:rPr>
          <w:ins w:id="187" w:author="jonathan pritchard" w:date="2023-12-06T09:49:00Z"/>
          <w:rFonts w:asciiTheme="minorHAnsi" w:eastAsiaTheme="minorEastAsia" w:hAnsiTheme="minorHAnsi" w:cstheme="minorBidi"/>
          <w:noProof/>
          <w:snapToGrid/>
          <w:kern w:val="2"/>
          <w:szCs w:val="22"/>
          <w:lang w:eastAsia="en-GB"/>
          <w14:ligatures w14:val="standardContextual"/>
        </w:rPr>
      </w:pPr>
      <w:ins w:id="188" w:author="jonathan pritchard" w:date="2023-12-06T09:49:00Z">
        <w:r>
          <w:rPr>
            <w:noProof/>
          </w:rPr>
          <w:t>9.1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_Toc152748619 \h </w:instrText>
        </w:r>
      </w:ins>
      <w:r>
        <w:rPr>
          <w:noProof/>
        </w:rPr>
      </w:r>
      <w:r>
        <w:rPr>
          <w:noProof/>
        </w:rPr>
        <w:fldChar w:fldCharType="separate"/>
      </w:r>
      <w:ins w:id="189" w:author="jonathan pritchard" w:date="2023-12-06T09:49:00Z">
        <w:r>
          <w:rPr>
            <w:noProof/>
          </w:rPr>
          <w:t>276</w:t>
        </w:r>
        <w:r>
          <w:rPr>
            <w:noProof/>
          </w:rPr>
          <w:fldChar w:fldCharType="end"/>
        </w:r>
      </w:ins>
    </w:p>
    <w:p w14:paraId="3E4DCBFC" w14:textId="78A07BFD" w:rsidR="00894701" w:rsidRDefault="00894701">
      <w:pPr>
        <w:pStyle w:val="TOC2"/>
        <w:rPr>
          <w:ins w:id="190" w:author="jonathan pritchard" w:date="2023-12-06T09:49:00Z"/>
          <w:rFonts w:asciiTheme="minorHAnsi" w:eastAsiaTheme="minorEastAsia" w:hAnsiTheme="minorHAnsi" w:cstheme="minorBidi"/>
          <w:noProof/>
          <w:snapToGrid/>
          <w:kern w:val="2"/>
          <w:szCs w:val="22"/>
          <w:lang w:eastAsia="en-GB"/>
          <w14:ligatures w14:val="standardContextual"/>
        </w:rPr>
      </w:pPr>
      <w:ins w:id="191" w:author="jonathan pritchard" w:date="2023-12-06T09:49:00Z">
        <w:r>
          <w:rPr>
            <w:noProof/>
          </w:rPr>
          <w:t>9.2</w:t>
        </w:r>
        <w:r>
          <w:rPr>
            <w:rFonts w:asciiTheme="minorHAnsi" w:eastAsiaTheme="minorEastAsia" w:hAnsiTheme="minorHAnsi" w:cstheme="minorBidi"/>
            <w:noProof/>
            <w:snapToGrid/>
            <w:kern w:val="2"/>
            <w:szCs w:val="22"/>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_Toc152748620 \h </w:instrText>
        </w:r>
      </w:ins>
      <w:r>
        <w:rPr>
          <w:noProof/>
        </w:rPr>
      </w:r>
      <w:r>
        <w:rPr>
          <w:noProof/>
        </w:rPr>
        <w:fldChar w:fldCharType="separate"/>
      </w:r>
      <w:ins w:id="192" w:author="jonathan pritchard" w:date="2023-12-06T09:49:00Z">
        <w:r>
          <w:rPr>
            <w:noProof/>
          </w:rPr>
          <w:t>276</w:t>
        </w:r>
        <w:r>
          <w:rPr>
            <w:noProof/>
          </w:rPr>
          <w:fldChar w:fldCharType="end"/>
        </w:r>
      </w:ins>
    </w:p>
    <w:p w14:paraId="49975E09" w14:textId="4DDBE53E" w:rsidR="00894701" w:rsidRDefault="00894701">
      <w:pPr>
        <w:pStyle w:val="TOC2"/>
        <w:rPr>
          <w:ins w:id="193" w:author="jonathan pritchard" w:date="2023-12-06T09:49:00Z"/>
          <w:rFonts w:asciiTheme="minorHAnsi" w:eastAsiaTheme="minorEastAsia" w:hAnsiTheme="minorHAnsi" w:cstheme="minorBidi"/>
          <w:noProof/>
          <w:snapToGrid/>
          <w:kern w:val="2"/>
          <w:szCs w:val="22"/>
          <w:lang w:eastAsia="en-GB"/>
          <w14:ligatures w14:val="standardContextual"/>
        </w:rPr>
      </w:pPr>
      <w:ins w:id="194" w:author="jonathan pritchard" w:date="2023-12-06T09:49:00Z">
        <w:r>
          <w:rPr>
            <w:noProof/>
          </w:rPr>
          <w:t>9.3</w:t>
        </w:r>
        <w:r>
          <w:rPr>
            <w:rFonts w:asciiTheme="minorHAnsi" w:eastAsiaTheme="minorEastAsia" w:hAnsiTheme="minorHAnsi" w:cstheme="minorBidi"/>
            <w:noProof/>
            <w:snapToGrid/>
            <w:kern w:val="2"/>
            <w:szCs w:val="22"/>
            <w:lang w:eastAsia="en-GB"/>
            <w14:ligatures w14:val="standardContextual"/>
          </w:rPr>
          <w:tab/>
        </w:r>
        <w:r>
          <w:rPr>
            <w:noProof/>
          </w:rPr>
          <w:t>Chart Loading and Update</w:t>
        </w:r>
        <w:r>
          <w:rPr>
            <w:noProof/>
          </w:rPr>
          <w:tab/>
        </w:r>
        <w:r>
          <w:rPr>
            <w:noProof/>
          </w:rPr>
          <w:fldChar w:fldCharType="begin"/>
        </w:r>
        <w:r>
          <w:rPr>
            <w:noProof/>
          </w:rPr>
          <w:instrText xml:space="preserve"> PAGEREF _Toc152748621 \h </w:instrText>
        </w:r>
      </w:ins>
      <w:r>
        <w:rPr>
          <w:noProof/>
        </w:rPr>
      </w:r>
      <w:r>
        <w:rPr>
          <w:noProof/>
        </w:rPr>
        <w:fldChar w:fldCharType="separate"/>
      </w:r>
      <w:ins w:id="195" w:author="jonathan pritchard" w:date="2023-12-06T09:49:00Z">
        <w:r>
          <w:rPr>
            <w:noProof/>
          </w:rPr>
          <w:t>276</w:t>
        </w:r>
        <w:r>
          <w:rPr>
            <w:noProof/>
          </w:rPr>
          <w:fldChar w:fldCharType="end"/>
        </w:r>
      </w:ins>
    </w:p>
    <w:p w14:paraId="4EFF50CA" w14:textId="3EED0A65" w:rsidR="00894701" w:rsidRDefault="00894701">
      <w:pPr>
        <w:pStyle w:val="TOC2"/>
        <w:rPr>
          <w:ins w:id="196" w:author="jonathan pritchard" w:date="2023-12-06T09:49:00Z"/>
          <w:rFonts w:asciiTheme="minorHAnsi" w:eastAsiaTheme="minorEastAsia" w:hAnsiTheme="minorHAnsi" w:cstheme="minorBidi"/>
          <w:noProof/>
          <w:snapToGrid/>
          <w:kern w:val="2"/>
          <w:szCs w:val="22"/>
          <w:lang w:eastAsia="en-GB"/>
          <w14:ligatures w14:val="standardContextual"/>
        </w:rPr>
      </w:pPr>
      <w:ins w:id="197" w:author="jonathan pritchard" w:date="2023-12-06T09:49:00Z">
        <w:r>
          <w:rPr>
            <w:noProof/>
          </w:rPr>
          <w:t>9.4</w:t>
        </w:r>
        <w:r>
          <w:rPr>
            <w:rFonts w:asciiTheme="minorHAnsi" w:eastAsiaTheme="minorEastAsia" w:hAnsiTheme="minorHAnsi" w:cstheme="minorBidi"/>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_Toc152748622 \h </w:instrText>
        </w:r>
      </w:ins>
      <w:r>
        <w:rPr>
          <w:noProof/>
        </w:rPr>
      </w:r>
      <w:r>
        <w:rPr>
          <w:noProof/>
        </w:rPr>
        <w:fldChar w:fldCharType="separate"/>
      </w:r>
      <w:ins w:id="198" w:author="jonathan pritchard" w:date="2023-12-06T09:49:00Z">
        <w:r>
          <w:rPr>
            <w:noProof/>
          </w:rPr>
          <w:t>279</w:t>
        </w:r>
        <w:r>
          <w:rPr>
            <w:noProof/>
          </w:rPr>
          <w:fldChar w:fldCharType="end"/>
        </w:r>
      </w:ins>
    </w:p>
    <w:p w14:paraId="33CB4733" w14:textId="0C265668" w:rsidR="00894701" w:rsidRDefault="00894701">
      <w:pPr>
        <w:pStyle w:val="TOC2"/>
        <w:rPr>
          <w:ins w:id="199" w:author="jonathan pritchard" w:date="2023-12-06T09:49:00Z"/>
          <w:rFonts w:asciiTheme="minorHAnsi" w:eastAsiaTheme="minorEastAsia" w:hAnsiTheme="minorHAnsi" w:cstheme="minorBidi"/>
          <w:noProof/>
          <w:snapToGrid/>
          <w:kern w:val="2"/>
          <w:szCs w:val="22"/>
          <w:lang w:eastAsia="en-GB"/>
          <w14:ligatures w14:val="standardContextual"/>
        </w:rPr>
      </w:pPr>
      <w:ins w:id="200" w:author="jonathan pritchard" w:date="2023-12-06T09:49:00Z">
        <w:r>
          <w:rPr>
            <w:noProof/>
          </w:rPr>
          <w:t>9.5</w:t>
        </w:r>
        <w:r>
          <w:rPr>
            <w:rFonts w:asciiTheme="minorHAnsi" w:eastAsiaTheme="minorEastAsia" w:hAnsiTheme="minorHAnsi" w:cstheme="minorBidi"/>
            <w:noProof/>
            <w:snapToGrid/>
            <w:kern w:val="2"/>
            <w:szCs w:val="22"/>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_Toc152748623 \h </w:instrText>
        </w:r>
      </w:ins>
      <w:r>
        <w:rPr>
          <w:noProof/>
        </w:rPr>
      </w:r>
      <w:r>
        <w:rPr>
          <w:noProof/>
        </w:rPr>
        <w:fldChar w:fldCharType="separate"/>
      </w:r>
      <w:ins w:id="201" w:author="jonathan pritchard" w:date="2023-12-06T09:49:00Z">
        <w:r>
          <w:rPr>
            <w:noProof/>
          </w:rPr>
          <w:t>280</w:t>
        </w:r>
        <w:r>
          <w:rPr>
            <w:noProof/>
          </w:rPr>
          <w:fldChar w:fldCharType="end"/>
        </w:r>
      </w:ins>
    </w:p>
    <w:p w14:paraId="187745FF" w14:textId="6DC01A49" w:rsidR="00894701" w:rsidRDefault="00894701">
      <w:pPr>
        <w:pStyle w:val="TOC2"/>
        <w:rPr>
          <w:ins w:id="202" w:author="jonathan pritchard" w:date="2023-12-06T09:49:00Z"/>
          <w:rFonts w:asciiTheme="minorHAnsi" w:eastAsiaTheme="minorEastAsia" w:hAnsiTheme="minorHAnsi" w:cstheme="minorBidi"/>
          <w:noProof/>
          <w:snapToGrid/>
          <w:kern w:val="2"/>
          <w:szCs w:val="22"/>
          <w:lang w:eastAsia="en-GB"/>
          <w14:ligatures w14:val="standardContextual"/>
        </w:rPr>
      </w:pPr>
      <w:ins w:id="203" w:author="jonathan pritchard" w:date="2023-12-06T09:49:00Z">
        <w:r>
          <w:rPr>
            <w:noProof/>
          </w:rPr>
          <w:t>9.6</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_Toc152748624 \h </w:instrText>
        </w:r>
      </w:ins>
      <w:r>
        <w:rPr>
          <w:noProof/>
        </w:rPr>
      </w:r>
      <w:r>
        <w:rPr>
          <w:noProof/>
        </w:rPr>
        <w:fldChar w:fldCharType="separate"/>
      </w:r>
      <w:ins w:id="204" w:author="jonathan pritchard" w:date="2023-12-06T09:49:00Z">
        <w:r>
          <w:rPr>
            <w:noProof/>
          </w:rPr>
          <w:t>281</w:t>
        </w:r>
        <w:r>
          <w:rPr>
            <w:noProof/>
          </w:rPr>
          <w:fldChar w:fldCharType="end"/>
        </w:r>
      </w:ins>
    </w:p>
    <w:p w14:paraId="32C512A4" w14:textId="6C116AD9" w:rsidR="00894701" w:rsidRDefault="00894701">
      <w:pPr>
        <w:pStyle w:val="TOC2"/>
        <w:rPr>
          <w:ins w:id="205" w:author="jonathan pritchard" w:date="2023-12-06T09:49:00Z"/>
          <w:rFonts w:asciiTheme="minorHAnsi" w:eastAsiaTheme="minorEastAsia" w:hAnsiTheme="minorHAnsi" w:cstheme="minorBidi"/>
          <w:noProof/>
          <w:snapToGrid/>
          <w:kern w:val="2"/>
          <w:szCs w:val="22"/>
          <w:lang w:eastAsia="en-GB"/>
          <w14:ligatures w14:val="standardContextual"/>
        </w:rPr>
      </w:pPr>
      <w:ins w:id="206" w:author="jonathan pritchard" w:date="2023-12-06T09:49:00Z">
        <w:r>
          <w:rPr>
            <w:noProof/>
          </w:rPr>
          <w:t>9.7</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_Toc152748625 \h </w:instrText>
        </w:r>
      </w:ins>
      <w:r>
        <w:rPr>
          <w:noProof/>
        </w:rPr>
      </w:r>
      <w:r>
        <w:rPr>
          <w:noProof/>
        </w:rPr>
        <w:fldChar w:fldCharType="separate"/>
      </w:r>
      <w:ins w:id="207" w:author="jonathan pritchard" w:date="2023-12-06T09:49:00Z">
        <w:r>
          <w:rPr>
            <w:noProof/>
          </w:rPr>
          <w:t>286</w:t>
        </w:r>
        <w:r>
          <w:rPr>
            <w:noProof/>
          </w:rPr>
          <w:fldChar w:fldCharType="end"/>
        </w:r>
      </w:ins>
    </w:p>
    <w:p w14:paraId="4D68F099" w14:textId="43B4902E" w:rsidR="00894701" w:rsidRDefault="00894701">
      <w:pPr>
        <w:pStyle w:val="TOC2"/>
        <w:rPr>
          <w:ins w:id="208" w:author="jonathan pritchard" w:date="2023-12-06T09:49:00Z"/>
          <w:rFonts w:asciiTheme="minorHAnsi" w:eastAsiaTheme="minorEastAsia" w:hAnsiTheme="minorHAnsi" w:cstheme="minorBidi"/>
          <w:noProof/>
          <w:snapToGrid/>
          <w:kern w:val="2"/>
          <w:szCs w:val="22"/>
          <w:lang w:eastAsia="en-GB"/>
          <w14:ligatures w14:val="standardContextual"/>
        </w:rPr>
      </w:pPr>
      <w:ins w:id="209" w:author="jonathan pritchard" w:date="2023-12-06T09:49:00Z">
        <w:r>
          <w:rPr>
            <w:noProof/>
          </w:rPr>
          <w:t>9.8</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_Toc152748626 \h </w:instrText>
        </w:r>
      </w:ins>
      <w:r>
        <w:rPr>
          <w:noProof/>
        </w:rPr>
      </w:r>
      <w:r>
        <w:rPr>
          <w:noProof/>
        </w:rPr>
        <w:fldChar w:fldCharType="separate"/>
      </w:r>
      <w:ins w:id="210" w:author="jonathan pritchard" w:date="2023-12-06T09:49:00Z">
        <w:r>
          <w:rPr>
            <w:noProof/>
          </w:rPr>
          <w:t>290</w:t>
        </w:r>
        <w:r>
          <w:rPr>
            <w:noProof/>
          </w:rPr>
          <w:fldChar w:fldCharType="end"/>
        </w:r>
      </w:ins>
    </w:p>
    <w:p w14:paraId="7A9BE9D8" w14:textId="028B416A"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A36169">
          <w:footerReference w:type="default" r:id="rId18"/>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213" w:name="_Toc152748557"/>
      <w:r w:rsidRPr="00E30B8F">
        <w:lastRenderedPageBreak/>
        <w:t>Introduction</w:t>
      </w:r>
      <w:bookmarkEnd w:id="213"/>
    </w:p>
    <w:p w14:paraId="54DA4B36" w14:textId="77777777" w:rsidR="002550DA" w:rsidRPr="00E30B8F" w:rsidRDefault="002550DA" w:rsidP="002550DA">
      <w:pPr>
        <w:pStyle w:val="Heading2"/>
      </w:pPr>
      <w:bookmarkStart w:id="214" w:name="_Toc152748558"/>
      <w:r w:rsidRPr="00E30B8F">
        <w:t>Change Control History</w:t>
      </w:r>
      <w:bookmarkEnd w:id="214"/>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6"/>
        <w:gridCol w:w="1652"/>
        <w:gridCol w:w="1561"/>
        <w:gridCol w:w="3778"/>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ins w:id="215" w:author="jonathan pritchard" w:date="2023-12-13T14:48:00Z"/>
        </w:trPr>
        <w:tc>
          <w:tcPr>
            <w:tcW w:w="1800" w:type="dxa"/>
            <w:vAlign w:val="center"/>
          </w:tcPr>
          <w:p w14:paraId="4840780C" w14:textId="1C123E07" w:rsidR="001E1DB4" w:rsidRDefault="001E1DB4" w:rsidP="00280DEE">
            <w:pPr>
              <w:rPr>
                <w:ins w:id="216" w:author="jonathan pritchard" w:date="2023-12-13T14:48:00Z"/>
              </w:rPr>
            </w:pPr>
            <w:ins w:id="217" w:author="jonathan pritchard" w:date="2023-12-13T14:48:00Z">
              <w:r>
                <w:t>1.2.0</w:t>
              </w:r>
            </w:ins>
          </w:p>
        </w:tc>
        <w:tc>
          <w:tcPr>
            <w:tcW w:w="1669" w:type="dxa"/>
            <w:vAlign w:val="center"/>
          </w:tcPr>
          <w:p w14:paraId="6C4A37C1" w14:textId="4F8C9927" w:rsidR="001E1DB4" w:rsidRDefault="001E1DB4" w:rsidP="00280DEE">
            <w:pPr>
              <w:rPr>
                <w:ins w:id="218" w:author="jonathan pritchard" w:date="2023-12-13T14:48:00Z"/>
              </w:rPr>
            </w:pPr>
            <w:ins w:id="219" w:author="jonathan pritchard" w:date="2023-12-13T14:48:00Z">
              <w:r>
                <w:t>31/12/2023</w:t>
              </w:r>
            </w:ins>
          </w:p>
        </w:tc>
        <w:tc>
          <w:tcPr>
            <w:tcW w:w="1408" w:type="dxa"/>
            <w:vAlign w:val="center"/>
          </w:tcPr>
          <w:p w14:paraId="7649C751" w14:textId="66A0A715" w:rsidR="001E1DB4" w:rsidRDefault="001E1DB4" w:rsidP="00280DEE">
            <w:pPr>
              <w:rPr>
                <w:ins w:id="220" w:author="jonathan pritchard" w:date="2023-12-13T14:48:00Z"/>
              </w:rPr>
            </w:pPr>
            <w:ins w:id="221" w:author="jonathan pritchard" w:date="2023-12-13T14:48:00Z">
              <w:r>
                <w:t>J Pritchard</w:t>
              </w:r>
            </w:ins>
          </w:p>
        </w:tc>
        <w:tc>
          <w:tcPr>
            <w:tcW w:w="3880" w:type="dxa"/>
            <w:vAlign w:val="center"/>
          </w:tcPr>
          <w:p w14:paraId="07707753" w14:textId="533CDD34" w:rsidR="001E1DB4" w:rsidRDefault="001E1DB4" w:rsidP="00280DEE">
            <w:pPr>
              <w:rPr>
                <w:ins w:id="222" w:author="jonathan pritchard" w:date="2023-12-13T14:48:00Z"/>
              </w:rPr>
            </w:pPr>
            <w:ins w:id="223" w:author="jonathan pritchard" w:date="2023-12-13T14:48:00Z">
              <w:r>
                <w:t>Updated following</w:t>
              </w:r>
            </w:ins>
            <w:ins w:id="224" w:author="jonathan pritchard" w:date="2023-12-13T14:49:00Z">
              <w:r>
                <w:t xml:space="preserve"> new datasets and S-100WG meetings.</w:t>
              </w:r>
            </w:ins>
          </w:p>
        </w:tc>
      </w:tr>
      <w:tr w:rsidR="00E85CA9" w:rsidRPr="00C33EE6" w14:paraId="1D785C4F" w14:textId="77777777" w:rsidTr="00280DEE">
        <w:trPr>
          <w:cantSplit/>
          <w:trHeight w:val="360"/>
          <w:jc w:val="center"/>
          <w:ins w:id="225" w:author="jonathan pritchard" w:date="2024-06-14T09:55:00Z" w16du:dateUtc="2024-06-14T08:55:00Z"/>
        </w:trPr>
        <w:tc>
          <w:tcPr>
            <w:tcW w:w="1800" w:type="dxa"/>
            <w:vAlign w:val="center"/>
          </w:tcPr>
          <w:p w14:paraId="59B60A78" w14:textId="19F49659" w:rsidR="00E85CA9" w:rsidRDefault="00E85CA9" w:rsidP="00280DEE">
            <w:pPr>
              <w:rPr>
                <w:ins w:id="226" w:author="jonathan pritchard" w:date="2024-06-14T09:55:00Z" w16du:dateUtc="2024-06-14T08:55:00Z"/>
              </w:rPr>
            </w:pPr>
            <w:ins w:id="227" w:author="jonathan pritchard" w:date="2024-06-14T09:55:00Z" w16du:dateUtc="2024-06-14T08:55:00Z">
              <w:r>
                <w:t>1.3.0</w:t>
              </w:r>
            </w:ins>
          </w:p>
        </w:tc>
        <w:tc>
          <w:tcPr>
            <w:tcW w:w="1669" w:type="dxa"/>
            <w:vAlign w:val="center"/>
          </w:tcPr>
          <w:p w14:paraId="37BC964E" w14:textId="3BB2B689" w:rsidR="00E85CA9" w:rsidRDefault="00E85CA9" w:rsidP="00280DEE">
            <w:pPr>
              <w:rPr>
                <w:ins w:id="228" w:author="jonathan pritchard" w:date="2024-06-14T09:55:00Z" w16du:dateUtc="2024-06-14T08:55:00Z"/>
              </w:rPr>
            </w:pPr>
            <w:ins w:id="229" w:author="jonathan pritchard" w:date="2024-06-14T09:55:00Z" w16du:dateUtc="2024-06-14T08:55:00Z">
              <w:r>
                <w:t>14/06/2024</w:t>
              </w:r>
            </w:ins>
          </w:p>
        </w:tc>
        <w:tc>
          <w:tcPr>
            <w:tcW w:w="1408" w:type="dxa"/>
            <w:vAlign w:val="center"/>
          </w:tcPr>
          <w:p w14:paraId="58DEF9B6" w14:textId="74404B1D" w:rsidR="00E85CA9" w:rsidRDefault="00E85CA9" w:rsidP="00280DEE">
            <w:pPr>
              <w:rPr>
                <w:ins w:id="230" w:author="jonathan pritchard" w:date="2024-06-14T09:55:00Z" w16du:dateUtc="2024-06-14T08:55:00Z"/>
              </w:rPr>
            </w:pPr>
            <w:ins w:id="231" w:author="jonathan pritchard" w:date="2024-06-14T09:55:00Z" w16du:dateUtc="2024-06-14T08:55:00Z">
              <w:r>
                <w:t>J Pritchard</w:t>
              </w:r>
            </w:ins>
          </w:p>
        </w:tc>
        <w:tc>
          <w:tcPr>
            <w:tcW w:w="3880" w:type="dxa"/>
            <w:vAlign w:val="center"/>
          </w:tcPr>
          <w:p w14:paraId="7D1EB0FA" w14:textId="110355E8" w:rsidR="00E85CA9" w:rsidRDefault="00E85CA9" w:rsidP="00280DEE">
            <w:pPr>
              <w:rPr>
                <w:ins w:id="232" w:author="jonathan pritchard" w:date="2024-06-14T09:55:00Z" w16du:dateUtc="2024-06-14T08:55:00Z"/>
              </w:rPr>
            </w:pPr>
            <w:ins w:id="233" w:author="jonathan pritchard" w:date="2024-06-14T09:55:00Z" w16du:dateUtc="2024-06-14T08:55:00Z">
              <w:r>
                <w:t>Updated w</w:t>
              </w:r>
            </w:ins>
            <w:ins w:id="234" w:author="jonathan pritchard" w:date="2024-06-14T09:56:00Z" w16du:dateUtc="2024-06-14T08:56:00Z">
              <w:r>
                <w:t>ith v1.2.0 dataset content, and new form.</w:t>
              </w:r>
            </w:ins>
          </w:p>
        </w:tc>
      </w:tr>
    </w:tbl>
    <w:p w14:paraId="5FE223A4" w14:textId="77777777" w:rsidR="002550DA" w:rsidRDefault="002550DA" w:rsidP="002550DA"/>
    <w:p w14:paraId="017E3A60" w14:textId="77777777" w:rsidR="002550DA" w:rsidRDefault="002550DA" w:rsidP="002550DA">
      <w:pPr>
        <w:pStyle w:val="Heading2"/>
      </w:pPr>
      <w:bookmarkStart w:id="235" w:name="_Toc152748559"/>
      <w:r>
        <w:t>Introduction</w:t>
      </w:r>
      <w:bookmarkEnd w:id="235"/>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236" w:name="_Toc152748560"/>
      <w:r w:rsidRPr="00EB5479">
        <w:t>Acknowledgements</w:t>
      </w:r>
      <w:bookmarkEnd w:id="236"/>
    </w:p>
    <w:p w14:paraId="38A06091" w14:textId="466786AF" w:rsidR="002550DA" w:rsidRPr="00A3324B" w:rsidRDefault="002550DA" w:rsidP="002550DA">
      <w:r>
        <w:t>Edition 1.</w:t>
      </w:r>
      <w:ins w:id="237" w:author="jonathan pritchard" w:date="2024-06-14T10:10:00Z" w16du:dateUtc="2024-06-14T09:10:00Z">
        <w:r w:rsidR="008958FF">
          <w:t>3</w:t>
        </w:r>
      </w:ins>
      <w:del w:id="238" w:author="jonathan pritchard" w:date="2023-12-13T14:53:00Z">
        <w:r w:rsidDel="001E1DB4">
          <w:delText>0</w:delText>
        </w:r>
      </w:del>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and associated expert contributors; their input during the drafting and revision process has been invaluable.  </w:t>
      </w:r>
    </w:p>
    <w:p w14:paraId="7BA56261" w14:textId="77777777" w:rsidR="002550DA" w:rsidRPr="00EB5479" w:rsidRDefault="002550DA" w:rsidP="002550DA">
      <w:pPr>
        <w:pStyle w:val="Heading2"/>
      </w:pPr>
      <w:bookmarkStart w:id="239" w:name="_Toc152748561"/>
      <w:r w:rsidRPr="00EB5479">
        <w:t>Acronyms and Terms</w:t>
      </w:r>
      <w:bookmarkEnd w:id="239"/>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240" w:name="_Toc152748562"/>
      <w:r>
        <w:t>References</w:t>
      </w:r>
      <w:bookmarkEnd w:id="240"/>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Default="002550DA" w:rsidP="002550DA">
      <w:r>
        <w:t>Normative References:</w:t>
      </w:r>
    </w:p>
    <w:p w14:paraId="1CF21D5D" w14:textId="374D486C" w:rsidR="002550DA" w:rsidRDefault="002550DA" w:rsidP="002550DA">
      <w:r>
        <w:t xml:space="preserve">IHO S-100 Edition </w:t>
      </w:r>
      <w:commentRangeStart w:id="241"/>
      <w:r>
        <w:t>5.</w:t>
      </w:r>
      <w:del w:id="242" w:author="jonathan pritchard" w:date="2024-06-14T09:56:00Z" w16du:dateUtc="2024-06-14T08:56:00Z">
        <w:r w:rsidDel="00E85CA9">
          <w:delText>0</w:delText>
        </w:r>
      </w:del>
      <w:ins w:id="243" w:author="jonathan pritchard" w:date="2024-06-14T09:56:00Z" w16du:dateUtc="2024-06-14T08:56:00Z">
        <w:r w:rsidR="00E85CA9">
          <w:t>2</w:t>
        </w:r>
      </w:ins>
      <w:r>
        <w:t>.</w:t>
      </w:r>
      <w:commentRangeEnd w:id="241"/>
      <w:r w:rsidR="001E1DB4">
        <w:rPr>
          <w:rStyle w:val="CommentReference"/>
          <w:snapToGrid/>
          <w:color w:val="000000"/>
        </w:rPr>
        <w:commentReference w:id="241"/>
      </w:r>
      <w:r>
        <w:t>0</w:t>
      </w:r>
    </w:p>
    <w:p w14:paraId="0F5D418B" w14:textId="77777777" w:rsidR="002550DA" w:rsidRDefault="002550DA" w:rsidP="002550DA">
      <w:r>
        <w:t xml:space="preserve">IHO S-98 Edition </w:t>
      </w:r>
      <w:commentRangeStart w:id="244"/>
      <w:r>
        <w:t xml:space="preserve">1.0.0 </w:t>
      </w:r>
      <w:commentRangeEnd w:id="244"/>
      <w:r w:rsidR="001E1DB4">
        <w:rPr>
          <w:rStyle w:val="CommentReference"/>
          <w:snapToGrid/>
          <w:color w:val="000000"/>
        </w:rPr>
        <w:commentReference w:id="244"/>
      </w:r>
    </w:p>
    <w:p w14:paraId="07A83349" w14:textId="77777777" w:rsidR="002550DA" w:rsidRDefault="002550DA" w:rsidP="002550DA"/>
    <w:p w14:paraId="5AC43D6D" w14:textId="77777777" w:rsidR="002550DA" w:rsidRDefault="002550DA" w:rsidP="002550DA">
      <w:r>
        <w:t>Informative References:</w:t>
      </w:r>
    </w:p>
    <w:p w14:paraId="35756A7F" w14:textId="77777777" w:rsidR="002550DA" w:rsidRDefault="002550DA" w:rsidP="002550DA">
      <w:commentRangeStart w:id="245"/>
      <w:r>
        <w:t xml:space="preserve">IHO S-32 - Hydrographic Dictionary (provides ECDIS related definitions) </w:t>
      </w:r>
      <w:commentRangeEnd w:id="245"/>
      <w:r w:rsidR="001E1DB4">
        <w:rPr>
          <w:rStyle w:val="CommentReference"/>
          <w:snapToGrid/>
          <w:color w:val="000000"/>
        </w:rPr>
        <w:commentReference w:id="245"/>
      </w:r>
    </w:p>
    <w:p w14:paraId="74835330" w14:textId="77777777" w:rsidR="002550DA" w:rsidRDefault="002550DA" w:rsidP="002550DA">
      <w:r>
        <w:t>IHO S-65 – ENC Production Guidance</w:t>
      </w:r>
    </w:p>
    <w:p w14:paraId="6D1B5C75" w14:textId="17E9087C" w:rsidR="002550DA" w:rsidRDefault="002550DA" w:rsidP="002550DA"/>
    <w:p w14:paraId="61F73790" w14:textId="1DBEBA13" w:rsidR="00A405B0" w:rsidRDefault="00A405B0" w:rsidP="00A405B0">
      <w:pPr>
        <w:pStyle w:val="Heading2"/>
      </w:pPr>
      <w:bookmarkStart w:id="246" w:name="_Toc152748563"/>
      <w:r>
        <w:lastRenderedPageBreak/>
        <w:t>Preface to Edition 1.</w:t>
      </w:r>
      <w:ins w:id="247" w:author="jonathan pritchard" w:date="2024-06-14T10:10:00Z" w16du:dateUtc="2024-06-14T09:10:00Z">
        <w:r w:rsidR="007C1B8B">
          <w:t>3</w:t>
        </w:r>
      </w:ins>
      <w:del w:id="248" w:author="jonathan pritchard" w:date="2023-12-13T14:55:00Z">
        <w:r w:rsidDel="001E1DB4">
          <w:delText>0</w:delText>
        </w:r>
      </w:del>
      <w:r>
        <w:t>.0</w:t>
      </w:r>
      <w:bookmarkEnd w:id="246"/>
    </w:p>
    <w:p w14:paraId="3F1D4D7D" w14:textId="55A7B297" w:rsidR="00A405B0" w:rsidRDefault="00A405B0" w:rsidP="00A405B0">
      <w:r>
        <w:t>IHO S-164 is dependent for some of its content on the existence of comprehensive test datasets (which it documents) and systems which have implemented correctly the requirements of IHO S-100 (and allied) standards. As the initial version of S-164 few, if any, S-100 systems, with Duel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00755682" w14:textId="77777777" w:rsidR="00E86D49" w:rsidRDefault="00E86D49" w:rsidP="00A405B0"/>
    <w:p w14:paraId="31134705" w14:textId="0DBE696B" w:rsidR="00E86D49" w:rsidRDefault="00E86D49" w:rsidP="00A405B0">
      <w:r>
        <w:t>This version of the manual accompanies exchange sets that have been created for initial testing. Not all exchange sets are complete yet. Where exchange sets are available, the tests which use them have had the text updated to reflect the content. Conversely, if an exchange set is missing, then the test has not been updated.</w:t>
      </w:r>
    </w:p>
    <w:p w14:paraId="1CBE2A78" w14:textId="77777777" w:rsidR="00D409B3" w:rsidRDefault="00D409B3" w:rsidP="00A405B0"/>
    <w:p w14:paraId="1F624475" w14:textId="476EB7F7" w:rsidR="00A405B0" w:rsidRDefault="00DC381F" w:rsidP="002550DA">
      <w:r>
        <w:t>Additionally, references to both IEC61174 and IHO S-98 v1.0.0 should be viewed as indicative as both standards are in the process of revision at the time of publication of S-164 v1.</w:t>
      </w:r>
      <w:ins w:id="249" w:author="jonathan pritchard" w:date="2023-12-13T14:56:00Z">
        <w:r w:rsidR="001E1DB4">
          <w:t>2</w:t>
        </w:r>
      </w:ins>
      <w:del w:id="250" w:author="jonathan pritchard" w:date="2023-12-13T14:56:00Z">
        <w:r w:rsidDel="001E1DB4">
          <w:delText>0</w:delText>
        </w:r>
      </w:del>
      <w:r>
        <w:t>.0</w:t>
      </w:r>
    </w:p>
    <w:p w14:paraId="30639F3E" w14:textId="312DD898" w:rsidR="00D409B3" w:rsidRDefault="00D409B3" w:rsidP="002550DA"/>
    <w:p w14:paraId="46DB0B45" w14:textId="6792BA0D" w:rsidR="003556D7" w:rsidRPr="00C33EE6" w:rsidRDefault="003556D7" w:rsidP="002550DA">
      <w:r>
        <w:t>As portrayal and feature catalogue contents are updated for the relevant product specifications screenshots will be updated with the latest portrayal images and, if necessary, tests for complex portrayal will be enhanced.</w:t>
      </w:r>
    </w:p>
    <w:p w14:paraId="4DB6F6CE" w14:textId="77777777" w:rsidR="002550DA" w:rsidRPr="00C33EE6" w:rsidRDefault="002550DA" w:rsidP="002550DA">
      <w:pPr>
        <w:pStyle w:val="Heading2"/>
        <w:keepNext w:val="0"/>
      </w:pPr>
      <w:bookmarkStart w:id="251" w:name="_Toc152748564"/>
      <w:r w:rsidRPr="00EB5479">
        <w:t>Key Documents Organizations and Relationships</w:t>
      </w:r>
      <w:bookmarkEnd w:id="251"/>
    </w:p>
    <w:p w14:paraId="7F2711E0" w14:textId="1D7B3A93"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w:t>
      </w:r>
      <w:commentRangeStart w:id="252"/>
      <w:r>
        <w:t xml:space="preserve">in </w:t>
      </w:r>
      <w:r w:rsidRPr="00F22BE3">
        <w:rPr>
          <w:highlight w:val="yellow"/>
          <w:rPrChange w:id="253" w:author="jonathan pritchard" w:date="2023-12-14T08:58:00Z">
            <w:rPr/>
          </w:rPrChange>
        </w:rPr>
        <w:t>MSC.232(82)</w:t>
      </w:r>
      <w:r>
        <w:t xml:space="preserve">, </w:t>
      </w:r>
      <w:commentRangeEnd w:id="252"/>
      <w:r w:rsidR="00E85CA9">
        <w:rPr>
          <w:rStyle w:val="CommentReference"/>
          <w:snapToGrid/>
          <w:color w:val="000000"/>
        </w:rPr>
        <w:commentReference w:id="252"/>
      </w:r>
      <w:r>
        <w:t>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All standards are subject to revision. Therefore, users of these standards must use the most recent editions 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lastRenderedPageBreak/>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68895A3F"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contains datasets which test the dual fuel mode of ECDIS, mixing S-57 and S-101 electronic navigational charts.</w:t>
      </w:r>
    </w:p>
    <w:p w14:paraId="296350D2" w14:textId="77777777" w:rsidR="00A96F2D" w:rsidRDefault="00A96F2D">
      <w:pPr>
        <w:widowControl/>
        <w:spacing w:line="240" w:lineRule="auto"/>
        <w:jc w:val="left"/>
        <w:rPr>
          <w:ins w:id="254" w:author="jonathan pritchard" w:date="2023-12-15T13:19:00Z"/>
          <w:b/>
        </w:rPr>
      </w:pPr>
      <w:bookmarkStart w:id="255" w:name="_Toc152748565"/>
      <w:ins w:id="256" w:author="jonathan pritchard" w:date="2023-12-15T13:19:00Z">
        <w:r>
          <w:br w:type="page"/>
        </w:r>
      </w:ins>
    </w:p>
    <w:p w14:paraId="14D70C7A" w14:textId="6A6114AE" w:rsidR="002550DA" w:rsidRDefault="002550DA" w:rsidP="002550DA">
      <w:pPr>
        <w:pStyle w:val="Heading2"/>
      </w:pPr>
      <w:commentRangeStart w:id="257"/>
      <w:r w:rsidRPr="00AE1DDC">
        <w:lastRenderedPageBreak/>
        <w:t>Structure of the Instruction Manual</w:t>
      </w:r>
      <w:bookmarkEnd w:id="255"/>
      <w:commentRangeEnd w:id="257"/>
      <w:r w:rsidR="001E1DB4">
        <w:rPr>
          <w:rStyle w:val="CommentReference"/>
          <w:b w:val="0"/>
          <w:snapToGrid/>
          <w:color w:val="000000"/>
        </w:rPr>
        <w:commentReference w:id="257"/>
      </w:r>
    </w:p>
    <w:p w14:paraId="19065A92" w14:textId="4316636A" w:rsidR="002550DA" w:rsidRDefault="002550DA" w:rsidP="002550DA">
      <w:r w:rsidRPr="00AE1DDC">
        <w:t xml:space="preserve">This document consists of an introduction followed by tests </w:t>
      </w:r>
      <w:r w:rsidR="0073093B">
        <w:t>grouped into</w:t>
      </w:r>
      <w:r>
        <w:t xml:space="preserve"> major</w:t>
      </w:r>
      <w:r w:rsidRPr="00AE1DDC">
        <w:t xml:space="preserve"> sections in a task based layout. All tests are listed in a common format which is shown in the example below:</w:t>
      </w:r>
    </w:p>
    <w:p w14:paraId="464A7641" w14:textId="1B82EC93" w:rsidR="00FF590E" w:rsidRPr="00AE1DDC" w:rsidRDefault="00FF590E" w:rsidP="00AE1DD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550DA" w14:paraId="4EAC2484" w14:textId="77777777" w:rsidTr="00280DEE">
        <w:trPr>
          <w:trHeight w:val="454"/>
          <w:tblHeader/>
        </w:trPr>
        <w:tc>
          <w:tcPr>
            <w:tcW w:w="2381" w:type="dxa"/>
            <w:shd w:val="clear" w:color="auto" w:fill="CCFFCC"/>
            <w:vAlign w:val="center"/>
          </w:tcPr>
          <w:p w14:paraId="1F12B650" w14:textId="77777777" w:rsidR="002550DA" w:rsidRPr="004065B1" w:rsidRDefault="002550DA" w:rsidP="00280DEE">
            <w:bookmarkStart w:id="258" w:name="_Hlk127197543"/>
            <w:r w:rsidRPr="000A066E">
              <w:rPr>
                <w:b/>
              </w:rPr>
              <w:t>Test Reference</w:t>
            </w:r>
          </w:p>
        </w:tc>
        <w:tc>
          <w:tcPr>
            <w:tcW w:w="2381" w:type="dxa"/>
            <w:shd w:val="clear" w:color="auto" w:fill="CCFFCC"/>
            <w:vAlign w:val="center"/>
          </w:tcPr>
          <w:p w14:paraId="2BE8D489" w14:textId="77777777" w:rsidR="002550DA" w:rsidRPr="004065B1" w:rsidRDefault="002550DA" w:rsidP="00280DEE">
            <w:r w:rsidRPr="00413780">
              <w:t>(S-</w:t>
            </w:r>
            <w:r>
              <w:t>1</w:t>
            </w:r>
            <w:r w:rsidRPr="00413780">
              <w:t>64 reference)</w:t>
            </w:r>
          </w:p>
        </w:tc>
        <w:tc>
          <w:tcPr>
            <w:tcW w:w="2382" w:type="dxa"/>
            <w:shd w:val="clear" w:color="auto" w:fill="CCFFCC"/>
            <w:vAlign w:val="center"/>
          </w:tcPr>
          <w:p w14:paraId="1E2E4B76" w14:textId="77777777" w:rsidR="002550DA" w:rsidRPr="004065B1" w:rsidRDefault="002550DA" w:rsidP="00280DEE">
            <w:r w:rsidRPr="000A066E">
              <w:rPr>
                <w:b/>
              </w:rPr>
              <w:t>IHO Reference</w:t>
            </w:r>
          </w:p>
        </w:tc>
        <w:tc>
          <w:tcPr>
            <w:tcW w:w="2382" w:type="dxa"/>
            <w:shd w:val="clear" w:color="auto" w:fill="CCFFCC"/>
            <w:vAlign w:val="center"/>
          </w:tcPr>
          <w:p w14:paraId="7111B07A" w14:textId="77777777" w:rsidR="002550DA" w:rsidRPr="004065B1" w:rsidRDefault="002550DA" w:rsidP="00280DEE">
            <w:r>
              <w:t>(</w:t>
            </w:r>
            <w:r w:rsidRPr="00413780">
              <w:t>S-</w:t>
            </w:r>
            <w:r>
              <w:t>100</w:t>
            </w:r>
            <w:r w:rsidRPr="00413780">
              <w:t xml:space="preserve"> Part </w:t>
            </w:r>
            <w:r>
              <w:t>9/</w:t>
            </w:r>
            <w:r w:rsidRPr="00413780">
              <w:t>S-</w:t>
            </w:r>
            <w:r>
              <w:t>98</w:t>
            </w:r>
            <w:r w:rsidRPr="00413780">
              <w:t>)</w:t>
            </w:r>
          </w:p>
        </w:tc>
      </w:tr>
      <w:tr w:rsidR="002550DA" w14:paraId="07516B48" w14:textId="77777777" w:rsidTr="00280DEE">
        <w:trPr>
          <w:tblHeader/>
        </w:trPr>
        <w:tc>
          <w:tcPr>
            <w:tcW w:w="9526" w:type="dxa"/>
            <w:gridSpan w:val="4"/>
            <w:shd w:val="clear" w:color="auto" w:fill="CCFFCC"/>
            <w:vAlign w:val="center"/>
          </w:tcPr>
          <w:p w14:paraId="3D01C0E2" w14:textId="77777777" w:rsidR="002550DA" w:rsidRDefault="002550DA" w:rsidP="00280DEE">
            <w:r w:rsidRPr="000A066E">
              <w:rPr>
                <w:b/>
              </w:rPr>
              <w:t>Test description</w:t>
            </w:r>
          </w:p>
        </w:tc>
      </w:tr>
      <w:tr w:rsidR="002550DA" w14:paraId="1FABBE94" w14:textId="77777777" w:rsidTr="00280DEE">
        <w:trPr>
          <w:tblHeader/>
        </w:trPr>
        <w:tc>
          <w:tcPr>
            <w:tcW w:w="9526" w:type="dxa"/>
            <w:gridSpan w:val="4"/>
            <w:vAlign w:val="center"/>
          </w:tcPr>
          <w:p w14:paraId="598D6014" w14:textId="77777777" w:rsidR="002550DA" w:rsidRPr="00EF287F" w:rsidRDefault="002550DA" w:rsidP="00280DEE">
            <w:pPr>
              <w:rPr>
                <w:i/>
              </w:rPr>
            </w:pPr>
            <w:r w:rsidRPr="00EF287F">
              <w:rPr>
                <w:i/>
              </w:rPr>
              <w:t>A short description of what the test covers.</w:t>
            </w:r>
          </w:p>
        </w:tc>
      </w:tr>
      <w:tr w:rsidR="002550DA" w14:paraId="0F8B0418" w14:textId="77777777" w:rsidTr="00280DEE">
        <w:trPr>
          <w:tblHeader/>
        </w:trPr>
        <w:tc>
          <w:tcPr>
            <w:tcW w:w="9526" w:type="dxa"/>
            <w:gridSpan w:val="4"/>
            <w:shd w:val="clear" w:color="auto" w:fill="CCFFCC"/>
            <w:vAlign w:val="center"/>
          </w:tcPr>
          <w:p w14:paraId="1ABAE90B" w14:textId="77777777" w:rsidR="002550DA" w:rsidRPr="004065B1" w:rsidRDefault="002550DA" w:rsidP="00280DEE">
            <w:r w:rsidRPr="000A066E">
              <w:rPr>
                <w:b/>
              </w:rPr>
              <w:t>Setup</w:t>
            </w:r>
          </w:p>
        </w:tc>
      </w:tr>
      <w:tr w:rsidR="002550DA" w14:paraId="391E0102" w14:textId="77777777" w:rsidTr="00280DEE">
        <w:trPr>
          <w:tblHeader/>
        </w:trPr>
        <w:tc>
          <w:tcPr>
            <w:tcW w:w="9526" w:type="dxa"/>
            <w:gridSpan w:val="4"/>
            <w:vAlign w:val="center"/>
          </w:tcPr>
          <w:p w14:paraId="6328CFED" w14:textId="4CF0BB97" w:rsidR="002550DA" w:rsidRDefault="002550DA" w:rsidP="00280DEE">
            <w:pPr>
              <w:jc w:val="left"/>
              <w:rPr>
                <w:i/>
              </w:rPr>
            </w:pPr>
            <w:r w:rsidRPr="00EF287F">
              <w:rPr>
                <w:i/>
              </w:rPr>
              <w:t xml:space="preserve">The configuration required to perform the test including </w:t>
            </w:r>
            <w:r>
              <w:rPr>
                <w:i/>
              </w:rPr>
              <w:t>datasets</w:t>
            </w:r>
            <w:r w:rsidRPr="00EF287F">
              <w:rPr>
                <w:i/>
              </w:rPr>
              <w:t xml:space="preserve">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4A5960C7" w14:textId="77777777" w:rsidR="0073093B" w:rsidRDefault="0073093B" w:rsidP="00280DEE">
            <w:pPr>
              <w:jc w:val="left"/>
              <w:rPr>
                <w:i/>
              </w:rPr>
            </w:pPr>
          </w:p>
          <w:p w14:paraId="2FBDB4AE" w14:textId="77777777" w:rsidR="002550DA" w:rsidRDefault="002550DA" w:rsidP="00280DEE">
            <w:pPr>
              <w:jc w:val="left"/>
              <w:rPr>
                <w:i/>
              </w:rPr>
            </w:pPr>
            <w:r w:rsidRPr="00B66068">
              <w:rPr>
                <w:i/>
              </w:rPr>
              <w:t>Note: All Independent Mariner selectors must be switched Off, setup will specify when these selectors must be turned on to conduct a test.</w:t>
            </w:r>
          </w:p>
          <w:p w14:paraId="1BC93B2C" w14:textId="77777777" w:rsidR="002550DA" w:rsidRDefault="002550DA" w:rsidP="00280DEE">
            <w:pPr>
              <w:jc w:val="left"/>
              <w:rPr>
                <w:i/>
              </w:rPr>
            </w:pPr>
          </w:p>
          <w:p w14:paraId="11EFD729" w14:textId="77777777" w:rsidR="002550DA" w:rsidRPr="00EF287F" w:rsidRDefault="002550DA" w:rsidP="00280DEE">
            <w:pPr>
              <w:jc w:val="left"/>
              <w:rPr>
                <w:i/>
              </w:rPr>
            </w:pPr>
            <w:r>
              <w:rPr>
                <w:i/>
              </w:rPr>
              <w:t xml:space="preserve">Where the term ‘Select’ is used in the test setup it refers to the selection of a named </w:t>
            </w:r>
            <w:r w:rsidRPr="00F723E7">
              <w:rPr>
                <w:i/>
              </w:rPr>
              <w:t>viewing group layer, selection of independent mariner selector or selection of named</w:t>
            </w:r>
            <w:r w:rsidRPr="00F723E7" w:rsidDel="00DE09B9">
              <w:rPr>
                <w:i/>
              </w:rPr>
              <w:t xml:space="preserve"> </w:t>
            </w:r>
            <w:r>
              <w:rPr>
                <w:i/>
              </w:rPr>
              <w:t>display category</w:t>
            </w:r>
          </w:p>
        </w:tc>
      </w:tr>
      <w:tr w:rsidR="002550DA" w14:paraId="1FF60D91" w14:textId="77777777" w:rsidTr="00280DEE">
        <w:trPr>
          <w:tblHeader/>
        </w:trPr>
        <w:tc>
          <w:tcPr>
            <w:tcW w:w="9526" w:type="dxa"/>
            <w:gridSpan w:val="4"/>
            <w:shd w:val="clear" w:color="auto" w:fill="CCFFCC"/>
            <w:vAlign w:val="center"/>
          </w:tcPr>
          <w:p w14:paraId="4F197DA5" w14:textId="77777777" w:rsidR="002550DA" w:rsidRPr="004065B1" w:rsidRDefault="002550DA" w:rsidP="00280DEE">
            <w:r w:rsidRPr="000A066E">
              <w:rPr>
                <w:b/>
              </w:rPr>
              <w:t>Action</w:t>
            </w:r>
          </w:p>
        </w:tc>
      </w:tr>
      <w:tr w:rsidR="002550DA" w14:paraId="086C556B" w14:textId="77777777" w:rsidTr="00280DEE">
        <w:trPr>
          <w:tblHeader/>
        </w:trPr>
        <w:tc>
          <w:tcPr>
            <w:tcW w:w="9526" w:type="dxa"/>
            <w:gridSpan w:val="4"/>
            <w:vAlign w:val="center"/>
          </w:tcPr>
          <w:p w14:paraId="3D73395C" w14:textId="77777777" w:rsidR="002550DA" w:rsidRPr="00EF287F" w:rsidRDefault="002550DA" w:rsidP="00280DEE">
            <w:pPr>
              <w:rPr>
                <w:i/>
              </w:rPr>
            </w:pPr>
            <w:r w:rsidRPr="00EF287F">
              <w:rPr>
                <w:i/>
              </w:rPr>
              <w:t>The action which the test executor must perform.</w:t>
            </w:r>
          </w:p>
        </w:tc>
      </w:tr>
      <w:tr w:rsidR="002550DA" w14:paraId="3A9898A2" w14:textId="77777777" w:rsidTr="00280DEE">
        <w:trPr>
          <w:tblHeader/>
        </w:trPr>
        <w:tc>
          <w:tcPr>
            <w:tcW w:w="9526" w:type="dxa"/>
            <w:gridSpan w:val="4"/>
            <w:shd w:val="clear" w:color="auto" w:fill="CCFFCC"/>
            <w:vAlign w:val="center"/>
          </w:tcPr>
          <w:p w14:paraId="3F1598ED" w14:textId="77777777" w:rsidR="002550DA" w:rsidRPr="004065B1" w:rsidRDefault="002550DA" w:rsidP="00280DEE">
            <w:r w:rsidRPr="000A066E">
              <w:rPr>
                <w:b/>
              </w:rPr>
              <w:t>Results</w:t>
            </w:r>
          </w:p>
        </w:tc>
      </w:tr>
      <w:tr w:rsidR="002550DA" w14:paraId="0E4B5A61" w14:textId="77777777" w:rsidTr="00280DEE">
        <w:trPr>
          <w:tblHeader/>
        </w:trPr>
        <w:tc>
          <w:tcPr>
            <w:tcW w:w="9526" w:type="dxa"/>
            <w:gridSpan w:val="4"/>
            <w:vAlign w:val="center"/>
          </w:tcPr>
          <w:p w14:paraId="0B246535" w14:textId="77777777" w:rsidR="002550DA" w:rsidRPr="00514509" w:rsidRDefault="002550DA" w:rsidP="00280DEE">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7BD6F095" w14:textId="77777777" w:rsidR="002550DA" w:rsidRPr="00C33EE6" w:rsidRDefault="002550DA" w:rsidP="002550DA"/>
    <w:p w14:paraId="77F48F9E" w14:textId="47E705CA" w:rsidR="00D409B3" w:rsidRDefault="00D409B3" w:rsidP="00D409B3">
      <w:r>
        <w:t>Where new tests, specific to the operation of the ECDIS under S-100 are concerned, the colour of the tables has been set as below for ease of use</w:t>
      </w:r>
      <w:r w:rsidR="009A4BFB">
        <w:t>, e.g.</w:t>
      </w:r>
    </w:p>
    <w:p w14:paraId="04D5F000" w14:textId="77777777" w:rsidR="009A4BFB" w:rsidRDefault="009A4BFB" w:rsidP="00D409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A4BFB" w:rsidRPr="004065B1" w14:paraId="3160E769" w14:textId="77777777" w:rsidTr="00357E05">
        <w:trPr>
          <w:trHeight w:val="454"/>
          <w:tblHeader/>
        </w:trPr>
        <w:tc>
          <w:tcPr>
            <w:tcW w:w="2381" w:type="dxa"/>
            <w:shd w:val="clear" w:color="auto" w:fill="CCFFCC"/>
            <w:vAlign w:val="center"/>
          </w:tcPr>
          <w:p w14:paraId="33085F79" w14:textId="77777777" w:rsidR="009A4BFB" w:rsidRPr="004065B1" w:rsidRDefault="009A4BFB" w:rsidP="00280DEE">
            <w:r w:rsidRPr="000A066E">
              <w:rPr>
                <w:b/>
              </w:rPr>
              <w:t>Test Reference</w:t>
            </w:r>
          </w:p>
        </w:tc>
        <w:tc>
          <w:tcPr>
            <w:tcW w:w="2381" w:type="dxa"/>
            <w:shd w:val="clear" w:color="auto" w:fill="CCFFCC"/>
            <w:vAlign w:val="center"/>
          </w:tcPr>
          <w:p w14:paraId="63437F78" w14:textId="77777777" w:rsidR="009A4BFB" w:rsidRPr="004065B1" w:rsidRDefault="009A4BFB" w:rsidP="00280DEE">
            <w:r>
              <w:t>InitialCatalogues</w:t>
            </w:r>
          </w:p>
        </w:tc>
        <w:tc>
          <w:tcPr>
            <w:tcW w:w="2382" w:type="dxa"/>
            <w:shd w:val="clear" w:color="auto" w:fill="CCFFCC"/>
            <w:vAlign w:val="center"/>
          </w:tcPr>
          <w:p w14:paraId="2F7E089E" w14:textId="77777777" w:rsidR="009A4BFB" w:rsidRPr="004065B1" w:rsidRDefault="009A4BFB" w:rsidP="00280DEE">
            <w:r w:rsidRPr="000A066E">
              <w:rPr>
                <w:b/>
              </w:rPr>
              <w:t>IHO Reference</w:t>
            </w:r>
          </w:p>
        </w:tc>
        <w:tc>
          <w:tcPr>
            <w:tcW w:w="2382" w:type="dxa"/>
            <w:shd w:val="clear" w:color="auto" w:fill="CCFFCC"/>
            <w:vAlign w:val="center"/>
          </w:tcPr>
          <w:p w14:paraId="111D7011" w14:textId="77777777" w:rsidR="009A4BFB" w:rsidRPr="004065B1" w:rsidRDefault="009A4BFB" w:rsidP="00280DEE">
            <w:r>
              <w:t>S-98 Annex C C-21.1</w:t>
            </w:r>
          </w:p>
        </w:tc>
      </w:tr>
      <w:tr w:rsidR="009A4BFB" w14:paraId="5A368205" w14:textId="77777777" w:rsidTr="00357E05">
        <w:trPr>
          <w:tblHeader/>
        </w:trPr>
        <w:tc>
          <w:tcPr>
            <w:tcW w:w="9526" w:type="dxa"/>
            <w:gridSpan w:val="4"/>
            <w:shd w:val="clear" w:color="auto" w:fill="CCFFCC"/>
            <w:vAlign w:val="center"/>
          </w:tcPr>
          <w:p w14:paraId="6D9A7990" w14:textId="77777777" w:rsidR="009A4BFB" w:rsidRDefault="009A4BFB" w:rsidP="00280DEE">
            <w:r w:rsidRPr="000A066E">
              <w:rPr>
                <w:b/>
              </w:rPr>
              <w:t>Test description</w:t>
            </w:r>
          </w:p>
        </w:tc>
      </w:tr>
    </w:tbl>
    <w:p w14:paraId="0C311B50" w14:textId="77777777" w:rsidR="009A4BFB" w:rsidRDefault="009A4BFB" w:rsidP="00D409B3"/>
    <w:p w14:paraId="1B115F54" w14:textId="77777777" w:rsidR="00D409B3" w:rsidRDefault="00D409B3" w:rsidP="00D409B3"/>
    <w:p w14:paraId="4E2B8707" w14:textId="77777777" w:rsidR="00D409B3" w:rsidRDefault="00D409B3" w:rsidP="00357E05"/>
    <w:p w14:paraId="7FD890EA" w14:textId="0CECEAB3" w:rsidR="002550DA" w:rsidRDefault="002550DA" w:rsidP="002550DA">
      <w:pPr>
        <w:pStyle w:val="Heading2"/>
      </w:pPr>
      <w:bookmarkStart w:id="259" w:name="_Toc152748566"/>
      <w:r w:rsidRPr="00413780">
        <w:t>Organization and Coverage of the TDS</w:t>
      </w:r>
      <w:bookmarkEnd w:id="259"/>
    </w:p>
    <w:p w14:paraId="323C6CE6" w14:textId="28013D9C"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r w:rsidR="0053204B">
        <w:t xml:space="preserve">e.g </w:t>
      </w:r>
      <w:r>
        <w:t>CATALOG.XML)</w:t>
      </w:r>
      <w:r w:rsidRPr="00413780">
        <w:t xml:space="preserve">, plus any </w:t>
      </w:r>
      <w:r>
        <w:t xml:space="preserve">required catalogues, </w:t>
      </w:r>
      <w:r w:rsidRPr="00413780">
        <w:t>updates or other optional/related files, e.g. .TIF, .TXT necessary</w:t>
      </w:r>
      <w:del w:id="260" w:author="jonathan pritchard" w:date="2023-12-13T14:57:00Z">
        <w:r w:rsidRPr="00413780" w:rsidDel="001E1DB4">
          <w:delText>)</w:delText>
        </w:r>
      </w:del>
      <w:r w:rsidRPr="00413780">
        <w:t xml:space="preserve">. </w:t>
      </w:r>
    </w:p>
    <w:p w14:paraId="532A9230" w14:textId="77777777" w:rsidR="002550DA" w:rsidDel="001E1DB4" w:rsidRDefault="002550DA" w:rsidP="002550DA">
      <w:pPr>
        <w:rPr>
          <w:del w:id="261" w:author="jonathan pritchard" w:date="2023-12-13T14:57:00Z"/>
        </w:rPr>
      </w:pPr>
    </w:p>
    <w:p w14:paraId="23372517" w14:textId="14220D4A" w:rsidR="002550DA" w:rsidRDefault="002550DA" w:rsidP="002550DA">
      <w:del w:id="262" w:author="jonathan pritchard" w:date="2023-12-13T14:57:00Z">
        <w:r w:rsidRPr="00413780" w:rsidDel="001E1DB4">
          <w:delText>Each</w:delText>
        </w:r>
        <w:r w:rsidDel="001E1DB4">
          <w:delText xml:space="preserve"> exchange set</w:delText>
        </w:r>
        <w:r w:rsidRPr="00413780" w:rsidDel="001E1DB4">
          <w:delText xml:space="preserve"> also contains a README.TXT file, which may have additional information regarding the content or usage of the files. </w:delText>
        </w:r>
      </w:del>
    </w:p>
    <w:p w14:paraId="15969B2E" w14:textId="1F7D54F3" w:rsidR="002550DA" w:rsidDel="001E1DB4" w:rsidRDefault="002550DA" w:rsidP="002550DA">
      <w:pPr>
        <w:rPr>
          <w:del w:id="263" w:author="jonathan pritchard" w:date="2023-12-13T14:57:00Z"/>
        </w:rPr>
      </w:pPr>
    </w:p>
    <w:p w14:paraId="4DCBF38D" w14:textId="5E0E4071" w:rsidR="002550DA" w:rsidRDefault="002550DA" w:rsidP="002550DA">
      <w:r w:rsidRPr="00413780">
        <w:t xml:space="preserve">The TDS data for encrypted data, located in section </w:t>
      </w:r>
      <w:r w:rsidR="00D03B85" w:rsidRPr="0032257A">
        <w:rPr>
          <w:highlight w:val="yellow"/>
          <w:rPrChange w:id="264" w:author="jonathan pritchard" w:date="2023-12-13T14:57:00Z">
            <w:rPr/>
          </w:rPrChange>
        </w:rPr>
        <w:fldChar w:fldCharType="begin"/>
      </w:r>
      <w:r w:rsidR="00D03B85" w:rsidRPr="0032257A">
        <w:rPr>
          <w:highlight w:val="yellow"/>
          <w:rPrChange w:id="265" w:author="jonathan pritchard" w:date="2023-12-13T14:57:00Z">
            <w:rPr/>
          </w:rPrChange>
        </w:rPr>
        <w:instrText xml:space="preserve"> REF _Ref128230539 \r \h </w:instrText>
      </w:r>
      <w:r w:rsidR="0032257A">
        <w:rPr>
          <w:highlight w:val="yellow"/>
        </w:rPr>
        <w:instrText xml:space="preserve"> \* MERGEFORMAT </w:instrText>
      </w:r>
      <w:r w:rsidR="00D03B85" w:rsidRPr="00365368">
        <w:rPr>
          <w:highlight w:val="yellow"/>
        </w:rPr>
      </w:r>
      <w:r w:rsidR="00D03B85" w:rsidRPr="0032257A">
        <w:rPr>
          <w:highlight w:val="yellow"/>
          <w:rPrChange w:id="266" w:author="jonathan pritchard" w:date="2023-12-13T14:57:00Z">
            <w:rPr/>
          </w:rPrChange>
        </w:rPr>
        <w:fldChar w:fldCharType="separate"/>
      </w:r>
      <w:r w:rsidR="007F7846" w:rsidRPr="0032257A">
        <w:rPr>
          <w:highlight w:val="yellow"/>
          <w:rPrChange w:id="267" w:author="jonathan pritchard" w:date="2023-12-13T14:57:00Z">
            <w:rPr/>
          </w:rPrChange>
        </w:rPr>
        <w:t>2.6</w:t>
      </w:r>
      <w:r w:rsidR="00D03B85" w:rsidRPr="0032257A">
        <w:rPr>
          <w:highlight w:val="yellow"/>
          <w:rPrChange w:id="268" w:author="jonathan pritchard" w:date="2023-12-13T14:57:00Z">
            <w:rPr/>
          </w:rPrChange>
        </w:rPr>
        <w:fldChar w:fldCharType="end"/>
      </w:r>
      <w:r w:rsidRPr="0032257A">
        <w:rPr>
          <w:highlight w:val="yellow"/>
          <w:rPrChange w:id="269" w:author="jonathan pritchard" w:date="2023-12-13T14:57:00Z">
            <w:rPr/>
          </w:rPrChange>
        </w:rPr>
        <w:t>,</w:t>
      </w:r>
      <w:r w:rsidRPr="00413780">
        <w:t xml:space="preserve"> contains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76462F63" w:rsidR="009112F5" w:rsidRPr="009112F5"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r w:rsidR="009112F5">
        <w:rPr>
          <w:b/>
          <w:bCs/>
          <w:i/>
          <w:iCs/>
        </w:rPr>
        <w:t>PowerUp</w:t>
      </w:r>
      <w:r w:rsidR="009112F5">
        <w:t>.</w:t>
      </w:r>
      <w:r w:rsidR="00B173F7">
        <w:t xml:space="preserve">.Tests are structured so that data is imported from standard S-100 exchange sets only, with no individual datasets requiring import. Datasets themselves are </w:t>
      </w:r>
      <w:ins w:id="270" w:author="jonathan pritchard" w:date="2023-12-13T14:57:00Z">
        <w:r w:rsidR="0032257A">
          <w:t xml:space="preserve">sometimes </w:t>
        </w:r>
      </w:ins>
      <w:r w:rsidR="00B173F7">
        <w:t>named individually in the tests for referenc</w:t>
      </w:r>
      <w:r w:rsidR="00D03B85">
        <w:t xml:space="preserve">e where necessary. </w:t>
      </w:r>
      <w:commentRangeStart w:id="271"/>
      <w:commentRangeStart w:id="272"/>
      <w:r w:rsidR="00D03B85">
        <w:t xml:space="preserve">Exchange sets </w:t>
      </w:r>
      <w:del w:id="273" w:author="jonathan pritchard" w:date="2023-12-13T14:58:00Z">
        <w:r w:rsidR="00D03B85" w:rsidDel="0032257A">
          <w:delText xml:space="preserve">should </w:delText>
        </w:r>
      </w:del>
      <w:r w:rsidR="00D03B85">
        <w:t>contain necessary catalogues to perform tests</w:t>
      </w:r>
      <w:commentRangeEnd w:id="271"/>
      <w:r w:rsidR="0032257A">
        <w:rPr>
          <w:rStyle w:val="CommentReference"/>
          <w:snapToGrid/>
          <w:color w:val="000000"/>
        </w:rPr>
        <w:commentReference w:id="271"/>
      </w:r>
      <w:commentRangeEnd w:id="272"/>
      <w:r w:rsidR="00A96F2D">
        <w:rPr>
          <w:rStyle w:val="CommentReference"/>
          <w:snapToGrid/>
          <w:color w:val="000000"/>
        </w:rPr>
        <w:commentReference w:id="272"/>
      </w:r>
      <w:r w:rsidR="00D03B85">
        <w:t>.</w:t>
      </w:r>
    </w:p>
    <w:bookmarkEnd w:id="258"/>
    <w:p w14:paraId="545E666F" w14:textId="77777777" w:rsidR="002550DA" w:rsidRDefault="002550DA" w:rsidP="00EB5479"/>
    <w:p w14:paraId="05FE8407" w14:textId="5B98FE12" w:rsidR="00413780" w:rsidRDefault="0073093B" w:rsidP="00413780">
      <w:r>
        <w:t>Test datasets are arranged in a number of spatially disjoint schemes, with S-57 and S-100 datasets located in close proximity (for easing dual fuel testing).</w:t>
      </w:r>
      <w:ins w:id="274" w:author="jonathan pritchard" w:date="2023-12-13T14:59:00Z">
        <w:r w:rsidR="0032257A">
          <w:t xml:space="preserve"> </w:t>
        </w:r>
      </w:ins>
      <w:r w:rsidR="00B173F7">
        <w:t>Examples of t</w:t>
      </w:r>
      <w:r>
        <w:t xml:space="preserve">he schemes, and individual dataset names are illustrated in the following diagrams. These show the extent of the S-101 charts comprising the test datasets. Other S-100 products are layered on top of these datasets and are integrated with the named exchange sets </w:t>
      </w:r>
      <w:r>
        <w:lastRenderedPageBreak/>
        <w:t>referenced in each individual test.</w:t>
      </w:r>
    </w:p>
    <w:p w14:paraId="5E873CF3" w14:textId="77777777" w:rsidR="002550DA" w:rsidRDefault="002550DA" w:rsidP="00413780"/>
    <w:p w14:paraId="14FD1D11" w14:textId="77777777" w:rsidR="006B3BF3" w:rsidRDefault="000D7516" w:rsidP="00357E05">
      <w:pPr>
        <w:keepNext/>
        <w:jc w:val="center"/>
      </w:pPr>
      <w:commentRangeStart w:id="275"/>
      <w:r>
        <w:rPr>
          <w:noProof/>
          <w:snapToGrid/>
          <w:lang w:eastAsia="en-GB"/>
        </w:rPr>
        <w:drawing>
          <wp:inline distT="0" distB="0" distL="0" distR="0" wp14:anchorId="4FAB599A" wp14:editId="077E6AF8">
            <wp:extent cx="4792032" cy="3603356"/>
            <wp:effectExtent l="0" t="0" r="889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4" cstate="print">
                      <a:extLst>
                        <a:ext uri="{28A0092B-C50C-407E-A947-70E740481C1C}">
                          <a14:useLocalDpi xmlns:a14="http://schemas.microsoft.com/office/drawing/2010/main" val="0"/>
                        </a:ext>
                      </a:extLst>
                    </a:blip>
                    <a:srcRect l="19440" t="8211" r="15310" b="25632"/>
                    <a:stretch/>
                  </pic:blipFill>
                  <pic:spPr bwMode="auto">
                    <a:xfrm>
                      <a:off x="0" y="0"/>
                      <a:ext cx="4812030" cy="3618394"/>
                    </a:xfrm>
                    <a:prstGeom prst="rect">
                      <a:avLst/>
                    </a:prstGeom>
                    <a:ln>
                      <a:noFill/>
                    </a:ln>
                    <a:extLst>
                      <a:ext uri="{53640926-AAD7-44D8-BBD7-CCE9431645EC}">
                        <a14:shadowObscured xmlns:a14="http://schemas.microsoft.com/office/drawing/2010/main"/>
                      </a:ext>
                    </a:extLst>
                  </pic:spPr>
                </pic:pic>
              </a:graphicData>
            </a:graphic>
          </wp:inline>
        </w:drawing>
      </w:r>
      <w:commentRangeEnd w:id="275"/>
      <w:r w:rsidR="0032257A">
        <w:rPr>
          <w:rStyle w:val="CommentReference"/>
          <w:snapToGrid/>
          <w:color w:val="000000"/>
        </w:rPr>
        <w:commentReference w:id="275"/>
      </w:r>
    </w:p>
    <w:p w14:paraId="101BAA35" w14:textId="33083450" w:rsidR="00413780" w:rsidRDefault="006B3BF3" w:rsidP="00357E05">
      <w:pPr>
        <w:pStyle w:val="Caption"/>
        <w:jc w:val="center"/>
      </w:pPr>
      <w:r>
        <w:t xml:space="preserve">Figure </w:t>
      </w:r>
      <w:r>
        <w:fldChar w:fldCharType="begin"/>
      </w:r>
      <w:r>
        <w:instrText xml:space="preserve"> SEQ Figure \* ARABIC </w:instrText>
      </w:r>
      <w:r>
        <w:fldChar w:fldCharType="separate"/>
      </w:r>
      <w:r w:rsidR="007F7846">
        <w:rPr>
          <w:noProof/>
        </w:rPr>
        <w:t>1</w:t>
      </w:r>
      <w:r>
        <w:fldChar w:fldCharType="end"/>
      </w:r>
      <w:r>
        <w:t>: Data Scheming for Alert and Indication Tests</w:t>
      </w:r>
    </w:p>
    <w:p w14:paraId="21E5E9B6" w14:textId="7838D678" w:rsidR="00B173F7" w:rsidRDefault="00B173F7" w:rsidP="00F61BF0">
      <w:pPr>
        <w:jc w:val="center"/>
      </w:pPr>
      <w:commentRangeStart w:id="276"/>
      <w:r>
        <w:rPr>
          <w:noProof/>
          <w:snapToGrid/>
          <w:lang w:eastAsia="en-GB"/>
        </w:rPr>
        <w:drawing>
          <wp:inline distT="0" distB="0" distL="0" distR="0" wp14:anchorId="59E03F8E" wp14:editId="5DB4B2B6">
            <wp:extent cx="5950229" cy="2588217"/>
            <wp:effectExtent l="0" t="0" r="0" b="3175"/>
            <wp:docPr id="37" name="Picture 3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low confidence"/>
                    <pic:cNvPicPr/>
                  </pic:nvPicPr>
                  <pic:blipFill rotWithShape="1">
                    <a:blip r:embed="rId25"/>
                    <a:srcRect l="24086" t="24509" r="18459" b="33408"/>
                    <a:stretch/>
                  </pic:blipFill>
                  <pic:spPr bwMode="auto">
                    <a:xfrm>
                      <a:off x="0" y="0"/>
                      <a:ext cx="5962497" cy="2593553"/>
                    </a:xfrm>
                    <a:prstGeom prst="rect">
                      <a:avLst/>
                    </a:prstGeom>
                    <a:ln>
                      <a:noFill/>
                    </a:ln>
                    <a:extLst>
                      <a:ext uri="{53640926-AAD7-44D8-BBD7-CCE9431645EC}">
                        <a14:shadowObscured xmlns:a14="http://schemas.microsoft.com/office/drawing/2010/main"/>
                      </a:ext>
                    </a:extLst>
                  </pic:spPr>
                </pic:pic>
              </a:graphicData>
            </a:graphic>
          </wp:inline>
        </w:drawing>
      </w:r>
      <w:commentRangeEnd w:id="276"/>
      <w:r w:rsidR="0032257A">
        <w:rPr>
          <w:rStyle w:val="CommentReference"/>
          <w:snapToGrid/>
          <w:color w:val="000000"/>
        </w:rPr>
        <w:commentReference w:id="276"/>
      </w: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00DC9D09">
            <wp:extent cx="5858359" cy="4836933"/>
            <wp:effectExtent l="0" t="0" r="9525" b="1905"/>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6"/>
                    <a:stretch>
                      <a:fillRect/>
                    </a:stretch>
                  </pic:blipFill>
                  <pic:spPr>
                    <a:xfrm>
                      <a:off x="0" y="0"/>
                      <a:ext cx="5867034" cy="4844095"/>
                    </a:xfrm>
                    <a:prstGeom prst="rect">
                      <a:avLst/>
                    </a:prstGeom>
                  </pic:spPr>
                </pic:pic>
              </a:graphicData>
            </a:graphic>
          </wp:inline>
        </w:drawing>
      </w:r>
    </w:p>
    <w:p w14:paraId="3788AF15" w14:textId="7006BE88" w:rsidR="00B173F7" w:rsidRDefault="006B3BF3" w:rsidP="00357E05">
      <w:pPr>
        <w:pStyle w:val="Caption"/>
        <w:jc w:val="center"/>
      </w:pPr>
      <w:r>
        <w:t xml:space="preserve">Figure </w:t>
      </w:r>
      <w:r>
        <w:fldChar w:fldCharType="begin"/>
      </w:r>
      <w:r>
        <w:instrText xml:space="preserve"> SEQ Figure \* ARABIC </w:instrText>
      </w:r>
      <w:r>
        <w:fldChar w:fldCharType="separate"/>
      </w:r>
      <w:r w:rsidR="007F7846">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7910CB24">
            <wp:extent cx="4750230" cy="3150664"/>
            <wp:effectExtent l="0" t="0" r="0" b="0"/>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7"/>
                    <a:srcRect r="9396" b="18513"/>
                    <a:stretch/>
                  </pic:blipFill>
                  <pic:spPr bwMode="auto">
                    <a:xfrm>
                      <a:off x="0" y="0"/>
                      <a:ext cx="4755912" cy="315443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277" w:name="_Toc152748567"/>
      <w:r w:rsidRPr="00F61BF0">
        <w:lastRenderedPageBreak/>
        <w:t>Required Test Items and Use of the TDS</w:t>
      </w:r>
      <w:bookmarkEnd w:id="277"/>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7777777" w:rsidR="002550DA" w:rsidRPr="00F61BF0" w:rsidRDefault="002550DA" w:rsidP="002550DA">
      <w:pPr>
        <w:numPr>
          <w:ilvl w:val="0"/>
          <w:numId w:val="2"/>
        </w:numPr>
        <w:rPr>
          <w:i/>
        </w:rPr>
      </w:pPr>
      <w:r w:rsidRPr="00F61BF0">
        <w:rPr>
          <w:i/>
        </w:rPr>
        <w:t xml:space="preserve">IHO </w:t>
      </w:r>
      <w:r>
        <w:rPr>
          <w:i/>
        </w:rPr>
        <w:t>S-98 1.0.0</w:t>
      </w:r>
      <w:r w:rsidRPr="00F61BF0">
        <w:rPr>
          <w:i/>
        </w:rPr>
        <w:t xml:space="preserve"> including an </w:t>
      </w:r>
      <w:commentRangeStart w:id="278"/>
      <w:commentRangeStart w:id="279"/>
      <w:r w:rsidRPr="00F61BF0">
        <w:rPr>
          <w:i/>
        </w:rPr>
        <w:t xml:space="preserve">ECDIS </w:t>
      </w:r>
      <w:r>
        <w:rPr>
          <w:i/>
        </w:rPr>
        <w:t>C</w:t>
      </w:r>
      <w:r w:rsidRPr="00F61BF0">
        <w:rPr>
          <w:i/>
        </w:rPr>
        <w:t xml:space="preserve">hart 1 </w:t>
      </w:r>
      <w:commentRangeEnd w:id="278"/>
      <w:r w:rsidR="0032257A">
        <w:rPr>
          <w:rStyle w:val="CommentReference"/>
          <w:snapToGrid/>
          <w:color w:val="000000"/>
        </w:rPr>
        <w:commentReference w:id="278"/>
      </w:r>
      <w:commentRangeEnd w:id="279"/>
      <w:r w:rsidR="00365368">
        <w:rPr>
          <w:rStyle w:val="CommentReference"/>
          <w:snapToGrid/>
          <w:color w:val="000000"/>
        </w:rPr>
        <w:commentReference w:id="279"/>
      </w:r>
      <w:r w:rsidRPr="00F61BF0">
        <w:rPr>
          <w:i/>
        </w:rPr>
        <w:t xml:space="preserve">and colour differentiation diagrams. </w:t>
      </w:r>
      <w:commentRangeStart w:id="280"/>
      <w:r w:rsidRPr="0032257A">
        <w:rPr>
          <w:i/>
          <w:highlight w:val="yellow"/>
          <w:rPrChange w:id="281" w:author="jonathan pritchard" w:date="2023-12-13T15:01:00Z">
            <w:rPr>
              <w:i/>
            </w:rPr>
          </w:rPrChange>
        </w:rPr>
        <w:t>If</w:t>
      </w:r>
      <w:commentRangeEnd w:id="280"/>
      <w:r w:rsidR="0032257A">
        <w:rPr>
          <w:rStyle w:val="CommentReference"/>
          <w:snapToGrid/>
          <w:color w:val="000000"/>
        </w:rPr>
        <w:commentReference w:id="280"/>
      </w:r>
      <w:r w:rsidRPr="0032257A">
        <w:rPr>
          <w:i/>
          <w:highlight w:val="yellow"/>
          <w:rPrChange w:id="282" w:author="jonathan pritchard" w:date="2023-12-13T15:01:00Z">
            <w:rPr>
              <w:i/>
            </w:rPr>
          </w:rPrChange>
        </w:rPr>
        <w:t xml:space="preserve"> the manufacturer provides their own presentation library, Chart 1 has to be adapted accordingly</w:t>
      </w:r>
      <w:r w:rsidRPr="00F61BF0">
        <w:rPr>
          <w:i/>
        </w:rPr>
        <w:t>.</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2756F37" w:rsidR="002550DA" w:rsidRDefault="002550DA" w:rsidP="002550DA">
      <w:commentRangeStart w:id="283"/>
      <w:r w:rsidRPr="0032257A">
        <w:rPr>
          <w:highlight w:val="yellow"/>
          <w:rPrChange w:id="284" w:author="jonathan pritchard" w:date="2023-12-13T15:02:00Z">
            <w:rPr/>
          </w:rPrChange>
        </w:rPr>
        <w:t>It</w:t>
      </w:r>
      <w:commentRangeEnd w:id="283"/>
      <w:r w:rsidR="0032257A">
        <w:rPr>
          <w:rStyle w:val="CommentReference"/>
          <w:snapToGrid/>
          <w:color w:val="000000"/>
        </w:rPr>
        <w:commentReference w:id="283"/>
      </w:r>
      <w:r w:rsidRPr="0032257A">
        <w:rPr>
          <w:highlight w:val="yellow"/>
          <w:rPrChange w:id="285" w:author="jonathan pritchard" w:date="2023-12-13T15:02:00Z">
            <w:rPr/>
          </w:rPrChange>
        </w:rPr>
        <w:t xml:space="preserve"> is important to ensure that the tests are conducted with the latest version posted on the IHO web site at </w:t>
      </w:r>
      <w:r w:rsidRPr="0032257A">
        <w:rPr>
          <w:highlight w:val="yellow"/>
          <w:rPrChange w:id="286" w:author="jonathan pritchard" w:date="2023-12-13T15:02:00Z">
            <w:rPr/>
          </w:rPrChange>
        </w:rPr>
        <w:fldChar w:fldCharType="begin"/>
      </w:r>
      <w:r w:rsidRPr="0032257A">
        <w:rPr>
          <w:highlight w:val="yellow"/>
          <w:rPrChange w:id="287" w:author="jonathan pritchard" w:date="2023-12-13T15:02:00Z">
            <w:rPr/>
          </w:rPrChange>
        </w:rPr>
        <w:instrText>HYPERLINK "http://www.iho.int"</w:instrText>
      </w:r>
      <w:r w:rsidRPr="00365368">
        <w:rPr>
          <w:highlight w:val="yellow"/>
        </w:rPr>
      </w:r>
      <w:r w:rsidRPr="0032257A">
        <w:rPr>
          <w:highlight w:val="yellow"/>
          <w:rPrChange w:id="288" w:author="jonathan pritchard" w:date="2023-12-13T15:02:00Z">
            <w:rPr>
              <w:rStyle w:val="Hyperlink"/>
              <w:b/>
              <w:bCs/>
            </w:rPr>
          </w:rPrChange>
        </w:rPr>
        <w:fldChar w:fldCharType="separate"/>
      </w:r>
      <w:r w:rsidRPr="0032257A">
        <w:rPr>
          <w:rStyle w:val="Hyperlink"/>
          <w:b/>
          <w:bCs/>
          <w:highlight w:val="yellow"/>
          <w:rPrChange w:id="289" w:author="jonathan pritchard" w:date="2023-12-13T15:02:00Z">
            <w:rPr>
              <w:rStyle w:val="Hyperlink"/>
              <w:b/>
              <w:bCs/>
            </w:rPr>
          </w:rPrChange>
        </w:rPr>
        <w:t>http://www.iho.int</w:t>
      </w:r>
      <w:r w:rsidRPr="0032257A">
        <w:rPr>
          <w:rStyle w:val="Hyperlink"/>
          <w:b/>
          <w:bCs/>
          <w:highlight w:val="yellow"/>
          <w:rPrChange w:id="290" w:author="jonathan pritchard" w:date="2023-12-13T15:02:00Z">
            <w:rPr>
              <w:rStyle w:val="Hyperlink"/>
              <w:b/>
              <w:bCs/>
            </w:rPr>
          </w:rPrChange>
        </w:rPr>
        <w:fldChar w:fldCharType="end"/>
      </w:r>
      <w:r w:rsidRPr="0032257A">
        <w:rPr>
          <w:b/>
          <w:bCs/>
          <w:highlight w:val="yellow"/>
          <w:rPrChange w:id="291" w:author="jonathan pritchard" w:date="2023-12-13T15:02:00Z">
            <w:rPr>
              <w:b/>
              <w:bCs/>
            </w:rPr>
          </w:rPrChange>
        </w:rPr>
        <w:t xml:space="preserve"> &gt; (ENCs &amp; ECDIS).</w:t>
      </w:r>
      <w:r w:rsidRPr="0032257A">
        <w:rPr>
          <w:highlight w:val="yellow"/>
          <w:rPrChange w:id="292" w:author="jonathan pritchard" w:date="2023-12-13T15:02:00Z">
            <w:rPr/>
          </w:rPrChange>
        </w:rPr>
        <w:t xml:space="preserve">  The version number (</w:t>
      </w:r>
      <w:r w:rsidR="009A4BFB" w:rsidRPr="0032257A">
        <w:rPr>
          <w:highlight w:val="yellow"/>
          <w:rPrChange w:id="293" w:author="jonathan pritchard" w:date="2023-12-13T15:02:00Z">
            <w:rPr/>
          </w:rPrChange>
        </w:rPr>
        <w:t>currently v</w:t>
      </w:r>
      <w:r w:rsidRPr="0032257A">
        <w:rPr>
          <w:highlight w:val="yellow"/>
          <w:rPrChange w:id="294" w:author="jonathan pritchard" w:date="2023-12-13T15:02:00Z">
            <w:rPr/>
          </w:rPrChange>
        </w:rPr>
        <w:t>1.0.0) will remain the same as long as the corrections do not impact this document.</w:t>
      </w:r>
    </w:p>
    <w:p w14:paraId="1734A136" w14:textId="77777777" w:rsidR="002550DA" w:rsidRPr="00B35B6E" w:rsidRDefault="002550DA" w:rsidP="002550DA"/>
    <w:p w14:paraId="5919458B" w14:textId="6D9DD63F" w:rsidR="002550DA" w:rsidRPr="009E6E1A" w:rsidDel="0032257A" w:rsidRDefault="00A07A98" w:rsidP="002550DA">
      <w:pPr>
        <w:rPr>
          <w:del w:id="295" w:author="jonathan pritchard" w:date="2023-12-13T15:03:00Z"/>
        </w:rPr>
      </w:pPr>
      <w:commentRangeStart w:id="296"/>
      <w:commentRangeStart w:id="297"/>
      <w:r>
        <w:t>[All tests using data assume the system has preloaded the correct catalogues. Aside from Section 1 of this manual, all systems should pre-install the necessary catalogues, contained in exchange set “PowerUpCatalogues” as a pre-requisite. This will ensure the correct portrayal. Section 1 of this manual is concerned with correct behaviour of catalogue installation.</w:t>
      </w:r>
      <w:r w:rsidR="00A96F2D">
        <w:t>]</w:t>
      </w:r>
      <w:r>
        <w:t xml:space="preserve"> </w:t>
      </w:r>
      <w:commentRangeEnd w:id="296"/>
      <w:r>
        <w:rPr>
          <w:rStyle w:val="CommentReference"/>
          <w:snapToGrid/>
          <w:color w:val="000000"/>
        </w:rPr>
        <w:commentReference w:id="296"/>
      </w:r>
      <w:commentRangeEnd w:id="297"/>
      <w:r>
        <w:rPr>
          <w:rStyle w:val="CommentReference"/>
          <w:snapToGrid/>
          <w:color w:val="000000"/>
        </w:rPr>
        <w:commentReference w:id="297"/>
      </w:r>
    </w:p>
    <w:p w14:paraId="398DD6CA" w14:textId="77777777" w:rsidR="002550DA" w:rsidRPr="00413780" w:rsidRDefault="002550DA" w:rsidP="002550DA"/>
    <w:p w14:paraId="369D8D43" w14:textId="7823039F" w:rsidR="00AA7BE3" w:rsidRPr="00C97661" w:rsidRDefault="00AA7BE3" w:rsidP="00C97661">
      <w:pPr>
        <w:widowControl/>
        <w:spacing w:line="240" w:lineRule="auto"/>
        <w:jc w:val="left"/>
        <w:rPr>
          <w:b/>
        </w:rPr>
      </w:pPr>
    </w:p>
    <w:p w14:paraId="6AF59721" w14:textId="1D369FD2" w:rsidR="00A757D8" w:rsidRPr="00E9404B" w:rsidRDefault="00C6478C" w:rsidP="002164D3">
      <w:pPr>
        <w:pStyle w:val="Heading1"/>
      </w:pPr>
      <w:r w:rsidRPr="00C33EE6">
        <w:br w:type="page"/>
      </w:r>
      <w:bookmarkStart w:id="298" w:name="_Toc152748568"/>
      <w:r w:rsidR="00575479" w:rsidRPr="00E9404B">
        <w:lastRenderedPageBreak/>
        <w:t>Chart Loading and Updating</w:t>
      </w:r>
      <w:bookmarkEnd w:id="298"/>
    </w:p>
    <w:p w14:paraId="285D0BBF" w14:textId="043BCC92" w:rsidR="00DE4736" w:rsidRDefault="001F3794" w:rsidP="00C97661">
      <w:pPr>
        <w:pStyle w:val="Heading2"/>
      </w:pPr>
      <w:bookmarkStart w:id="299" w:name="_Toc152748569"/>
      <w:r>
        <w:t xml:space="preserve">Catalogue Loading and </w:t>
      </w:r>
      <w:r w:rsidR="005E334B">
        <w:t xml:space="preserve">System </w:t>
      </w:r>
      <w:r w:rsidRPr="00C97661">
        <w:t>Initialisation</w:t>
      </w:r>
      <w:r>
        <w:t>.</w:t>
      </w:r>
      <w:bookmarkEnd w:id="299"/>
    </w:p>
    <w:p w14:paraId="309F5931" w14:textId="60FD9589" w:rsidR="00F52038" w:rsidRPr="00CB195E" w:rsidRDefault="00F52038" w:rsidP="00E012C8">
      <w:pPr>
        <w:pStyle w:val="Heading3"/>
      </w:pPr>
      <w:r>
        <w:t>Initial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E4736" w14:paraId="3432689D" w14:textId="77777777" w:rsidTr="00357E05">
        <w:trPr>
          <w:trHeight w:val="454"/>
          <w:tblHeader/>
        </w:trPr>
        <w:tc>
          <w:tcPr>
            <w:tcW w:w="2381" w:type="dxa"/>
            <w:shd w:val="clear" w:color="auto" w:fill="CCFFCC"/>
            <w:vAlign w:val="center"/>
          </w:tcPr>
          <w:p w14:paraId="14985397" w14:textId="77777777" w:rsidR="00DE4736" w:rsidRPr="004065B1" w:rsidRDefault="00DE4736" w:rsidP="00280DEE">
            <w:bookmarkStart w:id="300" w:name="_Hlk130297171"/>
            <w:r w:rsidRPr="000A066E">
              <w:rPr>
                <w:b/>
              </w:rPr>
              <w:t>Test Reference</w:t>
            </w:r>
          </w:p>
        </w:tc>
        <w:tc>
          <w:tcPr>
            <w:tcW w:w="2381" w:type="dxa"/>
            <w:shd w:val="clear" w:color="auto" w:fill="CCFFCC"/>
            <w:vAlign w:val="center"/>
          </w:tcPr>
          <w:p w14:paraId="32CB79FC" w14:textId="2E72DD07" w:rsidR="00DE4736" w:rsidRPr="004065B1" w:rsidRDefault="00CD02DB" w:rsidP="00280DEE">
            <w:r>
              <w:t>I</w:t>
            </w:r>
            <w:r w:rsidR="00684CB8">
              <w:t>nit</w:t>
            </w:r>
            <w:r>
              <w:t>i</w:t>
            </w:r>
            <w:r w:rsidR="00684CB8">
              <w:t>alCatalogues</w:t>
            </w:r>
          </w:p>
        </w:tc>
        <w:tc>
          <w:tcPr>
            <w:tcW w:w="2382" w:type="dxa"/>
            <w:shd w:val="clear" w:color="auto" w:fill="CCFFCC"/>
            <w:vAlign w:val="center"/>
          </w:tcPr>
          <w:p w14:paraId="43137FE1" w14:textId="77777777" w:rsidR="00DE4736" w:rsidRPr="004065B1" w:rsidRDefault="00DE4736" w:rsidP="00280DEE">
            <w:r w:rsidRPr="000A066E">
              <w:rPr>
                <w:b/>
              </w:rPr>
              <w:t>IHO Reference</w:t>
            </w:r>
          </w:p>
        </w:tc>
        <w:tc>
          <w:tcPr>
            <w:tcW w:w="2382" w:type="dxa"/>
            <w:shd w:val="clear" w:color="auto" w:fill="CCFFCC"/>
            <w:vAlign w:val="center"/>
          </w:tcPr>
          <w:p w14:paraId="5E1DB194" w14:textId="20ED475F" w:rsidR="00DE4736" w:rsidRPr="004065B1" w:rsidRDefault="00DC381F" w:rsidP="00280DEE">
            <w:r>
              <w:t>S-98 Annex C C-21.1</w:t>
            </w:r>
          </w:p>
        </w:tc>
      </w:tr>
      <w:tr w:rsidR="00DE4736" w14:paraId="23E4DA62" w14:textId="77777777" w:rsidTr="00357E05">
        <w:trPr>
          <w:tblHeader/>
        </w:trPr>
        <w:tc>
          <w:tcPr>
            <w:tcW w:w="9526" w:type="dxa"/>
            <w:gridSpan w:val="4"/>
            <w:shd w:val="clear" w:color="auto" w:fill="CCFFCC"/>
            <w:vAlign w:val="center"/>
          </w:tcPr>
          <w:p w14:paraId="0CE40D74" w14:textId="77777777" w:rsidR="00DE4736" w:rsidRDefault="00DE4736" w:rsidP="00280DEE">
            <w:r w:rsidRPr="000A066E">
              <w:rPr>
                <w:b/>
              </w:rPr>
              <w:t>Test description</w:t>
            </w:r>
          </w:p>
        </w:tc>
      </w:tr>
      <w:bookmarkEnd w:id="300"/>
      <w:tr w:rsidR="00DE4736" w14:paraId="50165DC3" w14:textId="77777777" w:rsidTr="00280DEE">
        <w:trPr>
          <w:tblHeader/>
        </w:trPr>
        <w:tc>
          <w:tcPr>
            <w:tcW w:w="9526" w:type="dxa"/>
            <w:gridSpan w:val="4"/>
            <w:vAlign w:val="center"/>
          </w:tcPr>
          <w:p w14:paraId="1D9AA0C5" w14:textId="2ADF869C" w:rsidR="00DE4736" w:rsidRPr="00EF287F" w:rsidRDefault="00DE4736" w:rsidP="00280DEE">
            <w:pPr>
              <w:rPr>
                <w:i/>
              </w:rPr>
            </w:pPr>
            <w:r>
              <w:rPr>
                <w:i/>
              </w:rPr>
              <w:t>Loading of initial catalogues</w:t>
            </w:r>
            <w:r w:rsidR="00CD02DB">
              <w:rPr>
                <w:i/>
              </w:rPr>
              <w:t>. This test loads initial feature</w:t>
            </w:r>
            <w:ins w:id="301" w:author="jonathan pritchard" w:date="2023-10-05T15:02:00Z">
              <w:r w:rsidR="00FF24F2">
                <w:rPr>
                  <w:i/>
                </w:rPr>
                <w:t xml:space="preserve"> and </w:t>
              </w:r>
            </w:ins>
            <w:del w:id="302" w:author="jonathan pritchard" w:date="2023-10-05T15:02:00Z">
              <w:r w:rsidR="005761E9" w:rsidDel="00FF24F2">
                <w:rPr>
                  <w:i/>
                </w:rPr>
                <w:delText xml:space="preserve">, </w:delText>
              </w:r>
            </w:del>
            <w:r w:rsidR="00CD02DB">
              <w:rPr>
                <w:i/>
              </w:rPr>
              <w:t xml:space="preserve">portrayal </w:t>
            </w:r>
            <w:del w:id="303" w:author="jonathan pritchard" w:date="2023-10-05T15:02:00Z">
              <w:r w:rsidR="005761E9" w:rsidDel="00FF24F2">
                <w:rPr>
                  <w:i/>
                </w:rPr>
                <w:delText xml:space="preserve">and interoperability </w:delText>
              </w:r>
            </w:del>
            <w:r w:rsidR="00CD02DB">
              <w:rPr>
                <w:i/>
              </w:rPr>
              <w:t xml:space="preserve">catalogues </w:t>
            </w:r>
            <w:r w:rsidR="00314C8A">
              <w:rPr>
                <w:i/>
              </w:rPr>
              <w:t>independently and checks they are persistent in the ECDIS</w:t>
            </w:r>
          </w:p>
        </w:tc>
      </w:tr>
      <w:tr w:rsidR="00DE4736" w14:paraId="00A6A4A0" w14:textId="77777777" w:rsidTr="00357E05">
        <w:trPr>
          <w:tblHeader/>
        </w:trPr>
        <w:tc>
          <w:tcPr>
            <w:tcW w:w="9526" w:type="dxa"/>
            <w:gridSpan w:val="4"/>
            <w:shd w:val="clear" w:color="auto" w:fill="CCFFCC"/>
            <w:vAlign w:val="center"/>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357E05">
        <w:trPr>
          <w:tblHeader/>
        </w:trPr>
        <w:tc>
          <w:tcPr>
            <w:tcW w:w="9526" w:type="dxa"/>
            <w:gridSpan w:val="4"/>
            <w:shd w:val="clear" w:color="auto" w:fill="CCFFCC"/>
            <w:vAlign w:val="center"/>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7EEA0EC5" w:rsidR="00DE4736" w:rsidRPr="00DE4736" w:rsidRDefault="00DE4736" w:rsidP="00280DEE">
            <w:pPr>
              <w:rPr>
                <w:i/>
              </w:rPr>
            </w:pPr>
            <w:r>
              <w:rPr>
                <w:i/>
              </w:rPr>
              <w:t xml:space="preserve">Load the exchange set </w:t>
            </w:r>
            <w:del w:id="304" w:author="jonathan pritchard" w:date="2023-12-14T13:48:00Z">
              <w:r w:rsidDel="004342BF">
                <w:rPr>
                  <w:b/>
                  <w:bCs/>
                  <w:i/>
                </w:rPr>
                <w:delText>PowerUpCatalogues</w:delText>
              </w:r>
              <w:r w:rsidDel="004342BF">
                <w:rPr>
                  <w:i/>
                </w:rPr>
                <w:delText xml:space="preserve"> </w:delText>
              </w:r>
            </w:del>
            <w:ins w:id="305" w:author="jonathan pritchard" w:date="2023-12-14T13:48:00Z">
              <w:r w:rsidR="004342BF">
                <w:rPr>
                  <w:b/>
                  <w:bCs/>
                  <w:i/>
                </w:rPr>
                <w:t>InitialCatalogues</w:t>
              </w:r>
              <w:r w:rsidR="004342BF">
                <w:rPr>
                  <w:i/>
                </w:rPr>
                <w:t xml:space="preserve"> </w:t>
              </w:r>
            </w:ins>
          </w:p>
          <w:p w14:paraId="705E3F4A" w14:textId="77777777" w:rsidR="00DE4736" w:rsidRPr="00EF287F" w:rsidRDefault="00DE4736" w:rsidP="00280DEE">
            <w:pPr>
              <w:rPr>
                <w:i/>
              </w:rPr>
            </w:pPr>
          </w:p>
        </w:tc>
      </w:tr>
      <w:tr w:rsidR="00DE4736" w14:paraId="42471D45" w14:textId="77777777" w:rsidTr="00357E05">
        <w:trPr>
          <w:tblHeader/>
        </w:trPr>
        <w:tc>
          <w:tcPr>
            <w:tcW w:w="9526" w:type="dxa"/>
            <w:gridSpan w:val="4"/>
            <w:shd w:val="clear" w:color="auto" w:fill="CCFFCC"/>
            <w:vAlign w:val="center"/>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Change w:id="306" w:author="jonathan pritchard" w:date="2023-09-27T07:12:00Z">
                <w:tblPr>
                  <w:tblStyle w:val="TableGrid"/>
                  <w:tblW w:w="0" w:type="auto"/>
                  <w:tblLook w:val="04A0" w:firstRow="1" w:lastRow="0" w:firstColumn="1" w:lastColumn="0" w:noHBand="0" w:noVBand="1"/>
                </w:tblPr>
              </w:tblPrChange>
            </w:tblPr>
            <w:tblGrid>
              <w:gridCol w:w="3100"/>
              <w:gridCol w:w="1462"/>
              <w:gridCol w:w="4395"/>
              <w:tblGridChange w:id="307">
                <w:tblGrid>
                  <w:gridCol w:w="3100"/>
                  <w:gridCol w:w="1462"/>
                  <w:gridCol w:w="1638"/>
                  <w:gridCol w:w="2757"/>
                </w:tblGrid>
              </w:tblGridChange>
            </w:tblGrid>
            <w:tr w:rsidR="0073093B" w14:paraId="045F8335" w14:textId="77777777" w:rsidTr="00CF3C08">
              <w:tc>
                <w:tcPr>
                  <w:tcW w:w="3100" w:type="dxa"/>
                  <w:tcPrChange w:id="308" w:author="jonathan pritchard" w:date="2023-09-27T07:12:00Z">
                    <w:tcPr>
                      <w:tcW w:w="3100" w:type="dxa"/>
                    </w:tcPr>
                  </w:tcPrChange>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Change w:id="309" w:author="jonathan pritchard" w:date="2023-09-27T07:12:00Z">
                    <w:tcPr>
                      <w:tcW w:w="3100" w:type="dxa"/>
                      <w:gridSpan w:val="2"/>
                    </w:tcPr>
                  </w:tcPrChange>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Change w:id="310" w:author="jonathan pritchard" w:date="2023-09-27T07:12:00Z">
                    <w:tcPr>
                      <w:tcW w:w="2757" w:type="dxa"/>
                    </w:tcPr>
                  </w:tcPrChange>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CF3C08">
              <w:tc>
                <w:tcPr>
                  <w:tcW w:w="3100" w:type="dxa"/>
                  <w:tcPrChange w:id="311" w:author="jonathan pritchard" w:date="2023-09-27T07:12:00Z">
                    <w:tcPr>
                      <w:tcW w:w="3100" w:type="dxa"/>
                    </w:tcPr>
                  </w:tcPrChange>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Change w:id="312" w:author="jonathan pritchard" w:date="2023-09-27T07:12:00Z">
                    <w:tcPr>
                      <w:tcW w:w="3100" w:type="dxa"/>
                      <w:gridSpan w:val="2"/>
                    </w:tcPr>
                  </w:tcPrChange>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tcPrChange w:id="313" w:author="jonathan pritchard" w:date="2023-09-27T07:12:00Z">
                    <w:tcPr>
                      <w:tcW w:w="2757" w:type="dxa"/>
                    </w:tcPr>
                  </w:tcPrChange>
                </w:tcPr>
                <w:p w14:paraId="78EE3E39" w14:textId="3E85B540" w:rsidR="0073093B" w:rsidRDefault="00CF3C08" w:rsidP="00280DEE">
                  <w:pPr>
                    <w:jc w:val="left"/>
                    <w:rPr>
                      <w:rFonts w:cs="Arial"/>
                      <w:i/>
                      <w:iCs/>
                      <w:position w:val="-1"/>
                      <w:lang w:val="en-US"/>
                    </w:rPr>
                  </w:pPr>
                  <w:ins w:id="314" w:author="jonathan pritchard" w:date="2023-09-27T07:16:00Z">
                    <w:r>
                      <w:rPr>
                        <w:rFonts w:cs="Arial"/>
                        <w:i/>
                        <w:iCs/>
                        <w:position w:val="-1"/>
                        <w:lang w:val="en-US"/>
                      </w:rPr>
                      <w:t>1.</w:t>
                    </w:r>
                  </w:ins>
                  <w:ins w:id="315" w:author="jonathan pritchard" w:date="2024-06-13T15:52:00Z" w16du:dateUtc="2024-06-13T14:52:00Z">
                    <w:r w:rsidR="009D1846">
                      <w:rPr>
                        <w:rFonts w:cs="Arial"/>
                        <w:i/>
                        <w:iCs/>
                        <w:position w:val="-1"/>
                        <w:lang w:val="en-US"/>
                      </w:rPr>
                      <w:t>1</w:t>
                    </w:r>
                  </w:ins>
                  <w:ins w:id="316" w:author="jonathan pritchard" w:date="2023-09-27T07:16:00Z">
                    <w:r>
                      <w:rPr>
                        <w:rFonts w:cs="Arial"/>
                        <w:i/>
                        <w:iCs/>
                        <w:position w:val="-1"/>
                        <w:lang w:val="en-US"/>
                      </w:rPr>
                      <w:t>.</w:t>
                    </w:r>
                  </w:ins>
                  <w:ins w:id="317" w:author="jonathan pritchard" w:date="2024-06-13T15:52:00Z" w16du:dateUtc="2024-06-13T14:52:00Z">
                    <w:r w:rsidR="009D1846">
                      <w:rPr>
                        <w:rFonts w:cs="Arial"/>
                        <w:i/>
                        <w:iCs/>
                        <w:position w:val="-1"/>
                        <w:lang w:val="en-US"/>
                      </w:rPr>
                      <w:t>0</w:t>
                    </w:r>
                  </w:ins>
                  <w:del w:id="318" w:author="jonathan pritchard" w:date="2023-09-27T07:16:00Z">
                    <w:r w:rsidR="00314C8A" w:rsidDel="00CF3C08">
                      <w:rPr>
                        <w:rFonts w:cs="Arial"/>
                        <w:i/>
                        <w:iCs/>
                        <w:position w:val="-1"/>
                        <w:lang w:val="en-US"/>
                      </w:rPr>
                      <w:delText>TBD</w:delText>
                    </w:r>
                  </w:del>
                </w:p>
              </w:tc>
            </w:tr>
            <w:tr w:rsidR="0073093B" w14:paraId="4B62B926" w14:textId="77777777" w:rsidTr="00CF3C08">
              <w:tc>
                <w:tcPr>
                  <w:tcW w:w="3100" w:type="dxa"/>
                  <w:tcPrChange w:id="319" w:author="jonathan pritchard" w:date="2023-09-27T07:12:00Z">
                    <w:tcPr>
                      <w:tcW w:w="3100" w:type="dxa"/>
                    </w:tcPr>
                  </w:tcPrChange>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Change w:id="320" w:author="jonathan pritchard" w:date="2023-09-27T07:12:00Z">
                    <w:tcPr>
                      <w:tcW w:w="3100" w:type="dxa"/>
                      <w:gridSpan w:val="2"/>
                    </w:tcPr>
                  </w:tcPrChange>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tcPrChange w:id="321" w:author="jonathan pritchard" w:date="2023-09-27T07:12:00Z">
                    <w:tcPr>
                      <w:tcW w:w="2757" w:type="dxa"/>
                    </w:tcPr>
                  </w:tcPrChange>
                </w:tcPr>
                <w:p w14:paraId="6153153D" w14:textId="6162151B" w:rsidR="0073093B" w:rsidRDefault="00CF3C08" w:rsidP="00280DEE">
                  <w:pPr>
                    <w:jc w:val="left"/>
                    <w:rPr>
                      <w:rFonts w:cs="Arial"/>
                      <w:i/>
                      <w:iCs/>
                      <w:position w:val="-1"/>
                      <w:lang w:val="en-US"/>
                    </w:rPr>
                  </w:pPr>
                  <w:ins w:id="322" w:author="jonathan pritchard" w:date="2023-09-27T07:16:00Z">
                    <w:r>
                      <w:rPr>
                        <w:rFonts w:cs="Arial"/>
                        <w:i/>
                        <w:iCs/>
                        <w:position w:val="-1"/>
                        <w:lang w:val="en-US"/>
                      </w:rPr>
                      <w:t>1.</w:t>
                    </w:r>
                  </w:ins>
                  <w:ins w:id="323" w:author="jonathan pritchard" w:date="2024-06-13T15:52:00Z" w16du:dateUtc="2024-06-13T14:52:00Z">
                    <w:r w:rsidR="009D1846">
                      <w:rPr>
                        <w:rFonts w:cs="Arial"/>
                        <w:i/>
                        <w:iCs/>
                        <w:position w:val="-1"/>
                        <w:lang w:val="en-US"/>
                      </w:rPr>
                      <w:t>1</w:t>
                    </w:r>
                  </w:ins>
                  <w:ins w:id="324" w:author="jonathan pritchard" w:date="2023-09-27T07:16:00Z">
                    <w:r>
                      <w:rPr>
                        <w:rFonts w:cs="Arial"/>
                        <w:i/>
                        <w:iCs/>
                        <w:position w:val="-1"/>
                        <w:lang w:val="en-US"/>
                      </w:rPr>
                      <w:t>.0</w:t>
                    </w:r>
                  </w:ins>
                  <w:del w:id="325" w:author="jonathan pritchard" w:date="2023-09-27T07:16:00Z">
                    <w:r w:rsidR="00314C8A" w:rsidDel="00CF3C08">
                      <w:rPr>
                        <w:rFonts w:cs="Arial"/>
                        <w:i/>
                        <w:iCs/>
                        <w:position w:val="-1"/>
                        <w:lang w:val="en-US"/>
                      </w:rPr>
                      <w:delText>TBD</w:delText>
                    </w:r>
                  </w:del>
                </w:p>
              </w:tc>
            </w:tr>
            <w:tr w:rsidR="005761E9" w14:paraId="02A30978" w14:textId="77777777" w:rsidTr="00CF3C08">
              <w:tc>
                <w:tcPr>
                  <w:tcW w:w="3100" w:type="dxa"/>
                  <w:tcPrChange w:id="326" w:author="jonathan pritchard" w:date="2023-09-27T07:12:00Z">
                    <w:tcPr>
                      <w:tcW w:w="3100" w:type="dxa"/>
                    </w:tcPr>
                  </w:tcPrChange>
                </w:tcPr>
                <w:p w14:paraId="3F4BF1AC" w14:textId="2B95E665" w:rsidR="005761E9" w:rsidRDefault="005761E9" w:rsidP="00280DEE">
                  <w:pPr>
                    <w:jc w:val="left"/>
                    <w:rPr>
                      <w:rFonts w:cs="Arial"/>
                      <w:i/>
                      <w:iCs/>
                      <w:position w:val="-1"/>
                      <w:lang w:val="en-US"/>
                    </w:rPr>
                  </w:pPr>
                  <w:del w:id="327" w:author="jonathan pritchard" w:date="2023-09-27T07:15:00Z">
                    <w:r w:rsidDel="00CF3C08">
                      <w:rPr>
                        <w:rFonts w:cs="Arial"/>
                        <w:i/>
                        <w:iCs/>
                        <w:position w:val="-1"/>
                        <w:lang w:val="en-US"/>
                      </w:rPr>
                      <w:delText>Interoperability Catalogue</w:delText>
                    </w:r>
                  </w:del>
                  <w:ins w:id="328" w:author="jonathan pritchard" w:date="2023-09-27T07:15:00Z">
                    <w:r w:rsidR="00CF3C08">
                      <w:rPr>
                        <w:rFonts w:cs="Arial"/>
                        <w:i/>
                        <w:iCs/>
                        <w:position w:val="-1"/>
                        <w:lang w:val="en-US"/>
                      </w:rPr>
                      <w:t>Feature Catalogue</w:t>
                    </w:r>
                  </w:ins>
                  <w:r>
                    <w:rPr>
                      <w:rFonts w:cs="Arial"/>
                      <w:i/>
                      <w:iCs/>
                      <w:position w:val="-1"/>
                      <w:lang w:val="en-US"/>
                    </w:rPr>
                    <w:t xml:space="preserve"> </w:t>
                  </w:r>
                </w:p>
              </w:tc>
              <w:tc>
                <w:tcPr>
                  <w:tcW w:w="1462" w:type="dxa"/>
                  <w:tcPrChange w:id="329" w:author="jonathan pritchard" w:date="2023-09-27T07:12:00Z">
                    <w:tcPr>
                      <w:tcW w:w="3100" w:type="dxa"/>
                      <w:gridSpan w:val="2"/>
                    </w:tcPr>
                  </w:tcPrChange>
                </w:tcPr>
                <w:p w14:paraId="5F832C59" w14:textId="666A7C39" w:rsidR="005761E9" w:rsidRDefault="00CF3C08" w:rsidP="00280DEE">
                  <w:pPr>
                    <w:jc w:val="left"/>
                    <w:rPr>
                      <w:rFonts w:cs="Arial"/>
                      <w:i/>
                      <w:iCs/>
                      <w:position w:val="-1"/>
                      <w:lang w:val="en-US"/>
                    </w:rPr>
                  </w:pPr>
                  <w:ins w:id="330" w:author="jonathan pritchard" w:date="2023-09-27T07:15:00Z">
                    <w:r>
                      <w:rPr>
                        <w:rFonts w:cs="Arial"/>
                        <w:i/>
                        <w:iCs/>
                        <w:position w:val="-1"/>
                        <w:lang w:val="en-US"/>
                      </w:rPr>
                      <w:t>S-124</w:t>
                    </w:r>
                  </w:ins>
                </w:p>
              </w:tc>
              <w:tc>
                <w:tcPr>
                  <w:tcW w:w="4395" w:type="dxa"/>
                  <w:tcPrChange w:id="331" w:author="jonathan pritchard" w:date="2023-09-27T07:12:00Z">
                    <w:tcPr>
                      <w:tcW w:w="2757" w:type="dxa"/>
                    </w:tcPr>
                  </w:tcPrChange>
                </w:tcPr>
                <w:p w14:paraId="46493C81" w14:textId="572BE8AF" w:rsidR="005761E9" w:rsidRDefault="00314C8A" w:rsidP="00280DEE">
                  <w:pPr>
                    <w:jc w:val="left"/>
                    <w:rPr>
                      <w:rFonts w:cs="Arial"/>
                      <w:i/>
                      <w:iCs/>
                      <w:position w:val="-1"/>
                      <w:lang w:val="en-US"/>
                    </w:rPr>
                  </w:pPr>
                  <w:del w:id="332" w:author="jonathan pritchard" w:date="2023-09-27T07:15:00Z">
                    <w:r w:rsidDel="00CF3C08">
                      <w:rPr>
                        <w:rFonts w:cs="Arial"/>
                        <w:i/>
                        <w:iCs/>
                        <w:position w:val="-1"/>
                        <w:lang w:val="en-US"/>
                      </w:rPr>
                      <w:delText>TBD</w:delText>
                    </w:r>
                  </w:del>
                  <w:ins w:id="333" w:author="jonathan pritchard" w:date="2023-09-27T07:15:00Z">
                    <w:r w:rsidR="00CF3C08">
                      <w:rPr>
                        <w:rFonts w:cs="Arial"/>
                        <w:i/>
                        <w:iCs/>
                        <w:position w:val="-1"/>
                        <w:lang w:val="en-US"/>
                      </w:rPr>
                      <w:t>1.0.0</w:t>
                    </w:r>
                  </w:ins>
                  <w:ins w:id="334" w:author="jonathan pritchard" w:date="2023-09-27T07:16:00Z">
                    <w:r w:rsidR="00CF3C08">
                      <w:rPr>
                        <w:rFonts w:cs="Arial"/>
                        <w:i/>
                        <w:iCs/>
                        <w:position w:val="-1"/>
                        <w:lang w:val="en-US"/>
                      </w:rPr>
                      <w:t xml:space="preserve"> </w:t>
                    </w:r>
                  </w:ins>
                </w:p>
              </w:tc>
            </w:tr>
            <w:tr w:rsidR="00CF3C08" w14:paraId="73C1C612" w14:textId="77777777" w:rsidTr="00CF3C08">
              <w:trPr>
                <w:ins w:id="335" w:author="jonathan pritchard" w:date="2023-09-27T07:15:00Z"/>
              </w:trPr>
              <w:tc>
                <w:tcPr>
                  <w:tcW w:w="3100" w:type="dxa"/>
                </w:tcPr>
                <w:p w14:paraId="30E43C5B" w14:textId="69094DB9" w:rsidR="00CF3C08" w:rsidDel="00CF3C08" w:rsidRDefault="00CF3C08" w:rsidP="00280DEE">
                  <w:pPr>
                    <w:jc w:val="left"/>
                    <w:rPr>
                      <w:ins w:id="336" w:author="jonathan pritchard" w:date="2023-09-27T07:15:00Z"/>
                      <w:rFonts w:cs="Arial"/>
                      <w:i/>
                      <w:iCs/>
                      <w:position w:val="-1"/>
                      <w:lang w:val="en-US"/>
                    </w:rPr>
                  </w:pPr>
                  <w:commentRangeStart w:id="337"/>
                  <w:commentRangeStart w:id="338"/>
                  <w:ins w:id="339" w:author="jonathan pritchard" w:date="2023-09-27T07:15:00Z">
                    <w:r>
                      <w:rPr>
                        <w:rFonts w:cs="Arial"/>
                        <w:i/>
                        <w:iCs/>
                        <w:position w:val="-1"/>
                        <w:lang w:val="en-US"/>
                      </w:rPr>
                      <w:t>Feature Catalogue</w:t>
                    </w:r>
                  </w:ins>
                </w:p>
              </w:tc>
              <w:tc>
                <w:tcPr>
                  <w:tcW w:w="1462" w:type="dxa"/>
                </w:tcPr>
                <w:p w14:paraId="3EEC33EB" w14:textId="1C0603CA" w:rsidR="00CF3C08" w:rsidRDefault="00CF3C08" w:rsidP="00280DEE">
                  <w:pPr>
                    <w:jc w:val="left"/>
                    <w:rPr>
                      <w:ins w:id="340" w:author="jonathan pritchard" w:date="2023-09-27T07:15:00Z"/>
                      <w:rFonts w:cs="Arial"/>
                      <w:i/>
                      <w:iCs/>
                      <w:position w:val="-1"/>
                      <w:lang w:val="en-US"/>
                    </w:rPr>
                  </w:pPr>
                  <w:ins w:id="341" w:author="jonathan pritchard" w:date="2023-09-27T07:15:00Z">
                    <w:r>
                      <w:rPr>
                        <w:rFonts w:cs="Arial"/>
                        <w:i/>
                        <w:iCs/>
                        <w:position w:val="-1"/>
                        <w:lang w:val="en-US"/>
                      </w:rPr>
                      <w:t>S-128</w:t>
                    </w:r>
                  </w:ins>
                </w:p>
              </w:tc>
              <w:tc>
                <w:tcPr>
                  <w:tcW w:w="4395" w:type="dxa"/>
                </w:tcPr>
                <w:p w14:paraId="06909571" w14:textId="31E33A47" w:rsidR="00CF3C08" w:rsidDel="00CF3C08" w:rsidRDefault="00CF3C08" w:rsidP="00280DEE">
                  <w:pPr>
                    <w:jc w:val="left"/>
                    <w:rPr>
                      <w:ins w:id="342" w:author="jonathan pritchard" w:date="2023-09-27T07:15:00Z"/>
                      <w:rFonts w:cs="Arial"/>
                      <w:i/>
                      <w:iCs/>
                      <w:position w:val="-1"/>
                      <w:lang w:val="en-US"/>
                    </w:rPr>
                  </w:pPr>
                  <w:ins w:id="343" w:author="jonathan pritchard" w:date="2023-09-27T07:15:00Z">
                    <w:r>
                      <w:rPr>
                        <w:rFonts w:cs="Arial"/>
                        <w:i/>
                        <w:iCs/>
                        <w:position w:val="-1"/>
                        <w:lang w:val="en-US"/>
                      </w:rPr>
                      <w:t>1.0.0</w:t>
                    </w:r>
                  </w:ins>
                  <w:commentRangeEnd w:id="337"/>
                  <w:ins w:id="344" w:author="jonathan pritchard" w:date="2023-12-13T15:04:00Z">
                    <w:r w:rsidR="0032257A">
                      <w:rPr>
                        <w:rStyle w:val="CommentReference"/>
                        <w:snapToGrid/>
                        <w:color w:val="000000"/>
                      </w:rPr>
                      <w:commentReference w:id="337"/>
                    </w:r>
                  </w:ins>
                  <w:ins w:id="345" w:author="jonathan pritchard" w:date="2024-06-13T15:53:00Z" w16du:dateUtc="2024-06-13T14:53:00Z">
                    <w:r w:rsidR="001A0BEA">
                      <w:rPr>
                        <w:rStyle w:val="CommentReference"/>
                        <w:snapToGrid/>
                        <w:color w:val="000000"/>
                      </w:rPr>
                      <w:commentReference w:id="338"/>
                    </w:r>
                  </w:ins>
                </w:p>
              </w:tc>
            </w:tr>
            <w:commentRangeEnd w:id="338"/>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tbl>
    <w:p w14:paraId="7DEB1C28" w14:textId="32606AD2" w:rsidR="00DE4736" w:rsidRDefault="00DE4736" w:rsidP="00DE4736"/>
    <w:p w14:paraId="1C0C9411" w14:textId="75DB6C1D" w:rsidR="00F52038" w:rsidRDefault="00F52038" w:rsidP="00E012C8">
      <w:pPr>
        <w:pStyle w:val="Heading3"/>
      </w:pPr>
      <w:r>
        <w:t>Load Invalid</w:t>
      </w:r>
      <w:r w:rsidR="005D2F37">
        <w:t xml:space="preserve"> Feature</w:t>
      </w:r>
      <w:r>
        <w:t xml:space="preserve">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DEF7BCF" w14:textId="77777777" w:rsidTr="00357E05">
        <w:trPr>
          <w:trHeight w:val="454"/>
          <w:tblHeader/>
        </w:trPr>
        <w:tc>
          <w:tcPr>
            <w:tcW w:w="2381" w:type="dxa"/>
            <w:shd w:val="clear" w:color="auto" w:fill="CCFFCC"/>
            <w:vAlign w:val="center"/>
          </w:tcPr>
          <w:p w14:paraId="29990B25" w14:textId="77777777" w:rsidR="00F52038" w:rsidRPr="004065B1" w:rsidRDefault="00F52038" w:rsidP="00280DEE">
            <w:r w:rsidRPr="000A066E">
              <w:rPr>
                <w:b/>
              </w:rPr>
              <w:t>Test Reference</w:t>
            </w:r>
          </w:p>
        </w:tc>
        <w:tc>
          <w:tcPr>
            <w:tcW w:w="2381" w:type="dxa"/>
            <w:shd w:val="clear" w:color="auto" w:fill="CCFFCC"/>
            <w:vAlign w:val="center"/>
          </w:tcPr>
          <w:p w14:paraId="6F4D6268" w14:textId="17D1AB08" w:rsidR="00F52038" w:rsidRPr="004065B1" w:rsidRDefault="002A5888" w:rsidP="00280DEE">
            <w:r>
              <w:t>I</w:t>
            </w:r>
            <w:r w:rsidR="00684CB8">
              <w:t>nvalidCatalogues</w:t>
            </w:r>
          </w:p>
        </w:tc>
        <w:tc>
          <w:tcPr>
            <w:tcW w:w="2382" w:type="dxa"/>
            <w:shd w:val="clear" w:color="auto" w:fill="CCFFCC"/>
            <w:vAlign w:val="center"/>
          </w:tcPr>
          <w:p w14:paraId="06C51311" w14:textId="77777777" w:rsidR="00F52038" w:rsidRPr="004065B1" w:rsidRDefault="00F52038" w:rsidP="00280DEE">
            <w:r w:rsidRPr="000A066E">
              <w:rPr>
                <w:b/>
              </w:rPr>
              <w:t>IHO Reference</w:t>
            </w:r>
          </w:p>
        </w:tc>
        <w:tc>
          <w:tcPr>
            <w:tcW w:w="2382" w:type="dxa"/>
            <w:shd w:val="clear" w:color="auto" w:fill="CCFFCC"/>
            <w:vAlign w:val="center"/>
          </w:tcPr>
          <w:p w14:paraId="51791A36" w14:textId="148F6F15" w:rsidR="00F52038" w:rsidRPr="004065B1" w:rsidRDefault="00DC381F" w:rsidP="00280DEE">
            <w:r>
              <w:t>S-98 Annex C C-21.1</w:t>
            </w:r>
          </w:p>
        </w:tc>
      </w:tr>
      <w:tr w:rsidR="00F52038" w14:paraId="1FE67334" w14:textId="77777777" w:rsidTr="00357E05">
        <w:trPr>
          <w:tblHeader/>
        </w:trPr>
        <w:tc>
          <w:tcPr>
            <w:tcW w:w="9526" w:type="dxa"/>
            <w:gridSpan w:val="4"/>
            <w:shd w:val="clear" w:color="auto" w:fill="CCFFCC"/>
            <w:vAlign w:val="center"/>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357E05">
        <w:trPr>
          <w:tblHeader/>
        </w:trPr>
        <w:tc>
          <w:tcPr>
            <w:tcW w:w="9526" w:type="dxa"/>
            <w:gridSpan w:val="4"/>
            <w:shd w:val="clear" w:color="auto" w:fill="CCFFCC"/>
            <w:vAlign w:val="center"/>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07752365" w:rsidR="00F52038" w:rsidRDefault="00CD02DB" w:rsidP="00280DEE">
            <w:pPr>
              <w:jc w:val="left"/>
              <w:rPr>
                <w:i/>
              </w:rPr>
            </w:pPr>
            <w:r>
              <w:rPr>
                <w:i/>
              </w:rPr>
              <w:t>A</w:t>
            </w:r>
            <w:r w:rsidRPr="00CD02DB">
              <w:rPr>
                <w:i/>
              </w:rPr>
              <w:t xml:space="preserve">s per test InitialCatalogues (load exchange set </w:t>
            </w:r>
            <w:ins w:id="346" w:author="jonathan pritchard" w:date="2023-12-14T17:50:00Z">
              <w:r w:rsidR="00A07A98">
                <w:rPr>
                  <w:b/>
                  <w:bCs/>
                  <w:i/>
                </w:rPr>
                <w:t>InitialCatalogues</w:t>
              </w:r>
            </w:ins>
            <w:del w:id="347" w:author="jonathan pritchard" w:date="2023-12-14T17:50:00Z">
              <w:r w:rsidRPr="00CD02DB" w:rsidDel="00A07A98">
                <w:rPr>
                  <w:b/>
                  <w:bCs/>
                  <w:i/>
                </w:rPr>
                <w:delText>PowerUpCatalogues</w:delText>
              </w:r>
            </w:del>
            <w:r w:rsidRPr="00CD02DB">
              <w:rPr>
                <w:i/>
              </w:rPr>
              <w:t>)</w:t>
            </w:r>
          </w:p>
          <w:p w14:paraId="332D4384" w14:textId="7F9D8F22" w:rsidR="0053672A" w:rsidRPr="00EF287F" w:rsidRDefault="0053672A" w:rsidP="00280DEE">
            <w:pPr>
              <w:jc w:val="left"/>
              <w:rPr>
                <w:i/>
              </w:rPr>
            </w:pPr>
          </w:p>
        </w:tc>
      </w:tr>
      <w:tr w:rsidR="00F52038" w14:paraId="4562FFC3" w14:textId="77777777" w:rsidTr="00357E05">
        <w:trPr>
          <w:tblHeader/>
        </w:trPr>
        <w:tc>
          <w:tcPr>
            <w:tcW w:w="9526" w:type="dxa"/>
            <w:gridSpan w:val="4"/>
            <w:shd w:val="clear" w:color="auto" w:fill="CCFFCC"/>
            <w:vAlign w:val="center"/>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r>
              <w:rPr>
                <w:b/>
                <w:bCs/>
                <w:i/>
              </w:rPr>
              <w:t>CorruptFeatureCatalogue</w:t>
            </w:r>
            <w:r w:rsidR="00F52038">
              <w:rPr>
                <w:i/>
              </w:rPr>
              <w:t>.</w:t>
            </w:r>
          </w:p>
          <w:p w14:paraId="1600B9F3" w14:textId="77777777" w:rsidR="00F52038" w:rsidRPr="00EF287F" w:rsidRDefault="00F52038" w:rsidP="00280DEE">
            <w:pPr>
              <w:rPr>
                <w:i/>
              </w:rPr>
            </w:pPr>
          </w:p>
        </w:tc>
      </w:tr>
      <w:tr w:rsidR="00F52038" w14:paraId="14CDC8CF" w14:textId="77777777" w:rsidTr="00357E05">
        <w:trPr>
          <w:tblHeader/>
        </w:trPr>
        <w:tc>
          <w:tcPr>
            <w:tcW w:w="9526" w:type="dxa"/>
            <w:gridSpan w:val="4"/>
            <w:shd w:val="clear" w:color="auto" w:fill="CCFFCC"/>
            <w:vAlign w:val="center"/>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commentRangeStart w:id="348"/>
            <w:commentRangeEnd w:id="348"/>
            <w:r w:rsidR="00314C8A">
              <w:rPr>
                <w:rStyle w:val="CommentReference"/>
                <w:snapToGrid/>
                <w:color w:val="000000"/>
              </w:rPr>
              <w:commentReference w:id="348"/>
            </w:r>
          </w:p>
        </w:tc>
      </w:tr>
    </w:tbl>
    <w:p w14:paraId="3D2CED0D" w14:textId="77777777" w:rsidR="00F52038" w:rsidRDefault="00F52038" w:rsidP="00F52038"/>
    <w:p w14:paraId="1890A98C" w14:textId="77777777" w:rsidR="005D2F37" w:rsidRDefault="005D2F37" w:rsidP="005D2F37">
      <w:pPr>
        <w:pStyle w:val="Heading3"/>
      </w:pPr>
      <w:r>
        <w:lastRenderedPageBreak/>
        <w:t>Load Invalid portrayal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D2F37" w14:paraId="0B34E2D6" w14:textId="77777777" w:rsidTr="00357E05">
        <w:trPr>
          <w:trHeight w:val="454"/>
          <w:tblHeader/>
        </w:trPr>
        <w:tc>
          <w:tcPr>
            <w:tcW w:w="2381" w:type="dxa"/>
            <w:shd w:val="clear" w:color="auto" w:fill="CCFFCC"/>
            <w:vAlign w:val="center"/>
          </w:tcPr>
          <w:p w14:paraId="00C51E81" w14:textId="77777777" w:rsidR="005D2F37" w:rsidRPr="004065B1" w:rsidRDefault="005D2F37" w:rsidP="00280DEE">
            <w:commentRangeStart w:id="349"/>
            <w:commentRangeStart w:id="350"/>
            <w:r w:rsidRPr="000A066E">
              <w:rPr>
                <w:b/>
              </w:rPr>
              <w:t>Test Reference</w:t>
            </w:r>
          </w:p>
        </w:tc>
        <w:tc>
          <w:tcPr>
            <w:tcW w:w="2381" w:type="dxa"/>
            <w:shd w:val="clear" w:color="auto" w:fill="CCFFCC"/>
            <w:vAlign w:val="center"/>
          </w:tcPr>
          <w:p w14:paraId="39FCDB1C" w14:textId="5A995E14" w:rsidR="005D2F37" w:rsidRPr="004065B1" w:rsidRDefault="005D2F37" w:rsidP="00280DEE">
            <w:r>
              <w:t>InvalidPC</w:t>
            </w:r>
          </w:p>
        </w:tc>
        <w:tc>
          <w:tcPr>
            <w:tcW w:w="2382" w:type="dxa"/>
            <w:shd w:val="clear" w:color="auto" w:fill="CCFFCC"/>
            <w:vAlign w:val="center"/>
          </w:tcPr>
          <w:p w14:paraId="346E85FF" w14:textId="77777777" w:rsidR="005D2F37" w:rsidRPr="004065B1" w:rsidRDefault="005D2F37" w:rsidP="00280DEE">
            <w:r w:rsidRPr="000A066E">
              <w:rPr>
                <w:b/>
              </w:rPr>
              <w:t>IHO Reference</w:t>
            </w:r>
          </w:p>
        </w:tc>
        <w:tc>
          <w:tcPr>
            <w:tcW w:w="2382" w:type="dxa"/>
            <w:shd w:val="clear" w:color="auto" w:fill="CCFFCC"/>
            <w:vAlign w:val="center"/>
          </w:tcPr>
          <w:p w14:paraId="0F174814" w14:textId="37414745" w:rsidR="005D2F37" w:rsidRPr="004065B1" w:rsidRDefault="00DC381F" w:rsidP="00280DEE">
            <w:r>
              <w:t>S-98 Annex C C-21.1</w:t>
            </w:r>
            <w:commentRangeEnd w:id="349"/>
            <w:r w:rsidR="007E4CF3">
              <w:rPr>
                <w:rStyle w:val="CommentReference"/>
                <w:snapToGrid/>
                <w:color w:val="000000"/>
              </w:rPr>
              <w:commentReference w:id="349"/>
            </w:r>
            <w:r w:rsidR="00A96F2D">
              <w:rPr>
                <w:rStyle w:val="CommentReference"/>
                <w:snapToGrid/>
                <w:color w:val="000000"/>
              </w:rPr>
              <w:commentReference w:id="350"/>
            </w:r>
          </w:p>
        </w:tc>
      </w:tr>
      <w:commentRangeEnd w:id="350"/>
      <w:tr w:rsidR="005D2F37" w14:paraId="17493E3F" w14:textId="77777777" w:rsidTr="00357E05">
        <w:trPr>
          <w:tblHeader/>
        </w:trPr>
        <w:tc>
          <w:tcPr>
            <w:tcW w:w="9526" w:type="dxa"/>
            <w:gridSpan w:val="4"/>
            <w:shd w:val="clear" w:color="auto" w:fill="CCFFCC"/>
            <w:vAlign w:val="center"/>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357E05">
        <w:trPr>
          <w:tblHeader/>
        </w:trPr>
        <w:tc>
          <w:tcPr>
            <w:tcW w:w="9526" w:type="dxa"/>
            <w:gridSpan w:val="4"/>
            <w:shd w:val="clear" w:color="auto" w:fill="CCFFCC"/>
            <w:vAlign w:val="center"/>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57388EAA" w:rsidR="005D2F37" w:rsidRDefault="005D2F37" w:rsidP="00280DEE">
            <w:pPr>
              <w:rPr>
                <w:i/>
              </w:rPr>
            </w:pPr>
            <w:r>
              <w:rPr>
                <w:i/>
              </w:rPr>
              <w:t xml:space="preserve">As per test </w:t>
            </w:r>
            <w:ins w:id="351" w:author="jonathan pritchard" w:date="2023-12-14T17:50:00Z">
              <w:r w:rsidR="00A07A98" w:rsidRPr="00CD02DB">
                <w:rPr>
                  <w:i/>
                </w:rPr>
                <w:t>InitialCatalogues</w:t>
              </w:r>
            </w:ins>
            <w:del w:id="352" w:author="jonathan pritchard" w:date="2023-12-14T17:50:00Z">
              <w:r w:rsidRPr="00A07A98" w:rsidDel="00A07A98">
                <w:rPr>
                  <w:b/>
                  <w:bCs/>
                  <w:i/>
                  <w:color w:val="4F81BD" w:themeColor="accent1"/>
                  <w:rPrChange w:id="353" w:author="jonathan pritchard" w:date="2023-12-14T17:50:00Z">
                    <w:rPr>
                      <w:i/>
                    </w:rPr>
                  </w:rPrChange>
                </w:rPr>
                <w:delText>UpdateCatalogues</w:delText>
              </w:r>
            </w:del>
          </w:p>
          <w:p w14:paraId="72D30E29" w14:textId="77777777" w:rsidR="005D2F37" w:rsidRPr="009D1846" w:rsidRDefault="005D2F37" w:rsidP="00280DEE">
            <w:pPr>
              <w:jc w:val="left"/>
              <w:rPr>
                <w:i/>
                <w:lang w:val="en-US"/>
                <w:rPrChange w:id="354" w:author="jonathan pritchard" w:date="2024-06-13T15:52:00Z" w16du:dateUtc="2024-06-13T14:52:00Z">
                  <w:rPr>
                    <w:i/>
                  </w:rPr>
                </w:rPrChange>
              </w:rPr>
            </w:pPr>
          </w:p>
        </w:tc>
      </w:tr>
      <w:tr w:rsidR="005D2F37" w14:paraId="221035CE" w14:textId="77777777" w:rsidTr="00357E05">
        <w:trPr>
          <w:tblHeader/>
        </w:trPr>
        <w:tc>
          <w:tcPr>
            <w:tcW w:w="9526" w:type="dxa"/>
            <w:gridSpan w:val="4"/>
            <w:shd w:val="clear" w:color="auto" w:fill="CCFFCC"/>
            <w:vAlign w:val="center"/>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r w:rsidRPr="00357E05">
              <w:rPr>
                <w:b/>
                <w:bCs/>
                <w:i/>
              </w:rPr>
              <w:t>CorruptPortrayalCatalogue</w:t>
            </w:r>
            <w:r>
              <w:rPr>
                <w:i/>
              </w:rPr>
              <w:t>.</w:t>
            </w:r>
          </w:p>
          <w:p w14:paraId="1DA3A4DC" w14:textId="77777777" w:rsidR="005D2F37" w:rsidRPr="00EF287F" w:rsidRDefault="005D2F37" w:rsidP="00280DEE">
            <w:pPr>
              <w:rPr>
                <w:i/>
              </w:rPr>
            </w:pPr>
          </w:p>
        </w:tc>
      </w:tr>
      <w:tr w:rsidR="005D2F37" w14:paraId="2860C3B3" w14:textId="77777777" w:rsidTr="00357E05">
        <w:trPr>
          <w:tblHeader/>
        </w:trPr>
        <w:tc>
          <w:tcPr>
            <w:tcW w:w="9526" w:type="dxa"/>
            <w:gridSpan w:val="4"/>
            <w:shd w:val="clear" w:color="auto" w:fill="CCFFCC"/>
            <w:vAlign w:val="center"/>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r>
        <w:t>Out of Sequence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63"/>
        <w:gridCol w:w="2297"/>
        <w:gridCol w:w="2269"/>
      </w:tblGrid>
      <w:tr w:rsidR="004E25D2" w14:paraId="4F9CC4BD" w14:textId="77777777" w:rsidTr="00357E05">
        <w:trPr>
          <w:trHeight w:val="454"/>
          <w:tblHeader/>
        </w:trPr>
        <w:tc>
          <w:tcPr>
            <w:tcW w:w="2381" w:type="dxa"/>
            <w:shd w:val="clear" w:color="auto" w:fill="CCFFCC"/>
            <w:vAlign w:val="center"/>
          </w:tcPr>
          <w:p w14:paraId="328253DF" w14:textId="77777777" w:rsidR="004E25D2" w:rsidRPr="004065B1" w:rsidRDefault="004E25D2" w:rsidP="00280DEE">
            <w:r w:rsidRPr="000A066E">
              <w:rPr>
                <w:b/>
              </w:rPr>
              <w:t>Test Reference</w:t>
            </w:r>
          </w:p>
        </w:tc>
        <w:tc>
          <w:tcPr>
            <w:tcW w:w="2381" w:type="dxa"/>
            <w:shd w:val="clear" w:color="auto" w:fill="CCFFCC"/>
            <w:vAlign w:val="center"/>
          </w:tcPr>
          <w:p w14:paraId="4CD84D81" w14:textId="7F3E9084" w:rsidR="004E25D2" w:rsidRPr="004065B1" w:rsidRDefault="004E25D2" w:rsidP="00280DEE">
            <w:r>
              <w:t>OutOfSequenceCatalogues</w:t>
            </w:r>
          </w:p>
        </w:tc>
        <w:tc>
          <w:tcPr>
            <w:tcW w:w="2382" w:type="dxa"/>
            <w:shd w:val="clear" w:color="auto" w:fill="CCFFCC"/>
            <w:vAlign w:val="center"/>
          </w:tcPr>
          <w:p w14:paraId="2122303F" w14:textId="77777777" w:rsidR="004E25D2" w:rsidRPr="004065B1" w:rsidRDefault="004E25D2" w:rsidP="00280DEE">
            <w:r w:rsidRPr="000A066E">
              <w:rPr>
                <w:b/>
              </w:rPr>
              <w:t>IHO Reference</w:t>
            </w:r>
          </w:p>
        </w:tc>
        <w:tc>
          <w:tcPr>
            <w:tcW w:w="2382" w:type="dxa"/>
            <w:shd w:val="clear" w:color="auto" w:fill="CCFFCC"/>
            <w:vAlign w:val="center"/>
          </w:tcPr>
          <w:p w14:paraId="37A1A752" w14:textId="503A47E5" w:rsidR="004E25D2" w:rsidRPr="004065B1" w:rsidRDefault="00DC381F" w:rsidP="00280DEE">
            <w:r>
              <w:t>S-98 Annex C C-21.1</w:t>
            </w:r>
          </w:p>
        </w:tc>
      </w:tr>
      <w:tr w:rsidR="004E25D2" w14:paraId="0F500CB8" w14:textId="77777777" w:rsidTr="00357E05">
        <w:trPr>
          <w:tblHeader/>
        </w:trPr>
        <w:tc>
          <w:tcPr>
            <w:tcW w:w="9526" w:type="dxa"/>
            <w:gridSpan w:val="4"/>
            <w:shd w:val="clear" w:color="auto" w:fill="CCFFCC"/>
            <w:vAlign w:val="center"/>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357E05">
        <w:trPr>
          <w:tblHeader/>
        </w:trPr>
        <w:tc>
          <w:tcPr>
            <w:tcW w:w="9526" w:type="dxa"/>
            <w:gridSpan w:val="4"/>
            <w:shd w:val="clear" w:color="auto" w:fill="CCFFCC"/>
            <w:vAlign w:val="center"/>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797AF804" w:rsidR="004E25D2" w:rsidRPr="00CD02DB" w:rsidRDefault="00CD02DB" w:rsidP="00CD02DB">
            <w:pPr>
              <w:rPr>
                <w:i/>
              </w:rPr>
            </w:pPr>
            <w:r w:rsidRPr="00CD02DB">
              <w:rPr>
                <w:i/>
              </w:rPr>
              <w:t xml:space="preserve">As per test </w:t>
            </w:r>
            <w:r w:rsidRPr="00F7663B">
              <w:rPr>
                <w:b/>
                <w:bCs/>
                <w:i/>
                <w:color w:val="1F497D" w:themeColor="text2"/>
                <w:rPrChange w:id="355" w:author="jonathan pritchard" w:date="2023-12-13T15:09:00Z">
                  <w:rPr>
                    <w:i/>
                  </w:rPr>
                </w:rPrChange>
              </w:rPr>
              <w:t>InitialCatalogues</w:t>
            </w:r>
            <w:r w:rsidRPr="00CD02DB">
              <w:rPr>
                <w:i/>
              </w:rPr>
              <w:t xml:space="preserve"> (load exchange set </w:t>
            </w:r>
            <w:del w:id="356" w:author="jonathan pritchard" w:date="2023-12-14T17:43:00Z">
              <w:r w:rsidRPr="00CD02DB" w:rsidDel="00A07A98">
                <w:rPr>
                  <w:b/>
                  <w:bCs/>
                  <w:i/>
                </w:rPr>
                <w:delText>PowerUpCatalogues</w:delText>
              </w:r>
            </w:del>
            <w:ins w:id="357" w:author="jonathan pritchard" w:date="2023-12-14T17:43:00Z">
              <w:r w:rsidR="00A07A98">
                <w:rPr>
                  <w:b/>
                  <w:bCs/>
                  <w:i/>
                </w:rPr>
                <w:t>InitialCatalogues</w:t>
              </w:r>
            </w:ins>
            <w:r w:rsidRPr="00CD02DB">
              <w:rPr>
                <w:i/>
              </w:rPr>
              <w:t>)</w:t>
            </w:r>
          </w:p>
          <w:p w14:paraId="5DB46289" w14:textId="77777777" w:rsidR="004E25D2" w:rsidRPr="00EF287F" w:rsidRDefault="004E25D2" w:rsidP="00280DEE">
            <w:pPr>
              <w:jc w:val="left"/>
              <w:rPr>
                <w:i/>
              </w:rPr>
            </w:pPr>
          </w:p>
        </w:tc>
      </w:tr>
      <w:tr w:rsidR="004E25D2" w14:paraId="093A3614" w14:textId="77777777" w:rsidTr="00357E05">
        <w:trPr>
          <w:tblHeader/>
        </w:trPr>
        <w:tc>
          <w:tcPr>
            <w:tcW w:w="9526" w:type="dxa"/>
            <w:gridSpan w:val="4"/>
            <w:shd w:val="clear" w:color="auto" w:fill="CCFFCC"/>
            <w:vAlign w:val="center"/>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commentRangeStart w:id="358"/>
            <w:commentRangeStart w:id="359"/>
            <w:r w:rsidRPr="00CD02DB">
              <w:rPr>
                <w:i/>
              </w:rPr>
              <w:t xml:space="preserve">Load the exchange set </w:t>
            </w:r>
            <w:commentRangeStart w:id="360"/>
            <w:commentRangeStart w:id="361"/>
            <w:r w:rsidRPr="00CD02DB">
              <w:rPr>
                <w:b/>
                <w:bCs/>
                <w:i/>
              </w:rPr>
              <w:t>Updated</w:t>
            </w:r>
            <w:r w:rsidR="00A91E93" w:rsidRPr="00CD02DB">
              <w:rPr>
                <w:b/>
                <w:bCs/>
                <w:i/>
              </w:rPr>
              <w:t>Catalogue</w:t>
            </w:r>
            <w:r w:rsidRPr="00CD02DB">
              <w:rPr>
                <w:b/>
                <w:bCs/>
                <w:i/>
              </w:rPr>
              <w:t>Data</w:t>
            </w:r>
            <w:commentRangeEnd w:id="360"/>
            <w:r w:rsidR="00F7663B">
              <w:rPr>
                <w:rStyle w:val="CommentReference"/>
                <w:snapToGrid/>
                <w:color w:val="000000"/>
              </w:rPr>
              <w:commentReference w:id="360"/>
            </w:r>
            <w:commentRangeEnd w:id="358"/>
            <w:commentRangeEnd w:id="361"/>
            <w:r w:rsidR="00A96F2D">
              <w:rPr>
                <w:rStyle w:val="CommentReference"/>
                <w:snapToGrid/>
                <w:color w:val="000000"/>
              </w:rPr>
              <w:commentReference w:id="361"/>
            </w:r>
            <w:r w:rsidR="00A07A98">
              <w:rPr>
                <w:rStyle w:val="CommentReference"/>
                <w:snapToGrid/>
                <w:color w:val="000000"/>
              </w:rPr>
              <w:commentReference w:id="358"/>
            </w:r>
            <w:commentRangeEnd w:id="359"/>
            <w:r w:rsidR="00A07A98">
              <w:rPr>
                <w:rStyle w:val="CommentReference"/>
                <w:snapToGrid/>
                <w:color w:val="000000"/>
              </w:rPr>
              <w:commentReference w:id="359"/>
            </w:r>
          </w:p>
          <w:p w14:paraId="75A2919B" w14:textId="77777777" w:rsidR="004E25D2" w:rsidRPr="00EF287F" w:rsidRDefault="004E25D2" w:rsidP="00280DEE">
            <w:pPr>
              <w:rPr>
                <w:i/>
              </w:rPr>
            </w:pPr>
          </w:p>
        </w:tc>
      </w:tr>
      <w:tr w:rsidR="004E25D2" w14:paraId="5090FC5A" w14:textId="77777777" w:rsidTr="00357E05">
        <w:trPr>
          <w:tblHeader/>
        </w:trPr>
        <w:tc>
          <w:tcPr>
            <w:tcW w:w="9526" w:type="dxa"/>
            <w:gridSpan w:val="4"/>
            <w:shd w:val="clear" w:color="auto" w:fill="CCFFCC"/>
            <w:vAlign w:val="center"/>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6F09627F"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ins w:id="362" w:author="jonathan pritchard" w:date="2023-09-27T07:19:00Z">
              <w:r w:rsidR="00CF3C08" w:rsidRPr="00CF3C08">
                <w:rPr>
                  <w:i/>
                </w:rPr>
                <w:t>10100AA_X01NE</w:t>
              </w:r>
            </w:ins>
            <w:del w:id="363" w:author="jonathan pritchard" w:date="2023-09-27T07:19:00Z">
              <w:r w:rsidR="0024010F" w:rsidDel="00CF3C08">
                <w:rPr>
                  <w:i/>
                </w:rPr>
                <w:delText>101AA00X0000</w:delText>
              </w:r>
              <w:r w:rsidR="0024010F" w:rsidRPr="0024010F" w:rsidDel="00CF3C08">
                <w:rPr>
                  <w:i/>
                </w:rPr>
                <w:delText xml:space="preserve"> </w:delText>
              </w:r>
            </w:del>
            <w:ins w:id="364" w:author="jonathan pritchard" w:date="2023-09-27T07:19:00Z">
              <w:r w:rsidR="00CF3C08">
                <w:rPr>
                  <w:i/>
                </w:rPr>
                <w:t xml:space="preserve"> </w:t>
              </w:r>
            </w:ins>
            <w:r w:rsidR="0024010F" w:rsidRPr="0024010F">
              <w:rPr>
                <w:i/>
              </w:rPr>
              <w:t xml:space="preserve">and </w:t>
            </w:r>
            <w:ins w:id="365" w:author="jonathan pritchard" w:date="2023-09-27T07:18:00Z">
              <w:r w:rsidR="00CF3C08">
                <w:rPr>
                  <w:i/>
                </w:rPr>
                <w:t>S-</w:t>
              </w:r>
            </w:ins>
            <w:r w:rsidR="0024010F">
              <w:rPr>
                <w:i/>
              </w:rPr>
              <w:t>101</w:t>
            </w:r>
            <w:ins w:id="366" w:author="jonathan pritchard" w:date="2023-09-27T07:18:00Z">
              <w:r w:rsidR="00CF3C08">
                <w:rPr>
                  <w:i/>
                </w:rPr>
                <w:t xml:space="preserve"> </w:t>
              </w:r>
            </w:ins>
            <w:r w:rsidR="0024010F">
              <w:rPr>
                <w:i/>
              </w:rPr>
              <w:t>F</w:t>
            </w:r>
            <w:ins w:id="367" w:author="jonathan pritchard" w:date="2023-09-27T07:18:00Z">
              <w:r w:rsidR="00CF3C08">
                <w:rPr>
                  <w:i/>
                </w:rPr>
                <w:t xml:space="preserve">eature Catalogue </w:t>
              </w:r>
            </w:ins>
            <w:del w:id="368" w:author="jonathan pritchard" w:date="2023-09-27T07:18:00Z">
              <w:r w:rsidR="0024010F" w:rsidDel="00CF3C08">
                <w:rPr>
                  <w:i/>
                </w:rPr>
                <w:delText>C_</w:delText>
              </w:r>
            </w:del>
            <w:r w:rsidR="0024010F">
              <w:rPr>
                <w:i/>
              </w:rPr>
              <w:t>1.</w:t>
            </w:r>
            <w:ins w:id="369" w:author="jonathan pritchard" w:date="2024-06-13T15:53:00Z" w16du:dateUtc="2024-06-13T14:53:00Z">
              <w:r w:rsidR="001A0BEA">
                <w:rPr>
                  <w:i/>
                </w:rPr>
                <w:t>1.0</w:t>
              </w:r>
            </w:ins>
            <w:del w:id="370" w:author="jonathan pritchard" w:date="2024-06-13T15:53:00Z" w16du:dateUtc="2024-06-13T14:53:00Z">
              <w:r w:rsidR="0024010F" w:rsidDel="001A0BEA">
                <w:rPr>
                  <w:i/>
                </w:rPr>
                <w:delText>0.</w:delText>
              </w:r>
            </w:del>
            <w:del w:id="371" w:author="jonathan pritchard" w:date="2023-09-27T07:18:00Z">
              <w:r w:rsidR="0024010F" w:rsidDel="00CF3C08">
                <w:rPr>
                  <w:i/>
                </w:rPr>
                <w:delText>0</w:delText>
              </w:r>
            </w:del>
            <w:r w:rsidR="0024010F" w:rsidRPr="0024010F">
              <w:rPr>
                <w:i/>
              </w:rPr>
              <w:t xml:space="preserve">. Only </w:t>
            </w:r>
            <w:r w:rsidR="0024010F">
              <w:rPr>
                <w:i/>
              </w:rPr>
              <w:t>v</w:t>
            </w:r>
            <w:ins w:id="372" w:author="jonathan pritchard" w:date="2023-10-05T15:04:00Z">
              <w:r w:rsidR="00FF24F2">
                <w:rPr>
                  <w:i/>
                </w:rPr>
                <w:t xml:space="preserve">ersion </w:t>
              </w:r>
            </w:ins>
            <w:r w:rsidR="0024010F">
              <w:rPr>
                <w:i/>
              </w:rPr>
              <w:t>1.</w:t>
            </w:r>
            <w:ins w:id="373" w:author="jonathan pritchard" w:date="2024-06-13T15:53:00Z" w16du:dateUtc="2024-06-13T14:53:00Z">
              <w:r w:rsidR="001A0BEA">
                <w:rPr>
                  <w:i/>
                </w:rPr>
                <w:t>2</w:t>
              </w:r>
            </w:ins>
            <w:del w:id="374" w:author="jonathan pritchard" w:date="2023-10-05T15:04:00Z">
              <w:r w:rsidR="0024010F" w:rsidDel="00FF24F2">
                <w:rPr>
                  <w:i/>
                </w:rPr>
                <w:delText>0</w:delText>
              </w:r>
            </w:del>
            <w:r w:rsidR="0024010F">
              <w:rPr>
                <w:i/>
              </w:rPr>
              <w:t>.</w:t>
            </w:r>
            <w:ins w:id="375" w:author="jonathan pritchard" w:date="2023-10-05T15:04:00Z">
              <w:r w:rsidR="00FF24F2">
                <w:rPr>
                  <w:i/>
                </w:rPr>
                <w:t>0</w:t>
              </w:r>
            </w:ins>
            <w:del w:id="376" w:author="jonathan pritchard" w:date="2023-09-27T07:18:00Z">
              <w:r w:rsidR="0024010F" w:rsidDel="00CF3C08">
                <w:rPr>
                  <w:i/>
                </w:rPr>
                <w:delText>1</w:delText>
              </w:r>
            </w:del>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r>
        <w:lastRenderedPageBreak/>
        <w:t>Load Valid Catalogue Update</w:t>
      </w:r>
      <w:r w:rsidR="00CD02DB">
        <w:t xml:space="preserve"> and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C0AACE6" w14:textId="77777777" w:rsidTr="00357E05">
        <w:trPr>
          <w:trHeight w:val="454"/>
          <w:tblHeader/>
        </w:trPr>
        <w:tc>
          <w:tcPr>
            <w:tcW w:w="2381" w:type="dxa"/>
            <w:shd w:val="clear" w:color="auto" w:fill="CCFFCC"/>
            <w:vAlign w:val="center"/>
          </w:tcPr>
          <w:p w14:paraId="50648F13" w14:textId="77777777" w:rsidR="00F52038" w:rsidRPr="004065B1" w:rsidRDefault="00F52038" w:rsidP="00280DEE">
            <w:r w:rsidRPr="000A066E">
              <w:rPr>
                <w:b/>
              </w:rPr>
              <w:t>Test Reference</w:t>
            </w:r>
          </w:p>
        </w:tc>
        <w:tc>
          <w:tcPr>
            <w:tcW w:w="2381" w:type="dxa"/>
            <w:shd w:val="clear" w:color="auto" w:fill="CCFFCC"/>
            <w:vAlign w:val="center"/>
          </w:tcPr>
          <w:p w14:paraId="3CD1BC85" w14:textId="66807306" w:rsidR="00F52038" w:rsidRPr="004065B1" w:rsidRDefault="002A5888" w:rsidP="00280DEE">
            <w:r>
              <w:t>U</w:t>
            </w:r>
            <w:r w:rsidR="00684CB8">
              <w:t>pdateCatalogues</w:t>
            </w:r>
          </w:p>
        </w:tc>
        <w:tc>
          <w:tcPr>
            <w:tcW w:w="2382" w:type="dxa"/>
            <w:shd w:val="clear" w:color="auto" w:fill="CCFFCC"/>
            <w:vAlign w:val="center"/>
          </w:tcPr>
          <w:p w14:paraId="553A1461" w14:textId="77777777" w:rsidR="00F52038" w:rsidRPr="004065B1" w:rsidRDefault="00F52038" w:rsidP="00280DEE">
            <w:r w:rsidRPr="000A066E">
              <w:rPr>
                <w:b/>
              </w:rPr>
              <w:t>IHO Reference</w:t>
            </w:r>
          </w:p>
        </w:tc>
        <w:tc>
          <w:tcPr>
            <w:tcW w:w="2382" w:type="dxa"/>
            <w:shd w:val="clear" w:color="auto" w:fill="CCFFCC"/>
            <w:vAlign w:val="center"/>
          </w:tcPr>
          <w:p w14:paraId="302CB3D1" w14:textId="71F4731A" w:rsidR="00F52038" w:rsidRPr="004065B1" w:rsidRDefault="00DC381F" w:rsidP="00280DEE">
            <w:r>
              <w:t>S-98 Annex C C-21.1</w:t>
            </w:r>
          </w:p>
        </w:tc>
      </w:tr>
      <w:tr w:rsidR="00F52038" w14:paraId="7FBD6175" w14:textId="77777777" w:rsidTr="00357E05">
        <w:trPr>
          <w:tblHeader/>
        </w:trPr>
        <w:tc>
          <w:tcPr>
            <w:tcW w:w="9526" w:type="dxa"/>
            <w:gridSpan w:val="4"/>
            <w:shd w:val="clear" w:color="auto" w:fill="CCFFCC"/>
            <w:vAlign w:val="center"/>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357E05">
        <w:trPr>
          <w:tblHeader/>
        </w:trPr>
        <w:tc>
          <w:tcPr>
            <w:tcW w:w="9526" w:type="dxa"/>
            <w:gridSpan w:val="4"/>
            <w:shd w:val="clear" w:color="auto" w:fill="CCFFCC"/>
            <w:vAlign w:val="center"/>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2B4F7344" w:rsidR="00FF201A" w:rsidRDefault="00CD02DB" w:rsidP="00CD02DB">
            <w:pPr>
              <w:rPr>
                <w:i/>
              </w:rPr>
            </w:pPr>
            <w:r w:rsidRPr="00CD02DB">
              <w:rPr>
                <w:i/>
              </w:rPr>
              <w:t xml:space="preserve">As per test InitialCatalogues (load exchange set </w:t>
            </w:r>
            <w:del w:id="377" w:author="jonathan pritchard" w:date="2023-12-14T17:48:00Z">
              <w:r w:rsidRPr="00CD02DB" w:rsidDel="00A07A98">
                <w:rPr>
                  <w:b/>
                  <w:bCs/>
                  <w:i/>
                </w:rPr>
                <w:delText>PowerUpCatalogues</w:delText>
              </w:r>
            </w:del>
            <w:ins w:id="378" w:author="jonathan pritchard" w:date="2023-12-14T17:48:00Z">
              <w:r w:rsidR="00A07A98">
                <w:rPr>
                  <w:b/>
                  <w:bCs/>
                  <w:i/>
                </w:rPr>
                <w:t>InitialCatalogues</w:t>
              </w:r>
            </w:ins>
            <w:r w:rsidRPr="00CD02DB">
              <w:rPr>
                <w:i/>
              </w:rPr>
              <w:t>)</w:t>
            </w:r>
          </w:p>
          <w:p w14:paraId="51EB2BFD" w14:textId="6139B39D" w:rsidR="00FF201A" w:rsidRPr="00EF287F" w:rsidRDefault="00FF201A" w:rsidP="00280DEE">
            <w:pPr>
              <w:jc w:val="left"/>
              <w:rPr>
                <w:i/>
              </w:rPr>
            </w:pPr>
          </w:p>
        </w:tc>
      </w:tr>
      <w:tr w:rsidR="00F52038" w14:paraId="0FDB6A83" w14:textId="77777777" w:rsidTr="00357E05">
        <w:trPr>
          <w:tblHeader/>
        </w:trPr>
        <w:tc>
          <w:tcPr>
            <w:tcW w:w="9526" w:type="dxa"/>
            <w:gridSpan w:val="4"/>
            <w:shd w:val="clear" w:color="auto" w:fill="CCFFCC"/>
            <w:vAlign w:val="center"/>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0E072BFD" w:rsidR="005D2F37" w:rsidRPr="00D02CF7" w:rsidRDefault="00FF201A">
            <w:pPr>
              <w:pStyle w:val="ListParagraph"/>
              <w:numPr>
                <w:ilvl w:val="0"/>
                <w:numId w:val="68"/>
              </w:numPr>
              <w:rPr>
                <w:ins w:id="379" w:author="jonathan pritchard" w:date="2023-12-15T13:52:00Z"/>
                <w:i/>
                <w:rPrChange w:id="380" w:author="jonathan pritchard" w:date="2023-12-15T13:52:00Z">
                  <w:rPr>
                    <w:ins w:id="381" w:author="jonathan pritchard" w:date="2023-12-15T13:52:00Z"/>
                    <w:b/>
                    <w:bCs/>
                    <w:i/>
                  </w:rPr>
                </w:rPrChange>
              </w:rPr>
              <w:pPrChange w:id="382" w:author="jonathan pritchard" w:date="2023-12-15T13:53:00Z">
                <w:pPr>
                  <w:pStyle w:val="ListParagraph"/>
                  <w:numPr>
                    <w:numId w:val="46"/>
                  </w:numPr>
                  <w:ind w:hanging="360"/>
                </w:pPr>
              </w:pPrChange>
            </w:pPr>
            <w:commentRangeStart w:id="383"/>
            <w:commentRangeStart w:id="384"/>
            <w:commentRangeStart w:id="385"/>
            <w:commentRangeStart w:id="386"/>
            <w:commentRangeStart w:id="387"/>
            <w:r>
              <w:rPr>
                <w:b/>
                <w:bCs/>
                <w:i/>
              </w:rPr>
              <w:t>PowerUpCatalo</w:t>
            </w:r>
            <w:ins w:id="388" w:author="jonathan pritchard" w:date="2023-12-15T13:52:00Z">
              <w:r w:rsidR="00D02CF7">
                <w:rPr>
                  <w:b/>
                  <w:bCs/>
                  <w:i/>
                </w:rPr>
                <w:t>gue</w:t>
              </w:r>
            </w:ins>
            <w:del w:id="389" w:author="jonathan pritchard" w:date="2023-12-15T13:52:00Z">
              <w:r w:rsidDel="00D02CF7">
                <w:rPr>
                  <w:b/>
                  <w:bCs/>
                  <w:i/>
                </w:rPr>
                <w:delText>gueUpdate</w:delText>
              </w:r>
            </w:del>
            <w:r>
              <w:rPr>
                <w:b/>
                <w:bCs/>
                <w:i/>
              </w:rPr>
              <w:t>s</w:t>
            </w:r>
            <w:commentRangeEnd w:id="383"/>
            <w:r w:rsidR="00A07A98">
              <w:rPr>
                <w:rStyle w:val="CommentReference"/>
                <w:snapToGrid/>
                <w:color w:val="000000"/>
              </w:rPr>
              <w:commentReference w:id="383"/>
            </w:r>
            <w:commentRangeEnd w:id="384"/>
            <w:r w:rsidR="00A07A98">
              <w:rPr>
                <w:rStyle w:val="CommentReference"/>
                <w:snapToGrid/>
                <w:color w:val="000000"/>
              </w:rPr>
              <w:commentReference w:id="384"/>
            </w:r>
            <w:commentRangeEnd w:id="385"/>
            <w:r w:rsidR="00D02CF7">
              <w:rPr>
                <w:rStyle w:val="CommentReference"/>
                <w:snapToGrid/>
                <w:color w:val="000000"/>
              </w:rPr>
              <w:commentReference w:id="385"/>
            </w:r>
          </w:p>
          <w:p w14:paraId="10750C2D" w14:textId="68D0901B" w:rsidR="00D02CF7" w:rsidRPr="005D2F37" w:rsidRDefault="00D02CF7">
            <w:pPr>
              <w:pStyle w:val="ListParagraph"/>
              <w:numPr>
                <w:ilvl w:val="0"/>
                <w:numId w:val="68"/>
              </w:numPr>
              <w:rPr>
                <w:i/>
              </w:rPr>
              <w:pPrChange w:id="390" w:author="jonathan pritchard" w:date="2023-12-15T13:53:00Z">
                <w:pPr>
                  <w:pStyle w:val="ListParagraph"/>
                  <w:numPr>
                    <w:numId w:val="46"/>
                  </w:numPr>
                  <w:ind w:hanging="360"/>
                </w:pPr>
              </w:pPrChange>
            </w:pPr>
            <w:commentRangeStart w:id="391"/>
            <w:commentRangeStart w:id="392"/>
            <w:ins w:id="393" w:author="jonathan pritchard" w:date="2023-12-15T13:52:00Z">
              <w:r w:rsidRPr="00CD02DB">
                <w:rPr>
                  <w:b/>
                  <w:bCs/>
                  <w:i/>
                </w:rPr>
                <w:t>UpdatedCatalogueData</w:t>
              </w:r>
              <w:commentRangeEnd w:id="391"/>
              <w:r>
                <w:rPr>
                  <w:rStyle w:val="CommentReference"/>
                  <w:snapToGrid/>
                  <w:color w:val="000000"/>
                </w:rPr>
                <w:commentReference w:id="391"/>
              </w:r>
              <w:commentRangeEnd w:id="392"/>
              <w:r>
                <w:rPr>
                  <w:rStyle w:val="CommentReference"/>
                  <w:snapToGrid/>
                  <w:color w:val="000000"/>
                </w:rPr>
                <w:commentReference w:id="392"/>
              </w:r>
              <w:commentRangeStart w:id="394"/>
              <w:commentRangeEnd w:id="394"/>
              <w:r>
                <w:rPr>
                  <w:rStyle w:val="CommentReference"/>
                  <w:snapToGrid/>
                  <w:color w:val="000000"/>
                </w:rPr>
                <w:commentReference w:id="394"/>
              </w:r>
              <w:commentRangeStart w:id="395"/>
              <w:commentRangeEnd w:id="395"/>
              <w:r>
                <w:rPr>
                  <w:rStyle w:val="CommentReference"/>
                  <w:snapToGrid/>
                  <w:color w:val="000000"/>
                </w:rPr>
                <w:commentReference w:id="395"/>
              </w:r>
            </w:ins>
          </w:p>
          <w:p w14:paraId="3B6936FC" w14:textId="77777777" w:rsidR="00D02CF7" w:rsidRDefault="00D02CF7">
            <w:pPr>
              <w:pStyle w:val="ListParagraph"/>
              <w:rPr>
                <w:ins w:id="396" w:author="jonathan pritchard" w:date="2023-12-15T13:53:00Z"/>
                <w:i/>
              </w:rPr>
              <w:pPrChange w:id="397" w:author="jonathan pritchard" w:date="2023-12-15T13:53:00Z">
                <w:pPr>
                  <w:pStyle w:val="ListParagraph"/>
                  <w:numPr>
                    <w:numId w:val="46"/>
                  </w:numPr>
                  <w:ind w:hanging="360"/>
                </w:pPr>
              </w:pPrChange>
            </w:pPr>
          </w:p>
          <w:p w14:paraId="76885685" w14:textId="77777777" w:rsidR="00D02CF7" w:rsidRDefault="00D02CF7">
            <w:pPr>
              <w:pStyle w:val="ListParagraph"/>
              <w:numPr>
                <w:ilvl w:val="0"/>
                <w:numId w:val="46"/>
              </w:numPr>
              <w:rPr>
                <w:ins w:id="398" w:author="jonathan pritchard" w:date="2023-12-15T13:53:00Z"/>
                <w:i/>
              </w:rPr>
            </w:pPr>
            <w:ins w:id="399" w:author="jonathan pritchard" w:date="2023-12-15T13:53:00Z">
              <w:r>
                <w:rPr>
                  <w:i/>
                </w:rPr>
                <w:t>Verify the versions of all catalogues installed</w:t>
              </w:r>
              <w:r w:rsidRPr="00CD02DB">
                <w:rPr>
                  <w:i/>
                </w:rPr>
                <w:t xml:space="preserve"> </w:t>
              </w:r>
            </w:ins>
          </w:p>
          <w:p w14:paraId="531D81B7" w14:textId="4ACEB1D0" w:rsidR="00CD02DB" w:rsidRDefault="00CD02DB">
            <w:pPr>
              <w:pStyle w:val="ListParagraph"/>
              <w:numPr>
                <w:ilvl w:val="0"/>
                <w:numId w:val="46"/>
              </w:numPr>
              <w:rPr>
                <w:i/>
              </w:rPr>
            </w:pPr>
            <w:r w:rsidRPr="00CD02DB">
              <w:rPr>
                <w:i/>
              </w:rPr>
              <w:t xml:space="preserve">Navigate to Position </w:t>
            </w:r>
            <w:ins w:id="400" w:author="jonathan pritchard" w:date="2023-10-05T15:15:00Z">
              <w:r w:rsidR="003606BA">
                <w:rPr>
                  <w:i/>
                </w:rPr>
                <w:t>32 29 51.90, 060 57</w:t>
              </w:r>
            </w:ins>
            <w:ins w:id="401" w:author="jonathan pritchard" w:date="2023-10-05T15:16:00Z">
              <w:r w:rsidR="003606BA">
                <w:rPr>
                  <w:i/>
                </w:rPr>
                <w:t xml:space="preserve"> 59.86 </w:t>
              </w:r>
            </w:ins>
            <w:del w:id="402" w:author="jonathan pritchard" w:date="2023-10-05T15:15:00Z">
              <w:r w:rsidRPr="00CD02DB" w:rsidDel="003606BA">
                <w:rPr>
                  <w:i/>
                </w:rPr>
                <w:delText xml:space="preserve">XX XX.XX, YY YY.YY </w:delText>
              </w:r>
            </w:del>
            <w:r w:rsidRPr="00CD02DB">
              <w:rPr>
                <w:i/>
              </w:rPr>
              <w:t>at viewing scale 1</w:t>
            </w:r>
            <w:r w:rsidRPr="00E86D49">
              <w:rPr>
                <w:i/>
                <w:highlight w:val="yellow"/>
                <w:rPrChange w:id="403" w:author="jonathan pritchard" w:date="2023-12-13T15:24:00Z">
                  <w:rPr>
                    <w:i/>
                  </w:rPr>
                </w:rPrChange>
              </w:rPr>
              <w:t>:</w:t>
            </w:r>
            <w:ins w:id="404" w:author="jonathan pritchard" w:date="2023-10-05T15:16:00Z">
              <w:r w:rsidR="003606BA" w:rsidRPr="00E86D49">
                <w:rPr>
                  <w:i/>
                  <w:highlight w:val="yellow"/>
                  <w:rPrChange w:id="405" w:author="jonathan pritchard" w:date="2023-12-13T15:24:00Z">
                    <w:rPr>
                      <w:i/>
                    </w:rPr>
                  </w:rPrChange>
                </w:rPr>
                <w:t>45,000</w:t>
              </w:r>
            </w:ins>
            <w:del w:id="406" w:author="jonathan pritchard" w:date="2023-10-05T15:16:00Z">
              <w:r w:rsidRPr="00CD02DB" w:rsidDel="003606BA">
                <w:rPr>
                  <w:i/>
                </w:rPr>
                <w:delText>ZZ,000</w:delText>
              </w:r>
            </w:del>
          </w:p>
          <w:p w14:paraId="67F2ED56" w14:textId="7BB3AE73" w:rsidR="005D2F37" w:rsidRPr="003606BA" w:rsidRDefault="005D2F37">
            <w:pPr>
              <w:pStyle w:val="ListParagraph"/>
              <w:numPr>
                <w:ilvl w:val="0"/>
                <w:numId w:val="46"/>
              </w:numPr>
              <w:rPr>
                <w:i/>
              </w:rPr>
            </w:pPr>
            <w:commentRangeStart w:id="407"/>
            <w:r w:rsidRPr="003606BA">
              <w:rPr>
                <w:i/>
              </w:rPr>
              <w:t>Cursor pick feature at position XX XX.XX, YY YY.YY</w:t>
            </w:r>
            <w:commentRangeEnd w:id="407"/>
            <w:r w:rsidR="003606BA" w:rsidRPr="003606BA">
              <w:rPr>
                <w:rStyle w:val="CommentReference"/>
                <w:i/>
                <w:snapToGrid/>
                <w:color w:val="000000"/>
                <w:rPrChange w:id="408" w:author="jonathan pritchard" w:date="2023-10-05T15:16:00Z">
                  <w:rPr>
                    <w:rStyle w:val="CommentReference"/>
                    <w:iCs/>
                    <w:snapToGrid/>
                    <w:color w:val="000000"/>
                  </w:rPr>
                </w:rPrChange>
              </w:rPr>
              <w:commentReference w:id="407"/>
            </w:r>
          </w:p>
          <w:p w14:paraId="37385D27" w14:textId="3478870C" w:rsidR="00423CD2" w:rsidRPr="00CD02DB" w:rsidDel="00D02CF7" w:rsidRDefault="00423CD2">
            <w:pPr>
              <w:pStyle w:val="ListParagraph"/>
              <w:rPr>
                <w:del w:id="409" w:author="jonathan pritchard" w:date="2023-12-15T13:53:00Z"/>
                <w:i/>
              </w:rPr>
              <w:pPrChange w:id="410" w:author="jonathan pritchard" w:date="2023-12-15T13:53:00Z">
                <w:pPr>
                  <w:pStyle w:val="ListParagraph"/>
                  <w:numPr>
                    <w:numId w:val="46"/>
                  </w:numPr>
                  <w:ind w:hanging="360"/>
                </w:pPr>
              </w:pPrChange>
            </w:pPr>
            <w:del w:id="411" w:author="jonathan pritchard" w:date="2023-12-15T13:53:00Z">
              <w:r w:rsidDel="00D02CF7">
                <w:rPr>
                  <w:i/>
                </w:rPr>
                <w:delText xml:space="preserve">Verify the versions of </w:delText>
              </w:r>
            </w:del>
            <w:del w:id="412" w:author="jonathan pritchard" w:date="2023-12-13T15:24:00Z">
              <w:r w:rsidDel="00E86D49">
                <w:rPr>
                  <w:i/>
                </w:rPr>
                <w:delText xml:space="preserve">the </w:delText>
              </w:r>
            </w:del>
            <w:del w:id="413" w:author="jonathan pritchard" w:date="2023-12-15T13:53:00Z">
              <w:r w:rsidDel="00D02CF7">
                <w:rPr>
                  <w:i/>
                </w:rPr>
                <w:delText>catalogues installed.</w:delText>
              </w:r>
            </w:del>
            <w:commentRangeEnd w:id="386"/>
            <w:r w:rsidR="00CF3C08">
              <w:rPr>
                <w:rStyle w:val="CommentReference"/>
                <w:snapToGrid/>
                <w:color w:val="000000"/>
              </w:rPr>
              <w:commentReference w:id="386"/>
            </w:r>
            <w:commentRangeEnd w:id="387"/>
            <w:r w:rsidR="003606BA">
              <w:rPr>
                <w:rStyle w:val="CommentReference"/>
                <w:snapToGrid/>
                <w:color w:val="000000"/>
              </w:rPr>
              <w:commentReference w:id="387"/>
            </w:r>
          </w:p>
          <w:p w14:paraId="3F7AEE02" w14:textId="6A098D21" w:rsidR="00F52038" w:rsidDel="00D02CF7" w:rsidRDefault="00F52038" w:rsidP="00280DEE">
            <w:pPr>
              <w:rPr>
                <w:del w:id="414" w:author="jonathan pritchard" w:date="2023-12-15T13:53:00Z"/>
                <w:i/>
              </w:rPr>
            </w:pPr>
          </w:p>
          <w:p w14:paraId="2C9431A1" w14:textId="3CA9219A" w:rsidR="00FF201A" w:rsidRPr="00EF287F" w:rsidRDefault="00FF201A">
            <w:pPr>
              <w:pStyle w:val="ListParagraph"/>
              <w:pPrChange w:id="415" w:author="jonathan pritchard" w:date="2023-12-15T13:53:00Z">
                <w:pPr/>
              </w:pPrChange>
            </w:pPr>
          </w:p>
        </w:tc>
      </w:tr>
      <w:tr w:rsidR="00F52038" w14:paraId="0388CD3E" w14:textId="77777777" w:rsidTr="00357E05">
        <w:trPr>
          <w:tblHeader/>
        </w:trPr>
        <w:tc>
          <w:tcPr>
            <w:tcW w:w="9526" w:type="dxa"/>
            <w:gridSpan w:val="4"/>
            <w:shd w:val="clear" w:color="auto" w:fill="CCFFCC"/>
            <w:vAlign w:val="center"/>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6EE78803" w14:textId="16E4A42A" w:rsidR="00413AEA"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The following versions shall be installed.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CF3C08" w:rsidRDefault="00423CD2" w:rsidP="00423CD2">
                  <w:pPr>
                    <w:jc w:val="left"/>
                    <w:rPr>
                      <w:rFonts w:cs="Arial"/>
                      <w:b/>
                      <w:bCs/>
                      <w:i/>
                      <w:iCs/>
                      <w:position w:val="-1"/>
                      <w:lang w:val="en-US"/>
                      <w:rPrChange w:id="416" w:author="jonathan pritchard" w:date="2023-09-27T07:22:00Z">
                        <w:rPr>
                          <w:rFonts w:cs="Arial"/>
                          <w:i/>
                          <w:iCs/>
                          <w:position w:val="-1"/>
                          <w:lang w:val="en-US"/>
                        </w:rPr>
                      </w:rPrChange>
                    </w:rPr>
                  </w:pPr>
                  <w:r w:rsidRPr="00CF3C08">
                    <w:rPr>
                      <w:rFonts w:cs="Arial"/>
                      <w:b/>
                      <w:bCs/>
                      <w:i/>
                      <w:iCs/>
                      <w:position w:val="-1"/>
                      <w:lang w:val="en-US"/>
                      <w:rPrChange w:id="417" w:author="jonathan pritchard" w:date="2023-09-27T07:22:00Z">
                        <w:rPr>
                          <w:rFonts w:cs="Arial"/>
                          <w:i/>
                          <w:iCs/>
                          <w:position w:val="-1"/>
                          <w:lang w:val="en-US"/>
                        </w:rPr>
                      </w:rPrChange>
                    </w:rPr>
                    <w:t xml:space="preserve">Feature Catalogue </w:t>
                  </w:r>
                </w:p>
              </w:tc>
              <w:tc>
                <w:tcPr>
                  <w:tcW w:w="3100" w:type="dxa"/>
                </w:tcPr>
                <w:p w14:paraId="402FF5C0" w14:textId="77777777" w:rsidR="00423CD2" w:rsidRPr="00CF3C08" w:rsidRDefault="00423CD2" w:rsidP="00423CD2">
                  <w:pPr>
                    <w:jc w:val="left"/>
                    <w:rPr>
                      <w:rFonts w:cs="Arial"/>
                      <w:b/>
                      <w:bCs/>
                      <w:i/>
                      <w:iCs/>
                      <w:position w:val="-1"/>
                      <w:lang w:val="en-US"/>
                      <w:rPrChange w:id="418" w:author="jonathan pritchard" w:date="2023-09-27T07:22:00Z">
                        <w:rPr>
                          <w:rFonts w:cs="Arial"/>
                          <w:i/>
                          <w:iCs/>
                          <w:position w:val="-1"/>
                          <w:lang w:val="en-US"/>
                        </w:rPr>
                      </w:rPrChange>
                    </w:rPr>
                  </w:pPr>
                  <w:r w:rsidRPr="00CF3C08">
                    <w:rPr>
                      <w:rFonts w:cs="Arial"/>
                      <w:b/>
                      <w:bCs/>
                      <w:i/>
                      <w:iCs/>
                      <w:position w:val="-1"/>
                      <w:lang w:val="en-US"/>
                      <w:rPrChange w:id="419" w:author="jonathan pritchard" w:date="2023-09-27T07:22:00Z">
                        <w:rPr>
                          <w:rFonts w:cs="Arial"/>
                          <w:i/>
                          <w:iCs/>
                          <w:position w:val="-1"/>
                          <w:lang w:val="en-US"/>
                        </w:rPr>
                      </w:rPrChange>
                    </w:rPr>
                    <w:t>S-101</w:t>
                  </w:r>
                </w:p>
              </w:tc>
              <w:tc>
                <w:tcPr>
                  <w:tcW w:w="3100" w:type="dxa"/>
                </w:tcPr>
                <w:p w14:paraId="0AF39594" w14:textId="3767DF4E" w:rsidR="00423CD2" w:rsidRPr="00A07A98" w:rsidRDefault="00D02CF7" w:rsidP="00423CD2">
                  <w:pPr>
                    <w:jc w:val="left"/>
                    <w:rPr>
                      <w:rFonts w:cs="Arial"/>
                      <w:b/>
                      <w:bCs/>
                      <w:i/>
                      <w:iCs/>
                      <w:position w:val="-1"/>
                      <w:highlight w:val="yellow"/>
                      <w:lang w:val="en-US"/>
                      <w:rPrChange w:id="420" w:author="jonathan pritchard" w:date="2023-12-14T17:49:00Z">
                        <w:rPr>
                          <w:rFonts w:cs="Arial"/>
                          <w:i/>
                          <w:iCs/>
                          <w:position w:val="-1"/>
                          <w:lang w:val="en-US"/>
                        </w:rPr>
                      </w:rPrChange>
                    </w:rPr>
                  </w:pPr>
                  <w:ins w:id="421" w:author="jonathan pritchard" w:date="2023-12-15T13:51:00Z">
                    <w:r>
                      <w:rPr>
                        <w:rFonts w:cs="Arial"/>
                        <w:b/>
                        <w:bCs/>
                        <w:i/>
                        <w:iCs/>
                        <w:position w:val="-1"/>
                        <w:highlight w:val="yellow"/>
                        <w:lang w:val="en-US"/>
                      </w:rPr>
                      <w:t>1.0.2</w:t>
                    </w:r>
                  </w:ins>
                  <w:del w:id="422" w:author="jonathan pritchard" w:date="2023-12-15T13:51:00Z">
                    <w:r w:rsidR="00423CD2" w:rsidRPr="00A07A98" w:rsidDel="00D02CF7">
                      <w:rPr>
                        <w:rFonts w:cs="Arial"/>
                        <w:b/>
                        <w:bCs/>
                        <w:i/>
                        <w:iCs/>
                        <w:position w:val="-1"/>
                        <w:highlight w:val="yellow"/>
                        <w:lang w:val="en-US"/>
                        <w:rPrChange w:id="423" w:author="jonathan pritchard" w:date="2023-12-14T17:49:00Z">
                          <w:rPr>
                            <w:rFonts w:cs="Arial"/>
                            <w:i/>
                            <w:iCs/>
                            <w:position w:val="-1"/>
                            <w:lang w:val="en-US"/>
                          </w:rPr>
                        </w:rPrChange>
                      </w:rPr>
                      <w:delText>1.0.1/20220610</w:delText>
                    </w:r>
                  </w:del>
                </w:p>
              </w:tc>
            </w:tr>
            <w:tr w:rsidR="00423CD2" w14:paraId="55C0198D" w14:textId="77777777" w:rsidTr="00280DEE">
              <w:tc>
                <w:tcPr>
                  <w:tcW w:w="3100" w:type="dxa"/>
                </w:tcPr>
                <w:p w14:paraId="3DE75081" w14:textId="77777777" w:rsidR="00423CD2" w:rsidRPr="00CF3C08" w:rsidRDefault="00423CD2" w:rsidP="00423CD2">
                  <w:pPr>
                    <w:jc w:val="left"/>
                    <w:rPr>
                      <w:rFonts w:cs="Arial"/>
                      <w:b/>
                      <w:bCs/>
                      <w:i/>
                      <w:iCs/>
                      <w:position w:val="-1"/>
                      <w:lang w:val="en-US"/>
                      <w:rPrChange w:id="424" w:author="jonathan pritchard" w:date="2023-09-27T07:22:00Z">
                        <w:rPr>
                          <w:rFonts w:cs="Arial"/>
                          <w:i/>
                          <w:iCs/>
                          <w:position w:val="-1"/>
                          <w:lang w:val="en-US"/>
                        </w:rPr>
                      </w:rPrChange>
                    </w:rPr>
                  </w:pPr>
                  <w:r w:rsidRPr="00CF3C08">
                    <w:rPr>
                      <w:rFonts w:cs="Arial"/>
                      <w:b/>
                      <w:bCs/>
                      <w:i/>
                      <w:iCs/>
                      <w:position w:val="-1"/>
                      <w:lang w:val="en-US"/>
                      <w:rPrChange w:id="425" w:author="jonathan pritchard" w:date="2023-09-27T07:22:00Z">
                        <w:rPr>
                          <w:rFonts w:cs="Arial"/>
                          <w:i/>
                          <w:iCs/>
                          <w:position w:val="-1"/>
                          <w:lang w:val="en-US"/>
                        </w:rPr>
                      </w:rPrChange>
                    </w:rPr>
                    <w:t xml:space="preserve">Portrayal Catalogue </w:t>
                  </w:r>
                </w:p>
              </w:tc>
              <w:tc>
                <w:tcPr>
                  <w:tcW w:w="3100" w:type="dxa"/>
                </w:tcPr>
                <w:p w14:paraId="6E0848BD" w14:textId="77777777" w:rsidR="00423CD2" w:rsidRPr="00CF3C08" w:rsidRDefault="00423CD2" w:rsidP="00423CD2">
                  <w:pPr>
                    <w:jc w:val="left"/>
                    <w:rPr>
                      <w:rFonts w:cs="Arial"/>
                      <w:b/>
                      <w:bCs/>
                      <w:i/>
                      <w:iCs/>
                      <w:position w:val="-1"/>
                      <w:lang w:val="en-US"/>
                      <w:rPrChange w:id="426" w:author="jonathan pritchard" w:date="2023-09-27T07:22:00Z">
                        <w:rPr>
                          <w:rFonts w:cs="Arial"/>
                          <w:i/>
                          <w:iCs/>
                          <w:position w:val="-1"/>
                          <w:lang w:val="en-US"/>
                        </w:rPr>
                      </w:rPrChange>
                    </w:rPr>
                  </w:pPr>
                  <w:r w:rsidRPr="00CF3C08">
                    <w:rPr>
                      <w:rFonts w:cs="Arial"/>
                      <w:b/>
                      <w:bCs/>
                      <w:i/>
                      <w:iCs/>
                      <w:position w:val="-1"/>
                      <w:lang w:val="en-US"/>
                      <w:rPrChange w:id="427" w:author="jonathan pritchard" w:date="2023-09-27T07:22:00Z">
                        <w:rPr>
                          <w:rFonts w:cs="Arial"/>
                          <w:i/>
                          <w:iCs/>
                          <w:position w:val="-1"/>
                          <w:lang w:val="en-US"/>
                        </w:rPr>
                      </w:rPrChange>
                    </w:rPr>
                    <w:t>S-101</w:t>
                  </w:r>
                </w:p>
              </w:tc>
              <w:tc>
                <w:tcPr>
                  <w:tcW w:w="3100" w:type="dxa"/>
                </w:tcPr>
                <w:p w14:paraId="4EDB7FBB" w14:textId="6EF05D4B" w:rsidR="00423CD2" w:rsidRPr="00A07A98" w:rsidRDefault="00D02CF7" w:rsidP="00423CD2">
                  <w:pPr>
                    <w:jc w:val="left"/>
                    <w:rPr>
                      <w:rFonts w:cs="Arial"/>
                      <w:b/>
                      <w:bCs/>
                      <w:i/>
                      <w:iCs/>
                      <w:position w:val="-1"/>
                      <w:highlight w:val="yellow"/>
                      <w:lang w:val="en-US"/>
                      <w:rPrChange w:id="428" w:author="jonathan pritchard" w:date="2023-12-14T17:49:00Z">
                        <w:rPr>
                          <w:rFonts w:cs="Arial"/>
                          <w:i/>
                          <w:iCs/>
                          <w:position w:val="-1"/>
                          <w:lang w:val="en-US"/>
                        </w:rPr>
                      </w:rPrChange>
                    </w:rPr>
                  </w:pPr>
                  <w:ins w:id="429" w:author="jonathan pritchard" w:date="2023-12-15T13:51:00Z">
                    <w:r>
                      <w:rPr>
                        <w:rFonts w:cs="Arial"/>
                        <w:b/>
                        <w:bCs/>
                        <w:i/>
                        <w:iCs/>
                        <w:position w:val="-1"/>
                        <w:highlight w:val="yellow"/>
                        <w:lang w:val="en-US"/>
                      </w:rPr>
                      <w:t>1.0.0</w:t>
                    </w:r>
                  </w:ins>
                  <w:del w:id="430" w:author="jonathan pritchard" w:date="2023-12-15T13:51:00Z">
                    <w:r w:rsidR="00423CD2" w:rsidRPr="00A07A98" w:rsidDel="00D02CF7">
                      <w:rPr>
                        <w:rFonts w:cs="Arial"/>
                        <w:b/>
                        <w:bCs/>
                        <w:i/>
                        <w:iCs/>
                        <w:position w:val="-1"/>
                        <w:highlight w:val="yellow"/>
                        <w:lang w:val="en-US"/>
                        <w:rPrChange w:id="431" w:author="jonathan pritchard" w:date="2023-12-14T17:49:00Z">
                          <w:rPr>
                            <w:rFonts w:cs="Arial"/>
                            <w:i/>
                            <w:iCs/>
                            <w:position w:val="-1"/>
                            <w:lang w:val="en-US"/>
                          </w:rPr>
                        </w:rPrChange>
                      </w:rPr>
                      <w:delText>X.Y.Z1 / yyyymmdd</w:delText>
                    </w:r>
                  </w:del>
                </w:p>
              </w:tc>
            </w:tr>
            <w:tr w:rsidR="00423CD2" w14:paraId="6C9F4999" w14:textId="77777777" w:rsidTr="00280DEE">
              <w:tc>
                <w:tcPr>
                  <w:tcW w:w="3100" w:type="dxa"/>
                </w:tcPr>
                <w:p w14:paraId="6254B276" w14:textId="47925D43" w:rsidR="00423CD2" w:rsidRPr="00CF3C08" w:rsidRDefault="00423CD2" w:rsidP="00423CD2">
                  <w:pPr>
                    <w:jc w:val="left"/>
                    <w:rPr>
                      <w:rFonts w:cs="Arial"/>
                      <w:b/>
                      <w:bCs/>
                      <w:i/>
                      <w:iCs/>
                      <w:position w:val="-1"/>
                      <w:lang w:val="en-US"/>
                      <w:rPrChange w:id="432" w:author="jonathan pritchard" w:date="2023-09-27T07:22:00Z">
                        <w:rPr>
                          <w:rFonts w:cs="Arial"/>
                          <w:i/>
                          <w:iCs/>
                          <w:position w:val="-1"/>
                          <w:lang w:val="en-US"/>
                        </w:rPr>
                      </w:rPrChange>
                    </w:rPr>
                  </w:pPr>
                  <w:r w:rsidRPr="00CF3C08">
                    <w:rPr>
                      <w:rFonts w:cs="Arial"/>
                      <w:b/>
                      <w:bCs/>
                      <w:i/>
                      <w:iCs/>
                      <w:position w:val="-1"/>
                      <w:lang w:val="en-US"/>
                      <w:rPrChange w:id="433" w:author="jonathan pritchard" w:date="2023-09-27T07:22:00Z">
                        <w:rPr>
                          <w:rFonts w:cs="Arial"/>
                          <w:i/>
                          <w:iCs/>
                          <w:position w:val="-1"/>
                          <w:lang w:val="en-US"/>
                        </w:rPr>
                      </w:rPrChange>
                    </w:rPr>
                    <w:t xml:space="preserve">Feature Catalogue </w:t>
                  </w:r>
                </w:p>
              </w:tc>
              <w:tc>
                <w:tcPr>
                  <w:tcW w:w="3100" w:type="dxa"/>
                </w:tcPr>
                <w:p w14:paraId="664F39D3" w14:textId="5510A371" w:rsidR="00423CD2" w:rsidRPr="00CF3C08" w:rsidRDefault="00423CD2" w:rsidP="00423CD2">
                  <w:pPr>
                    <w:jc w:val="left"/>
                    <w:rPr>
                      <w:rFonts w:cs="Arial"/>
                      <w:b/>
                      <w:bCs/>
                      <w:i/>
                      <w:iCs/>
                      <w:position w:val="-1"/>
                      <w:lang w:val="en-US"/>
                      <w:rPrChange w:id="434" w:author="jonathan pritchard" w:date="2023-09-27T07:22:00Z">
                        <w:rPr>
                          <w:rFonts w:cs="Arial"/>
                          <w:i/>
                          <w:iCs/>
                          <w:position w:val="-1"/>
                          <w:lang w:val="en-US"/>
                        </w:rPr>
                      </w:rPrChange>
                    </w:rPr>
                  </w:pPr>
                  <w:r w:rsidRPr="00CF3C08">
                    <w:rPr>
                      <w:rFonts w:cs="Arial"/>
                      <w:b/>
                      <w:bCs/>
                      <w:i/>
                      <w:iCs/>
                      <w:position w:val="-1"/>
                      <w:lang w:val="en-US"/>
                      <w:rPrChange w:id="435" w:author="jonathan pritchard" w:date="2023-09-27T07:22:00Z">
                        <w:rPr>
                          <w:rFonts w:cs="Arial"/>
                          <w:i/>
                          <w:iCs/>
                          <w:position w:val="-1"/>
                          <w:lang w:val="en-US"/>
                        </w:rPr>
                      </w:rPrChange>
                    </w:rPr>
                    <w:t>S-101</w:t>
                  </w:r>
                </w:p>
              </w:tc>
              <w:tc>
                <w:tcPr>
                  <w:tcW w:w="3100" w:type="dxa"/>
                </w:tcPr>
                <w:p w14:paraId="086A2F25" w14:textId="5056546E" w:rsidR="00423CD2" w:rsidRPr="00A07A98" w:rsidRDefault="00D02CF7" w:rsidP="00423CD2">
                  <w:pPr>
                    <w:jc w:val="left"/>
                    <w:rPr>
                      <w:rFonts w:cs="Arial"/>
                      <w:b/>
                      <w:bCs/>
                      <w:i/>
                      <w:iCs/>
                      <w:position w:val="-1"/>
                      <w:highlight w:val="yellow"/>
                      <w:lang w:val="en-US"/>
                      <w:rPrChange w:id="436" w:author="jonathan pritchard" w:date="2023-12-14T17:49:00Z">
                        <w:rPr>
                          <w:rFonts w:cs="Arial"/>
                          <w:i/>
                          <w:iCs/>
                          <w:position w:val="-1"/>
                          <w:lang w:val="en-US"/>
                        </w:rPr>
                      </w:rPrChange>
                    </w:rPr>
                  </w:pPr>
                  <w:ins w:id="437" w:author="jonathan pritchard" w:date="2023-12-15T13:51:00Z">
                    <w:r>
                      <w:rPr>
                        <w:rFonts w:cs="Arial"/>
                        <w:b/>
                        <w:bCs/>
                        <w:i/>
                        <w:iCs/>
                        <w:position w:val="-1"/>
                        <w:highlight w:val="yellow"/>
                        <w:lang w:val="en-US"/>
                      </w:rPr>
                      <w:t>1.1.0</w:t>
                    </w:r>
                  </w:ins>
                  <w:del w:id="438" w:author="jonathan pritchard" w:date="2023-12-15T13:51:00Z">
                    <w:r w:rsidR="00423CD2" w:rsidRPr="00A07A98" w:rsidDel="00D02CF7">
                      <w:rPr>
                        <w:rFonts w:cs="Arial"/>
                        <w:b/>
                        <w:bCs/>
                        <w:i/>
                        <w:iCs/>
                        <w:position w:val="-1"/>
                        <w:highlight w:val="yellow"/>
                        <w:lang w:val="en-US"/>
                        <w:rPrChange w:id="439" w:author="jonathan pritchard" w:date="2023-12-14T17:49:00Z">
                          <w:rPr>
                            <w:rFonts w:cs="Arial"/>
                            <w:i/>
                            <w:iCs/>
                            <w:position w:val="-1"/>
                            <w:lang w:val="en-US"/>
                          </w:rPr>
                        </w:rPrChange>
                      </w:rPr>
                      <w:delText>1.0.2/20220610</w:delText>
                    </w:r>
                  </w:del>
                </w:p>
              </w:tc>
            </w:tr>
            <w:tr w:rsidR="00423CD2" w14:paraId="31C4C47D" w14:textId="77777777" w:rsidTr="00280DEE">
              <w:tc>
                <w:tcPr>
                  <w:tcW w:w="3100" w:type="dxa"/>
                </w:tcPr>
                <w:p w14:paraId="35D76466" w14:textId="0ECA2E81" w:rsidR="00423CD2" w:rsidRPr="00CF3C08" w:rsidRDefault="00423CD2" w:rsidP="00423CD2">
                  <w:pPr>
                    <w:jc w:val="left"/>
                    <w:rPr>
                      <w:rFonts w:cs="Arial"/>
                      <w:b/>
                      <w:bCs/>
                      <w:i/>
                      <w:iCs/>
                      <w:position w:val="-1"/>
                      <w:lang w:val="en-US"/>
                      <w:rPrChange w:id="440" w:author="jonathan pritchard" w:date="2023-09-27T07:22:00Z">
                        <w:rPr>
                          <w:rFonts w:cs="Arial"/>
                          <w:i/>
                          <w:iCs/>
                          <w:position w:val="-1"/>
                          <w:lang w:val="en-US"/>
                        </w:rPr>
                      </w:rPrChange>
                    </w:rPr>
                  </w:pPr>
                  <w:r w:rsidRPr="00CF3C08">
                    <w:rPr>
                      <w:rFonts w:cs="Arial"/>
                      <w:b/>
                      <w:bCs/>
                      <w:i/>
                      <w:iCs/>
                      <w:position w:val="-1"/>
                      <w:lang w:val="en-US"/>
                      <w:rPrChange w:id="441" w:author="jonathan pritchard" w:date="2023-09-27T07:22:00Z">
                        <w:rPr>
                          <w:rFonts w:cs="Arial"/>
                          <w:i/>
                          <w:iCs/>
                          <w:position w:val="-1"/>
                          <w:lang w:val="en-US"/>
                        </w:rPr>
                      </w:rPrChange>
                    </w:rPr>
                    <w:t xml:space="preserve">Portrayal Catalogue </w:t>
                  </w:r>
                </w:p>
              </w:tc>
              <w:tc>
                <w:tcPr>
                  <w:tcW w:w="3100" w:type="dxa"/>
                </w:tcPr>
                <w:p w14:paraId="23337399" w14:textId="7D66CFB8" w:rsidR="00423CD2" w:rsidRPr="00CF3C08" w:rsidRDefault="00423CD2" w:rsidP="00423CD2">
                  <w:pPr>
                    <w:jc w:val="left"/>
                    <w:rPr>
                      <w:rFonts w:cs="Arial"/>
                      <w:b/>
                      <w:bCs/>
                      <w:i/>
                      <w:iCs/>
                      <w:position w:val="-1"/>
                      <w:lang w:val="en-US"/>
                      <w:rPrChange w:id="442" w:author="jonathan pritchard" w:date="2023-09-27T07:22:00Z">
                        <w:rPr>
                          <w:rFonts w:cs="Arial"/>
                          <w:i/>
                          <w:iCs/>
                          <w:position w:val="-1"/>
                          <w:lang w:val="en-US"/>
                        </w:rPr>
                      </w:rPrChange>
                    </w:rPr>
                  </w:pPr>
                  <w:r w:rsidRPr="00CF3C08">
                    <w:rPr>
                      <w:rFonts w:cs="Arial"/>
                      <w:b/>
                      <w:bCs/>
                      <w:i/>
                      <w:iCs/>
                      <w:position w:val="-1"/>
                      <w:lang w:val="en-US"/>
                      <w:rPrChange w:id="443" w:author="jonathan pritchard" w:date="2023-09-27T07:22:00Z">
                        <w:rPr>
                          <w:rFonts w:cs="Arial"/>
                          <w:i/>
                          <w:iCs/>
                          <w:position w:val="-1"/>
                          <w:lang w:val="en-US"/>
                        </w:rPr>
                      </w:rPrChange>
                    </w:rPr>
                    <w:t>S-101</w:t>
                  </w:r>
                </w:p>
              </w:tc>
              <w:tc>
                <w:tcPr>
                  <w:tcW w:w="3100" w:type="dxa"/>
                </w:tcPr>
                <w:p w14:paraId="07E6868F" w14:textId="66AEC953" w:rsidR="00423CD2" w:rsidRPr="00CF3C08" w:rsidRDefault="00D02CF7" w:rsidP="00423CD2">
                  <w:pPr>
                    <w:jc w:val="left"/>
                    <w:rPr>
                      <w:rFonts w:cs="Arial"/>
                      <w:b/>
                      <w:bCs/>
                      <w:i/>
                      <w:iCs/>
                      <w:position w:val="-1"/>
                      <w:lang w:val="en-US"/>
                      <w:rPrChange w:id="444" w:author="jonathan pritchard" w:date="2023-09-27T07:22:00Z">
                        <w:rPr>
                          <w:rFonts w:cs="Arial"/>
                          <w:i/>
                          <w:iCs/>
                          <w:position w:val="-1"/>
                          <w:lang w:val="en-US"/>
                        </w:rPr>
                      </w:rPrChange>
                    </w:rPr>
                  </w:pPr>
                  <w:ins w:id="445" w:author="jonathan pritchard" w:date="2023-12-15T13:51:00Z">
                    <w:r>
                      <w:rPr>
                        <w:rFonts w:cs="Arial"/>
                        <w:b/>
                        <w:bCs/>
                        <w:i/>
                        <w:iCs/>
                        <w:position w:val="-1"/>
                        <w:lang w:val="en-US"/>
                      </w:rPr>
                      <w:t>1.1.0</w:t>
                    </w:r>
                  </w:ins>
                  <w:del w:id="446" w:author="jonathan pritchard" w:date="2023-12-15T13:51:00Z">
                    <w:r w:rsidR="00423CD2" w:rsidRPr="00CF3C08" w:rsidDel="00D02CF7">
                      <w:rPr>
                        <w:rFonts w:cs="Arial"/>
                        <w:b/>
                        <w:bCs/>
                        <w:i/>
                        <w:iCs/>
                        <w:position w:val="-1"/>
                        <w:lang w:val="en-US"/>
                        <w:rPrChange w:id="447" w:author="jonathan pritchard" w:date="2023-09-27T07:22:00Z">
                          <w:rPr>
                            <w:rFonts w:cs="Arial"/>
                            <w:i/>
                            <w:iCs/>
                            <w:position w:val="-1"/>
                            <w:lang w:val="en-US"/>
                          </w:rPr>
                        </w:rPrChange>
                      </w:rPr>
                      <w:delText>X.Y.Z2 / yyyymmdd</w:delText>
                    </w:r>
                  </w:del>
                </w:p>
              </w:tc>
            </w:tr>
            <w:tr w:rsidR="00423CD2" w:rsidDel="007E4CF3" w14:paraId="0DF3FC86" w14:textId="13289DCA" w:rsidTr="00280DEE">
              <w:trPr>
                <w:del w:id="448" w:author="jonathan pritchard" w:date="2023-12-07T17:40:00Z"/>
              </w:trPr>
              <w:tc>
                <w:tcPr>
                  <w:tcW w:w="3100" w:type="dxa"/>
                </w:tcPr>
                <w:p w14:paraId="45A11049" w14:textId="5E97F3D9" w:rsidR="00423CD2" w:rsidRPr="00FF24F2" w:rsidDel="007E4CF3" w:rsidRDefault="00423CD2" w:rsidP="00423CD2">
                  <w:pPr>
                    <w:jc w:val="left"/>
                    <w:rPr>
                      <w:del w:id="449" w:author="jonathan pritchard" w:date="2023-12-07T17:40:00Z"/>
                      <w:rFonts w:cs="Arial"/>
                      <w:i/>
                      <w:iCs/>
                      <w:color w:val="F2F2F2" w:themeColor="background1" w:themeShade="F2"/>
                      <w:position w:val="-1"/>
                      <w:lang w:val="en-US"/>
                      <w:rPrChange w:id="450" w:author="jonathan pritchard" w:date="2023-10-05T15:05:00Z">
                        <w:rPr>
                          <w:del w:id="451" w:author="jonathan pritchard" w:date="2023-12-07T17:40:00Z"/>
                          <w:rFonts w:cs="Arial"/>
                          <w:i/>
                          <w:iCs/>
                          <w:position w:val="-1"/>
                          <w:lang w:val="en-US"/>
                        </w:rPr>
                      </w:rPrChange>
                    </w:rPr>
                  </w:pPr>
                  <w:del w:id="452" w:author="jonathan pritchard" w:date="2023-12-07T17:40:00Z">
                    <w:r w:rsidRPr="00FF24F2" w:rsidDel="007E4CF3">
                      <w:rPr>
                        <w:rFonts w:cs="Arial"/>
                        <w:i/>
                        <w:iCs/>
                        <w:color w:val="F2F2F2" w:themeColor="background1" w:themeShade="F2"/>
                        <w:position w:val="-1"/>
                        <w:lang w:val="en-US"/>
                        <w:rPrChange w:id="453" w:author="jonathan pritchard" w:date="2023-10-05T15:05:00Z">
                          <w:rPr>
                            <w:rFonts w:cs="Arial"/>
                            <w:i/>
                            <w:iCs/>
                            <w:position w:val="-1"/>
                            <w:lang w:val="en-US"/>
                          </w:rPr>
                        </w:rPrChange>
                      </w:rPr>
                      <w:delText xml:space="preserve">Interoperability Catalogue </w:delText>
                    </w:r>
                  </w:del>
                </w:p>
              </w:tc>
              <w:tc>
                <w:tcPr>
                  <w:tcW w:w="3100" w:type="dxa"/>
                </w:tcPr>
                <w:p w14:paraId="4EFAA719" w14:textId="0672BF73" w:rsidR="00423CD2" w:rsidRPr="00FF24F2" w:rsidDel="007E4CF3" w:rsidRDefault="00423CD2" w:rsidP="00423CD2">
                  <w:pPr>
                    <w:jc w:val="left"/>
                    <w:rPr>
                      <w:del w:id="454" w:author="jonathan pritchard" w:date="2023-12-07T17:40:00Z"/>
                      <w:rFonts w:cs="Arial"/>
                      <w:i/>
                      <w:iCs/>
                      <w:color w:val="F2F2F2" w:themeColor="background1" w:themeShade="F2"/>
                      <w:position w:val="-1"/>
                      <w:lang w:val="en-US"/>
                      <w:rPrChange w:id="455" w:author="jonathan pritchard" w:date="2023-10-05T15:05:00Z">
                        <w:rPr>
                          <w:del w:id="456" w:author="jonathan pritchard" w:date="2023-12-07T17:40:00Z"/>
                          <w:rFonts w:cs="Arial"/>
                          <w:i/>
                          <w:iCs/>
                          <w:position w:val="-1"/>
                          <w:lang w:val="en-US"/>
                        </w:rPr>
                      </w:rPrChange>
                    </w:rPr>
                  </w:pPr>
                </w:p>
              </w:tc>
              <w:tc>
                <w:tcPr>
                  <w:tcW w:w="3100" w:type="dxa"/>
                </w:tcPr>
                <w:p w14:paraId="00E9371D" w14:textId="301AE74F" w:rsidR="00423CD2" w:rsidRPr="00FF24F2" w:rsidDel="007E4CF3" w:rsidRDefault="00423CD2" w:rsidP="00423CD2">
                  <w:pPr>
                    <w:jc w:val="left"/>
                    <w:rPr>
                      <w:del w:id="457" w:author="jonathan pritchard" w:date="2023-12-07T17:40:00Z"/>
                      <w:rFonts w:cs="Arial"/>
                      <w:i/>
                      <w:iCs/>
                      <w:color w:val="F2F2F2" w:themeColor="background1" w:themeShade="F2"/>
                      <w:position w:val="-1"/>
                      <w:lang w:val="en-US"/>
                      <w:rPrChange w:id="458" w:author="jonathan pritchard" w:date="2023-10-05T15:05:00Z">
                        <w:rPr>
                          <w:del w:id="459" w:author="jonathan pritchard" w:date="2023-12-07T17:40:00Z"/>
                          <w:rFonts w:cs="Arial"/>
                          <w:i/>
                          <w:iCs/>
                          <w:position w:val="-1"/>
                          <w:lang w:val="en-US"/>
                        </w:rPr>
                      </w:rPrChange>
                    </w:rPr>
                  </w:pPr>
                  <w:del w:id="460" w:author="jonathan pritchard" w:date="2023-12-07T17:40:00Z">
                    <w:r w:rsidRPr="00FF24F2" w:rsidDel="007E4CF3">
                      <w:rPr>
                        <w:rFonts w:cs="Arial"/>
                        <w:i/>
                        <w:iCs/>
                        <w:color w:val="F2F2F2" w:themeColor="background1" w:themeShade="F2"/>
                        <w:position w:val="-1"/>
                        <w:lang w:val="en-US"/>
                        <w:rPrChange w:id="461" w:author="jonathan pritchard" w:date="2023-10-05T15:05:00Z">
                          <w:rPr>
                            <w:rFonts w:cs="Arial"/>
                            <w:i/>
                            <w:iCs/>
                            <w:position w:val="-1"/>
                            <w:lang w:val="en-US"/>
                          </w:rPr>
                        </w:rPrChange>
                      </w:rPr>
                      <w:delText>1.0.0 / yyyymmdd</w:delText>
                    </w:r>
                  </w:del>
                </w:p>
              </w:tc>
            </w:tr>
            <w:tr w:rsidR="00423CD2" w:rsidDel="007E4CF3" w14:paraId="744FD4D7" w14:textId="0D613350" w:rsidTr="00280DEE">
              <w:trPr>
                <w:del w:id="462" w:author="jonathan pritchard" w:date="2023-12-07T17:40:00Z"/>
              </w:trPr>
              <w:tc>
                <w:tcPr>
                  <w:tcW w:w="3100" w:type="dxa"/>
                </w:tcPr>
                <w:p w14:paraId="2B22C556" w14:textId="05C1F6F3" w:rsidR="00423CD2" w:rsidRPr="00FF24F2" w:rsidDel="007E4CF3" w:rsidRDefault="00423CD2" w:rsidP="00423CD2">
                  <w:pPr>
                    <w:jc w:val="left"/>
                    <w:rPr>
                      <w:del w:id="463" w:author="jonathan pritchard" w:date="2023-12-07T17:40:00Z"/>
                      <w:rFonts w:cs="Arial"/>
                      <w:i/>
                      <w:iCs/>
                      <w:color w:val="F2F2F2" w:themeColor="background1" w:themeShade="F2"/>
                      <w:position w:val="-1"/>
                      <w:lang w:val="en-US"/>
                      <w:rPrChange w:id="464" w:author="jonathan pritchard" w:date="2023-10-05T15:05:00Z">
                        <w:rPr>
                          <w:del w:id="465" w:author="jonathan pritchard" w:date="2023-12-07T17:40:00Z"/>
                          <w:rFonts w:cs="Arial"/>
                          <w:i/>
                          <w:iCs/>
                          <w:position w:val="-1"/>
                          <w:lang w:val="en-US"/>
                        </w:rPr>
                      </w:rPrChange>
                    </w:rPr>
                  </w:pPr>
                  <w:del w:id="466" w:author="jonathan pritchard" w:date="2023-12-07T17:40:00Z">
                    <w:r w:rsidRPr="00FF24F2" w:rsidDel="007E4CF3">
                      <w:rPr>
                        <w:rFonts w:cs="Arial"/>
                        <w:i/>
                        <w:iCs/>
                        <w:color w:val="F2F2F2" w:themeColor="background1" w:themeShade="F2"/>
                        <w:position w:val="-1"/>
                        <w:lang w:val="en-US"/>
                        <w:rPrChange w:id="467" w:author="jonathan pritchard" w:date="2023-10-05T15:05:00Z">
                          <w:rPr>
                            <w:rFonts w:cs="Arial"/>
                            <w:i/>
                            <w:iCs/>
                            <w:position w:val="-1"/>
                            <w:lang w:val="en-US"/>
                          </w:rPr>
                        </w:rPrChange>
                      </w:rPr>
                      <w:delText xml:space="preserve">Feature Catalogue </w:delText>
                    </w:r>
                  </w:del>
                </w:p>
              </w:tc>
              <w:tc>
                <w:tcPr>
                  <w:tcW w:w="3100" w:type="dxa"/>
                </w:tcPr>
                <w:p w14:paraId="6FF92D1D" w14:textId="08290D6F" w:rsidR="00423CD2" w:rsidRPr="00FF24F2" w:rsidDel="007E4CF3" w:rsidRDefault="00423CD2" w:rsidP="00423CD2">
                  <w:pPr>
                    <w:jc w:val="left"/>
                    <w:rPr>
                      <w:del w:id="468" w:author="jonathan pritchard" w:date="2023-12-07T17:40:00Z"/>
                      <w:rFonts w:cs="Arial"/>
                      <w:i/>
                      <w:iCs/>
                      <w:color w:val="F2F2F2" w:themeColor="background1" w:themeShade="F2"/>
                      <w:position w:val="-1"/>
                      <w:lang w:val="en-US"/>
                      <w:rPrChange w:id="469" w:author="jonathan pritchard" w:date="2023-10-05T15:05:00Z">
                        <w:rPr>
                          <w:del w:id="470" w:author="jonathan pritchard" w:date="2023-12-07T17:40:00Z"/>
                          <w:rFonts w:cs="Arial"/>
                          <w:i/>
                          <w:iCs/>
                          <w:position w:val="-1"/>
                          <w:lang w:val="en-US"/>
                        </w:rPr>
                      </w:rPrChange>
                    </w:rPr>
                  </w:pPr>
                  <w:del w:id="471" w:author="jonathan pritchard" w:date="2023-12-07T17:40:00Z">
                    <w:r w:rsidRPr="00FF24F2" w:rsidDel="007E4CF3">
                      <w:rPr>
                        <w:rFonts w:cs="Arial"/>
                        <w:i/>
                        <w:iCs/>
                        <w:color w:val="F2F2F2" w:themeColor="background1" w:themeShade="F2"/>
                        <w:position w:val="-1"/>
                        <w:lang w:val="en-US"/>
                        <w:rPrChange w:id="472" w:author="jonathan pritchard" w:date="2023-10-05T15:05:00Z">
                          <w:rPr>
                            <w:rFonts w:cs="Arial"/>
                            <w:i/>
                            <w:iCs/>
                            <w:position w:val="-1"/>
                            <w:lang w:val="en-US"/>
                          </w:rPr>
                        </w:rPrChange>
                      </w:rPr>
                      <w:delText>S-102</w:delText>
                    </w:r>
                  </w:del>
                </w:p>
              </w:tc>
              <w:tc>
                <w:tcPr>
                  <w:tcW w:w="3100" w:type="dxa"/>
                </w:tcPr>
                <w:p w14:paraId="45449D35" w14:textId="3C4DBD3A" w:rsidR="00423CD2" w:rsidRPr="00FF24F2" w:rsidDel="007E4CF3" w:rsidRDefault="00423CD2" w:rsidP="00423CD2">
                  <w:pPr>
                    <w:jc w:val="left"/>
                    <w:rPr>
                      <w:del w:id="473" w:author="jonathan pritchard" w:date="2023-12-07T17:40:00Z"/>
                      <w:rFonts w:cs="Arial"/>
                      <w:i/>
                      <w:iCs/>
                      <w:color w:val="F2F2F2" w:themeColor="background1" w:themeShade="F2"/>
                      <w:position w:val="-1"/>
                      <w:lang w:val="en-US"/>
                      <w:rPrChange w:id="474" w:author="jonathan pritchard" w:date="2023-10-05T15:05:00Z">
                        <w:rPr>
                          <w:del w:id="475" w:author="jonathan pritchard" w:date="2023-12-07T17:40:00Z"/>
                          <w:rFonts w:cs="Arial"/>
                          <w:i/>
                          <w:iCs/>
                          <w:position w:val="-1"/>
                          <w:lang w:val="en-US"/>
                        </w:rPr>
                      </w:rPrChange>
                    </w:rPr>
                  </w:pPr>
                  <w:del w:id="476" w:author="jonathan pritchard" w:date="2023-12-07T17:40:00Z">
                    <w:r w:rsidRPr="00FF24F2" w:rsidDel="007E4CF3">
                      <w:rPr>
                        <w:rFonts w:cs="Arial"/>
                        <w:i/>
                        <w:iCs/>
                        <w:color w:val="F2F2F2" w:themeColor="background1" w:themeShade="F2"/>
                        <w:position w:val="-1"/>
                        <w:lang w:val="en-US"/>
                        <w:rPrChange w:id="477" w:author="jonathan pritchard" w:date="2023-10-05T15:05:00Z">
                          <w:rPr>
                            <w:rFonts w:cs="Arial"/>
                            <w:i/>
                            <w:iCs/>
                            <w:position w:val="-1"/>
                            <w:lang w:val="en-US"/>
                          </w:rPr>
                        </w:rPrChange>
                      </w:rPr>
                      <w:delText>2.0.0 / yyyymmdd</w:delText>
                    </w:r>
                  </w:del>
                </w:p>
              </w:tc>
            </w:tr>
            <w:tr w:rsidR="00423CD2" w:rsidDel="007E4CF3" w14:paraId="451E87FB" w14:textId="5EF0EF22" w:rsidTr="00280DEE">
              <w:trPr>
                <w:del w:id="478" w:author="jonathan pritchard" w:date="2023-12-07T17:40:00Z"/>
              </w:trPr>
              <w:tc>
                <w:tcPr>
                  <w:tcW w:w="3100" w:type="dxa"/>
                </w:tcPr>
                <w:p w14:paraId="35A52D19" w14:textId="701D04B0" w:rsidR="00423CD2" w:rsidRPr="00FF24F2" w:rsidDel="007E4CF3" w:rsidRDefault="00423CD2" w:rsidP="00423CD2">
                  <w:pPr>
                    <w:jc w:val="left"/>
                    <w:rPr>
                      <w:del w:id="479" w:author="jonathan pritchard" w:date="2023-12-07T17:40:00Z"/>
                      <w:rFonts w:cs="Arial"/>
                      <w:i/>
                      <w:iCs/>
                      <w:color w:val="F2F2F2" w:themeColor="background1" w:themeShade="F2"/>
                      <w:position w:val="-1"/>
                      <w:lang w:val="en-US"/>
                      <w:rPrChange w:id="480" w:author="jonathan pritchard" w:date="2023-10-05T15:05:00Z">
                        <w:rPr>
                          <w:del w:id="481" w:author="jonathan pritchard" w:date="2023-12-07T17:40:00Z"/>
                          <w:rFonts w:cs="Arial"/>
                          <w:i/>
                          <w:iCs/>
                          <w:position w:val="-1"/>
                          <w:lang w:val="en-US"/>
                        </w:rPr>
                      </w:rPrChange>
                    </w:rPr>
                  </w:pPr>
                  <w:del w:id="482" w:author="jonathan pritchard" w:date="2023-12-07T17:40:00Z">
                    <w:r w:rsidRPr="00FF24F2" w:rsidDel="007E4CF3">
                      <w:rPr>
                        <w:rFonts w:cs="Arial"/>
                        <w:i/>
                        <w:iCs/>
                        <w:color w:val="F2F2F2" w:themeColor="background1" w:themeShade="F2"/>
                        <w:position w:val="-1"/>
                        <w:lang w:val="en-US"/>
                        <w:rPrChange w:id="483" w:author="jonathan pritchard" w:date="2023-10-05T15:05:00Z">
                          <w:rPr>
                            <w:rFonts w:cs="Arial"/>
                            <w:i/>
                            <w:iCs/>
                            <w:position w:val="-1"/>
                            <w:lang w:val="en-US"/>
                          </w:rPr>
                        </w:rPrChange>
                      </w:rPr>
                      <w:delText xml:space="preserve">Portrayal Catalogue </w:delText>
                    </w:r>
                  </w:del>
                </w:p>
              </w:tc>
              <w:tc>
                <w:tcPr>
                  <w:tcW w:w="3100" w:type="dxa"/>
                </w:tcPr>
                <w:p w14:paraId="1CBFEEA0" w14:textId="3D2BB3F8" w:rsidR="00423CD2" w:rsidRPr="00FF24F2" w:rsidDel="007E4CF3" w:rsidRDefault="00423CD2" w:rsidP="00423CD2">
                  <w:pPr>
                    <w:jc w:val="left"/>
                    <w:rPr>
                      <w:del w:id="484" w:author="jonathan pritchard" w:date="2023-12-07T17:40:00Z"/>
                      <w:rFonts w:cs="Arial"/>
                      <w:i/>
                      <w:iCs/>
                      <w:color w:val="F2F2F2" w:themeColor="background1" w:themeShade="F2"/>
                      <w:position w:val="-1"/>
                      <w:lang w:val="en-US"/>
                      <w:rPrChange w:id="485" w:author="jonathan pritchard" w:date="2023-10-05T15:05:00Z">
                        <w:rPr>
                          <w:del w:id="486" w:author="jonathan pritchard" w:date="2023-12-07T17:40:00Z"/>
                          <w:rFonts w:cs="Arial"/>
                          <w:i/>
                          <w:iCs/>
                          <w:position w:val="-1"/>
                          <w:lang w:val="en-US"/>
                        </w:rPr>
                      </w:rPrChange>
                    </w:rPr>
                  </w:pPr>
                  <w:del w:id="487" w:author="jonathan pritchard" w:date="2023-12-07T17:40:00Z">
                    <w:r w:rsidRPr="00FF24F2" w:rsidDel="007E4CF3">
                      <w:rPr>
                        <w:rFonts w:cs="Arial"/>
                        <w:i/>
                        <w:iCs/>
                        <w:color w:val="F2F2F2" w:themeColor="background1" w:themeShade="F2"/>
                        <w:position w:val="-1"/>
                        <w:lang w:val="en-US"/>
                        <w:rPrChange w:id="488" w:author="jonathan pritchard" w:date="2023-10-05T15:05:00Z">
                          <w:rPr>
                            <w:rFonts w:cs="Arial"/>
                            <w:i/>
                            <w:iCs/>
                            <w:position w:val="-1"/>
                            <w:lang w:val="en-US"/>
                          </w:rPr>
                        </w:rPrChange>
                      </w:rPr>
                      <w:delText>S-102</w:delText>
                    </w:r>
                  </w:del>
                </w:p>
              </w:tc>
              <w:tc>
                <w:tcPr>
                  <w:tcW w:w="3100" w:type="dxa"/>
                </w:tcPr>
                <w:p w14:paraId="0A32421A" w14:textId="3FE568C4" w:rsidR="00423CD2" w:rsidRPr="00FF24F2" w:rsidDel="007E4CF3" w:rsidRDefault="00423CD2" w:rsidP="00423CD2">
                  <w:pPr>
                    <w:jc w:val="left"/>
                    <w:rPr>
                      <w:del w:id="489" w:author="jonathan pritchard" w:date="2023-12-07T17:40:00Z"/>
                      <w:rFonts w:cs="Arial"/>
                      <w:i/>
                      <w:iCs/>
                      <w:color w:val="F2F2F2" w:themeColor="background1" w:themeShade="F2"/>
                      <w:position w:val="-1"/>
                      <w:lang w:val="en-US"/>
                      <w:rPrChange w:id="490" w:author="jonathan pritchard" w:date="2023-10-05T15:05:00Z">
                        <w:rPr>
                          <w:del w:id="491" w:author="jonathan pritchard" w:date="2023-12-07T17:40:00Z"/>
                          <w:rFonts w:cs="Arial"/>
                          <w:i/>
                          <w:iCs/>
                          <w:position w:val="-1"/>
                          <w:lang w:val="en-US"/>
                        </w:rPr>
                      </w:rPrChange>
                    </w:rPr>
                  </w:pPr>
                  <w:del w:id="492" w:author="jonathan pritchard" w:date="2023-12-07T17:40:00Z">
                    <w:r w:rsidRPr="00FF24F2" w:rsidDel="007E4CF3">
                      <w:rPr>
                        <w:rFonts w:cs="Arial"/>
                        <w:i/>
                        <w:iCs/>
                        <w:color w:val="F2F2F2" w:themeColor="background1" w:themeShade="F2"/>
                        <w:position w:val="-1"/>
                        <w:lang w:val="en-US"/>
                        <w:rPrChange w:id="493" w:author="jonathan pritchard" w:date="2023-10-05T15:05:00Z">
                          <w:rPr>
                            <w:rFonts w:cs="Arial"/>
                            <w:i/>
                            <w:iCs/>
                            <w:position w:val="-1"/>
                            <w:lang w:val="en-US"/>
                          </w:rPr>
                        </w:rPrChange>
                      </w:rPr>
                      <w:delText>2.0.0 / yyyymmdd</w:delText>
                    </w:r>
                  </w:del>
                </w:p>
              </w:tc>
            </w:tr>
            <w:tr w:rsidR="00423CD2" w:rsidDel="007E4CF3" w14:paraId="072C6181" w14:textId="37E537B0" w:rsidTr="00280DEE">
              <w:trPr>
                <w:del w:id="494" w:author="jonathan pritchard" w:date="2023-12-07T17:40:00Z"/>
              </w:trPr>
              <w:tc>
                <w:tcPr>
                  <w:tcW w:w="3100" w:type="dxa"/>
                </w:tcPr>
                <w:p w14:paraId="3F538C4A" w14:textId="594BA1A4" w:rsidR="00423CD2" w:rsidRPr="00FF24F2" w:rsidDel="007E4CF3" w:rsidRDefault="00423CD2" w:rsidP="00423CD2">
                  <w:pPr>
                    <w:jc w:val="left"/>
                    <w:rPr>
                      <w:del w:id="495" w:author="jonathan pritchard" w:date="2023-12-07T17:40:00Z"/>
                      <w:rFonts w:cs="Arial"/>
                      <w:i/>
                      <w:iCs/>
                      <w:color w:val="F2F2F2" w:themeColor="background1" w:themeShade="F2"/>
                      <w:position w:val="-1"/>
                      <w:lang w:val="en-US"/>
                      <w:rPrChange w:id="496" w:author="jonathan pritchard" w:date="2023-10-05T15:05:00Z">
                        <w:rPr>
                          <w:del w:id="497" w:author="jonathan pritchard" w:date="2023-12-07T17:40:00Z"/>
                          <w:rFonts w:cs="Arial"/>
                          <w:i/>
                          <w:iCs/>
                          <w:position w:val="-1"/>
                          <w:lang w:val="en-US"/>
                        </w:rPr>
                      </w:rPrChange>
                    </w:rPr>
                  </w:pPr>
                  <w:del w:id="498" w:author="jonathan pritchard" w:date="2023-12-07T17:40:00Z">
                    <w:r w:rsidRPr="00FF24F2" w:rsidDel="007E4CF3">
                      <w:rPr>
                        <w:rFonts w:cs="Arial"/>
                        <w:i/>
                        <w:iCs/>
                        <w:color w:val="F2F2F2" w:themeColor="background1" w:themeShade="F2"/>
                        <w:position w:val="-1"/>
                        <w:lang w:val="en-US"/>
                        <w:rPrChange w:id="499" w:author="jonathan pritchard" w:date="2023-10-05T15:05:00Z">
                          <w:rPr>
                            <w:rFonts w:cs="Arial"/>
                            <w:i/>
                            <w:iCs/>
                            <w:position w:val="-1"/>
                            <w:lang w:val="en-US"/>
                          </w:rPr>
                        </w:rPrChange>
                      </w:rPr>
                      <w:delText xml:space="preserve">Feature Catalogue </w:delText>
                    </w:r>
                  </w:del>
                </w:p>
              </w:tc>
              <w:tc>
                <w:tcPr>
                  <w:tcW w:w="3100" w:type="dxa"/>
                </w:tcPr>
                <w:p w14:paraId="0339C023" w14:textId="1938847E" w:rsidR="00423CD2" w:rsidRPr="00FF24F2" w:rsidDel="007E4CF3" w:rsidRDefault="00423CD2" w:rsidP="00423CD2">
                  <w:pPr>
                    <w:jc w:val="left"/>
                    <w:rPr>
                      <w:del w:id="500" w:author="jonathan pritchard" w:date="2023-12-07T17:40:00Z"/>
                      <w:rFonts w:cs="Arial"/>
                      <w:i/>
                      <w:iCs/>
                      <w:color w:val="F2F2F2" w:themeColor="background1" w:themeShade="F2"/>
                      <w:position w:val="-1"/>
                      <w:lang w:val="en-US"/>
                      <w:rPrChange w:id="501" w:author="jonathan pritchard" w:date="2023-10-05T15:05:00Z">
                        <w:rPr>
                          <w:del w:id="502" w:author="jonathan pritchard" w:date="2023-12-07T17:40:00Z"/>
                          <w:rFonts w:cs="Arial"/>
                          <w:i/>
                          <w:iCs/>
                          <w:position w:val="-1"/>
                          <w:lang w:val="en-US"/>
                        </w:rPr>
                      </w:rPrChange>
                    </w:rPr>
                  </w:pPr>
                  <w:del w:id="503" w:author="jonathan pritchard" w:date="2023-12-07T17:40:00Z">
                    <w:r w:rsidRPr="00FF24F2" w:rsidDel="007E4CF3">
                      <w:rPr>
                        <w:rFonts w:cs="Arial"/>
                        <w:i/>
                        <w:iCs/>
                        <w:color w:val="F2F2F2" w:themeColor="background1" w:themeShade="F2"/>
                        <w:position w:val="-1"/>
                        <w:lang w:val="en-US"/>
                        <w:rPrChange w:id="504" w:author="jonathan pritchard" w:date="2023-10-05T15:05:00Z">
                          <w:rPr>
                            <w:rFonts w:cs="Arial"/>
                            <w:i/>
                            <w:iCs/>
                            <w:position w:val="-1"/>
                            <w:lang w:val="en-US"/>
                          </w:rPr>
                        </w:rPrChange>
                      </w:rPr>
                      <w:delText>S-104</w:delText>
                    </w:r>
                  </w:del>
                </w:p>
              </w:tc>
              <w:tc>
                <w:tcPr>
                  <w:tcW w:w="3100" w:type="dxa"/>
                </w:tcPr>
                <w:p w14:paraId="598CBC9B" w14:textId="288CAD68" w:rsidR="00423CD2" w:rsidRPr="00FF24F2" w:rsidDel="007E4CF3" w:rsidRDefault="00423CD2" w:rsidP="00423CD2">
                  <w:pPr>
                    <w:jc w:val="left"/>
                    <w:rPr>
                      <w:del w:id="505" w:author="jonathan pritchard" w:date="2023-12-07T17:40:00Z"/>
                      <w:rFonts w:cs="Arial"/>
                      <w:i/>
                      <w:iCs/>
                      <w:color w:val="F2F2F2" w:themeColor="background1" w:themeShade="F2"/>
                      <w:position w:val="-1"/>
                      <w:lang w:val="en-US"/>
                      <w:rPrChange w:id="506" w:author="jonathan pritchard" w:date="2023-10-05T15:05:00Z">
                        <w:rPr>
                          <w:del w:id="507" w:author="jonathan pritchard" w:date="2023-12-07T17:40:00Z"/>
                          <w:rFonts w:cs="Arial"/>
                          <w:i/>
                          <w:iCs/>
                          <w:position w:val="-1"/>
                          <w:lang w:val="en-US"/>
                        </w:rPr>
                      </w:rPrChange>
                    </w:rPr>
                  </w:pPr>
                  <w:del w:id="508" w:author="jonathan pritchard" w:date="2023-12-07T17:40:00Z">
                    <w:r w:rsidRPr="00FF24F2" w:rsidDel="007E4CF3">
                      <w:rPr>
                        <w:rFonts w:cs="Arial"/>
                        <w:i/>
                        <w:iCs/>
                        <w:color w:val="F2F2F2" w:themeColor="background1" w:themeShade="F2"/>
                        <w:position w:val="-1"/>
                        <w:lang w:val="en-US"/>
                        <w:rPrChange w:id="509" w:author="jonathan pritchard" w:date="2023-10-05T15:05:00Z">
                          <w:rPr>
                            <w:rFonts w:cs="Arial"/>
                            <w:i/>
                            <w:iCs/>
                            <w:position w:val="-1"/>
                            <w:lang w:val="en-US"/>
                          </w:rPr>
                        </w:rPrChange>
                      </w:rPr>
                      <w:delText>2.0.0 / yyyymmdd</w:delText>
                    </w:r>
                  </w:del>
                </w:p>
              </w:tc>
            </w:tr>
            <w:tr w:rsidR="00423CD2" w:rsidDel="007E4CF3" w14:paraId="69D16AAF" w14:textId="2C07FC29" w:rsidTr="00280DEE">
              <w:trPr>
                <w:del w:id="510" w:author="jonathan pritchard" w:date="2023-12-07T17:40:00Z"/>
              </w:trPr>
              <w:tc>
                <w:tcPr>
                  <w:tcW w:w="3100" w:type="dxa"/>
                </w:tcPr>
                <w:p w14:paraId="4CA53827" w14:textId="6EEF796C" w:rsidR="00423CD2" w:rsidRPr="00FF24F2" w:rsidDel="007E4CF3" w:rsidRDefault="00423CD2" w:rsidP="00423CD2">
                  <w:pPr>
                    <w:jc w:val="left"/>
                    <w:rPr>
                      <w:del w:id="511" w:author="jonathan pritchard" w:date="2023-12-07T17:40:00Z"/>
                      <w:rFonts w:cs="Arial"/>
                      <w:i/>
                      <w:iCs/>
                      <w:color w:val="F2F2F2" w:themeColor="background1" w:themeShade="F2"/>
                      <w:position w:val="-1"/>
                      <w:lang w:val="en-US"/>
                      <w:rPrChange w:id="512" w:author="jonathan pritchard" w:date="2023-10-05T15:05:00Z">
                        <w:rPr>
                          <w:del w:id="513" w:author="jonathan pritchard" w:date="2023-12-07T17:40:00Z"/>
                          <w:rFonts w:cs="Arial"/>
                          <w:i/>
                          <w:iCs/>
                          <w:position w:val="-1"/>
                          <w:lang w:val="en-US"/>
                        </w:rPr>
                      </w:rPrChange>
                    </w:rPr>
                  </w:pPr>
                  <w:del w:id="514" w:author="jonathan pritchard" w:date="2023-12-07T17:40:00Z">
                    <w:r w:rsidRPr="00FF24F2" w:rsidDel="007E4CF3">
                      <w:rPr>
                        <w:rFonts w:cs="Arial"/>
                        <w:i/>
                        <w:iCs/>
                        <w:color w:val="F2F2F2" w:themeColor="background1" w:themeShade="F2"/>
                        <w:position w:val="-1"/>
                        <w:lang w:val="en-US"/>
                        <w:rPrChange w:id="515" w:author="jonathan pritchard" w:date="2023-10-05T15:05:00Z">
                          <w:rPr>
                            <w:rFonts w:cs="Arial"/>
                            <w:i/>
                            <w:iCs/>
                            <w:position w:val="-1"/>
                            <w:lang w:val="en-US"/>
                          </w:rPr>
                        </w:rPrChange>
                      </w:rPr>
                      <w:delText xml:space="preserve">Portrayal Catalogue </w:delText>
                    </w:r>
                  </w:del>
                </w:p>
              </w:tc>
              <w:tc>
                <w:tcPr>
                  <w:tcW w:w="3100" w:type="dxa"/>
                </w:tcPr>
                <w:p w14:paraId="79680309" w14:textId="7421500E" w:rsidR="00423CD2" w:rsidRPr="00FF24F2" w:rsidDel="007E4CF3" w:rsidRDefault="00423CD2" w:rsidP="00423CD2">
                  <w:pPr>
                    <w:jc w:val="left"/>
                    <w:rPr>
                      <w:del w:id="516" w:author="jonathan pritchard" w:date="2023-12-07T17:40:00Z"/>
                      <w:rFonts w:cs="Arial"/>
                      <w:i/>
                      <w:iCs/>
                      <w:color w:val="F2F2F2" w:themeColor="background1" w:themeShade="F2"/>
                      <w:position w:val="-1"/>
                      <w:lang w:val="en-US"/>
                      <w:rPrChange w:id="517" w:author="jonathan pritchard" w:date="2023-10-05T15:05:00Z">
                        <w:rPr>
                          <w:del w:id="518" w:author="jonathan pritchard" w:date="2023-12-07T17:40:00Z"/>
                          <w:rFonts w:cs="Arial"/>
                          <w:i/>
                          <w:iCs/>
                          <w:position w:val="-1"/>
                          <w:lang w:val="en-US"/>
                        </w:rPr>
                      </w:rPrChange>
                    </w:rPr>
                  </w:pPr>
                  <w:del w:id="519" w:author="jonathan pritchard" w:date="2023-12-07T17:40:00Z">
                    <w:r w:rsidRPr="00FF24F2" w:rsidDel="007E4CF3">
                      <w:rPr>
                        <w:rFonts w:cs="Arial"/>
                        <w:i/>
                        <w:iCs/>
                        <w:color w:val="F2F2F2" w:themeColor="background1" w:themeShade="F2"/>
                        <w:position w:val="-1"/>
                        <w:lang w:val="en-US"/>
                        <w:rPrChange w:id="520" w:author="jonathan pritchard" w:date="2023-10-05T15:05:00Z">
                          <w:rPr>
                            <w:rFonts w:cs="Arial"/>
                            <w:i/>
                            <w:iCs/>
                            <w:position w:val="-1"/>
                            <w:lang w:val="en-US"/>
                          </w:rPr>
                        </w:rPrChange>
                      </w:rPr>
                      <w:delText>S-104</w:delText>
                    </w:r>
                  </w:del>
                </w:p>
              </w:tc>
              <w:tc>
                <w:tcPr>
                  <w:tcW w:w="3100" w:type="dxa"/>
                </w:tcPr>
                <w:p w14:paraId="26496C6D" w14:textId="241746E8" w:rsidR="00423CD2" w:rsidRPr="00FF24F2" w:rsidDel="007E4CF3" w:rsidRDefault="00423CD2" w:rsidP="00423CD2">
                  <w:pPr>
                    <w:jc w:val="left"/>
                    <w:rPr>
                      <w:del w:id="521" w:author="jonathan pritchard" w:date="2023-12-07T17:40:00Z"/>
                      <w:rFonts w:cs="Arial"/>
                      <w:i/>
                      <w:iCs/>
                      <w:color w:val="F2F2F2" w:themeColor="background1" w:themeShade="F2"/>
                      <w:position w:val="-1"/>
                      <w:lang w:val="en-US"/>
                      <w:rPrChange w:id="522" w:author="jonathan pritchard" w:date="2023-10-05T15:05:00Z">
                        <w:rPr>
                          <w:del w:id="523" w:author="jonathan pritchard" w:date="2023-12-07T17:40:00Z"/>
                          <w:rFonts w:cs="Arial"/>
                          <w:i/>
                          <w:iCs/>
                          <w:position w:val="-1"/>
                          <w:lang w:val="en-US"/>
                        </w:rPr>
                      </w:rPrChange>
                    </w:rPr>
                  </w:pPr>
                  <w:del w:id="524" w:author="jonathan pritchard" w:date="2023-12-07T17:40:00Z">
                    <w:r w:rsidRPr="00FF24F2" w:rsidDel="007E4CF3">
                      <w:rPr>
                        <w:rFonts w:cs="Arial"/>
                        <w:i/>
                        <w:iCs/>
                        <w:color w:val="F2F2F2" w:themeColor="background1" w:themeShade="F2"/>
                        <w:position w:val="-1"/>
                        <w:lang w:val="en-US"/>
                        <w:rPrChange w:id="525" w:author="jonathan pritchard" w:date="2023-10-05T15:05:00Z">
                          <w:rPr>
                            <w:rFonts w:cs="Arial"/>
                            <w:i/>
                            <w:iCs/>
                            <w:position w:val="-1"/>
                            <w:lang w:val="en-US"/>
                          </w:rPr>
                        </w:rPrChange>
                      </w:rPr>
                      <w:delText>2.0.0 / yyyymmdd</w:delText>
                    </w:r>
                  </w:del>
                </w:p>
              </w:tc>
            </w:tr>
            <w:tr w:rsidR="00423CD2" w:rsidDel="007E4CF3" w14:paraId="61A8CC5C" w14:textId="04CBDC55" w:rsidTr="00280DEE">
              <w:trPr>
                <w:del w:id="526" w:author="jonathan pritchard" w:date="2023-12-07T17:40:00Z"/>
              </w:trPr>
              <w:tc>
                <w:tcPr>
                  <w:tcW w:w="3100" w:type="dxa"/>
                </w:tcPr>
                <w:p w14:paraId="2A3EAB72" w14:textId="3EA3D981" w:rsidR="00423CD2" w:rsidRPr="00FF24F2" w:rsidDel="007E4CF3" w:rsidRDefault="00423CD2" w:rsidP="00423CD2">
                  <w:pPr>
                    <w:jc w:val="left"/>
                    <w:rPr>
                      <w:del w:id="527" w:author="jonathan pritchard" w:date="2023-12-07T17:40:00Z"/>
                      <w:rFonts w:cs="Arial"/>
                      <w:i/>
                      <w:iCs/>
                      <w:color w:val="F2F2F2" w:themeColor="background1" w:themeShade="F2"/>
                      <w:position w:val="-1"/>
                      <w:lang w:val="en-US"/>
                      <w:rPrChange w:id="528" w:author="jonathan pritchard" w:date="2023-10-05T15:05:00Z">
                        <w:rPr>
                          <w:del w:id="529" w:author="jonathan pritchard" w:date="2023-12-07T17:40:00Z"/>
                          <w:rFonts w:cs="Arial"/>
                          <w:i/>
                          <w:iCs/>
                          <w:position w:val="-1"/>
                          <w:lang w:val="en-US"/>
                        </w:rPr>
                      </w:rPrChange>
                    </w:rPr>
                  </w:pPr>
                  <w:del w:id="530" w:author="jonathan pritchard" w:date="2023-12-07T17:40:00Z">
                    <w:r w:rsidRPr="00FF24F2" w:rsidDel="007E4CF3">
                      <w:rPr>
                        <w:rFonts w:cs="Arial"/>
                        <w:i/>
                        <w:iCs/>
                        <w:color w:val="F2F2F2" w:themeColor="background1" w:themeShade="F2"/>
                        <w:position w:val="-1"/>
                        <w:lang w:val="en-US"/>
                        <w:rPrChange w:id="531" w:author="jonathan pritchard" w:date="2023-10-05T15:05:00Z">
                          <w:rPr>
                            <w:rFonts w:cs="Arial"/>
                            <w:i/>
                            <w:iCs/>
                            <w:position w:val="-1"/>
                            <w:lang w:val="en-US"/>
                          </w:rPr>
                        </w:rPrChange>
                      </w:rPr>
                      <w:delText xml:space="preserve">Feature Catalogue </w:delText>
                    </w:r>
                  </w:del>
                </w:p>
              </w:tc>
              <w:tc>
                <w:tcPr>
                  <w:tcW w:w="3100" w:type="dxa"/>
                </w:tcPr>
                <w:p w14:paraId="41440EA1" w14:textId="47537B69" w:rsidR="00423CD2" w:rsidRPr="00FF24F2" w:rsidDel="007E4CF3" w:rsidRDefault="00423CD2" w:rsidP="00423CD2">
                  <w:pPr>
                    <w:jc w:val="left"/>
                    <w:rPr>
                      <w:del w:id="532" w:author="jonathan pritchard" w:date="2023-12-07T17:40:00Z"/>
                      <w:rFonts w:cs="Arial"/>
                      <w:i/>
                      <w:iCs/>
                      <w:color w:val="F2F2F2" w:themeColor="background1" w:themeShade="F2"/>
                      <w:position w:val="-1"/>
                      <w:lang w:val="en-US"/>
                      <w:rPrChange w:id="533" w:author="jonathan pritchard" w:date="2023-10-05T15:05:00Z">
                        <w:rPr>
                          <w:del w:id="534" w:author="jonathan pritchard" w:date="2023-12-07T17:40:00Z"/>
                          <w:rFonts w:cs="Arial"/>
                          <w:i/>
                          <w:iCs/>
                          <w:position w:val="-1"/>
                          <w:lang w:val="en-US"/>
                        </w:rPr>
                      </w:rPrChange>
                    </w:rPr>
                  </w:pPr>
                  <w:del w:id="535" w:author="jonathan pritchard" w:date="2023-12-07T17:40:00Z">
                    <w:r w:rsidRPr="00FF24F2" w:rsidDel="007E4CF3">
                      <w:rPr>
                        <w:rFonts w:cs="Arial"/>
                        <w:i/>
                        <w:iCs/>
                        <w:color w:val="F2F2F2" w:themeColor="background1" w:themeShade="F2"/>
                        <w:position w:val="-1"/>
                        <w:lang w:val="en-US"/>
                        <w:rPrChange w:id="536" w:author="jonathan pritchard" w:date="2023-10-05T15:05:00Z">
                          <w:rPr>
                            <w:rFonts w:cs="Arial"/>
                            <w:i/>
                            <w:iCs/>
                            <w:position w:val="-1"/>
                            <w:lang w:val="en-US"/>
                          </w:rPr>
                        </w:rPrChange>
                      </w:rPr>
                      <w:delText>S-111</w:delText>
                    </w:r>
                  </w:del>
                </w:p>
              </w:tc>
              <w:tc>
                <w:tcPr>
                  <w:tcW w:w="3100" w:type="dxa"/>
                </w:tcPr>
                <w:p w14:paraId="6AF204A3" w14:textId="1A4C8660" w:rsidR="00423CD2" w:rsidRPr="00FF24F2" w:rsidDel="007E4CF3" w:rsidRDefault="00423CD2" w:rsidP="00423CD2">
                  <w:pPr>
                    <w:jc w:val="left"/>
                    <w:rPr>
                      <w:del w:id="537" w:author="jonathan pritchard" w:date="2023-12-07T17:40:00Z"/>
                      <w:rFonts w:cs="Arial"/>
                      <w:i/>
                      <w:iCs/>
                      <w:color w:val="F2F2F2" w:themeColor="background1" w:themeShade="F2"/>
                      <w:position w:val="-1"/>
                      <w:lang w:val="en-US"/>
                      <w:rPrChange w:id="538" w:author="jonathan pritchard" w:date="2023-10-05T15:05:00Z">
                        <w:rPr>
                          <w:del w:id="539" w:author="jonathan pritchard" w:date="2023-12-07T17:40:00Z"/>
                          <w:rFonts w:cs="Arial"/>
                          <w:i/>
                          <w:iCs/>
                          <w:position w:val="-1"/>
                          <w:lang w:val="en-US"/>
                        </w:rPr>
                      </w:rPrChange>
                    </w:rPr>
                  </w:pPr>
                  <w:del w:id="540" w:author="jonathan pritchard" w:date="2023-12-07T17:40:00Z">
                    <w:r w:rsidRPr="00FF24F2" w:rsidDel="007E4CF3">
                      <w:rPr>
                        <w:rFonts w:cs="Arial"/>
                        <w:i/>
                        <w:iCs/>
                        <w:color w:val="F2F2F2" w:themeColor="background1" w:themeShade="F2"/>
                        <w:position w:val="-1"/>
                        <w:lang w:val="en-US"/>
                        <w:rPrChange w:id="541" w:author="jonathan pritchard" w:date="2023-10-05T15:05:00Z">
                          <w:rPr>
                            <w:rFonts w:cs="Arial"/>
                            <w:i/>
                            <w:iCs/>
                            <w:position w:val="-1"/>
                            <w:lang w:val="en-US"/>
                          </w:rPr>
                        </w:rPrChange>
                      </w:rPr>
                      <w:delText>2.0.0 / yyyymmdd</w:delText>
                    </w:r>
                  </w:del>
                </w:p>
              </w:tc>
            </w:tr>
            <w:tr w:rsidR="00423CD2" w:rsidDel="007E4CF3" w14:paraId="78D29DD8" w14:textId="0ADCF5ED" w:rsidTr="00280DEE">
              <w:trPr>
                <w:del w:id="542" w:author="jonathan pritchard" w:date="2023-12-07T17:40:00Z"/>
              </w:trPr>
              <w:tc>
                <w:tcPr>
                  <w:tcW w:w="3100" w:type="dxa"/>
                </w:tcPr>
                <w:p w14:paraId="23B4DC09" w14:textId="22F2868D" w:rsidR="00423CD2" w:rsidRPr="00FF24F2" w:rsidDel="007E4CF3" w:rsidRDefault="00423CD2" w:rsidP="00423CD2">
                  <w:pPr>
                    <w:jc w:val="left"/>
                    <w:rPr>
                      <w:del w:id="543" w:author="jonathan pritchard" w:date="2023-12-07T17:40:00Z"/>
                      <w:rFonts w:cs="Arial"/>
                      <w:i/>
                      <w:iCs/>
                      <w:color w:val="F2F2F2" w:themeColor="background1" w:themeShade="F2"/>
                      <w:position w:val="-1"/>
                      <w:lang w:val="en-US"/>
                      <w:rPrChange w:id="544" w:author="jonathan pritchard" w:date="2023-10-05T15:05:00Z">
                        <w:rPr>
                          <w:del w:id="545" w:author="jonathan pritchard" w:date="2023-12-07T17:40:00Z"/>
                          <w:rFonts w:cs="Arial"/>
                          <w:i/>
                          <w:iCs/>
                          <w:position w:val="-1"/>
                          <w:lang w:val="en-US"/>
                        </w:rPr>
                      </w:rPrChange>
                    </w:rPr>
                  </w:pPr>
                  <w:del w:id="546" w:author="jonathan pritchard" w:date="2023-12-07T17:40:00Z">
                    <w:r w:rsidRPr="00FF24F2" w:rsidDel="007E4CF3">
                      <w:rPr>
                        <w:rFonts w:cs="Arial"/>
                        <w:i/>
                        <w:iCs/>
                        <w:color w:val="F2F2F2" w:themeColor="background1" w:themeShade="F2"/>
                        <w:position w:val="-1"/>
                        <w:lang w:val="en-US"/>
                        <w:rPrChange w:id="547" w:author="jonathan pritchard" w:date="2023-10-05T15:05:00Z">
                          <w:rPr>
                            <w:rFonts w:cs="Arial"/>
                            <w:i/>
                            <w:iCs/>
                            <w:position w:val="-1"/>
                            <w:lang w:val="en-US"/>
                          </w:rPr>
                        </w:rPrChange>
                      </w:rPr>
                      <w:delText xml:space="preserve">Portrayal Catalogue </w:delText>
                    </w:r>
                  </w:del>
                </w:p>
              </w:tc>
              <w:tc>
                <w:tcPr>
                  <w:tcW w:w="3100" w:type="dxa"/>
                </w:tcPr>
                <w:p w14:paraId="6C6A0D59" w14:textId="77FD0840" w:rsidR="00423CD2" w:rsidRPr="00FF24F2" w:rsidDel="007E4CF3" w:rsidRDefault="00423CD2" w:rsidP="00423CD2">
                  <w:pPr>
                    <w:jc w:val="left"/>
                    <w:rPr>
                      <w:del w:id="548" w:author="jonathan pritchard" w:date="2023-12-07T17:40:00Z"/>
                      <w:rFonts w:cs="Arial"/>
                      <w:i/>
                      <w:iCs/>
                      <w:color w:val="F2F2F2" w:themeColor="background1" w:themeShade="F2"/>
                      <w:position w:val="-1"/>
                      <w:lang w:val="en-US"/>
                      <w:rPrChange w:id="549" w:author="jonathan pritchard" w:date="2023-10-05T15:05:00Z">
                        <w:rPr>
                          <w:del w:id="550" w:author="jonathan pritchard" w:date="2023-12-07T17:40:00Z"/>
                          <w:rFonts w:cs="Arial"/>
                          <w:i/>
                          <w:iCs/>
                          <w:position w:val="-1"/>
                          <w:lang w:val="en-US"/>
                        </w:rPr>
                      </w:rPrChange>
                    </w:rPr>
                  </w:pPr>
                  <w:del w:id="551" w:author="jonathan pritchard" w:date="2023-12-07T17:40:00Z">
                    <w:r w:rsidRPr="00FF24F2" w:rsidDel="007E4CF3">
                      <w:rPr>
                        <w:rFonts w:cs="Arial"/>
                        <w:i/>
                        <w:iCs/>
                        <w:color w:val="F2F2F2" w:themeColor="background1" w:themeShade="F2"/>
                        <w:position w:val="-1"/>
                        <w:lang w:val="en-US"/>
                        <w:rPrChange w:id="552" w:author="jonathan pritchard" w:date="2023-10-05T15:05:00Z">
                          <w:rPr>
                            <w:rFonts w:cs="Arial"/>
                            <w:i/>
                            <w:iCs/>
                            <w:position w:val="-1"/>
                            <w:lang w:val="en-US"/>
                          </w:rPr>
                        </w:rPrChange>
                      </w:rPr>
                      <w:delText>S-111</w:delText>
                    </w:r>
                  </w:del>
                </w:p>
              </w:tc>
              <w:tc>
                <w:tcPr>
                  <w:tcW w:w="3100" w:type="dxa"/>
                </w:tcPr>
                <w:p w14:paraId="3B8F057F" w14:textId="47F4869C" w:rsidR="00423CD2" w:rsidRPr="00FF24F2" w:rsidDel="007E4CF3" w:rsidRDefault="00423CD2" w:rsidP="00423CD2">
                  <w:pPr>
                    <w:jc w:val="left"/>
                    <w:rPr>
                      <w:del w:id="553" w:author="jonathan pritchard" w:date="2023-12-07T17:40:00Z"/>
                      <w:rFonts w:cs="Arial"/>
                      <w:i/>
                      <w:iCs/>
                      <w:color w:val="F2F2F2" w:themeColor="background1" w:themeShade="F2"/>
                      <w:position w:val="-1"/>
                      <w:lang w:val="en-US"/>
                      <w:rPrChange w:id="554" w:author="jonathan pritchard" w:date="2023-10-05T15:05:00Z">
                        <w:rPr>
                          <w:del w:id="555" w:author="jonathan pritchard" w:date="2023-12-07T17:40:00Z"/>
                          <w:rFonts w:cs="Arial"/>
                          <w:i/>
                          <w:iCs/>
                          <w:position w:val="-1"/>
                          <w:lang w:val="en-US"/>
                        </w:rPr>
                      </w:rPrChange>
                    </w:rPr>
                  </w:pPr>
                  <w:del w:id="556" w:author="jonathan pritchard" w:date="2023-12-07T17:40:00Z">
                    <w:r w:rsidRPr="00FF24F2" w:rsidDel="007E4CF3">
                      <w:rPr>
                        <w:rFonts w:cs="Arial"/>
                        <w:i/>
                        <w:iCs/>
                        <w:color w:val="F2F2F2" w:themeColor="background1" w:themeShade="F2"/>
                        <w:position w:val="-1"/>
                        <w:lang w:val="en-US"/>
                        <w:rPrChange w:id="557" w:author="jonathan pritchard" w:date="2023-10-05T15:05:00Z">
                          <w:rPr>
                            <w:rFonts w:cs="Arial"/>
                            <w:i/>
                            <w:iCs/>
                            <w:position w:val="-1"/>
                            <w:lang w:val="en-US"/>
                          </w:rPr>
                        </w:rPrChange>
                      </w:rPr>
                      <w:delText>2.0.0 / yyyymmdd</w:delText>
                    </w:r>
                  </w:del>
                </w:p>
              </w:tc>
            </w:tr>
            <w:tr w:rsidR="00423CD2" w14:paraId="096DC4BF" w14:textId="77777777" w:rsidTr="00280DEE">
              <w:tc>
                <w:tcPr>
                  <w:tcW w:w="3100" w:type="dxa"/>
                </w:tcPr>
                <w:p w14:paraId="42FE56F6" w14:textId="3562330C" w:rsidR="00423CD2" w:rsidRPr="00CF3C08" w:rsidRDefault="00423CD2" w:rsidP="00423CD2">
                  <w:pPr>
                    <w:jc w:val="left"/>
                    <w:rPr>
                      <w:rFonts w:cs="Arial"/>
                      <w:b/>
                      <w:bCs/>
                      <w:i/>
                      <w:iCs/>
                      <w:position w:val="-1"/>
                      <w:lang w:val="en-US"/>
                      <w:rPrChange w:id="558" w:author="jonathan pritchard" w:date="2023-09-27T07:22:00Z">
                        <w:rPr>
                          <w:rFonts w:cs="Arial"/>
                          <w:i/>
                          <w:iCs/>
                          <w:position w:val="-1"/>
                          <w:lang w:val="en-US"/>
                        </w:rPr>
                      </w:rPrChange>
                    </w:rPr>
                  </w:pPr>
                  <w:r w:rsidRPr="00CF3C08">
                    <w:rPr>
                      <w:rFonts w:cs="Arial"/>
                      <w:b/>
                      <w:bCs/>
                      <w:i/>
                      <w:iCs/>
                      <w:position w:val="-1"/>
                      <w:lang w:val="en-US"/>
                      <w:rPrChange w:id="559" w:author="jonathan pritchard" w:date="2023-09-27T07:22:00Z">
                        <w:rPr>
                          <w:rFonts w:cs="Arial"/>
                          <w:i/>
                          <w:iCs/>
                          <w:position w:val="-1"/>
                          <w:lang w:val="en-US"/>
                        </w:rPr>
                      </w:rPrChange>
                    </w:rPr>
                    <w:t xml:space="preserve">Feature Catalogue </w:t>
                  </w:r>
                </w:p>
              </w:tc>
              <w:tc>
                <w:tcPr>
                  <w:tcW w:w="3100" w:type="dxa"/>
                </w:tcPr>
                <w:p w14:paraId="325AFFFF" w14:textId="5D325F12" w:rsidR="00423CD2" w:rsidRPr="00CF3C08" w:rsidRDefault="00423CD2" w:rsidP="00423CD2">
                  <w:pPr>
                    <w:jc w:val="left"/>
                    <w:rPr>
                      <w:rFonts w:cs="Arial"/>
                      <w:b/>
                      <w:bCs/>
                      <w:i/>
                      <w:iCs/>
                      <w:position w:val="-1"/>
                      <w:lang w:val="en-US"/>
                      <w:rPrChange w:id="560" w:author="jonathan pritchard" w:date="2023-09-27T07:22:00Z">
                        <w:rPr>
                          <w:rFonts w:cs="Arial"/>
                          <w:i/>
                          <w:iCs/>
                          <w:position w:val="-1"/>
                          <w:lang w:val="en-US"/>
                        </w:rPr>
                      </w:rPrChange>
                    </w:rPr>
                  </w:pPr>
                  <w:r w:rsidRPr="00CF3C08">
                    <w:rPr>
                      <w:rFonts w:cs="Arial"/>
                      <w:b/>
                      <w:bCs/>
                      <w:i/>
                      <w:iCs/>
                      <w:position w:val="-1"/>
                      <w:lang w:val="en-US"/>
                      <w:rPrChange w:id="561" w:author="jonathan pritchard" w:date="2023-09-27T07:22:00Z">
                        <w:rPr>
                          <w:rFonts w:cs="Arial"/>
                          <w:i/>
                          <w:iCs/>
                          <w:position w:val="-1"/>
                          <w:lang w:val="en-US"/>
                        </w:rPr>
                      </w:rPrChange>
                    </w:rPr>
                    <w:t>S-128</w:t>
                  </w:r>
                </w:p>
              </w:tc>
              <w:tc>
                <w:tcPr>
                  <w:tcW w:w="3100" w:type="dxa"/>
                </w:tcPr>
                <w:p w14:paraId="681BB14D" w14:textId="23A07EAE" w:rsidR="00423CD2" w:rsidRPr="00CF3C08" w:rsidRDefault="00D02CF7" w:rsidP="00423CD2">
                  <w:pPr>
                    <w:jc w:val="left"/>
                    <w:rPr>
                      <w:rFonts w:cs="Arial"/>
                      <w:b/>
                      <w:bCs/>
                      <w:i/>
                      <w:iCs/>
                      <w:position w:val="-1"/>
                      <w:lang w:val="en-US"/>
                      <w:rPrChange w:id="562" w:author="jonathan pritchard" w:date="2023-09-27T07:22:00Z">
                        <w:rPr>
                          <w:rFonts w:cs="Arial"/>
                          <w:i/>
                          <w:iCs/>
                          <w:position w:val="-1"/>
                          <w:lang w:val="en-US"/>
                        </w:rPr>
                      </w:rPrChange>
                    </w:rPr>
                  </w:pPr>
                  <w:ins w:id="563" w:author="jonathan pritchard" w:date="2023-12-15T13:51:00Z">
                    <w:r>
                      <w:rPr>
                        <w:rFonts w:cs="Arial"/>
                        <w:b/>
                        <w:bCs/>
                        <w:i/>
                        <w:iCs/>
                        <w:position w:val="-1"/>
                        <w:lang w:val="en-US"/>
                      </w:rPr>
                      <w:t>1.0.0</w:t>
                    </w:r>
                  </w:ins>
                  <w:del w:id="564" w:author="jonathan pritchard" w:date="2023-12-07T17:40:00Z">
                    <w:r w:rsidR="00423CD2" w:rsidRPr="00CF3C08" w:rsidDel="007E4CF3">
                      <w:rPr>
                        <w:rFonts w:cs="Arial"/>
                        <w:b/>
                        <w:bCs/>
                        <w:i/>
                        <w:iCs/>
                        <w:position w:val="-1"/>
                        <w:lang w:val="en-US"/>
                        <w:rPrChange w:id="565" w:author="jonathan pritchard" w:date="2023-09-27T07:22:00Z">
                          <w:rPr>
                            <w:rFonts w:cs="Arial"/>
                            <w:i/>
                            <w:iCs/>
                            <w:position w:val="-1"/>
                            <w:lang w:val="en-US"/>
                          </w:rPr>
                        </w:rPrChange>
                      </w:rPr>
                      <w:delText>2</w:delText>
                    </w:r>
                  </w:del>
                  <w:del w:id="566" w:author="jonathan pritchard" w:date="2023-12-15T13:51:00Z">
                    <w:r w:rsidR="00423CD2" w:rsidRPr="00CF3C08" w:rsidDel="00D02CF7">
                      <w:rPr>
                        <w:rFonts w:cs="Arial"/>
                        <w:b/>
                        <w:bCs/>
                        <w:i/>
                        <w:iCs/>
                        <w:position w:val="-1"/>
                        <w:lang w:val="en-US"/>
                        <w:rPrChange w:id="567" w:author="jonathan pritchard" w:date="2023-09-27T07:22:00Z">
                          <w:rPr>
                            <w:rFonts w:cs="Arial"/>
                            <w:i/>
                            <w:iCs/>
                            <w:position w:val="-1"/>
                            <w:lang w:val="en-US"/>
                          </w:rPr>
                        </w:rPrChange>
                      </w:rPr>
                      <w:delText>.0.0 / yyyymmdd</w:delText>
                    </w:r>
                  </w:del>
                </w:p>
              </w:tc>
            </w:tr>
            <w:tr w:rsidR="00423CD2" w:rsidDel="00D02CF7" w14:paraId="5A2520A9" w14:textId="3A4B9726" w:rsidTr="00280DEE">
              <w:trPr>
                <w:del w:id="568" w:author="jonathan pritchard" w:date="2023-12-15T13:51:00Z"/>
              </w:trPr>
              <w:tc>
                <w:tcPr>
                  <w:tcW w:w="3100" w:type="dxa"/>
                </w:tcPr>
                <w:p w14:paraId="53218AD5" w14:textId="54BCB1CB" w:rsidR="00423CD2" w:rsidRPr="00CF3C08" w:rsidDel="00D02CF7" w:rsidRDefault="00423CD2" w:rsidP="00423CD2">
                  <w:pPr>
                    <w:jc w:val="left"/>
                    <w:rPr>
                      <w:del w:id="569" w:author="jonathan pritchard" w:date="2023-12-15T13:51:00Z"/>
                      <w:rFonts w:cs="Arial"/>
                      <w:b/>
                      <w:bCs/>
                      <w:i/>
                      <w:iCs/>
                      <w:position w:val="-1"/>
                      <w:lang w:val="en-US"/>
                      <w:rPrChange w:id="570" w:author="jonathan pritchard" w:date="2023-09-27T07:22:00Z">
                        <w:rPr>
                          <w:del w:id="571" w:author="jonathan pritchard" w:date="2023-12-15T13:51:00Z"/>
                          <w:rFonts w:cs="Arial"/>
                          <w:i/>
                          <w:iCs/>
                          <w:position w:val="-1"/>
                          <w:lang w:val="en-US"/>
                        </w:rPr>
                      </w:rPrChange>
                    </w:rPr>
                  </w:pPr>
                  <w:commentRangeStart w:id="572"/>
                  <w:del w:id="573" w:author="jonathan pritchard" w:date="2023-12-15T13:51:00Z">
                    <w:r w:rsidRPr="00CF3C08" w:rsidDel="00D02CF7">
                      <w:rPr>
                        <w:rFonts w:cs="Arial"/>
                        <w:b/>
                        <w:bCs/>
                        <w:i/>
                        <w:iCs/>
                        <w:position w:val="-1"/>
                        <w:lang w:val="en-US"/>
                        <w:rPrChange w:id="574" w:author="jonathan pritchard" w:date="2023-09-27T07:22:00Z">
                          <w:rPr>
                            <w:rFonts w:cs="Arial"/>
                            <w:i/>
                            <w:iCs/>
                            <w:position w:val="-1"/>
                            <w:lang w:val="en-US"/>
                          </w:rPr>
                        </w:rPrChange>
                      </w:rPr>
                      <w:delText xml:space="preserve">Portrayal Catalogue </w:delText>
                    </w:r>
                  </w:del>
                </w:p>
              </w:tc>
              <w:tc>
                <w:tcPr>
                  <w:tcW w:w="3100" w:type="dxa"/>
                </w:tcPr>
                <w:p w14:paraId="48D7F71A" w14:textId="4D9F62A3" w:rsidR="00423CD2" w:rsidRPr="00CF3C08" w:rsidDel="00D02CF7" w:rsidRDefault="00423CD2" w:rsidP="00423CD2">
                  <w:pPr>
                    <w:jc w:val="left"/>
                    <w:rPr>
                      <w:del w:id="575" w:author="jonathan pritchard" w:date="2023-12-15T13:51:00Z"/>
                      <w:rFonts w:cs="Arial"/>
                      <w:b/>
                      <w:bCs/>
                      <w:i/>
                      <w:iCs/>
                      <w:position w:val="-1"/>
                      <w:lang w:val="en-US"/>
                      <w:rPrChange w:id="576" w:author="jonathan pritchard" w:date="2023-09-27T07:22:00Z">
                        <w:rPr>
                          <w:del w:id="577" w:author="jonathan pritchard" w:date="2023-12-15T13:51:00Z"/>
                          <w:rFonts w:cs="Arial"/>
                          <w:i/>
                          <w:iCs/>
                          <w:position w:val="-1"/>
                          <w:lang w:val="en-US"/>
                        </w:rPr>
                      </w:rPrChange>
                    </w:rPr>
                  </w:pPr>
                  <w:del w:id="578" w:author="jonathan pritchard" w:date="2023-12-15T13:51:00Z">
                    <w:r w:rsidRPr="00CF3C08" w:rsidDel="00D02CF7">
                      <w:rPr>
                        <w:rFonts w:cs="Arial"/>
                        <w:b/>
                        <w:bCs/>
                        <w:i/>
                        <w:iCs/>
                        <w:position w:val="-1"/>
                        <w:lang w:val="en-US"/>
                        <w:rPrChange w:id="579" w:author="jonathan pritchard" w:date="2023-09-27T07:22:00Z">
                          <w:rPr>
                            <w:rFonts w:cs="Arial"/>
                            <w:i/>
                            <w:iCs/>
                            <w:position w:val="-1"/>
                            <w:lang w:val="en-US"/>
                          </w:rPr>
                        </w:rPrChange>
                      </w:rPr>
                      <w:delText>S-128</w:delText>
                    </w:r>
                  </w:del>
                </w:p>
              </w:tc>
              <w:tc>
                <w:tcPr>
                  <w:tcW w:w="3100" w:type="dxa"/>
                </w:tcPr>
                <w:p w14:paraId="202F859A" w14:textId="7697D822" w:rsidR="00423CD2" w:rsidRPr="00CF3C08" w:rsidDel="00D02CF7" w:rsidRDefault="00423CD2" w:rsidP="00423CD2">
                  <w:pPr>
                    <w:jc w:val="left"/>
                    <w:rPr>
                      <w:del w:id="580" w:author="jonathan pritchard" w:date="2023-12-15T13:51:00Z"/>
                      <w:rFonts w:cs="Arial"/>
                      <w:b/>
                      <w:bCs/>
                      <w:i/>
                      <w:iCs/>
                      <w:position w:val="-1"/>
                      <w:lang w:val="en-US"/>
                      <w:rPrChange w:id="581" w:author="jonathan pritchard" w:date="2023-09-27T07:22:00Z">
                        <w:rPr>
                          <w:del w:id="582" w:author="jonathan pritchard" w:date="2023-12-15T13:51:00Z"/>
                          <w:rFonts w:cs="Arial"/>
                          <w:i/>
                          <w:iCs/>
                          <w:position w:val="-1"/>
                          <w:lang w:val="en-US"/>
                        </w:rPr>
                      </w:rPrChange>
                    </w:rPr>
                  </w:pPr>
                  <w:del w:id="583" w:author="jonathan pritchard" w:date="2023-12-07T17:40:00Z">
                    <w:r w:rsidRPr="00CF3C08" w:rsidDel="007E4CF3">
                      <w:rPr>
                        <w:rFonts w:cs="Arial"/>
                        <w:b/>
                        <w:bCs/>
                        <w:i/>
                        <w:iCs/>
                        <w:position w:val="-1"/>
                        <w:lang w:val="en-US"/>
                        <w:rPrChange w:id="584" w:author="jonathan pritchard" w:date="2023-09-27T07:22:00Z">
                          <w:rPr>
                            <w:rFonts w:cs="Arial"/>
                            <w:i/>
                            <w:iCs/>
                            <w:position w:val="-1"/>
                            <w:lang w:val="en-US"/>
                          </w:rPr>
                        </w:rPrChange>
                      </w:rPr>
                      <w:delText>2</w:delText>
                    </w:r>
                  </w:del>
                  <w:del w:id="585" w:author="jonathan pritchard" w:date="2023-12-15T13:51:00Z">
                    <w:r w:rsidRPr="00CF3C08" w:rsidDel="00D02CF7">
                      <w:rPr>
                        <w:rFonts w:cs="Arial"/>
                        <w:b/>
                        <w:bCs/>
                        <w:i/>
                        <w:iCs/>
                        <w:position w:val="-1"/>
                        <w:lang w:val="en-US"/>
                        <w:rPrChange w:id="586" w:author="jonathan pritchard" w:date="2023-09-27T07:22:00Z">
                          <w:rPr>
                            <w:rFonts w:cs="Arial"/>
                            <w:i/>
                            <w:iCs/>
                            <w:position w:val="-1"/>
                            <w:lang w:val="en-US"/>
                          </w:rPr>
                        </w:rPrChange>
                      </w:rPr>
                      <w:delText>.0.0 / yyyymmdd</w:delText>
                    </w:r>
                    <w:commentRangeEnd w:id="572"/>
                    <w:r w:rsidR="007E4CF3" w:rsidDel="00D02CF7">
                      <w:rPr>
                        <w:rStyle w:val="CommentReference"/>
                        <w:snapToGrid/>
                        <w:color w:val="000000"/>
                      </w:rPr>
                      <w:commentReference w:id="572"/>
                    </w:r>
                  </w:del>
                </w:p>
              </w:tc>
            </w:tr>
            <w:tr w:rsidR="00E86D49" w14:paraId="3975F27A" w14:textId="77777777" w:rsidTr="00280DEE">
              <w:trPr>
                <w:ins w:id="587" w:author="jonathan pritchard" w:date="2023-12-13T15:24:00Z"/>
              </w:trPr>
              <w:tc>
                <w:tcPr>
                  <w:tcW w:w="3100" w:type="dxa"/>
                </w:tcPr>
                <w:p w14:paraId="3124B1B3" w14:textId="1B2858B4" w:rsidR="00E86D49" w:rsidRPr="00E86D49" w:rsidRDefault="00E86D49" w:rsidP="00E86D49">
                  <w:pPr>
                    <w:jc w:val="left"/>
                    <w:rPr>
                      <w:ins w:id="588" w:author="jonathan pritchard" w:date="2023-12-13T15:24:00Z"/>
                      <w:rFonts w:cs="Arial"/>
                      <w:b/>
                      <w:bCs/>
                      <w:i/>
                      <w:iCs/>
                      <w:position w:val="-1"/>
                      <w:lang w:val="en-US"/>
                    </w:rPr>
                  </w:pPr>
                  <w:ins w:id="589" w:author="jonathan pritchard" w:date="2023-12-13T15:25:00Z">
                    <w:r w:rsidRPr="00E86D49">
                      <w:rPr>
                        <w:b/>
                        <w:bCs/>
                        <w:i/>
                        <w:iCs/>
                        <w:rPrChange w:id="590" w:author="jonathan pritchard" w:date="2023-12-13T15:25:00Z">
                          <w:rPr/>
                        </w:rPrChange>
                      </w:rPr>
                      <w:t xml:space="preserve">Feature Catalogue </w:t>
                    </w:r>
                  </w:ins>
                </w:p>
              </w:tc>
              <w:tc>
                <w:tcPr>
                  <w:tcW w:w="3100" w:type="dxa"/>
                </w:tcPr>
                <w:p w14:paraId="67C1F84A" w14:textId="70DFB559" w:rsidR="00E86D49" w:rsidRPr="00E86D49" w:rsidRDefault="00E86D49" w:rsidP="00E86D49">
                  <w:pPr>
                    <w:jc w:val="left"/>
                    <w:rPr>
                      <w:ins w:id="591" w:author="jonathan pritchard" w:date="2023-12-13T15:24:00Z"/>
                      <w:rFonts w:cs="Arial"/>
                      <w:b/>
                      <w:bCs/>
                      <w:i/>
                      <w:iCs/>
                      <w:position w:val="-1"/>
                      <w:lang w:val="en-US"/>
                    </w:rPr>
                  </w:pPr>
                  <w:ins w:id="592" w:author="jonathan pritchard" w:date="2023-12-13T15:25:00Z">
                    <w:r w:rsidRPr="00E86D49">
                      <w:rPr>
                        <w:b/>
                        <w:bCs/>
                        <w:i/>
                        <w:iCs/>
                        <w:rPrChange w:id="593" w:author="jonathan pritchard" w:date="2023-12-13T15:25:00Z">
                          <w:rPr/>
                        </w:rPrChange>
                      </w:rPr>
                      <w:t>S-1</w:t>
                    </w:r>
                  </w:ins>
                  <w:ins w:id="594" w:author="jonathan pritchard" w:date="2024-01-05T08:26:00Z">
                    <w:r w:rsidR="00A275C4">
                      <w:rPr>
                        <w:b/>
                        <w:bCs/>
                        <w:i/>
                        <w:iCs/>
                      </w:rPr>
                      <w:t>2</w:t>
                    </w:r>
                  </w:ins>
                  <w:ins w:id="595" w:author="jonathan pritchard" w:date="2023-12-13T15:25:00Z">
                    <w:r>
                      <w:rPr>
                        <w:b/>
                        <w:bCs/>
                        <w:i/>
                        <w:iCs/>
                      </w:rPr>
                      <w:t>4</w:t>
                    </w:r>
                  </w:ins>
                </w:p>
              </w:tc>
              <w:tc>
                <w:tcPr>
                  <w:tcW w:w="3100" w:type="dxa"/>
                </w:tcPr>
                <w:p w14:paraId="175F2E0A" w14:textId="4450A711" w:rsidR="00E86D49" w:rsidRPr="00E86D49" w:rsidDel="007E4CF3" w:rsidRDefault="00D02CF7" w:rsidP="00E86D49">
                  <w:pPr>
                    <w:jc w:val="left"/>
                    <w:rPr>
                      <w:ins w:id="596" w:author="jonathan pritchard" w:date="2023-12-13T15:24:00Z"/>
                      <w:rFonts w:cs="Arial"/>
                      <w:b/>
                      <w:bCs/>
                      <w:i/>
                      <w:iCs/>
                      <w:position w:val="-1"/>
                      <w:lang w:val="en-US"/>
                    </w:rPr>
                  </w:pPr>
                  <w:ins w:id="597" w:author="jonathan pritchard" w:date="2023-12-15T13:51:00Z">
                    <w:r>
                      <w:rPr>
                        <w:rFonts w:cs="Arial"/>
                        <w:b/>
                        <w:bCs/>
                        <w:i/>
                        <w:iCs/>
                        <w:position w:val="-1"/>
                        <w:lang w:val="en-US"/>
                      </w:rPr>
                      <w:t>1.0.0</w:t>
                    </w:r>
                  </w:ins>
                </w:p>
              </w:tc>
            </w:tr>
            <w:tr w:rsidR="00423CD2" w:rsidDel="007E4CF3" w14:paraId="620D3D75" w14:textId="7FD58DFD" w:rsidTr="00280DEE">
              <w:trPr>
                <w:del w:id="598" w:author="jonathan pritchard" w:date="2023-12-07T17:40:00Z"/>
              </w:trPr>
              <w:tc>
                <w:tcPr>
                  <w:tcW w:w="3100" w:type="dxa"/>
                </w:tcPr>
                <w:p w14:paraId="5D62EAAE" w14:textId="513E16AD" w:rsidR="00423CD2" w:rsidRPr="00FF24F2" w:rsidDel="007E4CF3" w:rsidRDefault="00423CD2" w:rsidP="00423CD2">
                  <w:pPr>
                    <w:jc w:val="left"/>
                    <w:rPr>
                      <w:del w:id="599" w:author="jonathan pritchard" w:date="2023-12-07T17:40:00Z"/>
                      <w:rFonts w:cs="Arial"/>
                      <w:i/>
                      <w:iCs/>
                      <w:color w:val="F2F2F2" w:themeColor="background1" w:themeShade="F2"/>
                      <w:position w:val="-1"/>
                      <w:lang w:val="en-US"/>
                      <w:rPrChange w:id="600" w:author="jonathan pritchard" w:date="2023-10-05T15:05:00Z">
                        <w:rPr>
                          <w:del w:id="601" w:author="jonathan pritchard" w:date="2023-12-07T17:40:00Z"/>
                          <w:rFonts w:cs="Arial"/>
                          <w:i/>
                          <w:iCs/>
                          <w:position w:val="-1"/>
                          <w:lang w:val="en-US"/>
                        </w:rPr>
                      </w:rPrChange>
                    </w:rPr>
                  </w:pPr>
                  <w:del w:id="602" w:author="jonathan pritchard" w:date="2023-12-07T17:40:00Z">
                    <w:r w:rsidRPr="00FF24F2" w:rsidDel="007E4CF3">
                      <w:rPr>
                        <w:rFonts w:cs="Arial"/>
                        <w:i/>
                        <w:iCs/>
                        <w:color w:val="F2F2F2" w:themeColor="background1" w:themeShade="F2"/>
                        <w:position w:val="-1"/>
                        <w:lang w:val="en-US"/>
                        <w:rPrChange w:id="603" w:author="jonathan pritchard" w:date="2023-10-05T15:05:00Z">
                          <w:rPr>
                            <w:rFonts w:cs="Arial"/>
                            <w:i/>
                            <w:iCs/>
                            <w:position w:val="-1"/>
                            <w:lang w:val="en-US"/>
                          </w:rPr>
                        </w:rPrChange>
                      </w:rPr>
                      <w:delText xml:space="preserve">Feature Catalogue </w:delText>
                    </w:r>
                  </w:del>
                </w:p>
              </w:tc>
              <w:tc>
                <w:tcPr>
                  <w:tcW w:w="3100" w:type="dxa"/>
                </w:tcPr>
                <w:p w14:paraId="36D1F5A5" w14:textId="441FBFCA" w:rsidR="00423CD2" w:rsidRPr="00FF24F2" w:rsidDel="007E4CF3" w:rsidRDefault="00423CD2" w:rsidP="00423CD2">
                  <w:pPr>
                    <w:jc w:val="left"/>
                    <w:rPr>
                      <w:del w:id="604" w:author="jonathan pritchard" w:date="2023-12-07T17:40:00Z"/>
                      <w:rFonts w:cs="Arial"/>
                      <w:i/>
                      <w:iCs/>
                      <w:color w:val="F2F2F2" w:themeColor="background1" w:themeShade="F2"/>
                      <w:position w:val="-1"/>
                      <w:lang w:val="en-US"/>
                      <w:rPrChange w:id="605" w:author="jonathan pritchard" w:date="2023-10-05T15:05:00Z">
                        <w:rPr>
                          <w:del w:id="606" w:author="jonathan pritchard" w:date="2023-12-07T17:40:00Z"/>
                          <w:rFonts w:cs="Arial"/>
                          <w:i/>
                          <w:iCs/>
                          <w:position w:val="-1"/>
                          <w:lang w:val="en-US"/>
                        </w:rPr>
                      </w:rPrChange>
                    </w:rPr>
                  </w:pPr>
                  <w:del w:id="607" w:author="jonathan pritchard" w:date="2023-12-07T17:40:00Z">
                    <w:r w:rsidRPr="00FF24F2" w:rsidDel="007E4CF3">
                      <w:rPr>
                        <w:rFonts w:cs="Arial"/>
                        <w:i/>
                        <w:iCs/>
                        <w:color w:val="F2F2F2" w:themeColor="background1" w:themeShade="F2"/>
                        <w:position w:val="-1"/>
                        <w:lang w:val="en-US"/>
                        <w:rPrChange w:id="608" w:author="jonathan pritchard" w:date="2023-10-05T15:05:00Z">
                          <w:rPr>
                            <w:rFonts w:cs="Arial"/>
                            <w:i/>
                            <w:iCs/>
                            <w:position w:val="-1"/>
                            <w:lang w:val="en-US"/>
                          </w:rPr>
                        </w:rPrChange>
                      </w:rPr>
                      <w:delText>S-129</w:delText>
                    </w:r>
                  </w:del>
                </w:p>
              </w:tc>
              <w:tc>
                <w:tcPr>
                  <w:tcW w:w="3100" w:type="dxa"/>
                </w:tcPr>
                <w:p w14:paraId="2FC98C04" w14:textId="4F2CAC29" w:rsidR="00423CD2" w:rsidRPr="00FF24F2" w:rsidDel="007E4CF3" w:rsidRDefault="00423CD2" w:rsidP="00423CD2">
                  <w:pPr>
                    <w:jc w:val="left"/>
                    <w:rPr>
                      <w:del w:id="609" w:author="jonathan pritchard" w:date="2023-12-07T17:40:00Z"/>
                      <w:rFonts w:cs="Arial"/>
                      <w:i/>
                      <w:iCs/>
                      <w:color w:val="F2F2F2" w:themeColor="background1" w:themeShade="F2"/>
                      <w:position w:val="-1"/>
                      <w:lang w:val="en-US"/>
                      <w:rPrChange w:id="610" w:author="jonathan pritchard" w:date="2023-10-05T15:05:00Z">
                        <w:rPr>
                          <w:del w:id="611" w:author="jonathan pritchard" w:date="2023-12-07T17:40:00Z"/>
                          <w:rFonts w:cs="Arial"/>
                          <w:i/>
                          <w:iCs/>
                          <w:position w:val="-1"/>
                          <w:lang w:val="en-US"/>
                        </w:rPr>
                      </w:rPrChange>
                    </w:rPr>
                  </w:pPr>
                  <w:del w:id="612" w:author="jonathan pritchard" w:date="2023-12-07T17:40:00Z">
                    <w:r w:rsidRPr="00FF24F2" w:rsidDel="007E4CF3">
                      <w:rPr>
                        <w:rFonts w:cs="Arial"/>
                        <w:i/>
                        <w:iCs/>
                        <w:color w:val="F2F2F2" w:themeColor="background1" w:themeShade="F2"/>
                        <w:position w:val="-1"/>
                        <w:lang w:val="en-US"/>
                        <w:rPrChange w:id="613" w:author="jonathan pritchard" w:date="2023-10-05T15:05:00Z">
                          <w:rPr>
                            <w:rFonts w:cs="Arial"/>
                            <w:i/>
                            <w:iCs/>
                            <w:position w:val="-1"/>
                            <w:lang w:val="en-US"/>
                          </w:rPr>
                        </w:rPrChange>
                      </w:rPr>
                      <w:delText>2.0.0 / yyyymmdd</w:delText>
                    </w:r>
                  </w:del>
                </w:p>
              </w:tc>
            </w:tr>
            <w:tr w:rsidR="00423CD2" w:rsidDel="007E4CF3" w14:paraId="72995BF3" w14:textId="54761EF9" w:rsidTr="00280DEE">
              <w:trPr>
                <w:del w:id="614" w:author="jonathan pritchard" w:date="2023-12-07T17:40:00Z"/>
              </w:trPr>
              <w:tc>
                <w:tcPr>
                  <w:tcW w:w="3100" w:type="dxa"/>
                </w:tcPr>
                <w:p w14:paraId="4DF399F6" w14:textId="43030475" w:rsidR="00423CD2" w:rsidRPr="00FF24F2" w:rsidDel="007E4CF3" w:rsidRDefault="00423CD2" w:rsidP="00423CD2">
                  <w:pPr>
                    <w:jc w:val="left"/>
                    <w:rPr>
                      <w:del w:id="615" w:author="jonathan pritchard" w:date="2023-12-07T17:40:00Z"/>
                      <w:rFonts w:cs="Arial"/>
                      <w:i/>
                      <w:iCs/>
                      <w:color w:val="F2F2F2" w:themeColor="background1" w:themeShade="F2"/>
                      <w:position w:val="-1"/>
                      <w:lang w:val="en-US"/>
                      <w:rPrChange w:id="616" w:author="jonathan pritchard" w:date="2023-10-05T15:05:00Z">
                        <w:rPr>
                          <w:del w:id="617" w:author="jonathan pritchard" w:date="2023-12-07T17:40:00Z"/>
                          <w:rFonts w:cs="Arial"/>
                          <w:i/>
                          <w:iCs/>
                          <w:position w:val="-1"/>
                          <w:lang w:val="en-US"/>
                        </w:rPr>
                      </w:rPrChange>
                    </w:rPr>
                  </w:pPr>
                  <w:del w:id="618" w:author="jonathan pritchard" w:date="2023-12-07T17:40:00Z">
                    <w:r w:rsidRPr="00FF24F2" w:rsidDel="007E4CF3">
                      <w:rPr>
                        <w:rFonts w:cs="Arial"/>
                        <w:i/>
                        <w:iCs/>
                        <w:color w:val="F2F2F2" w:themeColor="background1" w:themeShade="F2"/>
                        <w:position w:val="-1"/>
                        <w:lang w:val="en-US"/>
                        <w:rPrChange w:id="619" w:author="jonathan pritchard" w:date="2023-10-05T15:05:00Z">
                          <w:rPr>
                            <w:rFonts w:cs="Arial"/>
                            <w:i/>
                            <w:iCs/>
                            <w:position w:val="-1"/>
                            <w:lang w:val="en-US"/>
                          </w:rPr>
                        </w:rPrChange>
                      </w:rPr>
                      <w:delText xml:space="preserve">Portrayal Catalogue </w:delText>
                    </w:r>
                  </w:del>
                </w:p>
              </w:tc>
              <w:tc>
                <w:tcPr>
                  <w:tcW w:w="3100" w:type="dxa"/>
                </w:tcPr>
                <w:p w14:paraId="156643AB" w14:textId="4D3DC5E7" w:rsidR="00423CD2" w:rsidRPr="00FF24F2" w:rsidDel="007E4CF3" w:rsidRDefault="00423CD2" w:rsidP="00423CD2">
                  <w:pPr>
                    <w:jc w:val="left"/>
                    <w:rPr>
                      <w:del w:id="620" w:author="jonathan pritchard" w:date="2023-12-07T17:40:00Z"/>
                      <w:rFonts w:cs="Arial"/>
                      <w:i/>
                      <w:iCs/>
                      <w:color w:val="F2F2F2" w:themeColor="background1" w:themeShade="F2"/>
                      <w:position w:val="-1"/>
                      <w:lang w:val="en-US"/>
                      <w:rPrChange w:id="621" w:author="jonathan pritchard" w:date="2023-10-05T15:05:00Z">
                        <w:rPr>
                          <w:del w:id="622" w:author="jonathan pritchard" w:date="2023-12-07T17:40:00Z"/>
                          <w:rFonts w:cs="Arial"/>
                          <w:i/>
                          <w:iCs/>
                          <w:position w:val="-1"/>
                          <w:lang w:val="en-US"/>
                        </w:rPr>
                      </w:rPrChange>
                    </w:rPr>
                  </w:pPr>
                  <w:del w:id="623" w:author="jonathan pritchard" w:date="2023-12-07T17:40:00Z">
                    <w:r w:rsidRPr="00FF24F2" w:rsidDel="007E4CF3">
                      <w:rPr>
                        <w:rFonts w:cs="Arial"/>
                        <w:i/>
                        <w:iCs/>
                        <w:color w:val="F2F2F2" w:themeColor="background1" w:themeShade="F2"/>
                        <w:position w:val="-1"/>
                        <w:lang w:val="en-US"/>
                        <w:rPrChange w:id="624" w:author="jonathan pritchard" w:date="2023-10-05T15:05:00Z">
                          <w:rPr>
                            <w:rFonts w:cs="Arial"/>
                            <w:i/>
                            <w:iCs/>
                            <w:position w:val="-1"/>
                            <w:lang w:val="en-US"/>
                          </w:rPr>
                        </w:rPrChange>
                      </w:rPr>
                      <w:delText>S-129</w:delText>
                    </w:r>
                  </w:del>
                </w:p>
              </w:tc>
              <w:tc>
                <w:tcPr>
                  <w:tcW w:w="3100" w:type="dxa"/>
                </w:tcPr>
                <w:p w14:paraId="0F3EADAC" w14:textId="458683AB" w:rsidR="00423CD2" w:rsidRPr="00FF24F2" w:rsidDel="007E4CF3" w:rsidRDefault="00423CD2" w:rsidP="00423CD2">
                  <w:pPr>
                    <w:jc w:val="left"/>
                    <w:rPr>
                      <w:del w:id="625" w:author="jonathan pritchard" w:date="2023-12-07T17:40:00Z"/>
                      <w:rFonts w:cs="Arial"/>
                      <w:i/>
                      <w:iCs/>
                      <w:color w:val="F2F2F2" w:themeColor="background1" w:themeShade="F2"/>
                      <w:position w:val="-1"/>
                      <w:lang w:val="en-US"/>
                      <w:rPrChange w:id="626" w:author="jonathan pritchard" w:date="2023-10-05T15:05:00Z">
                        <w:rPr>
                          <w:del w:id="627" w:author="jonathan pritchard" w:date="2023-12-07T17:40:00Z"/>
                          <w:rFonts w:cs="Arial"/>
                          <w:i/>
                          <w:iCs/>
                          <w:position w:val="-1"/>
                          <w:lang w:val="en-US"/>
                        </w:rPr>
                      </w:rPrChange>
                    </w:rPr>
                  </w:pPr>
                  <w:del w:id="628" w:author="jonathan pritchard" w:date="2023-12-07T17:40:00Z">
                    <w:r w:rsidRPr="00FF24F2" w:rsidDel="007E4CF3">
                      <w:rPr>
                        <w:rFonts w:cs="Arial"/>
                        <w:i/>
                        <w:iCs/>
                        <w:color w:val="F2F2F2" w:themeColor="background1" w:themeShade="F2"/>
                        <w:position w:val="-1"/>
                        <w:lang w:val="en-US"/>
                        <w:rPrChange w:id="629" w:author="jonathan pritchard" w:date="2023-10-05T15:05:00Z">
                          <w:rPr>
                            <w:rFonts w:cs="Arial"/>
                            <w:i/>
                            <w:iCs/>
                            <w:position w:val="-1"/>
                            <w:lang w:val="en-US"/>
                          </w:rPr>
                        </w:rPrChange>
                      </w:rPr>
                      <w:delText>2.0.0 / yyyymmdd</w:delText>
                    </w:r>
                  </w:del>
                </w:p>
              </w:tc>
            </w:tr>
            <w:tr w:rsidR="00423CD2" w:rsidDel="007E4CF3" w14:paraId="1467D59E" w14:textId="6C4ECC34" w:rsidTr="00280DEE">
              <w:trPr>
                <w:del w:id="630" w:author="jonathan pritchard" w:date="2023-12-07T17:40:00Z"/>
              </w:trPr>
              <w:tc>
                <w:tcPr>
                  <w:tcW w:w="3100" w:type="dxa"/>
                </w:tcPr>
                <w:p w14:paraId="6D2947B9" w14:textId="5406D593" w:rsidR="00423CD2" w:rsidRPr="00FF24F2" w:rsidDel="007E4CF3" w:rsidRDefault="00423CD2" w:rsidP="00423CD2">
                  <w:pPr>
                    <w:jc w:val="left"/>
                    <w:rPr>
                      <w:del w:id="631" w:author="jonathan pritchard" w:date="2023-12-07T17:40:00Z"/>
                      <w:rFonts w:cs="Arial"/>
                      <w:b/>
                      <w:bCs/>
                      <w:i/>
                      <w:iCs/>
                      <w:color w:val="F2F2F2" w:themeColor="background1" w:themeShade="F2"/>
                      <w:position w:val="-1"/>
                      <w:lang w:val="en-US"/>
                      <w:rPrChange w:id="632" w:author="jonathan pritchard" w:date="2023-10-05T15:05:00Z">
                        <w:rPr>
                          <w:del w:id="633" w:author="jonathan pritchard" w:date="2023-12-07T17:40:00Z"/>
                          <w:rFonts w:cs="Arial"/>
                          <w:i/>
                          <w:iCs/>
                          <w:position w:val="-1"/>
                          <w:lang w:val="en-US"/>
                        </w:rPr>
                      </w:rPrChange>
                    </w:rPr>
                  </w:pPr>
                  <w:del w:id="634" w:author="jonathan pritchard" w:date="2023-12-07T17:40:00Z">
                    <w:r w:rsidRPr="00FF24F2" w:rsidDel="007E4CF3">
                      <w:rPr>
                        <w:rFonts w:cs="Arial"/>
                        <w:b/>
                        <w:bCs/>
                        <w:i/>
                        <w:iCs/>
                        <w:color w:val="F2F2F2" w:themeColor="background1" w:themeShade="F2"/>
                        <w:position w:val="-1"/>
                        <w:lang w:val="en-US"/>
                        <w:rPrChange w:id="635" w:author="jonathan pritchard" w:date="2023-10-05T15:05:00Z">
                          <w:rPr>
                            <w:rFonts w:cs="Arial"/>
                            <w:i/>
                            <w:iCs/>
                            <w:position w:val="-1"/>
                            <w:lang w:val="en-US"/>
                          </w:rPr>
                        </w:rPrChange>
                      </w:rPr>
                      <w:delText xml:space="preserve">Feature Catalogue </w:delText>
                    </w:r>
                  </w:del>
                </w:p>
              </w:tc>
              <w:tc>
                <w:tcPr>
                  <w:tcW w:w="3100" w:type="dxa"/>
                </w:tcPr>
                <w:p w14:paraId="63B175B9" w14:textId="16C8738A" w:rsidR="00423CD2" w:rsidRPr="00FF24F2" w:rsidDel="007E4CF3" w:rsidRDefault="00423CD2" w:rsidP="00423CD2">
                  <w:pPr>
                    <w:jc w:val="left"/>
                    <w:rPr>
                      <w:del w:id="636" w:author="jonathan pritchard" w:date="2023-12-07T17:40:00Z"/>
                      <w:rFonts w:cs="Arial"/>
                      <w:b/>
                      <w:bCs/>
                      <w:i/>
                      <w:iCs/>
                      <w:color w:val="F2F2F2" w:themeColor="background1" w:themeShade="F2"/>
                      <w:position w:val="-1"/>
                      <w:lang w:val="en-US"/>
                      <w:rPrChange w:id="637" w:author="jonathan pritchard" w:date="2023-10-05T15:05:00Z">
                        <w:rPr>
                          <w:del w:id="638" w:author="jonathan pritchard" w:date="2023-12-07T17:40:00Z"/>
                          <w:rFonts w:cs="Arial"/>
                          <w:i/>
                          <w:iCs/>
                          <w:position w:val="-1"/>
                          <w:lang w:val="en-US"/>
                        </w:rPr>
                      </w:rPrChange>
                    </w:rPr>
                  </w:pPr>
                  <w:del w:id="639" w:author="jonathan pritchard" w:date="2023-12-07T17:40:00Z">
                    <w:r w:rsidRPr="00FF24F2" w:rsidDel="007E4CF3">
                      <w:rPr>
                        <w:rFonts w:cs="Arial"/>
                        <w:b/>
                        <w:bCs/>
                        <w:i/>
                        <w:iCs/>
                        <w:color w:val="F2F2F2" w:themeColor="background1" w:themeShade="F2"/>
                        <w:position w:val="-1"/>
                        <w:lang w:val="en-US"/>
                        <w:rPrChange w:id="640" w:author="jonathan pritchard" w:date="2023-10-05T15:05:00Z">
                          <w:rPr>
                            <w:rFonts w:cs="Arial"/>
                            <w:i/>
                            <w:iCs/>
                            <w:position w:val="-1"/>
                            <w:lang w:val="en-US"/>
                          </w:rPr>
                        </w:rPrChange>
                      </w:rPr>
                      <w:delText>S-124</w:delText>
                    </w:r>
                  </w:del>
                </w:p>
              </w:tc>
              <w:tc>
                <w:tcPr>
                  <w:tcW w:w="3100" w:type="dxa"/>
                </w:tcPr>
                <w:p w14:paraId="29FE1B3E" w14:textId="1918ED28" w:rsidR="00423CD2" w:rsidRPr="00FF24F2" w:rsidDel="007E4CF3" w:rsidRDefault="00423CD2" w:rsidP="00423CD2">
                  <w:pPr>
                    <w:jc w:val="left"/>
                    <w:rPr>
                      <w:del w:id="641" w:author="jonathan pritchard" w:date="2023-12-07T17:40:00Z"/>
                      <w:rFonts w:cs="Arial"/>
                      <w:b/>
                      <w:bCs/>
                      <w:i/>
                      <w:iCs/>
                      <w:color w:val="F2F2F2" w:themeColor="background1" w:themeShade="F2"/>
                      <w:position w:val="-1"/>
                      <w:lang w:val="en-US"/>
                      <w:rPrChange w:id="642" w:author="jonathan pritchard" w:date="2023-10-05T15:05:00Z">
                        <w:rPr>
                          <w:del w:id="643" w:author="jonathan pritchard" w:date="2023-12-07T17:40:00Z"/>
                          <w:rFonts w:cs="Arial"/>
                          <w:i/>
                          <w:iCs/>
                          <w:position w:val="-1"/>
                          <w:lang w:val="en-US"/>
                        </w:rPr>
                      </w:rPrChange>
                    </w:rPr>
                  </w:pPr>
                  <w:del w:id="644" w:author="jonathan pritchard" w:date="2023-12-07T17:40:00Z">
                    <w:r w:rsidRPr="00FF24F2" w:rsidDel="007E4CF3">
                      <w:rPr>
                        <w:rFonts w:cs="Arial"/>
                        <w:b/>
                        <w:bCs/>
                        <w:i/>
                        <w:iCs/>
                        <w:color w:val="F2F2F2" w:themeColor="background1" w:themeShade="F2"/>
                        <w:position w:val="-1"/>
                        <w:lang w:val="en-US"/>
                        <w:rPrChange w:id="645" w:author="jonathan pritchard" w:date="2023-10-05T15:05:00Z">
                          <w:rPr>
                            <w:rFonts w:cs="Arial"/>
                            <w:i/>
                            <w:iCs/>
                            <w:position w:val="-1"/>
                            <w:lang w:val="en-US"/>
                          </w:rPr>
                        </w:rPrChange>
                      </w:rPr>
                      <w:delText>2.0.0 / yyyymmdd</w:delText>
                    </w:r>
                  </w:del>
                </w:p>
              </w:tc>
            </w:tr>
            <w:tr w:rsidR="00423CD2" w:rsidDel="007E4CF3" w14:paraId="1111C64D" w14:textId="61CDAC7E" w:rsidTr="00280DEE">
              <w:trPr>
                <w:del w:id="646" w:author="jonathan pritchard" w:date="2023-12-07T17:40:00Z"/>
              </w:trPr>
              <w:tc>
                <w:tcPr>
                  <w:tcW w:w="3100" w:type="dxa"/>
                </w:tcPr>
                <w:p w14:paraId="39A88B41" w14:textId="707709D8" w:rsidR="00423CD2" w:rsidRPr="00FF24F2" w:rsidDel="007E4CF3" w:rsidRDefault="00423CD2" w:rsidP="00423CD2">
                  <w:pPr>
                    <w:jc w:val="left"/>
                    <w:rPr>
                      <w:del w:id="647" w:author="jonathan pritchard" w:date="2023-12-07T17:40:00Z"/>
                      <w:rFonts w:cs="Arial"/>
                      <w:b/>
                      <w:bCs/>
                      <w:i/>
                      <w:iCs/>
                      <w:color w:val="F2F2F2" w:themeColor="background1" w:themeShade="F2"/>
                      <w:position w:val="-1"/>
                      <w:lang w:val="en-US"/>
                      <w:rPrChange w:id="648" w:author="jonathan pritchard" w:date="2023-10-05T15:05:00Z">
                        <w:rPr>
                          <w:del w:id="649" w:author="jonathan pritchard" w:date="2023-12-07T17:40:00Z"/>
                          <w:rFonts w:cs="Arial"/>
                          <w:i/>
                          <w:iCs/>
                          <w:position w:val="-1"/>
                          <w:lang w:val="en-US"/>
                        </w:rPr>
                      </w:rPrChange>
                    </w:rPr>
                  </w:pPr>
                  <w:commentRangeStart w:id="650"/>
                  <w:del w:id="651" w:author="jonathan pritchard" w:date="2023-12-07T17:40:00Z">
                    <w:r w:rsidRPr="00FF24F2" w:rsidDel="007E4CF3">
                      <w:rPr>
                        <w:rFonts w:cs="Arial"/>
                        <w:b/>
                        <w:bCs/>
                        <w:i/>
                        <w:iCs/>
                        <w:color w:val="F2F2F2" w:themeColor="background1" w:themeShade="F2"/>
                        <w:position w:val="-1"/>
                        <w:lang w:val="en-US"/>
                        <w:rPrChange w:id="652" w:author="jonathan pritchard" w:date="2023-10-05T15:05:00Z">
                          <w:rPr>
                            <w:rFonts w:cs="Arial"/>
                            <w:i/>
                            <w:iCs/>
                            <w:position w:val="-1"/>
                            <w:lang w:val="en-US"/>
                          </w:rPr>
                        </w:rPrChange>
                      </w:rPr>
                      <w:delText xml:space="preserve">Portrayal Catalogue </w:delText>
                    </w:r>
                  </w:del>
                </w:p>
              </w:tc>
              <w:tc>
                <w:tcPr>
                  <w:tcW w:w="3100" w:type="dxa"/>
                </w:tcPr>
                <w:p w14:paraId="11F31BB3" w14:textId="1830232B" w:rsidR="00423CD2" w:rsidRPr="00FF24F2" w:rsidDel="007E4CF3" w:rsidRDefault="00423CD2" w:rsidP="00423CD2">
                  <w:pPr>
                    <w:jc w:val="left"/>
                    <w:rPr>
                      <w:del w:id="653" w:author="jonathan pritchard" w:date="2023-12-07T17:40:00Z"/>
                      <w:rFonts w:cs="Arial"/>
                      <w:b/>
                      <w:bCs/>
                      <w:i/>
                      <w:iCs/>
                      <w:color w:val="F2F2F2" w:themeColor="background1" w:themeShade="F2"/>
                      <w:position w:val="-1"/>
                      <w:lang w:val="en-US"/>
                      <w:rPrChange w:id="654" w:author="jonathan pritchard" w:date="2023-10-05T15:05:00Z">
                        <w:rPr>
                          <w:del w:id="655" w:author="jonathan pritchard" w:date="2023-12-07T17:40:00Z"/>
                          <w:rFonts w:cs="Arial"/>
                          <w:i/>
                          <w:iCs/>
                          <w:position w:val="-1"/>
                          <w:lang w:val="en-US"/>
                        </w:rPr>
                      </w:rPrChange>
                    </w:rPr>
                  </w:pPr>
                  <w:del w:id="656" w:author="jonathan pritchard" w:date="2023-12-07T17:40:00Z">
                    <w:r w:rsidRPr="00FF24F2" w:rsidDel="007E4CF3">
                      <w:rPr>
                        <w:rFonts w:cs="Arial"/>
                        <w:b/>
                        <w:bCs/>
                        <w:i/>
                        <w:iCs/>
                        <w:color w:val="F2F2F2" w:themeColor="background1" w:themeShade="F2"/>
                        <w:position w:val="-1"/>
                        <w:lang w:val="en-US"/>
                        <w:rPrChange w:id="657" w:author="jonathan pritchard" w:date="2023-10-05T15:05:00Z">
                          <w:rPr>
                            <w:rFonts w:cs="Arial"/>
                            <w:i/>
                            <w:iCs/>
                            <w:position w:val="-1"/>
                            <w:lang w:val="en-US"/>
                          </w:rPr>
                        </w:rPrChange>
                      </w:rPr>
                      <w:delText>S-124</w:delText>
                    </w:r>
                  </w:del>
                </w:p>
              </w:tc>
              <w:tc>
                <w:tcPr>
                  <w:tcW w:w="3100" w:type="dxa"/>
                </w:tcPr>
                <w:p w14:paraId="367A68C3" w14:textId="286C678F" w:rsidR="00423CD2" w:rsidRPr="00FF24F2" w:rsidDel="007E4CF3" w:rsidRDefault="00423CD2" w:rsidP="00423CD2">
                  <w:pPr>
                    <w:jc w:val="left"/>
                    <w:rPr>
                      <w:del w:id="658" w:author="jonathan pritchard" w:date="2023-12-07T17:40:00Z"/>
                      <w:rFonts w:cs="Arial"/>
                      <w:b/>
                      <w:bCs/>
                      <w:i/>
                      <w:iCs/>
                      <w:color w:val="F2F2F2" w:themeColor="background1" w:themeShade="F2"/>
                      <w:position w:val="-1"/>
                      <w:lang w:val="en-US"/>
                      <w:rPrChange w:id="659" w:author="jonathan pritchard" w:date="2023-10-05T15:05:00Z">
                        <w:rPr>
                          <w:del w:id="660" w:author="jonathan pritchard" w:date="2023-12-07T17:40:00Z"/>
                          <w:rFonts w:cs="Arial"/>
                          <w:i/>
                          <w:iCs/>
                          <w:position w:val="-1"/>
                          <w:lang w:val="en-US"/>
                        </w:rPr>
                      </w:rPrChange>
                    </w:rPr>
                  </w:pPr>
                  <w:del w:id="661" w:author="jonathan pritchard" w:date="2023-12-07T17:40:00Z">
                    <w:r w:rsidRPr="00FF24F2" w:rsidDel="007E4CF3">
                      <w:rPr>
                        <w:rFonts w:cs="Arial"/>
                        <w:b/>
                        <w:bCs/>
                        <w:i/>
                        <w:iCs/>
                        <w:color w:val="F2F2F2" w:themeColor="background1" w:themeShade="F2"/>
                        <w:position w:val="-1"/>
                        <w:lang w:val="en-US"/>
                        <w:rPrChange w:id="662" w:author="jonathan pritchard" w:date="2023-10-05T15:05:00Z">
                          <w:rPr>
                            <w:rFonts w:cs="Arial"/>
                            <w:i/>
                            <w:iCs/>
                            <w:position w:val="-1"/>
                            <w:lang w:val="en-US"/>
                          </w:rPr>
                        </w:rPrChange>
                      </w:rPr>
                      <w:delText>2.0.0 / yyyymmdd</w:delText>
                    </w:r>
                    <w:commentRangeEnd w:id="650"/>
                    <w:r w:rsidR="00FF24F2" w:rsidDel="007E4CF3">
                      <w:rPr>
                        <w:rStyle w:val="CommentReference"/>
                        <w:snapToGrid/>
                        <w:color w:val="000000"/>
                      </w:rPr>
                      <w:commentReference w:id="650"/>
                    </w:r>
                  </w:del>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 xml:space="preserve">At </w:t>
            </w:r>
            <w:commentRangeStart w:id="663"/>
            <w:r>
              <w:rPr>
                <w:rFonts w:cs="Arial"/>
                <w:i/>
                <w:iCs/>
                <w:position w:val="-1"/>
                <w:lang w:val="en-US"/>
              </w:rPr>
              <w:t xml:space="preserve">the defined position </w:t>
            </w:r>
            <w:commentRangeEnd w:id="663"/>
            <w:r w:rsidR="003606BA">
              <w:rPr>
                <w:rStyle w:val="CommentReference"/>
                <w:snapToGrid/>
                <w:color w:val="000000"/>
              </w:rPr>
              <w:commentReference w:id="663"/>
            </w:r>
            <w:r>
              <w:rPr>
                <w:rFonts w:cs="Arial"/>
                <w:i/>
                <w:iCs/>
                <w:position w:val="-1"/>
                <w:lang w:val="en-US"/>
              </w:rPr>
              <w:t>the following image shall be observed:</w:t>
            </w:r>
          </w:p>
          <w:p w14:paraId="77C36A9E" w14:textId="77777777" w:rsidR="00CD02DB" w:rsidRDefault="00CD02DB" w:rsidP="00CD02DB">
            <w:pPr>
              <w:jc w:val="left"/>
              <w:rPr>
                <w:rFonts w:cs="Arial"/>
                <w:i/>
                <w:iCs/>
                <w:position w:val="-1"/>
                <w:lang w:val="en-US"/>
              </w:rPr>
            </w:pPr>
          </w:p>
          <w:p w14:paraId="1EDE3406" w14:textId="55D00D66" w:rsidR="00CD02DB" w:rsidRDefault="00CD02DB" w:rsidP="00CD02DB">
            <w:pPr>
              <w:jc w:val="left"/>
              <w:rPr>
                <w:rFonts w:cs="Arial"/>
                <w:i/>
                <w:iCs/>
                <w:position w:val="-1"/>
                <w:lang w:val="en-US"/>
              </w:rPr>
            </w:pPr>
            <w:commentRangeStart w:id="664"/>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Pr="00016760">
              <w:rPr>
                <w:rFonts w:cs="Arial"/>
                <w:b/>
                <w:bCs/>
                <w:i/>
                <w:iCs/>
                <w:position w:val="-1"/>
                <w:lang w:val="en-US"/>
              </w:rPr>
              <w:t>]</w:t>
            </w:r>
            <w:r>
              <w:rPr>
                <w:rFonts w:cs="Arial"/>
                <w:i/>
                <w:iCs/>
                <w:position w:val="-1"/>
                <w:lang w:val="en-US"/>
              </w:rPr>
              <w:t>:</w:t>
            </w:r>
            <w:commentRangeEnd w:id="664"/>
            <w:r w:rsidR="00CE3A00">
              <w:rPr>
                <w:rStyle w:val="CommentReference"/>
                <w:snapToGrid/>
                <w:color w:val="000000"/>
              </w:rPr>
              <w:commentReference w:id="664"/>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commentRangeStart w:id="665"/>
            <w:r w:rsidRPr="00423CD2">
              <w:rPr>
                <w:rFonts w:cs="Arial"/>
                <w:b/>
                <w:bCs/>
              </w:rPr>
              <w:t>[</w:t>
            </w:r>
            <w:r w:rsidR="008009F6">
              <w:rPr>
                <w:rFonts w:cs="Arial"/>
                <w:b/>
                <w:bCs/>
              </w:rPr>
              <w:t xml:space="preserve">IMG: </w:t>
            </w:r>
            <w:r w:rsidRPr="00423CD2">
              <w:rPr>
                <w:rFonts w:cs="Arial"/>
                <w:b/>
                <w:bCs/>
              </w:rPr>
              <w:t>Updated attribution for new FC</w:t>
            </w:r>
            <w:r>
              <w:rPr>
                <w:rFonts w:cs="Arial"/>
              </w:rPr>
              <w:t>]</w:t>
            </w:r>
            <w:commentRangeEnd w:id="665"/>
            <w:r w:rsidR="00050369">
              <w:rPr>
                <w:rStyle w:val="CommentReference"/>
                <w:snapToGrid/>
                <w:color w:val="000000"/>
              </w:rPr>
              <w:commentReference w:id="665"/>
            </w:r>
          </w:p>
          <w:p w14:paraId="4359DFF0" w14:textId="18AE3598" w:rsidR="005D2F37" w:rsidRPr="00514509" w:rsidRDefault="005D2F37" w:rsidP="00280DEE">
            <w:pPr>
              <w:jc w:val="left"/>
              <w:rPr>
                <w:rFonts w:cs="Arial"/>
              </w:rPr>
            </w:pPr>
          </w:p>
        </w:tc>
      </w:tr>
    </w:tbl>
    <w:p w14:paraId="7F8EEAF4" w14:textId="77777777" w:rsidR="00F52038" w:rsidRPr="00470F3A" w:rsidRDefault="00F52038" w:rsidP="00F52038"/>
    <w:p w14:paraId="37EEC811" w14:textId="2561CF7E" w:rsidR="00F52038" w:rsidRDefault="00F52038" w:rsidP="00DE4736"/>
    <w:p w14:paraId="3461E818" w14:textId="60FB2368" w:rsidR="00F52038" w:rsidRDefault="00F52038" w:rsidP="00DE4736"/>
    <w:p w14:paraId="0C9072DE" w14:textId="3BF12C85" w:rsidR="009D3D6D" w:rsidRDefault="009D3D6D" w:rsidP="009D3D6D">
      <w:pPr>
        <w:pStyle w:val="Heading3"/>
      </w:pPr>
      <w:r>
        <w:lastRenderedPageBreak/>
        <w:t>Load new product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14:paraId="44B69B97" w14:textId="77777777" w:rsidTr="00357E05">
        <w:trPr>
          <w:trHeight w:val="454"/>
          <w:tblHeader/>
        </w:trPr>
        <w:tc>
          <w:tcPr>
            <w:tcW w:w="2381" w:type="dxa"/>
            <w:shd w:val="clear" w:color="auto" w:fill="CCFFCC"/>
            <w:vAlign w:val="center"/>
          </w:tcPr>
          <w:p w14:paraId="1C935889" w14:textId="77777777" w:rsidR="009D3D6D" w:rsidRPr="004065B1" w:rsidRDefault="009D3D6D" w:rsidP="00280DEE">
            <w:r w:rsidRPr="000A066E">
              <w:rPr>
                <w:b/>
              </w:rPr>
              <w:t>Test Reference</w:t>
            </w:r>
          </w:p>
        </w:tc>
        <w:tc>
          <w:tcPr>
            <w:tcW w:w="2381" w:type="dxa"/>
            <w:shd w:val="clear" w:color="auto" w:fill="CCFFCC"/>
            <w:vAlign w:val="center"/>
          </w:tcPr>
          <w:p w14:paraId="5BB847D9" w14:textId="3A45A616" w:rsidR="009D3D6D" w:rsidRPr="004065B1" w:rsidRDefault="00D924C3" w:rsidP="00280DEE">
            <w:r>
              <w:t>NewCatalogues</w:t>
            </w:r>
          </w:p>
        </w:tc>
        <w:tc>
          <w:tcPr>
            <w:tcW w:w="2382" w:type="dxa"/>
            <w:shd w:val="clear" w:color="auto" w:fill="CCFFCC"/>
            <w:vAlign w:val="center"/>
          </w:tcPr>
          <w:p w14:paraId="47A945FE" w14:textId="77777777" w:rsidR="009D3D6D" w:rsidRPr="004065B1" w:rsidRDefault="009D3D6D" w:rsidP="00280DEE">
            <w:r w:rsidRPr="000A066E">
              <w:rPr>
                <w:b/>
              </w:rPr>
              <w:t>IHO Reference</w:t>
            </w:r>
          </w:p>
        </w:tc>
        <w:tc>
          <w:tcPr>
            <w:tcW w:w="2382" w:type="dxa"/>
            <w:shd w:val="clear" w:color="auto" w:fill="CCFFCC"/>
            <w:vAlign w:val="center"/>
          </w:tcPr>
          <w:p w14:paraId="43EF0C45" w14:textId="7B1B076B" w:rsidR="009D3D6D" w:rsidRPr="004065B1" w:rsidRDefault="00DC381F" w:rsidP="00280DEE">
            <w:r>
              <w:t>S-98 Annex C C-21.1</w:t>
            </w:r>
          </w:p>
        </w:tc>
      </w:tr>
      <w:tr w:rsidR="009D3D6D" w14:paraId="2631899A" w14:textId="77777777" w:rsidTr="00357E05">
        <w:trPr>
          <w:tblHeader/>
        </w:trPr>
        <w:tc>
          <w:tcPr>
            <w:tcW w:w="9526" w:type="dxa"/>
            <w:gridSpan w:val="4"/>
            <w:shd w:val="clear" w:color="auto" w:fill="CCFFCC"/>
            <w:vAlign w:val="center"/>
          </w:tcPr>
          <w:p w14:paraId="2C7BD89B" w14:textId="77777777" w:rsidR="009D3D6D" w:rsidRDefault="009D3D6D" w:rsidP="00280DEE">
            <w:r w:rsidRPr="000A066E">
              <w:rPr>
                <w:b/>
              </w:rPr>
              <w:t>Test description</w:t>
            </w:r>
          </w:p>
        </w:tc>
      </w:tr>
      <w:tr w:rsidR="009D3D6D" w14:paraId="1033946E" w14:textId="77777777" w:rsidTr="00280DEE">
        <w:trPr>
          <w:tblHeader/>
        </w:trPr>
        <w:tc>
          <w:tcPr>
            <w:tcW w:w="9526" w:type="dxa"/>
            <w:gridSpan w:val="4"/>
            <w:vAlign w:val="center"/>
          </w:tcPr>
          <w:p w14:paraId="5578A3DF" w14:textId="7B7A7D28" w:rsidR="009D3D6D" w:rsidRPr="00CD02DB" w:rsidRDefault="009D3D6D" w:rsidP="00280DEE">
            <w:r>
              <w:rPr>
                <w:i/>
              </w:rPr>
              <w:t>This test ensures the ECDIS will correctly load new products</w:t>
            </w:r>
            <w:r w:rsidR="00EB396B">
              <w:rPr>
                <w:i/>
              </w:rPr>
              <w:t xml:space="preserve"> (Catalogue and Dataset)</w:t>
            </w:r>
            <w:r>
              <w:rPr>
                <w:i/>
              </w:rPr>
              <w:t xml:space="preserve"> into the </w:t>
            </w:r>
            <w:r w:rsidR="00416AF5">
              <w:rPr>
                <w:i/>
              </w:rPr>
              <w:t>System Database</w:t>
            </w:r>
          </w:p>
        </w:tc>
      </w:tr>
      <w:tr w:rsidR="009D3D6D" w14:paraId="048E692E" w14:textId="77777777" w:rsidTr="00357E05">
        <w:trPr>
          <w:tblHeader/>
        </w:trPr>
        <w:tc>
          <w:tcPr>
            <w:tcW w:w="9526" w:type="dxa"/>
            <w:gridSpan w:val="4"/>
            <w:shd w:val="clear" w:color="auto" w:fill="CCFFCC"/>
            <w:vAlign w:val="center"/>
          </w:tcPr>
          <w:p w14:paraId="25D20173" w14:textId="77777777" w:rsidR="009D3D6D" w:rsidRPr="004065B1" w:rsidRDefault="009D3D6D" w:rsidP="00280DEE">
            <w:r w:rsidRPr="000A066E">
              <w:rPr>
                <w:b/>
              </w:rPr>
              <w:t>Setup</w:t>
            </w:r>
          </w:p>
        </w:tc>
      </w:tr>
      <w:tr w:rsidR="009D3D6D" w14:paraId="58537332" w14:textId="77777777" w:rsidTr="00280DEE">
        <w:trPr>
          <w:tblHeader/>
        </w:trPr>
        <w:tc>
          <w:tcPr>
            <w:tcW w:w="9526" w:type="dxa"/>
            <w:gridSpan w:val="4"/>
            <w:vAlign w:val="center"/>
          </w:tcPr>
          <w:p w14:paraId="6665B95D" w14:textId="77777777" w:rsidR="009D3D6D" w:rsidRDefault="009D3D6D" w:rsidP="00280DEE">
            <w:pPr>
              <w:jc w:val="left"/>
              <w:rPr>
                <w:i/>
              </w:rPr>
            </w:pPr>
          </w:p>
          <w:p w14:paraId="678512B4" w14:textId="464BDCAD" w:rsidR="009D3D6D" w:rsidRDefault="009D3D6D" w:rsidP="00280DEE">
            <w:pPr>
              <w:jc w:val="left"/>
              <w:rPr>
                <w:i/>
              </w:rPr>
            </w:pPr>
            <w:commentRangeStart w:id="666"/>
            <w:r>
              <w:rPr>
                <w:i/>
              </w:rPr>
              <w:t>A</w:t>
            </w:r>
            <w:r w:rsidRPr="00CD02DB">
              <w:rPr>
                <w:i/>
              </w:rPr>
              <w:t xml:space="preserve">s per test </w:t>
            </w:r>
            <w:r w:rsidRPr="00E86D49">
              <w:rPr>
                <w:b/>
                <w:bCs/>
                <w:i/>
                <w:color w:val="1F497D" w:themeColor="text2"/>
                <w:rPrChange w:id="667" w:author="jonathan pritchard" w:date="2023-12-13T15:27:00Z">
                  <w:rPr>
                    <w:i/>
                  </w:rPr>
                </w:rPrChange>
              </w:rPr>
              <w:t>InitialCatalogues</w:t>
            </w:r>
            <w:r w:rsidRPr="00CD02DB">
              <w:rPr>
                <w:i/>
              </w:rPr>
              <w:t xml:space="preserve"> (load exchange set </w:t>
            </w:r>
            <w:del w:id="668" w:author="jonathan pritchard" w:date="2023-12-14T17:44:00Z">
              <w:r w:rsidRPr="00CD02DB" w:rsidDel="00A07A98">
                <w:rPr>
                  <w:b/>
                  <w:bCs/>
                  <w:i/>
                </w:rPr>
                <w:delText>PowerUpCatalogues</w:delText>
              </w:r>
            </w:del>
            <w:ins w:id="669" w:author="jonathan pritchard" w:date="2023-12-14T17:44:00Z">
              <w:r w:rsidR="00A07A98">
                <w:rPr>
                  <w:b/>
                  <w:bCs/>
                  <w:i/>
                </w:rPr>
                <w:t>InitialCatalogues</w:t>
              </w:r>
            </w:ins>
            <w:r w:rsidRPr="00CD02DB">
              <w:rPr>
                <w:i/>
              </w:rPr>
              <w:t>)</w:t>
            </w:r>
            <w:commentRangeEnd w:id="666"/>
            <w:r w:rsidR="00A07A98">
              <w:rPr>
                <w:rStyle w:val="CommentReference"/>
                <w:snapToGrid/>
                <w:color w:val="000000"/>
              </w:rPr>
              <w:commentReference w:id="666"/>
            </w:r>
          </w:p>
          <w:p w14:paraId="772B6F22" w14:textId="77777777" w:rsidR="009D3D6D" w:rsidRPr="00EF287F" w:rsidRDefault="009D3D6D" w:rsidP="00280DEE">
            <w:pPr>
              <w:jc w:val="left"/>
              <w:rPr>
                <w:i/>
              </w:rPr>
            </w:pPr>
          </w:p>
        </w:tc>
      </w:tr>
      <w:tr w:rsidR="009D3D6D" w14:paraId="3ABEE616" w14:textId="77777777" w:rsidTr="00357E05">
        <w:trPr>
          <w:tblHeader/>
        </w:trPr>
        <w:tc>
          <w:tcPr>
            <w:tcW w:w="9526" w:type="dxa"/>
            <w:gridSpan w:val="4"/>
            <w:shd w:val="clear" w:color="auto" w:fill="CCFFCC"/>
            <w:vAlign w:val="center"/>
          </w:tcPr>
          <w:p w14:paraId="14772B25" w14:textId="77777777" w:rsidR="009D3D6D" w:rsidRPr="004065B1" w:rsidRDefault="009D3D6D" w:rsidP="00280DEE">
            <w:r w:rsidRPr="000A066E">
              <w:rPr>
                <w:b/>
              </w:rPr>
              <w:t>Action</w:t>
            </w:r>
          </w:p>
        </w:tc>
      </w:tr>
      <w:tr w:rsidR="009D3D6D" w14:paraId="6ECCBBD9" w14:textId="77777777" w:rsidTr="00280DEE">
        <w:trPr>
          <w:tblHeader/>
        </w:trPr>
        <w:tc>
          <w:tcPr>
            <w:tcW w:w="9526" w:type="dxa"/>
            <w:gridSpan w:val="4"/>
            <w:vAlign w:val="center"/>
          </w:tcPr>
          <w:p w14:paraId="488DA3F2" w14:textId="77777777" w:rsidR="009D3D6D" w:rsidRDefault="009D3D6D" w:rsidP="00280DEE">
            <w:pPr>
              <w:rPr>
                <w:i/>
              </w:rPr>
            </w:pPr>
          </w:p>
          <w:p w14:paraId="7CD75F77" w14:textId="3A7AABB2" w:rsidR="009D3D6D" w:rsidRPr="0035033D" w:rsidRDefault="009D3D6D" w:rsidP="00280DEE">
            <w:pPr>
              <w:rPr>
                <w:i/>
              </w:rPr>
            </w:pPr>
            <w:commentRangeStart w:id="670"/>
            <w:r>
              <w:rPr>
                <w:i/>
              </w:rPr>
              <w:t xml:space="preserve">Load the exchange set </w:t>
            </w:r>
            <w:r>
              <w:rPr>
                <w:b/>
                <w:bCs/>
                <w:i/>
              </w:rPr>
              <w:t>NewProduct</w:t>
            </w:r>
            <w:r w:rsidR="0035033D">
              <w:rPr>
                <w:i/>
              </w:rPr>
              <w:t>. This contains a new unseen (GML) product.</w:t>
            </w:r>
            <w:commentRangeEnd w:id="670"/>
            <w:r w:rsidR="00E8721F">
              <w:rPr>
                <w:rStyle w:val="CommentReference"/>
                <w:snapToGrid/>
                <w:color w:val="000000"/>
              </w:rPr>
              <w:commentReference w:id="670"/>
            </w:r>
          </w:p>
          <w:p w14:paraId="6D764F4A" w14:textId="77777777" w:rsidR="009D3D6D" w:rsidRPr="00EF287F" w:rsidRDefault="009D3D6D" w:rsidP="00280DEE">
            <w:pPr>
              <w:rPr>
                <w:i/>
              </w:rPr>
            </w:pPr>
          </w:p>
        </w:tc>
      </w:tr>
      <w:tr w:rsidR="009D3D6D" w14:paraId="61FBBEDD" w14:textId="77777777" w:rsidTr="00357E05">
        <w:trPr>
          <w:tblHeader/>
        </w:trPr>
        <w:tc>
          <w:tcPr>
            <w:tcW w:w="9526" w:type="dxa"/>
            <w:gridSpan w:val="4"/>
            <w:shd w:val="clear" w:color="auto" w:fill="CCFFCC"/>
            <w:vAlign w:val="center"/>
          </w:tcPr>
          <w:p w14:paraId="3F4F5850" w14:textId="77777777" w:rsidR="009D3D6D" w:rsidRPr="004065B1" w:rsidRDefault="009D3D6D" w:rsidP="00280DEE">
            <w:r w:rsidRPr="000A066E">
              <w:rPr>
                <w:b/>
              </w:rPr>
              <w:t>Results</w:t>
            </w:r>
          </w:p>
        </w:tc>
      </w:tr>
      <w:tr w:rsidR="009D3D6D" w14:paraId="1456B2B9" w14:textId="77777777" w:rsidTr="00280DEE">
        <w:trPr>
          <w:tblHeader/>
        </w:trPr>
        <w:tc>
          <w:tcPr>
            <w:tcW w:w="9526" w:type="dxa"/>
            <w:gridSpan w:val="4"/>
            <w:vAlign w:val="center"/>
          </w:tcPr>
          <w:p w14:paraId="11D62145" w14:textId="77777777" w:rsidR="009D3D6D" w:rsidRDefault="009D3D6D" w:rsidP="00280DEE">
            <w:pPr>
              <w:jc w:val="left"/>
              <w:rPr>
                <w:rFonts w:cs="Arial"/>
                <w:i/>
                <w:iCs/>
                <w:position w:val="-1"/>
                <w:lang w:val="en-US"/>
              </w:rPr>
            </w:pPr>
          </w:p>
          <w:p w14:paraId="3A468DF7" w14:textId="77777777" w:rsidR="009D3D6D" w:rsidRDefault="009D3D6D" w:rsidP="00280DEE">
            <w:pPr>
              <w:jc w:val="left"/>
              <w:rPr>
                <w:i/>
              </w:rPr>
            </w:pPr>
            <w:r>
              <w:rPr>
                <w:i/>
              </w:rPr>
              <w:t>Verify:</w:t>
            </w:r>
          </w:p>
          <w:p w14:paraId="3AD0A79A" w14:textId="64166D0C" w:rsidR="009D3D6D" w:rsidRDefault="009D3D6D">
            <w:pPr>
              <w:pStyle w:val="ListParagraph"/>
              <w:numPr>
                <w:ilvl w:val="0"/>
                <w:numId w:val="55"/>
              </w:numPr>
              <w:jc w:val="left"/>
              <w:rPr>
                <w:rFonts w:cs="Arial"/>
              </w:rPr>
            </w:pPr>
            <w:r>
              <w:rPr>
                <w:rFonts w:cs="Arial"/>
              </w:rPr>
              <w:t xml:space="preserve">The existence of the new product within the </w:t>
            </w:r>
            <w:r w:rsidR="00416AF5">
              <w:rPr>
                <w:rFonts w:cs="Arial"/>
              </w:rPr>
              <w:t>System Database</w:t>
            </w:r>
          </w:p>
          <w:p w14:paraId="24D1E2B5" w14:textId="20A10A19" w:rsidR="00EB396B" w:rsidRDefault="00EB396B">
            <w:pPr>
              <w:pStyle w:val="ListParagraph"/>
              <w:numPr>
                <w:ilvl w:val="0"/>
                <w:numId w:val="55"/>
              </w:numPr>
              <w:jc w:val="left"/>
              <w:rPr>
                <w:rFonts w:cs="Arial"/>
              </w:rPr>
            </w:pPr>
            <w:r>
              <w:rPr>
                <w:rFonts w:cs="Arial"/>
              </w:rPr>
              <w:t>The existence of the single dataset of the new product</w:t>
            </w:r>
          </w:p>
          <w:p w14:paraId="5D0D1681" w14:textId="487DE23A" w:rsidR="00EB396B" w:rsidRDefault="00EB396B">
            <w:pPr>
              <w:pStyle w:val="ListParagraph"/>
              <w:numPr>
                <w:ilvl w:val="0"/>
                <w:numId w:val="55"/>
              </w:numPr>
              <w:jc w:val="left"/>
              <w:rPr>
                <w:rFonts w:cs="Arial"/>
              </w:rPr>
            </w:pPr>
            <w:r>
              <w:rPr>
                <w:rFonts w:cs="Arial"/>
              </w:rPr>
              <w:t>The portrayal of the new product at position (</w:t>
            </w:r>
            <w:r w:rsidRPr="007E4CF3">
              <w:rPr>
                <w:rFonts w:cs="Arial"/>
                <w:highlight w:val="yellow"/>
                <w:rPrChange w:id="671" w:author="jonathan pritchard" w:date="2023-12-07T17:41:00Z">
                  <w:rPr>
                    <w:rFonts w:cs="Arial"/>
                  </w:rPr>
                </w:rPrChange>
              </w:rPr>
              <w:t>XX YY ZZ</w:t>
            </w:r>
            <w:r>
              <w:rPr>
                <w:rFonts w:cs="Arial"/>
              </w:rPr>
              <w:t>)</w:t>
            </w:r>
          </w:p>
          <w:p w14:paraId="1336E170" w14:textId="77777777" w:rsidR="00EB396B" w:rsidRDefault="00EB396B" w:rsidP="00EB396B">
            <w:pPr>
              <w:jc w:val="left"/>
              <w:rPr>
                <w:rFonts w:cs="Arial"/>
              </w:rPr>
            </w:pPr>
          </w:p>
          <w:tbl>
            <w:tblPr>
              <w:tblStyle w:val="TableGrid"/>
              <w:tblW w:w="0" w:type="auto"/>
              <w:tblLook w:val="04A0" w:firstRow="1" w:lastRow="0" w:firstColumn="1" w:lastColumn="0" w:noHBand="0" w:noVBand="1"/>
            </w:tblPr>
            <w:tblGrid>
              <w:gridCol w:w="3100"/>
              <w:gridCol w:w="3100"/>
              <w:gridCol w:w="3100"/>
            </w:tblGrid>
            <w:tr w:rsidR="00EB396B" w:rsidRPr="005761E9" w14:paraId="0BFF44AF" w14:textId="77777777" w:rsidTr="00280DEE">
              <w:tc>
                <w:tcPr>
                  <w:tcW w:w="3100" w:type="dxa"/>
                </w:tcPr>
                <w:p w14:paraId="3B733DF6"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4F1CD527"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Product</w:t>
                  </w:r>
                </w:p>
              </w:tc>
              <w:tc>
                <w:tcPr>
                  <w:tcW w:w="3100" w:type="dxa"/>
                </w:tcPr>
                <w:p w14:paraId="202A25F7"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Version / Issue Date.</w:t>
                  </w:r>
                </w:p>
              </w:tc>
            </w:tr>
            <w:tr w:rsidR="00EB396B" w14:paraId="04B12531" w14:textId="77777777" w:rsidTr="00280DEE">
              <w:tc>
                <w:tcPr>
                  <w:tcW w:w="3100" w:type="dxa"/>
                </w:tcPr>
                <w:p w14:paraId="5AFA99C8" w14:textId="77777777" w:rsidR="00EB396B" w:rsidRDefault="00EB396B" w:rsidP="00EB396B">
                  <w:pPr>
                    <w:jc w:val="left"/>
                    <w:rPr>
                      <w:rFonts w:cs="Arial"/>
                      <w:i/>
                      <w:iCs/>
                      <w:position w:val="-1"/>
                      <w:lang w:val="en-US"/>
                    </w:rPr>
                  </w:pPr>
                  <w:r>
                    <w:rPr>
                      <w:rFonts w:cs="Arial"/>
                      <w:i/>
                      <w:iCs/>
                      <w:position w:val="-1"/>
                      <w:lang w:val="en-US"/>
                    </w:rPr>
                    <w:t xml:space="preserve">Feature Catalogue </w:t>
                  </w:r>
                </w:p>
              </w:tc>
              <w:tc>
                <w:tcPr>
                  <w:tcW w:w="3100" w:type="dxa"/>
                </w:tcPr>
                <w:p w14:paraId="5AEA6DF0" w14:textId="4DFFDAC6" w:rsidR="00EB396B" w:rsidRDefault="00EB396B" w:rsidP="00EB396B">
                  <w:pPr>
                    <w:jc w:val="left"/>
                    <w:rPr>
                      <w:rFonts w:cs="Arial"/>
                      <w:i/>
                      <w:iCs/>
                      <w:position w:val="-1"/>
                      <w:lang w:val="en-US"/>
                    </w:rPr>
                  </w:pPr>
                  <w:r>
                    <w:rPr>
                      <w:rFonts w:cs="Arial"/>
                      <w:i/>
                      <w:iCs/>
                      <w:position w:val="-1"/>
                      <w:lang w:val="en-US"/>
                    </w:rPr>
                    <w:t>S-164</w:t>
                  </w:r>
                </w:p>
              </w:tc>
              <w:tc>
                <w:tcPr>
                  <w:tcW w:w="3100" w:type="dxa"/>
                </w:tcPr>
                <w:p w14:paraId="6E8879AF" w14:textId="64EDD9D7" w:rsidR="00EB396B" w:rsidRDefault="00EB396B" w:rsidP="00EB396B">
                  <w:pPr>
                    <w:jc w:val="left"/>
                    <w:rPr>
                      <w:rFonts w:cs="Arial"/>
                      <w:i/>
                      <w:iCs/>
                      <w:position w:val="-1"/>
                      <w:lang w:val="en-US"/>
                    </w:rPr>
                  </w:pPr>
                  <w:r>
                    <w:rPr>
                      <w:rFonts w:cs="Arial"/>
                      <w:i/>
                      <w:iCs/>
                      <w:position w:val="-1"/>
                      <w:lang w:val="en-US"/>
                    </w:rPr>
                    <w:t>2.0.0/20230201</w:t>
                  </w:r>
                </w:p>
              </w:tc>
            </w:tr>
            <w:tr w:rsidR="00EB396B" w14:paraId="560E3135" w14:textId="77777777" w:rsidTr="00280DEE">
              <w:tc>
                <w:tcPr>
                  <w:tcW w:w="3100" w:type="dxa"/>
                </w:tcPr>
                <w:p w14:paraId="1AEC6A99" w14:textId="77777777" w:rsidR="00EB396B" w:rsidRDefault="00EB396B" w:rsidP="00EB396B">
                  <w:pPr>
                    <w:jc w:val="left"/>
                    <w:rPr>
                      <w:rFonts w:cs="Arial"/>
                      <w:i/>
                      <w:iCs/>
                      <w:position w:val="-1"/>
                      <w:lang w:val="en-US"/>
                    </w:rPr>
                  </w:pPr>
                  <w:r>
                    <w:rPr>
                      <w:rFonts w:cs="Arial"/>
                      <w:i/>
                      <w:iCs/>
                      <w:position w:val="-1"/>
                      <w:lang w:val="en-US"/>
                    </w:rPr>
                    <w:t xml:space="preserve">Portrayal Catalogue </w:t>
                  </w:r>
                </w:p>
              </w:tc>
              <w:tc>
                <w:tcPr>
                  <w:tcW w:w="3100" w:type="dxa"/>
                </w:tcPr>
                <w:p w14:paraId="7AC21FFC" w14:textId="787502D0" w:rsidR="00EB396B" w:rsidRDefault="00EB396B" w:rsidP="00EB396B">
                  <w:pPr>
                    <w:jc w:val="left"/>
                    <w:rPr>
                      <w:rFonts w:cs="Arial"/>
                      <w:i/>
                      <w:iCs/>
                      <w:position w:val="-1"/>
                      <w:lang w:val="en-US"/>
                    </w:rPr>
                  </w:pPr>
                  <w:r>
                    <w:rPr>
                      <w:rFonts w:cs="Arial"/>
                      <w:i/>
                      <w:iCs/>
                      <w:position w:val="-1"/>
                      <w:lang w:val="en-US"/>
                    </w:rPr>
                    <w:t>S-164</w:t>
                  </w:r>
                </w:p>
              </w:tc>
              <w:tc>
                <w:tcPr>
                  <w:tcW w:w="3100" w:type="dxa"/>
                </w:tcPr>
                <w:p w14:paraId="0451ED6D" w14:textId="61E2A906" w:rsidR="00EB396B" w:rsidRDefault="00EB396B" w:rsidP="00EB396B">
                  <w:pPr>
                    <w:jc w:val="left"/>
                    <w:rPr>
                      <w:rFonts w:cs="Arial"/>
                      <w:i/>
                      <w:iCs/>
                      <w:position w:val="-1"/>
                      <w:lang w:val="en-US"/>
                    </w:rPr>
                  </w:pPr>
                  <w:r>
                    <w:rPr>
                      <w:rFonts w:cs="Arial"/>
                      <w:i/>
                      <w:iCs/>
                      <w:position w:val="-1"/>
                      <w:lang w:val="en-US"/>
                    </w:rPr>
                    <w:t>2.0.0/20230201</w:t>
                  </w:r>
                </w:p>
              </w:tc>
            </w:tr>
            <w:tr w:rsidR="00EB396B" w14:paraId="509E93F4" w14:textId="77777777" w:rsidTr="00280DEE">
              <w:tc>
                <w:tcPr>
                  <w:tcW w:w="3100" w:type="dxa"/>
                </w:tcPr>
                <w:p w14:paraId="19F28366" w14:textId="1F1BF90C" w:rsidR="00EB396B" w:rsidRPr="00EB396B" w:rsidRDefault="00EB396B" w:rsidP="00EB396B">
                  <w:pPr>
                    <w:jc w:val="left"/>
                    <w:rPr>
                      <w:rFonts w:cs="Arial"/>
                      <w:b/>
                      <w:bCs/>
                      <w:i/>
                      <w:iCs/>
                      <w:position w:val="-1"/>
                      <w:lang w:val="en-US"/>
                    </w:rPr>
                  </w:pPr>
                  <w:r w:rsidRPr="00EB396B">
                    <w:rPr>
                      <w:rFonts w:cs="Arial"/>
                      <w:b/>
                      <w:bCs/>
                      <w:i/>
                      <w:iCs/>
                      <w:position w:val="-1"/>
                      <w:lang w:val="en-US"/>
                    </w:rPr>
                    <w:t>Dataset</w:t>
                  </w:r>
                </w:p>
              </w:tc>
              <w:tc>
                <w:tcPr>
                  <w:tcW w:w="3100" w:type="dxa"/>
                </w:tcPr>
                <w:p w14:paraId="07A796C2" w14:textId="1E1F46B6" w:rsidR="00EB396B" w:rsidRPr="00EB396B" w:rsidRDefault="00EB396B" w:rsidP="00EB396B">
                  <w:pPr>
                    <w:jc w:val="left"/>
                    <w:rPr>
                      <w:rFonts w:cs="Arial"/>
                      <w:b/>
                      <w:bCs/>
                      <w:i/>
                      <w:iCs/>
                      <w:position w:val="-1"/>
                      <w:lang w:val="en-US"/>
                    </w:rPr>
                  </w:pPr>
                  <w:r w:rsidRPr="00EB396B">
                    <w:rPr>
                      <w:rFonts w:cs="Arial"/>
                      <w:b/>
                      <w:bCs/>
                      <w:i/>
                      <w:iCs/>
                      <w:position w:val="-1"/>
                      <w:lang w:val="en-US"/>
                    </w:rPr>
                    <w:t>Product</w:t>
                  </w:r>
                </w:p>
              </w:tc>
              <w:tc>
                <w:tcPr>
                  <w:tcW w:w="3100" w:type="dxa"/>
                </w:tcPr>
                <w:p w14:paraId="434F3484" w14:textId="1F6A757F" w:rsidR="00EB396B" w:rsidRPr="00EB396B" w:rsidRDefault="00EB396B" w:rsidP="00EB396B">
                  <w:pPr>
                    <w:jc w:val="left"/>
                    <w:rPr>
                      <w:rFonts w:cs="Arial"/>
                      <w:b/>
                      <w:bCs/>
                      <w:i/>
                      <w:iCs/>
                      <w:position w:val="-1"/>
                      <w:lang w:val="en-US"/>
                    </w:rPr>
                  </w:pPr>
                  <w:r w:rsidRPr="00EB396B">
                    <w:rPr>
                      <w:rFonts w:cs="Arial"/>
                      <w:b/>
                      <w:bCs/>
                      <w:i/>
                      <w:iCs/>
                      <w:position w:val="-1"/>
                      <w:lang w:val="en-US"/>
                    </w:rPr>
                    <w:t>Issue Date</w:t>
                  </w:r>
                </w:p>
              </w:tc>
            </w:tr>
            <w:tr w:rsidR="00EB396B" w14:paraId="721B0134" w14:textId="77777777" w:rsidTr="00280DEE">
              <w:tc>
                <w:tcPr>
                  <w:tcW w:w="3100" w:type="dxa"/>
                </w:tcPr>
                <w:p w14:paraId="65B31392" w14:textId="2C4957C8" w:rsidR="00EB396B" w:rsidRDefault="00EB396B" w:rsidP="00EB396B">
                  <w:pPr>
                    <w:jc w:val="left"/>
                    <w:rPr>
                      <w:rFonts w:cs="Arial"/>
                      <w:i/>
                      <w:iCs/>
                      <w:position w:val="-1"/>
                      <w:lang w:val="en-US"/>
                    </w:rPr>
                  </w:pPr>
                  <w:r>
                    <w:rPr>
                      <w:rFonts w:cs="Arial"/>
                      <w:i/>
                      <w:iCs/>
                      <w:position w:val="-1"/>
                      <w:lang w:val="en-US"/>
                    </w:rPr>
                    <w:t>164AA00NEWPROD.GML</w:t>
                  </w:r>
                </w:p>
              </w:tc>
              <w:tc>
                <w:tcPr>
                  <w:tcW w:w="3100" w:type="dxa"/>
                </w:tcPr>
                <w:p w14:paraId="2202A21B" w14:textId="13F36176" w:rsidR="00EB396B" w:rsidRDefault="00EB396B" w:rsidP="00EB396B">
                  <w:pPr>
                    <w:jc w:val="left"/>
                    <w:rPr>
                      <w:rFonts w:cs="Arial"/>
                      <w:i/>
                      <w:iCs/>
                      <w:position w:val="-1"/>
                      <w:lang w:val="en-US"/>
                    </w:rPr>
                  </w:pPr>
                  <w:r>
                    <w:rPr>
                      <w:rFonts w:cs="Arial"/>
                      <w:i/>
                      <w:iCs/>
                      <w:position w:val="-1"/>
                      <w:lang w:val="en-US"/>
                    </w:rPr>
                    <w:t>S-164</w:t>
                  </w:r>
                </w:p>
              </w:tc>
              <w:tc>
                <w:tcPr>
                  <w:tcW w:w="3100" w:type="dxa"/>
                </w:tcPr>
                <w:p w14:paraId="5A11A605" w14:textId="2D37978B" w:rsidR="00EB396B" w:rsidRDefault="00EB396B" w:rsidP="00EB396B">
                  <w:pPr>
                    <w:jc w:val="left"/>
                    <w:rPr>
                      <w:rFonts w:cs="Arial"/>
                      <w:i/>
                      <w:iCs/>
                      <w:position w:val="-1"/>
                      <w:lang w:val="en-US"/>
                    </w:rPr>
                  </w:pPr>
                  <w:r>
                    <w:rPr>
                      <w:rFonts w:cs="Arial"/>
                      <w:i/>
                      <w:iCs/>
                      <w:position w:val="-1"/>
                      <w:lang w:val="en-US"/>
                    </w:rPr>
                    <w:t>20230201</w:t>
                  </w:r>
                </w:p>
              </w:tc>
            </w:tr>
          </w:tbl>
          <w:p w14:paraId="5EC706A4" w14:textId="00B74DF8" w:rsidR="00EB396B" w:rsidRPr="00EB396B" w:rsidRDefault="00EB396B" w:rsidP="00EB396B">
            <w:pPr>
              <w:jc w:val="left"/>
              <w:rPr>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5288A4E8" w:rsidR="00CB195E" w:rsidRDefault="00300A37" w:rsidP="00E012C8">
      <w:pPr>
        <w:pStyle w:val="Heading2"/>
      </w:pPr>
      <w:bookmarkStart w:id="672" w:name="_Toc152748570"/>
      <w:r>
        <w:lastRenderedPageBreak/>
        <w:t xml:space="preserve">Loading of </w:t>
      </w:r>
      <w:commentRangeStart w:id="673"/>
      <w:r>
        <w:t xml:space="preserve">Unencrypted </w:t>
      </w:r>
      <w:r w:rsidR="00EE1647">
        <w:t>datasets</w:t>
      </w:r>
      <w:bookmarkEnd w:id="672"/>
      <w:commentRangeEnd w:id="673"/>
      <w:r w:rsidR="00940ADF">
        <w:rPr>
          <w:rStyle w:val="CommentReference"/>
          <w:b w:val="0"/>
          <w:snapToGrid/>
          <w:color w:val="000000"/>
        </w:rPr>
        <w:commentReference w:id="673"/>
      </w:r>
    </w:p>
    <w:p w14:paraId="3BEA3C7F" w14:textId="77777777" w:rsidR="001F3794" w:rsidRDefault="001F3794" w:rsidP="001F3794">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60F21">
        <w:trPr>
          <w:cantSplit/>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412DB9E8" w:rsidR="00345746" w:rsidRPr="00575479" w:rsidRDefault="00C64EB4" w:rsidP="0015247B">
            <w:commentRangeStart w:id="674"/>
            <w:commentRangeStart w:id="675"/>
            <w:commentRangeStart w:id="676"/>
            <w:commentRangeStart w:id="677"/>
            <w:r w:rsidRPr="00C64EB4">
              <w:rPr>
                <w:b/>
                <w:bCs/>
              </w:rPr>
              <w:t>InitialPowerUp</w:t>
            </w:r>
            <w:r>
              <w:t xml:space="preserve"> </w:t>
            </w:r>
            <w:commentRangeEnd w:id="674"/>
            <w:r w:rsidR="00EC691C">
              <w:rPr>
                <w:rStyle w:val="CommentReference"/>
                <w:snapToGrid/>
                <w:color w:val="000000"/>
              </w:rPr>
              <w:commentReference w:id="674"/>
            </w:r>
            <w:commentRangeEnd w:id="675"/>
            <w:r w:rsidR="00B50115">
              <w:rPr>
                <w:rStyle w:val="CommentReference"/>
                <w:snapToGrid/>
                <w:color w:val="000000"/>
              </w:rPr>
              <w:commentReference w:id="675"/>
            </w:r>
            <w:commentRangeEnd w:id="676"/>
            <w:r w:rsidR="00940ADF">
              <w:rPr>
                <w:rStyle w:val="CommentReference"/>
                <w:snapToGrid/>
                <w:color w:val="000000"/>
              </w:rPr>
              <w:commentReference w:id="676"/>
            </w:r>
            <w:commentRangeEnd w:id="677"/>
            <w:r w:rsidR="009F3C60">
              <w:rPr>
                <w:rStyle w:val="CommentReference"/>
                <w:snapToGrid/>
                <w:color w:val="000000"/>
              </w:rPr>
              <w:commentReference w:id="677"/>
            </w:r>
            <w:r w:rsidRPr="00940ADF">
              <w:rPr>
                <w:i/>
                <w:iCs/>
                <w:rPrChange w:id="678" w:author="jonathan pritchard" w:date="2023-12-13T15:32:00Z">
                  <w:rPr/>
                </w:rPrChange>
              </w:rPr>
              <w:t>(</w:t>
            </w:r>
            <w:r w:rsidR="00345746" w:rsidRPr="00940ADF">
              <w:rPr>
                <w:i/>
                <w:iCs/>
                <w:rPrChange w:id="679" w:author="jonathan pritchard" w:date="2023-12-13T15:32:00Z">
                  <w:rPr/>
                </w:rPrChange>
              </w:rPr>
              <w:t>2.1.1</w:t>
            </w:r>
            <w:ins w:id="680" w:author="jonathan pritchard" w:date="2023-12-13T15:32:00Z">
              <w:r w:rsidR="00940ADF">
                <w:rPr>
                  <w:rStyle w:val="FootnoteReference"/>
                  <w:i/>
                  <w:iCs/>
                </w:rPr>
                <w:footnoteReference w:id="2"/>
              </w:r>
            </w:ins>
            <w:r w:rsidRPr="00940ADF">
              <w:rPr>
                <w:i/>
                <w:iCs/>
                <w:rPrChange w:id="686" w:author="jonathan pritchard" w:date="2023-12-13T15:32:00Z">
                  <w:rPr/>
                </w:rPrChange>
              </w:rPr>
              <w:t>)</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60F21">
        <w:trPr>
          <w:cantSplit/>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60F21">
        <w:trPr>
          <w:cantSplit/>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60F21">
        <w:trPr>
          <w:cantSplit/>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60F21">
        <w:trPr>
          <w:cantSplit/>
        </w:trPr>
        <w:tc>
          <w:tcPr>
            <w:tcW w:w="9526" w:type="dxa"/>
            <w:gridSpan w:val="4"/>
            <w:vAlign w:val="center"/>
          </w:tcPr>
          <w:p w14:paraId="2DD2E053" w14:textId="726178E2" w:rsidR="00413AEA" w:rsidRDefault="00575479" w:rsidP="00DF5922">
            <w:pPr>
              <w:rPr>
                <w:i/>
              </w:rPr>
            </w:pPr>
            <w:r w:rsidRPr="00C36B0F">
              <w:rPr>
                <w:i/>
              </w:rPr>
              <w:t xml:space="preserve">Load </w:t>
            </w:r>
            <w:r w:rsidR="00413AEA">
              <w:rPr>
                <w:i/>
              </w:rPr>
              <w:t>the following exchange set:</w:t>
            </w:r>
          </w:p>
          <w:p w14:paraId="534565AC" w14:textId="7DCC408A" w:rsidR="00575479" w:rsidRPr="00C36B0F" w:rsidRDefault="00C64EB4" w:rsidP="00DF5922">
            <w:pPr>
              <w:rPr>
                <w:i/>
              </w:rPr>
            </w:pPr>
            <w:r>
              <w:rPr>
                <w:b/>
                <w:bCs/>
                <w:i/>
              </w:rPr>
              <w:t>Initial</w:t>
            </w:r>
            <w:r w:rsidR="00413AEA">
              <w:rPr>
                <w:b/>
                <w:bCs/>
                <w:i/>
              </w:rPr>
              <w:t>PowerUp</w:t>
            </w:r>
            <w:r w:rsidR="0024010F">
              <w:rPr>
                <w:b/>
                <w:bCs/>
                <w:i/>
              </w:rPr>
              <w:t xml:space="preserve"> </w:t>
            </w:r>
            <w:r w:rsidR="00575479" w:rsidRPr="00413AEA">
              <w:rPr>
                <w:i/>
                <w:color w:val="D9D9D9" w:themeColor="background1" w:themeShade="D9"/>
              </w:rPr>
              <w:t xml:space="preserve"> </w:t>
            </w:r>
            <w:r w:rsidR="00575479" w:rsidRPr="00C36B0F">
              <w:rPr>
                <w:i/>
              </w:rPr>
              <w:t>with the following settings:</w:t>
            </w:r>
          </w:p>
          <w:p w14:paraId="285A53A6" w14:textId="643D9368" w:rsidR="00575479" w:rsidRPr="00413AEA" w:rsidRDefault="00575479">
            <w:pPr>
              <w:pStyle w:val="ListParagraph"/>
              <w:numPr>
                <w:ilvl w:val="0"/>
                <w:numId w:val="47"/>
              </w:numPr>
              <w:rPr>
                <w:i/>
              </w:rPr>
            </w:pPr>
            <w:r w:rsidRPr="00413AEA">
              <w:rPr>
                <w:i/>
              </w:rPr>
              <w:t xml:space="preserve">Select </w:t>
            </w:r>
            <w:r w:rsidR="00DE09B9" w:rsidRPr="00413AEA">
              <w:rPr>
                <w:i/>
              </w:rPr>
              <w:t>Display Category</w:t>
            </w:r>
            <w:r w:rsidRPr="00413AEA">
              <w:rPr>
                <w:i/>
              </w:rPr>
              <w:t xml:space="preserve"> Other</w:t>
            </w:r>
          </w:p>
          <w:p w14:paraId="2C47CAD1" w14:textId="294CE036"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Contour </w:t>
            </w:r>
            <w:r w:rsidRPr="00413AEA">
              <w:rPr>
                <w:i/>
              </w:rPr>
              <w:t>value to 8 m</w:t>
            </w:r>
          </w:p>
          <w:p w14:paraId="593C80A7" w14:textId="054252E2"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Depth  </w:t>
            </w:r>
            <w:r w:rsidRPr="00413AEA">
              <w:rPr>
                <w:i/>
              </w:rPr>
              <w:t xml:space="preserve">value to 8 m </w:t>
            </w:r>
          </w:p>
          <w:p w14:paraId="01206083" w14:textId="77777777" w:rsidR="00575479" w:rsidRPr="00413AEA" w:rsidRDefault="00575479">
            <w:pPr>
              <w:pStyle w:val="ListParagraph"/>
              <w:numPr>
                <w:ilvl w:val="0"/>
                <w:numId w:val="47"/>
              </w:numPr>
              <w:rPr>
                <w:i/>
              </w:rPr>
            </w:pPr>
            <w:r w:rsidRPr="00413AEA">
              <w:rPr>
                <w:i/>
              </w:rPr>
              <w:t>Select Symbolized Boundaries</w:t>
            </w:r>
          </w:p>
          <w:p w14:paraId="7122FF66" w14:textId="77777777" w:rsidR="00B765DF" w:rsidRPr="00413AEA" w:rsidRDefault="00B765DF">
            <w:pPr>
              <w:pStyle w:val="ListParagraph"/>
              <w:numPr>
                <w:ilvl w:val="0"/>
                <w:numId w:val="47"/>
              </w:numPr>
              <w:rPr>
                <w:i/>
              </w:rPr>
            </w:pPr>
            <w:r w:rsidRPr="00413AEA">
              <w:rPr>
                <w:i/>
              </w:rPr>
              <w:t>Select all Text groups</w:t>
            </w:r>
          </w:p>
          <w:p w14:paraId="66ACEC8E" w14:textId="77777777" w:rsidR="00B765DF" w:rsidRPr="00413AEA" w:rsidRDefault="00B765DF">
            <w:pPr>
              <w:pStyle w:val="ListParagraph"/>
              <w:numPr>
                <w:ilvl w:val="0"/>
                <w:numId w:val="47"/>
              </w:numPr>
              <w:rPr>
                <w:i/>
              </w:rPr>
            </w:pPr>
            <w:r w:rsidRPr="00413AEA">
              <w:rPr>
                <w:i/>
              </w:rPr>
              <w:t>Select Accuracy</w:t>
            </w:r>
          </w:p>
          <w:p w14:paraId="12FBF136" w14:textId="77777777" w:rsidR="00B765DF" w:rsidRPr="00413AEA" w:rsidRDefault="00B765DF">
            <w:pPr>
              <w:pStyle w:val="ListParagraph"/>
              <w:numPr>
                <w:ilvl w:val="0"/>
                <w:numId w:val="47"/>
              </w:numPr>
              <w:rPr>
                <w:i/>
              </w:rPr>
            </w:pPr>
            <w:r w:rsidRPr="00413AEA">
              <w:rPr>
                <w:i/>
              </w:rPr>
              <w:t>Select Highlight info</w:t>
            </w:r>
          </w:p>
          <w:p w14:paraId="66614E20" w14:textId="76742207" w:rsidR="00B765DF" w:rsidRDefault="00B765DF">
            <w:pPr>
              <w:pStyle w:val="ListParagraph"/>
              <w:numPr>
                <w:ilvl w:val="0"/>
                <w:numId w:val="47"/>
              </w:numPr>
              <w:rPr>
                <w:i/>
              </w:rPr>
            </w:pPr>
            <w:r w:rsidRPr="00413AEA">
              <w:rPr>
                <w:i/>
              </w:rPr>
              <w:t>Select Highlight date dependent</w:t>
            </w:r>
          </w:p>
          <w:p w14:paraId="604A6ED6" w14:textId="659E7CF1" w:rsidR="00EE1647" w:rsidRPr="00413AEA" w:rsidRDefault="00EE1647">
            <w:pPr>
              <w:pStyle w:val="ListParagraph"/>
              <w:numPr>
                <w:ilvl w:val="0"/>
                <w:numId w:val="47"/>
              </w:numPr>
              <w:rPr>
                <w:i/>
              </w:rPr>
            </w:pPr>
            <w:r>
              <w:rPr>
                <w:i/>
              </w:rPr>
              <w:t>Select simplified points = false</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60F21">
        <w:trPr>
          <w:cantSplit/>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60F21">
        <w:trPr>
          <w:cantSplit/>
        </w:trPr>
        <w:tc>
          <w:tcPr>
            <w:tcW w:w="9526" w:type="dxa"/>
            <w:gridSpan w:val="4"/>
            <w:vAlign w:val="center"/>
          </w:tcPr>
          <w:p w14:paraId="7880ED86" w14:textId="1FD4F4C8" w:rsidR="00345746" w:rsidRPr="00C36B0F" w:rsidRDefault="00345746" w:rsidP="00DF5922">
            <w:pPr>
              <w:rPr>
                <w:i/>
              </w:rPr>
            </w:pPr>
            <w:r w:rsidRPr="00C36B0F">
              <w:rPr>
                <w:i/>
              </w:rPr>
              <w:t xml:space="preserve">Load </w:t>
            </w:r>
            <w:r w:rsidR="00E643E7">
              <w:rPr>
                <w:i/>
              </w:rPr>
              <w:t>datasets</w:t>
            </w:r>
            <w:r w:rsidR="00E643E7" w:rsidRPr="00C36B0F">
              <w:rPr>
                <w:i/>
              </w:rPr>
              <w:t xml:space="preserve"> </w:t>
            </w:r>
            <w:r w:rsidRPr="00C36B0F">
              <w:rPr>
                <w:i/>
              </w:rPr>
              <w:t>and view the chart display.</w:t>
            </w:r>
          </w:p>
        </w:tc>
      </w:tr>
      <w:tr w:rsidR="00575479" w14:paraId="26149F65" w14:textId="77777777" w:rsidTr="00A60F21">
        <w:trPr>
          <w:cantSplit/>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60F21">
        <w:trPr>
          <w:cantSplit/>
        </w:trPr>
        <w:tc>
          <w:tcPr>
            <w:tcW w:w="9526" w:type="dxa"/>
            <w:gridSpan w:val="4"/>
            <w:tcBorders>
              <w:bottom w:val="nil"/>
            </w:tcBorders>
            <w:vAlign w:val="center"/>
          </w:tcPr>
          <w:p w14:paraId="0033A35D" w14:textId="514B18EA" w:rsidR="00345746" w:rsidRPr="00F06377" w:rsidRDefault="00345746" w:rsidP="00DF5922">
            <w:pPr>
              <w:rPr>
                <w:b/>
                <w:bCs/>
                <w:i/>
              </w:rPr>
            </w:pPr>
            <w:r w:rsidRPr="00C36B0F">
              <w:rPr>
                <w:i/>
              </w:rPr>
              <w:t>With the charts displayed the own ship shall be placed at the jetty in Micklefirth.</w:t>
            </w:r>
            <w:r w:rsidR="00F06377">
              <w:rPr>
                <w:i/>
              </w:rPr>
              <w:t xml:space="preserve"> </w:t>
            </w:r>
            <w:r w:rsidR="00F06377">
              <w:rPr>
                <w:b/>
                <w:bCs/>
                <w:i/>
              </w:rPr>
              <w:t>[TBD]</w:t>
            </w:r>
          </w:p>
        </w:tc>
      </w:tr>
      <w:tr w:rsidR="001549A7" w14:paraId="29D47B67" w14:textId="77777777" w:rsidTr="00A60F21">
        <w:trPr>
          <w:cantSplit/>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eastAsia="en-GB"/>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60F21">
        <w:trPr>
          <w:cantSplit/>
        </w:trPr>
        <w:tc>
          <w:tcPr>
            <w:tcW w:w="9526" w:type="dxa"/>
            <w:gridSpan w:val="4"/>
            <w:tcBorders>
              <w:top w:val="nil"/>
              <w:bottom w:val="single" w:sz="4" w:space="0" w:color="auto"/>
            </w:tcBorders>
            <w:vAlign w:val="center"/>
          </w:tcPr>
          <w:p w14:paraId="578EF928" w14:textId="48F49869" w:rsidR="00575479" w:rsidRPr="00C36B0F" w:rsidRDefault="001549A7" w:rsidP="001549A7">
            <w:pPr>
              <w:rPr>
                <w:i/>
              </w:rPr>
            </w:pPr>
            <w:r w:rsidRPr="00C36B0F">
              <w:rPr>
                <w:i/>
              </w:rPr>
              <w:t xml:space="preserve">After loading of </w:t>
            </w:r>
            <w:del w:id="687" w:author="jonathan pritchard" w:date="2023-12-15T14:07:00Z">
              <w:r w:rsidR="001D0457" w:rsidDel="003B0268">
                <w:rPr>
                  <w:i/>
                </w:rPr>
                <w:delText>101AA00</w:delText>
              </w:r>
              <w:r w:rsidRPr="00C36B0F" w:rsidDel="003B0268">
                <w:rPr>
                  <w:i/>
                </w:rPr>
                <w:delText>X0000</w:delText>
              </w:r>
            </w:del>
            <w:ins w:id="688" w:author="jonathan pritchard" w:date="2023-12-15T14:07:00Z">
              <w:r w:rsidR="003B0268">
                <w:rPr>
                  <w:i/>
                </w:rPr>
                <w:t>10100AA_X0000</w:t>
              </w:r>
            </w:ins>
            <w:r w:rsidRPr="00C36B0F">
              <w:rPr>
                <w:i/>
              </w:rPr>
              <w:t>.000, displayed scale 1</w:t>
            </w:r>
            <w:commentRangeStart w:id="689"/>
            <w:r w:rsidRPr="00C36B0F">
              <w:rPr>
                <w:i/>
              </w:rPr>
              <w:t>:</w:t>
            </w:r>
            <w:r w:rsidRPr="007E4CF3">
              <w:rPr>
                <w:i/>
                <w:highlight w:val="yellow"/>
                <w:rPrChange w:id="690" w:author="jonathan pritchard" w:date="2023-12-07T17:45:00Z">
                  <w:rPr>
                    <w:i/>
                  </w:rPr>
                </w:rPrChange>
              </w:rPr>
              <w:t>50 000</w:t>
            </w:r>
            <w:r w:rsidR="0024010F">
              <w:rPr>
                <w:i/>
              </w:rPr>
              <w:t xml:space="preserve"> </w:t>
            </w:r>
            <w:commentRangeEnd w:id="689"/>
            <w:r w:rsidR="00940ADF">
              <w:rPr>
                <w:rStyle w:val="CommentReference"/>
                <w:snapToGrid/>
                <w:color w:val="000000"/>
              </w:rPr>
              <w:commentReference w:id="689"/>
            </w:r>
            <w:r w:rsidR="0024010F" w:rsidRPr="00357E05">
              <w:rPr>
                <w:b/>
                <w:bCs/>
                <w:i/>
              </w:rPr>
              <w:t>[TBD</w:t>
            </w:r>
            <w:r w:rsidR="0024010F">
              <w:rPr>
                <w:i/>
              </w:rPr>
              <w:t>]</w:t>
            </w:r>
          </w:p>
          <w:p w14:paraId="22F94C19" w14:textId="63756F84" w:rsidR="00EC09A6" w:rsidRPr="002164D3" w:rsidRDefault="00EC09A6" w:rsidP="002164D3">
            <w:pPr>
              <w:jc w:val="left"/>
              <w:rPr>
                <w:i/>
              </w:rPr>
            </w:pPr>
          </w:p>
        </w:tc>
      </w:tr>
      <w:tr w:rsidR="00E9404B" w14:paraId="4AB9A302" w14:textId="77777777" w:rsidTr="00A60F21">
        <w:trPr>
          <w:cantSplit/>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60F21">
        <w:trPr>
          <w:cantSplit/>
        </w:trPr>
        <w:tc>
          <w:tcPr>
            <w:tcW w:w="9526" w:type="dxa"/>
            <w:gridSpan w:val="4"/>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A60F21">
        <w:trPr>
          <w:cantSplit/>
        </w:trPr>
        <w:tc>
          <w:tcPr>
            <w:tcW w:w="9526" w:type="dxa"/>
            <w:gridSpan w:val="4"/>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60F21">
        <w:trPr>
          <w:cantSplit/>
        </w:trPr>
        <w:tc>
          <w:tcPr>
            <w:tcW w:w="9526" w:type="dxa"/>
            <w:gridSpan w:val="4"/>
            <w:tcBorders>
              <w:top w:val="nil"/>
            </w:tcBorders>
            <w:vAlign w:val="center"/>
          </w:tcPr>
          <w:p w14:paraId="00C060B0" w14:textId="651751AD" w:rsidR="001549A7" w:rsidRDefault="001549A7" w:rsidP="001549A7">
            <w:pPr>
              <w:rPr>
                <w:i/>
              </w:rPr>
            </w:pPr>
            <w:r w:rsidRPr="000A066E">
              <w:rPr>
                <w:i/>
              </w:rPr>
              <w:t xml:space="preserve">After loading of </w:t>
            </w:r>
            <w:del w:id="691" w:author="jonathan pritchard" w:date="2023-12-15T14:07:00Z">
              <w:r w:rsidR="008D500A" w:rsidDel="003B0268">
                <w:rPr>
                  <w:i/>
                </w:rPr>
                <w:delText>101AA00</w:delText>
              </w:r>
              <w:r w:rsidRPr="000A066E" w:rsidDel="003B0268">
                <w:rPr>
                  <w:i/>
                </w:rPr>
                <w:delText>X01NW</w:delText>
              </w:r>
            </w:del>
            <w:ins w:id="692" w:author="jonathan pritchard" w:date="2023-12-15T14:07:00Z">
              <w:r w:rsidR="003B0268">
                <w:rPr>
                  <w:i/>
                </w:rPr>
                <w:t>10100AA_X01NW</w:t>
              </w:r>
            </w:ins>
            <w:r w:rsidRPr="000A066E">
              <w:rPr>
                <w:i/>
              </w:rPr>
              <w:t>.000, displayed scale 1</w:t>
            </w:r>
            <w:r w:rsidRPr="007E4CF3">
              <w:rPr>
                <w:i/>
                <w:highlight w:val="yellow"/>
                <w:rPrChange w:id="693" w:author="jonathan pritchard" w:date="2023-12-07T17:45:00Z">
                  <w:rPr>
                    <w:i/>
                  </w:rPr>
                </w:rPrChange>
              </w:rPr>
              <w:t>:20 000</w:t>
            </w:r>
            <w:r w:rsidR="0024010F" w:rsidRPr="007E4CF3">
              <w:rPr>
                <w:i/>
                <w:highlight w:val="yellow"/>
                <w:rPrChange w:id="694" w:author="jonathan pritchard" w:date="2023-12-07T17:45:00Z">
                  <w:rPr>
                    <w:i/>
                  </w:rPr>
                </w:rPrChange>
              </w:rPr>
              <w:t xml:space="preserve"> </w:t>
            </w:r>
            <w:r w:rsidR="0024010F" w:rsidRPr="007E4CF3">
              <w:rPr>
                <w:b/>
                <w:bCs/>
                <w:i/>
                <w:highlight w:val="yellow"/>
                <w:rPrChange w:id="695" w:author="jonathan pritchard" w:date="2023-12-07T17:45:00Z">
                  <w:rPr>
                    <w:b/>
                    <w:bCs/>
                    <w:i/>
                  </w:rPr>
                </w:rPrChange>
              </w:rPr>
              <w:t>[</w:t>
            </w:r>
            <w:r w:rsidR="0024010F" w:rsidRPr="009C5191">
              <w:rPr>
                <w:b/>
                <w:bCs/>
                <w:i/>
              </w:rPr>
              <w:t>TBD</w:t>
            </w:r>
            <w:r w:rsidR="0024010F">
              <w:rPr>
                <w:i/>
              </w:rPr>
              <w:t>]</w:t>
            </w:r>
          </w:p>
          <w:p w14:paraId="02DDFD41" w14:textId="77777777" w:rsidR="005761E9" w:rsidRDefault="005761E9" w:rsidP="001549A7">
            <w:pPr>
              <w:rPr>
                <w:i/>
              </w:rPr>
            </w:pPr>
          </w:p>
          <w:p w14:paraId="74696447" w14:textId="2B43F924" w:rsidR="005761E9" w:rsidRPr="005761E9" w:rsidRDefault="0024010F">
            <w:pPr>
              <w:pStyle w:val="ListParagraph"/>
              <w:numPr>
                <w:ilvl w:val="0"/>
                <w:numId w:val="52"/>
              </w:numPr>
              <w:rPr>
                <w:b/>
                <w:bCs/>
                <w:i/>
              </w:rPr>
            </w:pPr>
            <w:commentRangeStart w:id="696"/>
            <w:r w:rsidRPr="009C5191">
              <w:rPr>
                <w:b/>
                <w:bCs/>
                <w:i/>
              </w:rPr>
              <w:t>[TBD</w:t>
            </w:r>
            <w:r>
              <w:rPr>
                <w:i/>
              </w:rPr>
              <w:t>]</w:t>
            </w:r>
            <w:r w:rsidR="005761E9" w:rsidRPr="005761E9">
              <w:rPr>
                <w:b/>
                <w:bCs/>
                <w:i/>
              </w:rPr>
              <w:t>Screenshots for display of S-102/S-104/S-100 under bridge</w:t>
            </w:r>
          </w:p>
          <w:p w14:paraId="0EF8529C" w14:textId="4AA555C7"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del w:id="697" w:author="jonathan pritchard" w:date="2023-12-15T14:07:00Z">
              <w:r w:rsidR="005761E9" w:rsidRPr="005761E9" w:rsidDel="003B0268">
                <w:rPr>
                  <w:b/>
                  <w:bCs/>
                  <w:i/>
                </w:rPr>
                <w:delText>101AA00X01NW</w:delText>
              </w:r>
            </w:del>
            <w:ins w:id="698" w:author="jonathan pritchard" w:date="2023-12-15T14:07:00Z">
              <w:r w:rsidR="003B0268">
                <w:rPr>
                  <w:b/>
                  <w:bCs/>
                  <w:i/>
                </w:rPr>
                <w:t>10100AA_X01NW</w:t>
              </w:r>
            </w:ins>
            <w:r w:rsidR="005761E9" w:rsidRPr="005761E9">
              <w:rPr>
                <w:b/>
                <w:bCs/>
                <w:i/>
              </w:rPr>
              <w:t>.000 area</w:t>
            </w:r>
            <w:commentRangeEnd w:id="696"/>
            <w:r w:rsidR="00940ADF">
              <w:rPr>
                <w:rStyle w:val="CommentReference"/>
                <w:snapToGrid/>
                <w:color w:val="000000"/>
              </w:rPr>
              <w:commentReference w:id="696"/>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r w:rsidR="00DF5922" w:rsidRPr="00DF5922">
        <w:lastRenderedPageBreak/>
        <w:t xml:space="preserve">Number and date in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
        <w:gridCol w:w="3389"/>
        <w:gridCol w:w="196"/>
        <w:gridCol w:w="800"/>
        <w:gridCol w:w="1120"/>
        <w:gridCol w:w="276"/>
        <w:gridCol w:w="1632"/>
        <w:gridCol w:w="112"/>
        <w:gridCol w:w="1472"/>
        <w:gridCol w:w="291"/>
      </w:tblGrid>
      <w:tr w:rsidR="005761E9" w14:paraId="0583BCD2" w14:textId="77777777" w:rsidTr="005761E9">
        <w:trPr>
          <w:tblHeader/>
        </w:trPr>
        <w:tc>
          <w:tcPr>
            <w:tcW w:w="2577" w:type="dxa"/>
            <w:gridSpan w:val="3"/>
            <w:shd w:val="clear" w:color="auto" w:fill="CCFFCC"/>
            <w:vAlign w:val="center"/>
          </w:tcPr>
          <w:p w14:paraId="12482FB2" w14:textId="77777777" w:rsidR="00ED5AF2" w:rsidRPr="00575479" w:rsidRDefault="00ED5AF2" w:rsidP="0015247B">
            <w:r w:rsidRPr="000A066E">
              <w:rPr>
                <w:b/>
              </w:rPr>
              <w:t>Test Reference</w:t>
            </w:r>
          </w:p>
        </w:tc>
        <w:tc>
          <w:tcPr>
            <w:tcW w:w="2319" w:type="dxa"/>
            <w:gridSpan w:val="2"/>
            <w:shd w:val="clear" w:color="auto" w:fill="CCFFCC"/>
            <w:vAlign w:val="center"/>
          </w:tcPr>
          <w:p w14:paraId="765A79A8" w14:textId="4C5AC753" w:rsidR="00ED5AF2" w:rsidRPr="00575479" w:rsidRDefault="00C64EB4" w:rsidP="0015247B">
            <w:r>
              <w:t>PowerUp</w:t>
            </w:r>
          </w:p>
        </w:tc>
        <w:tc>
          <w:tcPr>
            <w:tcW w:w="2316" w:type="dxa"/>
            <w:gridSpan w:val="2"/>
            <w:shd w:val="clear" w:color="auto" w:fill="CCFFCC"/>
            <w:vAlign w:val="center"/>
          </w:tcPr>
          <w:p w14:paraId="07FA1281" w14:textId="77777777" w:rsidR="00ED5AF2" w:rsidRPr="00575479" w:rsidRDefault="00ED5AF2" w:rsidP="0015247B">
            <w:r w:rsidRPr="000A066E">
              <w:rPr>
                <w:b/>
              </w:rPr>
              <w:t>IHO Reference</w:t>
            </w:r>
          </w:p>
        </w:tc>
        <w:tc>
          <w:tcPr>
            <w:tcW w:w="2314"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r w:rsidR="00C64EB4">
              <w:rPr>
                <w:b/>
                <w:bCs/>
                <w:i/>
              </w:rPr>
              <w:t>PowerUp</w:t>
            </w:r>
            <w:r w:rsidR="006E1DE4">
              <w:rPr>
                <w:i/>
              </w:rPr>
              <w:t xml:space="preserve"> </w:t>
            </w:r>
          </w:p>
          <w:p w14:paraId="441712B5" w14:textId="264B9A94" w:rsidR="006E1DE4" w:rsidRPr="006E1DE4" w:rsidRDefault="006E1DE4" w:rsidP="006E1DE4"/>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6A87BEFF" w:rsidR="00ED668D" w:rsidRPr="008B51BD" w:rsidRDefault="00C64EB4" w:rsidP="00ED668D">
            <w:pPr>
              <w:rPr>
                <w:sz w:val="18"/>
                <w:szCs w:val="18"/>
              </w:rPr>
            </w:pPr>
            <w:del w:id="699" w:author="jonathan pritchard" w:date="2023-12-15T14:07:00Z">
              <w:r w:rsidDel="003B0268">
                <w:rPr>
                  <w:sz w:val="18"/>
                  <w:szCs w:val="18"/>
                </w:rPr>
                <w:delText>101AA00</w:delText>
              </w:r>
              <w:r w:rsidR="00ED668D" w:rsidRPr="008B51BD" w:rsidDel="003B0268">
                <w:rPr>
                  <w:sz w:val="18"/>
                  <w:szCs w:val="18"/>
                </w:rPr>
                <w:delText>X0000</w:delText>
              </w:r>
            </w:del>
            <w:ins w:id="700" w:author="jonathan pritchard" w:date="2023-12-15T14:07:00Z">
              <w:r w:rsidR="003B0268">
                <w:rPr>
                  <w:sz w:val="18"/>
                  <w:szCs w:val="18"/>
                </w:rPr>
                <w:t>10100AA_X0000</w:t>
              </w:r>
            </w:ins>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5E1F11" w:rsidR="00ED668D" w:rsidRPr="008B51BD" w:rsidRDefault="00C64EB4" w:rsidP="00ED668D">
            <w:pPr>
              <w:rPr>
                <w:sz w:val="18"/>
                <w:szCs w:val="18"/>
              </w:rPr>
            </w:pPr>
            <w:del w:id="701" w:author="jonathan pritchard" w:date="2023-12-15T14:09:00Z">
              <w:r w:rsidDel="003B0268">
                <w:rPr>
                  <w:sz w:val="18"/>
                  <w:szCs w:val="18"/>
                </w:rPr>
                <w:delText>101AA00</w:delText>
              </w:r>
              <w:r w:rsidR="00ED668D" w:rsidRPr="008B51BD" w:rsidDel="003B0268">
                <w:rPr>
                  <w:sz w:val="18"/>
                  <w:szCs w:val="18"/>
                </w:rPr>
                <w:delText>X01NE</w:delText>
              </w:r>
            </w:del>
            <w:ins w:id="702" w:author="jonathan pritchard" w:date="2023-12-15T14:09:00Z">
              <w:r w:rsidR="003B0268">
                <w:rPr>
                  <w:sz w:val="18"/>
                  <w:szCs w:val="18"/>
                </w:rPr>
                <w:t>10100AA_X01NE</w:t>
              </w:r>
            </w:ins>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43D89DC4" w:rsidR="00ED668D" w:rsidRPr="008B51BD" w:rsidRDefault="00C64EB4" w:rsidP="00ED668D">
            <w:pPr>
              <w:rPr>
                <w:sz w:val="18"/>
                <w:szCs w:val="18"/>
              </w:rPr>
            </w:pPr>
            <w:del w:id="703" w:author="jonathan pritchard" w:date="2023-12-15T14:07:00Z">
              <w:r w:rsidDel="003B0268">
                <w:rPr>
                  <w:sz w:val="18"/>
                  <w:szCs w:val="18"/>
                </w:rPr>
                <w:delText>101AA00</w:delText>
              </w:r>
              <w:r w:rsidR="00ED668D" w:rsidRPr="008B51BD" w:rsidDel="003B0268">
                <w:rPr>
                  <w:sz w:val="18"/>
                  <w:szCs w:val="18"/>
                </w:rPr>
                <w:delText>X01NW</w:delText>
              </w:r>
            </w:del>
            <w:ins w:id="704" w:author="jonathan pritchard" w:date="2023-12-15T14:07:00Z">
              <w:r w:rsidR="003B0268">
                <w:rPr>
                  <w:sz w:val="18"/>
                  <w:szCs w:val="18"/>
                </w:rPr>
                <w:t>10100AA_X01NW</w:t>
              </w:r>
            </w:ins>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3B0268" w:rsidRDefault="00C64EB4" w:rsidP="00ED668D">
            <w:pPr>
              <w:rPr>
                <w:i/>
                <w:iCs/>
                <w:color w:val="4F81BD" w:themeColor="accent1"/>
                <w:sz w:val="18"/>
                <w:szCs w:val="18"/>
                <w:rPrChange w:id="705" w:author="jonathan pritchard" w:date="2023-12-15T14:04:00Z">
                  <w:rPr>
                    <w:b/>
                    <w:bCs/>
                    <w:sz w:val="18"/>
                    <w:szCs w:val="18"/>
                  </w:rPr>
                </w:rPrChange>
              </w:rPr>
            </w:pPr>
            <w:commentRangeStart w:id="706"/>
            <w:r w:rsidRPr="003B0268">
              <w:rPr>
                <w:i/>
                <w:iCs/>
                <w:color w:val="4F81BD" w:themeColor="accent1"/>
                <w:sz w:val="18"/>
                <w:szCs w:val="18"/>
                <w:rPrChange w:id="707" w:author="jonathan pritchard" w:date="2023-12-15T14:04:00Z">
                  <w:rPr>
                    <w:b/>
                    <w:bCs/>
                    <w:sz w:val="18"/>
                    <w:szCs w:val="18"/>
                  </w:rPr>
                </w:rPrChange>
              </w:rPr>
              <w:t>101AA00</w:t>
            </w:r>
            <w:r w:rsidR="00ED668D" w:rsidRPr="003B0268">
              <w:rPr>
                <w:i/>
                <w:iCs/>
                <w:color w:val="4F81BD" w:themeColor="accent1"/>
                <w:sz w:val="18"/>
                <w:szCs w:val="18"/>
                <w:rPrChange w:id="708" w:author="jonathan pritchard" w:date="2023-12-15T14:04:00Z">
                  <w:rPr>
                    <w:b/>
                    <w:bCs/>
                    <w:sz w:val="18"/>
                    <w:szCs w:val="18"/>
                  </w:rPr>
                </w:rPrChange>
              </w:rPr>
              <w:t>X02SE.000</w:t>
            </w:r>
          </w:p>
        </w:tc>
        <w:tc>
          <w:tcPr>
            <w:tcW w:w="1115" w:type="dxa"/>
            <w:gridSpan w:val="2"/>
            <w:shd w:val="clear" w:color="auto" w:fill="DBE5F1"/>
            <w:vAlign w:val="center"/>
          </w:tcPr>
          <w:p w14:paraId="3CEC6463" w14:textId="77777777" w:rsidR="00ED668D" w:rsidRPr="003B0268" w:rsidRDefault="00ED668D" w:rsidP="00ED668D">
            <w:pPr>
              <w:rPr>
                <w:i/>
                <w:iCs/>
                <w:color w:val="4F81BD" w:themeColor="accent1"/>
                <w:sz w:val="18"/>
                <w:szCs w:val="18"/>
                <w:rPrChange w:id="709" w:author="jonathan pritchard" w:date="2023-12-15T14:04:00Z">
                  <w:rPr>
                    <w:sz w:val="18"/>
                    <w:szCs w:val="18"/>
                  </w:rPr>
                </w:rPrChange>
              </w:rPr>
            </w:pPr>
            <w:r w:rsidRPr="003B0268">
              <w:rPr>
                <w:i/>
                <w:iCs/>
                <w:color w:val="4F81BD" w:themeColor="accent1"/>
                <w:sz w:val="18"/>
                <w:szCs w:val="18"/>
                <w:rPrChange w:id="710" w:author="jonathan pritchard" w:date="2023-12-15T14:04:00Z">
                  <w:rPr>
                    <w:sz w:val="18"/>
                    <w:szCs w:val="18"/>
                  </w:rPr>
                </w:rPrChange>
              </w:rPr>
              <w:t>1</w:t>
            </w:r>
          </w:p>
        </w:tc>
        <w:tc>
          <w:tcPr>
            <w:tcW w:w="1782" w:type="dxa"/>
            <w:gridSpan w:val="2"/>
            <w:shd w:val="clear" w:color="auto" w:fill="DBE5F1"/>
            <w:vAlign w:val="center"/>
          </w:tcPr>
          <w:p w14:paraId="53D3F32B" w14:textId="77777777" w:rsidR="00ED668D" w:rsidRPr="003B0268" w:rsidRDefault="00ED668D" w:rsidP="00ED668D">
            <w:pPr>
              <w:rPr>
                <w:i/>
                <w:iCs/>
                <w:color w:val="4F81BD" w:themeColor="accent1"/>
                <w:sz w:val="18"/>
                <w:szCs w:val="18"/>
                <w:rPrChange w:id="711" w:author="jonathan pritchard" w:date="2023-12-15T14:04:00Z">
                  <w:rPr>
                    <w:sz w:val="18"/>
                    <w:szCs w:val="18"/>
                  </w:rPr>
                </w:rPrChange>
              </w:rPr>
            </w:pPr>
            <w:r w:rsidRPr="003B0268">
              <w:rPr>
                <w:i/>
                <w:iCs/>
                <w:color w:val="4F81BD" w:themeColor="accent1"/>
                <w:sz w:val="18"/>
                <w:szCs w:val="18"/>
                <w:rPrChange w:id="712" w:author="jonathan pritchard" w:date="2023-12-15T14:04:00Z">
                  <w:rPr>
                    <w:sz w:val="18"/>
                    <w:szCs w:val="18"/>
                  </w:rPr>
                </w:rPrChange>
              </w:rPr>
              <w:t>0</w:t>
            </w:r>
          </w:p>
        </w:tc>
        <w:tc>
          <w:tcPr>
            <w:tcW w:w="2196" w:type="dxa"/>
            <w:gridSpan w:val="2"/>
            <w:shd w:val="clear" w:color="auto" w:fill="DBE5F1"/>
            <w:vAlign w:val="center"/>
          </w:tcPr>
          <w:p w14:paraId="0524A439" w14:textId="2C21B3E7" w:rsidR="00ED668D" w:rsidRPr="003B0268" w:rsidRDefault="00ED668D" w:rsidP="00ED668D">
            <w:pPr>
              <w:rPr>
                <w:i/>
                <w:iCs/>
                <w:color w:val="4F81BD" w:themeColor="accent1"/>
                <w:sz w:val="18"/>
                <w:szCs w:val="18"/>
                <w:rPrChange w:id="713" w:author="jonathan pritchard" w:date="2023-12-15T14:04:00Z">
                  <w:rPr>
                    <w:sz w:val="18"/>
                    <w:szCs w:val="18"/>
                  </w:rPr>
                </w:rPrChange>
              </w:rPr>
            </w:pPr>
            <w:r w:rsidRPr="003B0268">
              <w:rPr>
                <w:i/>
                <w:iCs/>
                <w:color w:val="4F81BD" w:themeColor="accent1"/>
                <w:sz w:val="18"/>
                <w:szCs w:val="18"/>
                <w:rPrChange w:id="714" w:author="jonathan pritchard" w:date="2023-12-15T14:04:00Z">
                  <w:rPr>
                    <w:sz w:val="18"/>
                    <w:szCs w:val="18"/>
                  </w:rPr>
                </w:rPrChange>
              </w:rPr>
              <w:t>20</w:t>
            </w:r>
            <w:r w:rsidR="00E97568" w:rsidRPr="003B0268">
              <w:rPr>
                <w:i/>
                <w:iCs/>
                <w:color w:val="4F81BD" w:themeColor="accent1"/>
                <w:sz w:val="18"/>
                <w:szCs w:val="18"/>
                <w:rPrChange w:id="715" w:author="jonathan pritchard" w:date="2023-12-15T14:04:00Z">
                  <w:rPr>
                    <w:sz w:val="18"/>
                    <w:szCs w:val="18"/>
                  </w:rPr>
                </w:rPrChange>
              </w:rPr>
              <w:t>2</w:t>
            </w:r>
            <w:r w:rsidRPr="003B0268">
              <w:rPr>
                <w:i/>
                <w:iCs/>
                <w:color w:val="4F81BD" w:themeColor="accent1"/>
                <w:sz w:val="18"/>
                <w:szCs w:val="18"/>
                <w:rPrChange w:id="716" w:author="jonathan pritchard" w:date="2023-12-15T14:04:00Z">
                  <w:rPr>
                    <w:sz w:val="18"/>
                    <w:szCs w:val="18"/>
                  </w:rPr>
                </w:rPrChange>
              </w:rPr>
              <w:t>10407</w:t>
            </w:r>
          </w:p>
        </w:tc>
        <w:tc>
          <w:tcPr>
            <w:tcW w:w="1792" w:type="dxa"/>
            <w:tcBorders>
              <w:right w:val="single" w:sz="4" w:space="0" w:color="auto"/>
            </w:tcBorders>
            <w:shd w:val="clear" w:color="auto" w:fill="DBE5F1"/>
            <w:vAlign w:val="center"/>
          </w:tcPr>
          <w:p w14:paraId="69BCCBE3" w14:textId="06716975" w:rsidR="00ED668D" w:rsidRPr="003B0268" w:rsidRDefault="00ED668D" w:rsidP="00ED668D">
            <w:pPr>
              <w:rPr>
                <w:i/>
                <w:iCs/>
                <w:color w:val="4F81BD" w:themeColor="accent1"/>
                <w:sz w:val="18"/>
                <w:szCs w:val="18"/>
                <w:rPrChange w:id="717" w:author="jonathan pritchard" w:date="2023-12-15T14:04:00Z">
                  <w:rPr>
                    <w:sz w:val="18"/>
                    <w:szCs w:val="18"/>
                  </w:rPr>
                </w:rPrChange>
              </w:rPr>
            </w:pPr>
            <w:r w:rsidRPr="003B0268">
              <w:rPr>
                <w:i/>
                <w:iCs/>
                <w:color w:val="4F81BD" w:themeColor="accent1"/>
                <w:sz w:val="18"/>
                <w:szCs w:val="18"/>
                <w:rPrChange w:id="718" w:author="jonathan pritchard" w:date="2023-12-15T14:04:00Z">
                  <w:rPr>
                    <w:sz w:val="18"/>
                    <w:szCs w:val="18"/>
                  </w:rPr>
                </w:rPrChange>
              </w:rPr>
              <w:t>20</w:t>
            </w:r>
            <w:r w:rsidR="00E97568" w:rsidRPr="003B0268">
              <w:rPr>
                <w:i/>
                <w:iCs/>
                <w:color w:val="4F81BD" w:themeColor="accent1"/>
                <w:sz w:val="18"/>
                <w:szCs w:val="18"/>
                <w:rPrChange w:id="719" w:author="jonathan pritchard" w:date="2023-12-15T14:04:00Z">
                  <w:rPr>
                    <w:sz w:val="18"/>
                    <w:szCs w:val="18"/>
                  </w:rPr>
                </w:rPrChange>
              </w:rPr>
              <w:t>2</w:t>
            </w:r>
            <w:r w:rsidRPr="003B0268">
              <w:rPr>
                <w:i/>
                <w:iCs/>
                <w:color w:val="4F81BD" w:themeColor="accent1"/>
                <w:sz w:val="18"/>
                <w:szCs w:val="18"/>
                <w:rPrChange w:id="720" w:author="jonathan pritchard" w:date="2023-12-15T14:04:00Z">
                  <w:rPr>
                    <w:sz w:val="18"/>
                    <w:szCs w:val="18"/>
                  </w:rPr>
                </w:rPrChange>
              </w:rPr>
              <w:t>10407</w:t>
            </w:r>
            <w:commentRangeEnd w:id="706"/>
            <w:r w:rsidR="008D6F46" w:rsidRPr="003B0268">
              <w:rPr>
                <w:rStyle w:val="CommentReference"/>
                <w:i/>
                <w:iCs/>
                <w:snapToGrid/>
                <w:color w:val="4F81BD" w:themeColor="accent1"/>
                <w:rPrChange w:id="721" w:author="jonathan pritchard" w:date="2023-12-15T14:04:00Z">
                  <w:rPr>
                    <w:rStyle w:val="CommentReference"/>
                    <w:snapToGrid/>
                    <w:color w:val="000000"/>
                  </w:rPr>
                </w:rPrChange>
              </w:rPr>
              <w:commentReference w:id="706"/>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EC691C" w:rsidRDefault="005761E9" w:rsidP="005761E9">
            <w:pPr>
              <w:rPr>
                <w:rFonts w:cs="Arial"/>
                <w:i/>
                <w:iCs/>
                <w:color w:val="000000" w:themeColor="text1"/>
                <w:sz w:val="18"/>
                <w:szCs w:val="18"/>
                <w:rPrChange w:id="722" w:author="jonathan pritchard" w:date="2023-12-07T17:50:00Z">
                  <w:rPr>
                    <w:rFonts w:cs="Arial"/>
                    <w:color w:val="000000" w:themeColor="text1"/>
                    <w:sz w:val="18"/>
                    <w:szCs w:val="18"/>
                  </w:rPr>
                </w:rPrChange>
              </w:rPr>
            </w:pPr>
            <w:r w:rsidRPr="00EC691C">
              <w:rPr>
                <w:rFonts w:cs="Arial"/>
                <w:i/>
                <w:iCs/>
                <w:color w:val="000000" w:themeColor="text1"/>
                <w:sz w:val="18"/>
                <w:szCs w:val="18"/>
                <w:rPrChange w:id="723" w:author="jonathan pritchard" w:date="2023-12-07T17:50:00Z">
                  <w:rPr>
                    <w:rFonts w:cs="Arial"/>
                    <w:color w:val="000000" w:themeColor="text1"/>
                    <w:sz w:val="18"/>
                    <w:szCs w:val="18"/>
                  </w:rPr>
                </w:rPrChange>
              </w:rPr>
              <w:t>104AA00X01NW.H5</w:t>
            </w:r>
          </w:p>
        </w:tc>
        <w:tc>
          <w:tcPr>
            <w:tcW w:w="1115" w:type="dxa"/>
            <w:gridSpan w:val="2"/>
            <w:shd w:val="clear" w:color="auto" w:fill="DBE5F1"/>
            <w:vAlign w:val="center"/>
          </w:tcPr>
          <w:p w14:paraId="74C67B69" w14:textId="39A5AADE" w:rsidR="005761E9" w:rsidRPr="00EC691C" w:rsidRDefault="005761E9" w:rsidP="005761E9">
            <w:pPr>
              <w:rPr>
                <w:i/>
                <w:iCs/>
                <w:sz w:val="18"/>
                <w:szCs w:val="18"/>
                <w:rPrChange w:id="724" w:author="jonathan pritchard" w:date="2023-12-07T17:50:00Z">
                  <w:rPr>
                    <w:sz w:val="18"/>
                    <w:szCs w:val="18"/>
                  </w:rPr>
                </w:rPrChange>
              </w:rPr>
            </w:pPr>
            <w:r w:rsidRPr="00EC691C">
              <w:rPr>
                <w:i/>
                <w:iCs/>
                <w:sz w:val="18"/>
                <w:szCs w:val="18"/>
                <w:rPrChange w:id="725" w:author="jonathan pritchard" w:date="2023-12-07T17:50:00Z">
                  <w:rPr>
                    <w:sz w:val="18"/>
                    <w:szCs w:val="18"/>
                  </w:rPr>
                </w:rPrChange>
              </w:rPr>
              <w:t>1</w:t>
            </w:r>
          </w:p>
        </w:tc>
        <w:tc>
          <w:tcPr>
            <w:tcW w:w="1782" w:type="dxa"/>
            <w:gridSpan w:val="2"/>
            <w:shd w:val="clear" w:color="auto" w:fill="DBE5F1"/>
            <w:vAlign w:val="center"/>
          </w:tcPr>
          <w:p w14:paraId="7D79558A" w14:textId="607D8CE8" w:rsidR="005761E9" w:rsidRPr="00EC691C" w:rsidRDefault="005761E9" w:rsidP="005761E9">
            <w:pPr>
              <w:rPr>
                <w:i/>
                <w:iCs/>
                <w:sz w:val="18"/>
                <w:szCs w:val="18"/>
                <w:rPrChange w:id="726" w:author="jonathan pritchard" w:date="2023-12-07T17:50:00Z">
                  <w:rPr>
                    <w:sz w:val="18"/>
                    <w:szCs w:val="18"/>
                  </w:rPr>
                </w:rPrChange>
              </w:rPr>
            </w:pPr>
            <w:r w:rsidRPr="00EC691C">
              <w:rPr>
                <w:i/>
                <w:iCs/>
                <w:sz w:val="18"/>
                <w:szCs w:val="18"/>
                <w:rPrChange w:id="727" w:author="jonathan pritchard" w:date="2023-12-07T17:50:00Z">
                  <w:rPr>
                    <w:sz w:val="18"/>
                    <w:szCs w:val="18"/>
                  </w:rPr>
                </w:rPrChange>
              </w:rPr>
              <w:t>0</w:t>
            </w:r>
          </w:p>
        </w:tc>
        <w:tc>
          <w:tcPr>
            <w:tcW w:w="2196" w:type="dxa"/>
            <w:gridSpan w:val="2"/>
            <w:shd w:val="clear" w:color="auto" w:fill="DBE5F1"/>
            <w:vAlign w:val="center"/>
          </w:tcPr>
          <w:p w14:paraId="32D38CA4" w14:textId="171F48CD" w:rsidR="005761E9" w:rsidRPr="00EC691C" w:rsidRDefault="005761E9" w:rsidP="005761E9">
            <w:pPr>
              <w:rPr>
                <w:i/>
                <w:iCs/>
                <w:sz w:val="18"/>
                <w:szCs w:val="18"/>
                <w:rPrChange w:id="728" w:author="jonathan pritchard" w:date="2023-12-07T17:50:00Z">
                  <w:rPr>
                    <w:sz w:val="18"/>
                    <w:szCs w:val="18"/>
                  </w:rPr>
                </w:rPrChange>
              </w:rPr>
            </w:pPr>
            <w:r w:rsidRPr="00EC691C">
              <w:rPr>
                <w:i/>
                <w:iCs/>
                <w:sz w:val="18"/>
                <w:szCs w:val="18"/>
                <w:rPrChange w:id="729"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78C72CA4" w14:textId="2638ABC7" w:rsidR="005761E9" w:rsidRPr="00EC691C" w:rsidRDefault="005761E9" w:rsidP="005761E9">
            <w:pPr>
              <w:rPr>
                <w:i/>
                <w:iCs/>
                <w:sz w:val="18"/>
                <w:szCs w:val="18"/>
                <w:rPrChange w:id="730" w:author="jonathan pritchard" w:date="2023-12-07T17:50:00Z">
                  <w:rPr>
                    <w:sz w:val="18"/>
                    <w:szCs w:val="18"/>
                  </w:rPr>
                </w:rPrChange>
              </w:rPr>
            </w:pPr>
            <w:r w:rsidRPr="00EC691C">
              <w:rPr>
                <w:i/>
                <w:iCs/>
                <w:sz w:val="18"/>
                <w:szCs w:val="18"/>
                <w:rPrChange w:id="731"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EC691C" w:rsidRDefault="005761E9" w:rsidP="005761E9">
            <w:pPr>
              <w:rPr>
                <w:rFonts w:cs="Arial"/>
                <w:i/>
                <w:iCs/>
                <w:color w:val="000000" w:themeColor="text1"/>
                <w:sz w:val="18"/>
                <w:szCs w:val="18"/>
                <w:rPrChange w:id="732" w:author="jonathan pritchard" w:date="2023-12-07T17:50:00Z">
                  <w:rPr>
                    <w:rFonts w:cs="Arial"/>
                    <w:color w:val="000000" w:themeColor="text1"/>
                    <w:sz w:val="18"/>
                    <w:szCs w:val="18"/>
                  </w:rPr>
                </w:rPrChange>
              </w:rPr>
            </w:pPr>
            <w:r w:rsidRPr="00EC691C">
              <w:rPr>
                <w:rFonts w:cs="Arial"/>
                <w:i/>
                <w:iCs/>
                <w:color w:val="000000" w:themeColor="text1"/>
                <w:sz w:val="18"/>
                <w:szCs w:val="18"/>
                <w:rPrChange w:id="733" w:author="jonathan pritchard" w:date="2023-12-07T17:50:00Z">
                  <w:rPr>
                    <w:rFonts w:cs="Arial"/>
                    <w:color w:val="000000" w:themeColor="text1"/>
                    <w:sz w:val="18"/>
                    <w:szCs w:val="18"/>
                  </w:rPr>
                </w:rPrChange>
              </w:rPr>
              <w:t>102AA00X01NW.H5</w:t>
            </w:r>
          </w:p>
        </w:tc>
        <w:tc>
          <w:tcPr>
            <w:tcW w:w="1115" w:type="dxa"/>
            <w:gridSpan w:val="2"/>
            <w:shd w:val="clear" w:color="auto" w:fill="DBE5F1"/>
            <w:vAlign w:val="center"/>
          </w:tcPr>
          <w:p w14:paraId="06B3C579" w14:textId="2398C751" w:rsidR="005761E9" w:rsidRPr="00EC691C" w:rsidRDefault="005761E9" w:rsidP="005761E9">
            <w:pPr>
              <w:rPr>
                <w:i/>
                <w:iCs/>
                <w:sz w:val="18"/>
                <w:szCs w:val="18"/>
                <w:rPrChange w:id="734" w:author="jonathan pritchard" w:date="2023-12-07T17:50:00Z">
                  <w:rPr>
                    <w:sz w:val="18"/>
                    <w:szCs w:val="18"/>
                  </w:rPr>
                </w:rPrChange>
              </w:rPr>
            </w:pPr>
            <w:r w:rsidRPr="00EC691C">
              <w:rPr>
                <w:i/>
                <w:iCs/>
                <w:sz w:val="18"/>
                <w:szCs w:val="18"/>
                <w:rPrChange w:id="735" w:author="jonathan pritchard" w:date="2023-12-07T17:50:00Z">
                  <w:rPr>
                    <w:sz w:val="18"/>
                    <w:szCs w:val="18"/>
                  </w:rPr>
                </w:rPrChange>
              </w:rPr>
              <w:t>1</w:t>
            </w:r>
          </w:p>
        </w:tc>
        <w:tc>
          <w:tcPr>
            <w:tcW w:w="1782" w:type="dxa"/>
            <w:gridSpan w:val="2"/>
            <w:shd w:val="clear" w:color="auto" w:fill="DBE5F1"/>
            <w:vAlign w:val="center"/>
          </w:tcPr>
          <w:p w14:paraId="39AB76FE" w14:textId="4B9383C9" w:rsidR="005761E9" w:rsidRPr="00EC691C" w:rsidRDefault="005761E9" w:rsidP="005761E9">
            <w:pPr>
              <w:rPr>
                <w:i/>
                <w:iCs/>
                <w:sz w:val="18"/>
                <w:szCs w:val="18"/>
                <w:rPrChange w:id="736" w:author="jonathan pritchard" w:date="2023-12-07T17:50:00Z">
                  <w:rPr>
                    <w:sz w:val="18"/>
                    <w:szCs w:val="18"/>
                  </w:rPr>
                </w:rPrChange>
              </w:rPr>
            </w:pPr>
            <w:r w:rsidRPr="00EC691C">
              <w:rPr>
                <w:i/>
                <w:iCs/>
                <w:sz w:val="18"/>
                <w:szCs w:val="18"/>
                <w:rPrChange w:id="737" w:author="jonathan pritchard" w:date="2023-12-07T17:50:00Z">
                  <w:rPr>
                    <w:sz w:val="18"/>
                    <w:szCs w:val="18"/>
                  </w:rPr>
                </w:rPrChange>
              </w:rPr>
              <w:t>0</w:t>
            </w:r>
          </w:p>
        </w:tc>
        <w:tc>
          <w:tcPr>
            <w:tcW w:w="2196" w:type="dxa"/>
            <w:gridSpan w:val="2"/>
            <w:shd w:val="clear" w:color="auto" w:fill="DBE5F1"/>
            <w:vAlign w:val="center"/>
          </w:tcPr>
          <w:p w14:paraId="0200C56B" w14:textId="7D947D37" w:rsidR="005761E9" w:rsidRPr="00EC691C" w:rsidRDefault="005761E9" w:rsidP="005761E9">
            <w:pPr>
              <w:rPr>
                <w:i/>
                <w:iCs/>
                <w:sz w:val="18"/>
                <w:szCs w:val="18"/>
                <w:rPrChange w:id="738" w:author="jonathan pritchard" w:date="2023-12-07T17:50:00Z">
                  <w:rPr>
                    <w:sz w:val="18"/>
                    <w:szCs w:val="18"/>
                  </w:rPr>
                </w:rPrChange>
              </w:rPr>
            </w:pPr>
            <w:r w:rsidRPr="00EC691C">
              <w:rPr>
                <w:i/>
                <w:iCs/>
                <w:sz w:val="18"/>
                <w:szCs w:val="18"/>
                <w:rPrChange w:id="739"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72A256DC" w14:textId="44949C18" w:rsidR="005761E9" w:rsidRPr="00EC691C" w:rsidRDefault="005761E9" w:rsidP="005761E9">
            <w:pPr>
              <w:rPr>
                <w:i/>
                <w:iCs/>
                <w:sz w:val="18"/>
                <w:szCs w:val="18"/>
                <w:rPrChange w:id="740" w:author="jonathan pritchard" w:date="2023-12-07T17:50:00Z">
                  <w:rPr>
                    <w:sz w:val="18"/>
                    <w:szCs w:val="18"/>
                  </w:rPr>
                </w:rPrChange>
              </w:rPr>
            </w:pPr>
            <w:r w:rsidRPr="00EC691C">
              <w:rPr>
                <w:i/>
                <w:iCs/>
                <w:sz w:val="18"/>
                <w:szCs w:val="18"/>
                <w:rPrChange w:id="741"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EC691C" w:rsidRDefault="005761E9" w:rsidP="005761E9">
            <w:pPr>
              <w:rPr>
                <w:rFonts w:cs="Arial"/>
                <w:i/>
                <w:iCs/>
                <w:color w:val="000000" w:themeColor="text1"/>
                <w:sz w:val="18"/>
                <w:szCs w:val="18"/>
                <w:rPrChange w:id="742" w:author="jonathan pritchard" w:date="2023-12-07T17:50:00Z">
                  <w:rPr>
                    <w:rFonts w:cs="Arial"/>
                    <w:color w:val="000000" w:themeColor="text1"/>
                    <w:sz w:val="18"/>
                    <w:szCs w:val="18"/>
                  </w:rPr>
                </w:rPrChange>
              </w:rPr>
            </w:pPr>
            <w:r w:rsidRPr="00EC691C">
              <w:rPr>
                <w:rFonts w:cs="Arial"/>
                <w:i/>
                <w:iCs/>
                <w:color w:val="000000" w:themeColor="text1"/>
                <w:sz w:val="18"/>
                <w:szCs w:val="18"/>
                <w:rPrChange w:id="743" w:author="jonathan pritchard" w:date="2023-12-07T17:50:00Z">
                  <w:rPr>
                    <w:rFonts w:cs="Arial"/>
                    <w:color w:val="000000" w:themeColor="text1"/>
                    <w:sz w:val="18"/>
                    <w:szCs w:val="18"/>
                  </w:rPr>
                </w:rPrChange>
              </w:rPr>
              <w:t>111AA00X01NW.H5</w:t>
            </w:r>
          </w:p>
        </w:tc>
        <w:tc>
          <w:tcPr>
            <w:tcW w:w="1115" w:type="dxa"/>
            <w:gridSpan w:val="2"/>
            <w:shd w:val="clear" w:color="auto" w:fill="DBE5F1"/>
            <w:vAlign w:val="center"/>
          </w:tcPr>
          <w:p w14:paraId="39284BD8" w14:textId="55600A72" w:rsidR="005761E9" w:rsidRPr="00EC691C" w:rsidRDefault="005761E9" w:rsidP="005761E9">
            <w:pPr>
              <w:rPr>
                <w:i/>
                <w:iCs/>
                <w:sz w:val="18"/>
                <w:szCs w:val="18"/>
                <w:rPrChange w:id="744" w:author="jonathan pritchard" w:date="2023-12-07T17:50:00Z">
                  <w:rPr>
                    <w:sz w:val="18"/>
                    <w:szCs w:val="18"/>
                  </w:rPr>
                </w:rPrChange>
              </w:rPr>
            </w:pPr>
            <w:r w:rsidRPr="00EC691C">
              <w:rPr>
                <w:i/>
                <w:iCs/>
                <w:sz w:val="18"/>
                <w:szCs w:val="18"/>
                <w:rPrChange w:id="745" w:author="jonathan pritchard" w:date="2023-12-07T17:50:00Z">
                  <w:rPr>
                    <w:sz w:val="18"/>
                    <w:szCs w:val="18"/>
                  </w:rPr>
                </w:rPrChange>
              </w:rPr>
              <w:t>1</w:t>
            </w:r>
          </w:p>
        </w:tc>
        <w:tc>
          <w:tcPr>
            <w:tcW w:w="1782" w:type="dxa"/>
            <w:gridSpan w:val="2"/>
            <w:shd w:val="clear" w:color="auto" w:fill="DBE5F1"/>
            <w:vAlign w:val="center"/>
          </w:tcPr>
          <w:p w14:paraId="59F25FB4" w14:textId="7533983F" w:rsidR="005761E9" w:rsidRPr="00EC691C" w:rsidRDefault="005761E9" w:rsidP="005761E9">
            <w:pPr>
              <w:rPr>
                <w:i/>
                <w:iCs/>
                <w:sz w:val="18"/>
                <w:szCs w:val="18"/>
                <w:rPrChange w:id="746" w:author="jonathan pritchard" w:date="2023-12-07T17:50:00Z">
                  <w:rPr>
                    <w:sz w:val="18"/>
                    <w:szCs w:val="18"/>
                  </w:rPr>
                </w:rPrChange>
              </w:rPr>
            </w:pPr>
            <w:r w:rsidRPr="00EC691C">
              <w:rPr>
                <w:i/>
                <w:iCs/>
                <w:sz w:val="18"/>
                <w:szCs w:val="18"/>
                <w:rPrChange w:id="747" w:author="jonathan pritchard" w:date="2023-12-07T17:50:00Z">
                  <w:rPr>
                    <w:sz w:val="18"/>
                    <w:szCs w:val="18"/>
                  </w:rPr>
                </w:rPrChange>
              </w:rPr>
              <w:t>0</w:t>
            </w:r>
          </w:p>
        </w:tc>
        <w:tc>
          <w:tcPr>
            <w:tcW w:w="2196" w:type="dxa"/>
            <w:gridSpan w:val="2"/>
            <w:shd w:val="clear" w:color="auto" w:fill="DBE5F1"/>
            <w:vAlign w:val="center"/>
          </w:tcPr>
          <w:p w14:paraId="424E6C1C" w14:textId="423568BB" w:rsidR="005761E9" w:rsidRPr="00EC691C" w:rsidRDefault="005761E9" w:rsidP="005761E9">
            <w:pPr>
              <w:rPr>
                <w:i/>
                <w:iCs/>
                <w:sz w:val="18"/>
                <w:szCs w:val="18"/>
                <w:rPrChange w:id="748" w:author="jonathan pritchard" w:date="2023-12-07T17:50:00Z">
                  <w:rPr>
                    <w:sz w:val="18"/>
                    <w:szCs w:val="18"/>
                  </w:rPr>
                </w:rPrChange>
              </w:rPr>
            </w:pPr>
            <w:r w:rsidRPr="00EC691C">
              <w:rPr>
                <w:i/>
                <w:iCs/>
                <w:sz w:val="18"/>
                <w:szCs w:val="18"/>
                <w:rPrChange w:id="749"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55964157" w14:textId="15FFB7E3" w:rsidR="005761E9" w:rsidRPr="00EC691C" w:rsidRDefault="005761E9" w:rsidP="005761E9">
            <w:pPr>
              <w:rPr>
                <w:i/>
                <w:iCs/>
                <w:sz w:val="18"/>
                <w:szCs w:val="18"/>
                <w:rPrChange w:id="750" w:author="jonathan pritchard" w:date="2023-12-07T17:50:00Z">
                  <w:rPr>
                    <w:sz w:val="18"/>
                    <w:szCs w:val="18"/>
                  </w:rPr>
                </w:rPrChange>
              </w:rPr>
            </w:pPr>
            <w:r w:rsidRPr="00EC691C">
              <w:rPr>
                <w:i/>
                <w:iCs/>
                <w:sz w:val="18"/>
                <w:szCs w:val="18"/>
                <w:rPrChange w:id="751"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EC691C" w:rsidRDefault="005761E9" w:rsidP="005761E9">
            <w:pPr>
              <w:rPr>
                <w:rFonts w:cs="Arial"/>
                <w:i/>
                <w:iCs/>
                <w:color w:val="000000" w:themeColor="text1"/>
                <w:sz w:val="18"/>
                <w:szCs w:val="18"/>
                <w:rPrChange w:id="752" w:author="jonathan pritchard" w:date="2023-12-07T17:50:00Z">
                  <w:rPr>
                    <w:rFonts w:cs="Arial"/>
                    <w:color w:val="000000" w:themeColor="text1"/>
                    <w:sz w:val="18"/>
                    <w:szCs w:val="18"/>
                  </w:rPr>
                </w:rPrChange>
              </w:rPr>
            </w:pPr>
            <w:r w:rsidRPr="00EC691C">
              <w:rPr>
                <w:rFonts w:cs="Arial"/>
                <w:i/>
                <w:iCs/>
                <w:color w:val="000000" w:themeColor="text1"/>
                <w:sz w:val="18"/>
                <w:szCs w:val="18"/>
                <w:rPrChange w:id="753" w:author="jonathan pritchard" w:date="2023-12-07T17:50:00Z">
                  <w:rPr>
                    <w:rFonts w:cs="Arial"/>
                    <w:color w:val="000000" w:themeColor="text1"/>
                    <w:sz w:val="18"/>
                    <w:szCs w:val="18"/>
                  </w:rPr>
                </w:rPrChange>
              </w:rPr>
              <w:t>124AA00X01NW.GML</w:t>
            </w:r>
          </w:p>
        </w:tc>
        <w:tc>
          <w:tcPr>
            <w:tcW w:w="1115" w:type="dxa"/>
            <w:gridSpan w:val="2"/>
            <w:shd w:val="clear" w:color="auto" w:fill="DBE5F1"/>
            <w:vAlign w:val="center"/>
          </w:tcPr>
          <w:p w14:paraId="58E61797" w14:textId="5BE3950D" w:rsidR="005761E9" w:rsidRPr="00EC691C" w:rsidRDefault="005761E9" w:rsidP="005761E9">
            <w:pPr>
              <w:rPr>
                <w:i/>
                <w:iCs/>
                <w:sz w:val="18"/>
                <w:szCs w:val="18"/>
                <w:rPrChange w:id="754" w:author="jonathan pritchard" w:date="2023-12-07T17:50:00Z">
                  <w:rPr>
                    <w:sz w:val="18"/>
                    <w:szCs w:val="18"/>
                  </w:rPr>
                </w:rPrChange>
              </w:rPr>
            </w:pPr>
            <w:r w:rsidRPr="00EC691C">
              <w:rPr>
                <w:i/>
                <w:iCs/>
                <w:sz w:val="18"/>
                <w:szCs w:val="18"/>
                <w:rPrChange w:id="755" w:author="jonathan pritchard" w:date="2023-12-07T17:50:00Z">
                  <w:rPr>
                    <w:sz w:val="18"/>
                    <w:szCs w:val="18"/>
                  </w:rPr>
                </w:rPrChange>
              </w:rPr>
              <w:t>1</w:t>
            </w:r>
          </w:p>
        </w:tc>
        <w:tc>
          <w:tcPr>
            <w:tcW w:w="1782" w:type="dxa"/>
            <w:gridSpan w:val="2"/>
            <w:shd w:val="clear" w:color="auto" w:fill="DBE5F1"/>
            <w:vAlign w:val="center"/>
          </w:tcPr>
          <w:p w14:paraId="0E23D9E5" w14:textId="5764AE1C" w:rsidR="005761E9" w:rsidRPr="00EC691C" w:rsidRDefault="005761E9" w:rsidP="005761E9">
            <w:pPr>
              <w:rPr>
                <w:i/>
                <w:iCs/>
                <w:sz w:val="18"/>
                <w:szCs w:val="18"/>
                <w:rPrChange w:id="756" w:author="jonathan pritchard" w:date="2023-12-07T17:50:00Z">
                  <w:rPr>
                    <w:sz w:val="18"/>
                    <w:szCs w:val="18"/>
                  </w:rPr>
                </w:rPrChange>
              </w:rPr>
            </w:pPr>
            <w:r w:rsidRPr="00EC691C">
              <w:rPr>
                <w:i/>
                <w:iCs/>
                <w:sz w:val="18"/>
                <w:szCs w:val="18"/>
                <w:rPrChange w:id="757" w:author="jonathan pritchard" w:date="2023-12-07T17:50:00Z">
                  <w:rPr>
                    <w:sz w:val="18"/>
                    <w:szCs w:val="18"/>
                  </w:rPr>
                </w:rPrChange>
              </w:rPr>
              <w:t>0</w:t>
            </w:r>
          </w:p>
        </w:tc>
        <w:tc>
          <w:tcPr>
            <w:tcW w:w="2196" w:type="dxa"/>
            <w:gridSpan w:val="2"/>
            <w:shd w:val="clear" w:color="auto" w:fill="DBE5F1"/>
            <w:vAlign w:val="center"/>
          </w:tcPr>
          <w:p w14:paraId="106AD819" w14:textId="0CD697A7" w:rsidR="005761E9" w:rsidRPr="00EC691C" w:rsidRDefault="005761E9" w:rsidP="005761E9">
            <w:pPr>
              <w:rPr>
                <w:i/>
                <w:iCs/>
                <w:sz w:val="18"/>
                <w:szCs w:val="18"/>
                <w:rPrChange w:id="758" w:author="jonathan pritchard" w:date="2023-12-07T17:50:00Z">
                  <w:rPr>
                    <w:sz w:val="18"/>
                    <w:szCs w:val="18"/>
                  </w:rPr>
                </w:rPrChange>
              </w:rPr>
            </w:pPr>
            <w:r w:rsidRPr="00EC691C">
              <w:rPr>
                <w:i/>
                <w:iCs/>
                <w:sz w:val="18"/>
                <w:szCs w:val="18"/>
                <w:rPrChange w:id="759"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6DF0E982" w14:textId="1F84A87A" w:rsidR="005761E9" w:rsidRPr="00EC691C" w:rsidRDefault="005761E9" w:rsidP="005761E9">
            <w:pPr>
              <w:rPr>
                <w:i/>
                <w:iCs/>
                <w:sz w:val="18"/>
                <w:szCs w:val="18"/>
                <w:rPrChange w:id="760" w:author="jonathan pritchard" w:date="2023-12-07T17:50:00Z">
                  <w:rPr>
                    <w:sz w:val="18"/>
                    <w:szCs w:val="18"/>
                  </w:rPr>
                </w:rPrChange>
              </w:rPr>
            </w:pPr>
            <w:r w:rsidRPr="00EC691C">
              <w:rPr>
                <w:i/>
                <w:iCs/>
                <w:sz w:val="18"/>
                <w:szCs w:val="18"/>
                <w:rPrChange w:id="761"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EC691C" w:rsidRDefault="005761E9" w:rsidP="005761E9">
            <w:pPr>
              <w:rPr>
                <w:rFonts w:cs="Arial"/>
                <w:i/>
                <w:iCs/>
                <w:color w:val="000000" w:themeColor="text1"/>
                <w:sz w:val="18"/>
                <w:szCs w:val="18"/>
                <w:rPrChange w:id="762" w:author="jonathan pritchard" w:date="2023-12-07T17:50:00Z">
                  <w:rPr>
                    <w:rFonts w:cs="Arial"/>
                    <w:color w:val="000000" w:themeColor="text1"/>
                    <w:sz w:val="18"/>
                    <w:szCs w:val="18"/>
                  </w:rPr>
                </w:rPrChange>
              </w:rPr>
            </w:pPr>
            <w:commentRangeStart w:id="763"/>
            <w:r w:rsidRPr="00EC691C">
              <w:rPr>
                <w:rFonts w:cs="Arial"/>
                <w:i/>
                <w:iCs/>
                <w:color w:val="000000" w:themeColor="text1"/>
                <w:sz w:val="18"/>
                <w:szCs w:val="18"/>
                <w:rPrChange w:id="764" w:author="jonathan pritchard" w:date="2023-12-07T17:50:00Z">
                  <w:rPr>
                    <w:rFonts w:cs="Arial"/>
                    <w:color w:val="000000" w:themeColor="text1"/>
                    <w:sz w:val="18"/>
                    <w:szCs w:val="18"/>
                  </w:rPr>
                </w:rPrChange>
              </w:rPr>
              <w:t>129AA00X01NW.GML</w:t>
            </w:r>
          </w:p>
        </w:tc>
        <w:tc>
          <w:tcPr>
            <w:tcW w:w="1115" w:type="dxa"/>
            <w:gridSpan w:val="2"/>
            <w:shd w:val="clear" w:color="auto" w:fill="DBE5F1"/>
            <w:vAlign w:val="center"/>
          </w:tcPr>
          <w:p w14:paraId="7CF11F9D" w14:textId="44D9FE58" w:rsidR="005761E9" w:rsidRPr="00EC691C" w:rsidRDefault="005761E9" w:rsidP="005761E9">
            <w:pPr>
              <w:rPr>
                <w:i/>
                <w:iCs/>
                <w:sz w:val="18"/>
                <w:szCs w:val="18"/>
                <w:rPrChange w:id="765" w:author="jonathan pritchard" w:date="2023-12-07T17:50:00Z">
                  <w:rPr>
                    <w:sz w:val="18"/>
                    <w:szCs w:val="18"/>
                  </w:rPr>
                </w:rPrChange>
              </w:rPr>
            </w:pPr>
            <w:r w:rsidRPr="00EC691C">
              <w:rPr>
                <w:i/>
                <w:iCs/>
                <w:sz w:val="18"/>
                <w:szCs w:val="18"/>
                <w:rPrChange w:id="766" w:author="jonathan pritchard" w:date="2023-12-07T17:50:00Z">
                  <w:rPr>
                    <w:sz w:val="18"/>
                    <w:szCs w:val="18"/>
                  </w:rPr>
                </w:rPrChange>
              </w:rPr>
              <w:t>1</w:t>
            </w:r>
          </w:p>
        </w:tc>
        <w:tc>
          <w:tcPr>
            <w:tcW w:w="1782" w:type="dxa"/>
            <w:gridSpan w:val="2"/>
            <w:shd w:val="clear" w:color="auto" w:fill="DBE5F1"/>
            <w:vAlign w:val="center"/>
          </w:tcPr>
          <w:p w14:paraId="4956BFAC" w14:textId="4C784083" w:rsidR="005761E9" w:rsidRPr="00EC691C" w:rsidRDefault="005761E9" w:rsidP="005761E9">
            <w:pPr>
              <w:rPr>
                <w:i/>
                <w:iCs/>
                <w:sz w:val="18"/>
                <w:szCs w:val="18"/>
                <w:rPrChange w:id="767" w:author="jonathan pritchard" w:date="2023-12-07T17:50:00Z">
                  <w:rPr>
                    <w:sz w:val="18"/>
                    <w:szCs w:val="18"/>
                  </w:rPr>
                </w:rPrChange>
              </w:rPr>
            </w:pPr>
            <w:r w:rsidRPr="00EC691C">
              <w:rPr>
                <w:i/>
                <w:iCs/>
                <w:sz w:val="18"/>
                <w:szCs w:val="18"/>
                <w:rPrChange w:id="768" w:author="jonathan pritchard" w:date="2023-12-07T17:50:00Z">
                  <w:rPr>
                    <w:sz w:val="18"/>
                    <w:szCs w:val="18"/>
                  </w:rPr>
                </w:rPrChange>
              </w:rPr>
              <w:t>0</w:t>
            </w:r>
          </w:p>
        </w:tc>
        <w:tc>
          <w:tcPr>
            <w:tcW w:w="2196" w:type="dxa"/>
            <w:gridSpan w:val="2"/>
            <w:shd w:val="clear" w:color="auto" w:fill="DBE5F1"/>
            <w:vAlign w:val="center"/>
          </w:tcPr>
          <w:p w14:paraId="20040A38" w14:textId="23D6A21F" w:rsidR="005761E9" w:rsidRPr="00EC691C" w:rsidRDefault="005761E9" w:rsidP="005761E9">
            <w:pPr>
              <w:rPr>
                <w:i/>
                <w:iCs/>
                <w:sz w:val="18"/>
                <w:szCs w:val="18"/>
                <w:rPrChange w:id="769" w:author="jonathan pritchard" w:date="2023-12-07T17:50:00Z">
                  <w:rPr>
                    <w:sz w:val="18"/>
                    <w:szCs w:val="18"/>
                  </w:rPr>
                </w:rPrChange>
              </w:rPr>
            </w:pPr>
            <w:r w:rsidRPr="00EC691C">
              <w:rPr>
                <w:i/>
                <w:iCs/>
                <w:sz w:val="18"/>
                <w:szCs w:val="18"/>
                <w:rPrChange w:id="770"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5608CCED" w14:textId="7C1650B5" w:rsidR="005761E9" w:rsidRPr="00EC691C" w:rsidRDefault="005761E9" w:rsidP="005761E9">
            <w:pPr>
              <w:rPr>
                <w:i/>
                <w:iCs/>
                <w:sz w:val="18"/>
                <w:szCs w:val="18"/>
                <w:rPrChange w:id="771" w:author="jonathan pritchard" w:date="2023-12-07T17:50:00Z">
                  <w:rPr>
                    <w:sz w:val="18"/>
                    <w:szCs w:val="18"/>
                  </w:rPr>
                </w:rPrChange>
              </w:rPr>
            </w:pPr>
            <w:r w:rsidRPr="00EC691C">
              <w:rPr>
                <w:i/>
                <w:iCs/>
                <w:sz w:val="18"/>
                <w:szCs w:val="18"/>
                <w:rPrChange w:id="772" w:author="jonathan pritchard" w:date="2023-12-07T17:50:00Z">
                  <w:rPr>
                    <w:sz w:val="18"/>
                    <w:szCs w:val="18"/>
                  </w:rPr>
                </w:rPrChange>
              </w:rPr>
              <w:t>20210406</w:t>
            </w:r>
            <w:commentRangeEnd w:id="763"/>
            <w:r w:rsidR="008D6F46" w:rsidRPr="00EC691C">
              <w:rPr>
                <w:rStyle w:val="CommentReference"/>
                <w:i/>
                <w:iCs/>
                <w:snapToGrid/>
                <w:color w:val="000000"/>
                <w:rPrChange w:id="773" w:author="jonathan pritchard" w:date="2023-12-07T17:50:00Z">
                  <w:rPr>
                    <w:rStyle w:val="CommentReference"/>
                    <w:snapToGrid/>
                    <w:color w:val="000000"/>
                  </w:rPr>
                </w:rPrChange>
              </w:rPr>
              <w:commentReference w:id="763"/>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519DA0D4" w:rsidR="00DF5922" w:rsidRDefault="00DF5922" w:rsidP="00E30B8F">
      <w:pPr>
        <w:pStyle w:val="Heading3"/>
      </w:pPr>
      <w:r w:rsidRPr="00DF5922">
        <w:t xml:space="preserve">Load additional </w:t>
      </w:r>
      <w:r w:rsidR="00E643E7">
        <w:t>dataseta</w:t>
      </w:r>
      <w:r w:rsidR="00E643E7" w:rsidRPr="00DF5922">
        <w:t xml:space="preserve"> </w:t>
      </w:r>
      <w:r w:rsidRPr="00DF5922">
        <w:t xml:space="preserve">and check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0856907" w:rsidR="0015247B" w:rsidRPr="004065B1" w:rsidRDefault="00C64EB4" w:rsidP="0015247B">
            <w:r>
              <w:t>AdditionalCell</w:t>
            </w:r>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r w:rsidR="00E97568" w:rsidRPr="00E97568">
              <w:rPr>
                <w:b/>
                <w:bCs/>
                <w:i/>
              </w:rPr>
              <w:t>PowerUp</w:t>
            </w:r>
            <w:r w:rsidR="00E97568">
              <w:rPr>
                <w:i/>
              </w:rPr>
              <w:t xml:space="preserve"> </w:t>
            </w:r>
            <w:r w:rsidRPr="00C36B0F">
              <w:rPr>
                <w:i/>
              </w:rPr>
              <w:t xml:space="preserve">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620B19FA"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commentRangeStart w:id="774"/>
            <w:commentRangeStart w:id="775"/>
            <w:commentRangeStart w:id="776"/>
            <w:r w:rsidRPr="00940ADF">
              <w:rPr>
                <w:b/>
                <w:bCs/>
                <w:i/>
                <w:strike/>
                <w:rPrChange w:id="777" w:author="jonathan pritchard" w:date="2023-12-13T15:35:00Z">
                  <w:rPr>
                    <w:b/>
                    <w:bCs/>
                    <w:i/>
                  </w:rPr>
                </w:rPrChange>
              </w:rPr>
              <w:t>AdditionalCell</w:t>
            </w:r>
            <w:commentRangeEnd w:id="774"/>
            <w:r w:rsidR="00EC691C" w:rsidRPr="00940ADF">
              <w:rPr>
                <w:rStyle w:val="CommentReference"/>
                <w:strike/>
                <w:snapToGrid/>
                <w:color w:val="000000"/>
                <w:rPrChange w:id="778" w:author="jonathan pritchard" w:date="2023-12-13T15:35:00Z">
                  <w:rPr>
                    <w:rStyle w:val="CommentReference"/>
                    <w:snapToGrid/>
                    <w:color w:val="000000"/>
                  </w:rPr>
                </w:rPrChange>
              </w:rPr>
              <w:commentReference w:id="774"/>
            </w:r>
            <w:commentRangeEnd w:id="775"/>
            <w:r w:rsidR="00B50115" w:rsidRPr="00940ADF">
              <w:rPr>
                <w:rStyle w:val="CommentReference"/>
                <w:strike/>
                <w:snapToGrid/>
                <w:color w:val="000000"/>
                <w:rPrChange w:id="779" w:author="jonathan pritchard" w:date="2023-12-13T15:35:00Z">
                  <w:rPr>
                    <w:rStyle w:val="CommentReference"/>
                    <w:snapToGrid/>
                    <w:color w:val="000000"/>
                  </w:rPr>
                </w:rPrChange>
              </w:rPr>
              <w:commentReference w:id="775"/>
            </w:r>
            <w:commentRangeEnd w:id="776"/>
            <w:r w:rsidR="00B50115" w:rsidRPr="00940ADF">
              <w:rPr>
                <w:rStyle w:val="CommentReference"/>
                <w:strike/>
                <w:snapToGrid/>
                <w:color w:val="000000"/>
                <w:rPrChange w:id="780" w:author="jonathan pritchard" w:date="2023-12-13T15:35:00Z">
                  <w:rPr>
                    <w:rStyle w:val="CommentReference"/>
                    <w:snapToGrid/>
                    <w:color w:val="000000"/>
                  </w:rPr>
                </w:rPrChange>
              </w:rPr>
              <w:commentReference w:id="776"/>
            </w:r>
            <w:ins w:id="781" w:author="jonathan pritchard" w:date="2023-12-13T15:34:00Z">
              <w:r w:rsidR="00940ADF">
                <w:rPr>
                  <w:b/>
                  <w:bCs/>
                  <w:i/>
                </w:rPr>
                <w:t xml:space="preserve"> [</w:t>
              </w:r>
              <w:r w:rsidR="00940ADF" w:rsidRPr="00940ADF">
                <w:rPr>
                  <w:b/>
                  <w:bCs/>
                  <w:i/>
                  <w:color w:val="1F497D" w:themeColor="text2"/>
                  <w:rPrChange w:id="782" w:author="jonathan pritchard" w:date="2023-12-13T15:35:00Z">
                    <w:rPr>
                      <w:b/>
                      <w:bCs/>
                      <w:i/>
                    </w:rPr>
                  </w:rPrChange>
                </w:rPr>
                <w:t>Settings</w:t>
              </w:r>
              <w:r w:rsidR="00940ADF">
                <w:rPr>
                  <w:b/>
                  <w:bCs/>
                  <w:i/>
                </w:rPr>
                <w:t>]</w:t>
              </w:r>
            </w:ins>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r w:rsidRPr="00DF5922">
        <w:lastRenderedPageBreak/>
        <w:t xml:space="preserve">Remove </w:t>
      </w:r>
      <w:r w:rsidR="00E643E7">
        <w:t>dataset</w:t>
      </w:r>
      <w:r w:rsidR="00E643E7" w:rsidRPr="00DF5922">
        <w:t xml:space="preserve"> </w:t>
      </w:r>
      <w:r w:rsidRPr="00DF5922">
        <w:t>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5096613C" w:rsidR="0015247B" w:rsidRPr="004065B1" w:rsidRDefault="00E97568" w:rsidP="0015247B">
            <w:r>
              <w:t>RemoveCell</w:t>
            </w:r>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r w:rsidR="00A60F21" w:rsidRPr="00940ADF">
              <w:rPr>
                <w:b/>
                <w:bCs/>
                <w:i/>
                <w:iCs/>
                <w:color w:val="1F497D" w:themeColor="text2"/>
                <w:rPrChange w:id="783" w:author="jonathan pritchard" w:date="2023-12-13T15:35:00Z">
                  <w:rPr/>
                </w:rPrChange>
              </w:rPr>
              <w:t>AdditionalCell</w:t>
            </w:r>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00F45C2" w:rsidR="006C11DB" w:rsidRPr="00C36B0F" w:rsidRDefault="006C11DB" w:rsidP="006C11DB">
            <w:pPr>
              <w:rPr>
                <w:i/>
              </w:rPr>
            </w:pPr>
            <w:r w:rsidRPr="00C36B0F">
              <w:rPr>
                <w:i/>
              </w:rPr>
              <w:t xml:space="preserve">Remove the following cell </w:t>
            </w:r>
            <w:commentRangeStart w:id="784"/>
            <w:del w:id="785" w:author="jonathan pritchard" w:date="2023-12-15T14:08:00Z">
              <w:r w:rsidR="00E97568" w:rsidRPr="00940ADF" w:rsidDel="003B0268">
                <w:rPr>
                  <w:i/>
                  <w:highlight w:val="yellow"/>
                  <w:rPrChange w:id="786" w:author="jonathan pritchard" w:date="2023-12-13T15:35:00Z">
                    <w:rPr>
                      <w:i/>
                    </w:rPr>
                  </w:rPrChange>
                </w:rPr>
                <w:delText>101AA00X0001</w:delText>
              </w:r>
            </w:del>
            <w:commentRangeEnd w:id="784"/>
            <w:ins w:id="787" w:author="jonathan pritchard" w:date="2023-12-15T14:08:00Z">
              <w:r w:rsidR="003B0268">
                <w:rPr>
                  <w:i/>
                  <w:highlight w:val="yellow"/>
                </w:rPr>
                <w:t>10100AA_X0001</w:t>
              </w:r>
            </w:ins>
            <w:r w:rsidR="00940ADF">
              <w:rPr>
                <w:rStyle w:val="CommentReference"/>
                <w:snapToGrid/>
                <w:color w:val="000000"/>
              </w:rPr>
              <w:commentReference w:id="784"/>
            </w:r>
            <w:r w:rsidR="00E97568" w:rsidRPr="00E97568">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E659DA0" w:rsidR="0015247B" w:rsidRPr="004065B1" w:rsidRDefault="00E97568" w:rsidP="0015247B">
            <w:r>
              <w:t>CorruptData</w:t>
            </w:r>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commentRangeStart w:id="788"/>
            <w:r>
              <w:rPr>
                <w:i/>
              </w:rPr>
              <w:t>Testing the ECDIS correctly rejects corrupted data</w:t>
            </w:r>
            <w:commentRangeEnd w:id="788"/>
            <w:r w:rsidR="007E716C">
              <w:rPr>
                <w:rStyle w:val="CommentReference"/>
                <w:snapToGrid/>
                <w:color w:val="000000"/>
              </w:rPr>
              <w:commentReference w:id="788"/>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E628C98" w14:textId="02C85717" w:rsidR="00E97568" w:rsidRDefault="00E97568" w:rsidP="00E97568">
            <w:pPr>
              <w:rPr>
                <w:i/>
              </w:rPr>
            </w:pPr>
            <w:r w:rsidRPr="00E97568">
              <w:rPr>
                <w:i/>
              </w:rPr>
              <w:t>Load the following exchange set:</w:t>
            </w:r>
          </w:p>
          <w:p w14:paraId="5806866B" w14:textId="77777777" w:rsidR="0015247B" w:rsidRDefault="00E97568" w:rsidP="00E97568">
            <w:pPr>
              <w:rPr>
                <w:b/>
                <w:bCs/>
                <w:i/>
              </w:rPr>
            </w:pPr>
            <w:r>
              <w:rPr>
                <w:b/>
                <w:bCs/>
                <w:i/>
              </w:rPr>
              <w:t>CorruptData</w:t>
            </w:r>
          </w:p>
          <w:p w14:paraId="42625CA8" w14:textId="5AC1CDF1" w:rsidR="00E97568" w:rsidRPr="0015247B" w:rsidRDefault="00E97568" w:rsidP="00E97568"/>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4364F359" w:rsidR="0015247B" w:rsidRPr="00C36B0F"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ins w:id="789" w:author="jonathan pritchard" w:date="2024-01-05T11:57:00Z">
              <w:r w:rsidR="00184E9D" w:rsidRPr="00184E9D">
                <w:rPr>
                  <w:i/>
                </w:rPr>
                <w:t>10100AA_X02SE</w:t>
              </w:r>
            </w:ins>
            <w:del w:id="790" w:author="jonathan pritchard" w:date="2023-12-15T14:09:00Z">
              <w:r w:rsidRPr="00940ADF" w:rsidDel="003B0268">
                <w:rPr>
                  <w:i/>
                  <w:highlight w:val="yellow"/>
                  <w:rPrChange w:id="791" w:author="jonathan pritchard" w:date="2023-12-13T15:36:00Z">
                    <w:rPr>
                      <w:i/>
                    </w:rPr>
                  </w:rPrChange>
                </w:rPr>
                <w:delText>101AA00X01NE</w:delText>
              </w:r>
            </w:del>
            <w:del w:id="792" w:author="jonathan pritchard" w:date="2024-01-05T11:57:00Z">
              <w:r w:rsidRPr="00940ADF" w:rsidDel="00184E9D">
                <w:rPr>
                  <w:i/>
                  <w:highlight w:val="yellow"/>
                  <w:rPrChange w:id="793" w:author="jonathan pritchard" w:date="2023-12-13T15:36:00Z">
                    <w:rPr>
                      <w:i/>
                    </w:rPr>
                  </w:rPrChange>
                </w:rPr>
                <w:delText xml:space="preserve"> </w:delText>
              </w:r>
            </w:del>
            <w:ins w:id="794" w:author="jonathan pritchard" w:date="2024-01-05T11:57:00Z">
              <w:r w:rsidR="00184E9D">
                <w:rPr>
                  <w:i/>
                  <w:highlight w:val="yellow"/>
                </w:rPr>
                <w:t xml:space="preserve"> </w:t>
              </w:r>
            </w:ins>
            <w:r w:rsidR="00A60F21" w:rsidRPr="00940ADF">
              <w:rPr>
                <w:i/>
                <w:highlight w:val="yellow"/>
                <w:rPrChange w:id="795" w:author="jonathan pritchard" w:date="2023-12-13T15:36:00Z">
                  <w:rPr>
                    <w:i/>
                  </w:rPr>
                </w:rPrChange>
              </w:rPr>
              <w:t xml:space="preserve">and </w:t>
            </w:r>
            <w:commentRangeStart w:id="796"/>
            <w:commentRangeStart w:id="797"/>
            <w:r w:rsidR="00A60F21" w:rsidRPr="00940ADF">
              <w:rPr>
                <w:i/>
                <w:highlight w:val="yellow"/>
                <w:rPrChange w:id="798" w:author="jonathan pritchard" w:date="2023-12-13T15:36:00Z">
                  <w:rPr>
                    <w:i/>
                  </w:rPr>
                </w:rPrChange>
              </w:rPr>
              <w:t>124AA00X01NE</w:t>
            </w:r>
            <w:commentRangeEnd w:id="796"/>
            <w:r w:rsidR="00940ADF">
              <w:rPr>
                <w:rStyle w:val="CommentReference"/>
                <w:snapToGrid/>
                <w:color w:val="000000"/>
              </w:rPr>
              <w:commentReference w:id="796"/>
            </w:r>
            <w:commentRangeEnd w:id="797"/>
            <w:r w:rsidR="00184E9D">
              <w:rPr>
                <w:rStyle w:val="CommentReference"/>
                <w:snapToGrid/>
                <w:color w:val="000000"/>
              </w:rPr>
              <w:commentReference w:id="797"/>
            </w:r>
            <w:r w:rsidR="00A60F21">
              <w:rPr>
                <w:i/>
              </w:rPr>
              <w:t xml:space="preserve"> </w:t>
            </w:r>
            <w:r w:rsidRPr="00E97568">
              <w:rPr>
                <w:i/>
              </w:rPr>
              <w:t>and reject installation</w:t>
            </w:r>
            <w:r w:rsidR="00A60F21">
              <w:rPr>
                <w:i/>
              </w:rPr>
              <w:t xml:space="preserve"> of these two datasets</w:t>
            </w:r>
            <w:r w:rsidRPr="00E97568">
              <w:rPr>
                <w:i/>
              </w:rPr>
              <w:t>.</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799" w:name="_Toc152748571"/>
      <w:r w:rsidR="0023617C" w:rsidRPr="0023617C">
        <w:lastRenderedPageBreak/>
        <w:t>Automatic updates of Unencrypted ENCs</w:t>
      </w:r>
      <w:bookmarkEnd w:id="799"/>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577B601C" w:rsidR="0015247B" w:rsidRPr="004065B1" w:rsidRDefault="008514D4" w:rsidP="0015247B">
            <w:r>
              <w:t>CorruptUpdate</w:t>
            </w:r>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r>
              <w:rPr>
                <w:b/>
                <w:bCs/>
                <w:i/>
              </w:rPr>
              <w:t>PowerUp</w:t>
            </w:r>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r w:rsidRPr="008514D4">
              <w:rPr>
                <w:b/>
                <w:bCs/>
                <w:i/>
              </w:rPr>
              <w:t>CorruptUpdates</w:t>
            </w:r>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4246A1">
        <w:trPr>
          <w:cantSplit/>
          <w:trHeight w:val="454"/>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492C2EE7" w:rsidR="008A1BCC" w:rsidRPr="004065B1" w:rsidRDefault="00A93B85" w:rsidP="0015247B">
            <w:r>
              <w:t>SequentialUpdate</w:t>
            </w:r>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2066D9E3" w:rsidR="008A1BCC" w:rsidRPr="004065B1" w:rsidRDefault="008A1BCC" w:rsidP="00CB0EA1">
            <w:r>
              <w:t>IEC 61174/ 4.4.2</w:t>
            </w:r>
          </w:p>
        </w:tc>
      </w:tr>
      <w:tr w:rsidR="0015247B" w14:paraId="24B6092B" w14:textId="77777777" w:rsidTr="004246A1">
        <w:trPr>
          <w:cantSplit/>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4246A1">
        <w:trPr>
          <w:cantSplit/>
        </w:trPr>
        <w:tc>
          <w:tcPr>
            <w:tcW w:w="9526" w:type="dxa"/>
            <w:gridSpan w:val="4"/>
            <w:vAlign w:val="center"/>
          </w:tcPr>
          <w:p w14:paraId="768A83CB" w14:textId="77777777" w:rsidR="0015247B" w:rsidRPr="00B50115" w:rsidRDefault="008A1BCC" w:rsidP="0015247B">
            <w:pPr>
              <w:rPr>
                <w:i/>
                <w:highlight w:val="yellow"/>
                <w:rPrChange w:id="800" w:author="jonathan pritchard" w:date="2023-12-07T18:27:00Z">
                  <w:rPr>
                    <w:i/>
                  </w:rPr>
                </w:rPrChange>
              </w:rPr>
            </w:pPr>
            <w:r w:rsidRPr="00B50115">
              <w:rPr>
                <w:i/>
                <w:highlight w:val="yellow"/>
                <w:rPrChange w:id="801" w:author="jonathan pritchard" w:date="2023-12-07T18:27:00Z">
                  <w:rPr>
                    <w:i/>
                  </w:rPr>
                </w:rPrChange>
              </w:rPr>
              <w:t xml:space="preserve">Loading correct sequential update </w:t>
            </w:r>
            <w:commentRangeStart w:id="802"/>
            <w:r w:rsidRPr="00B50115">
              <w:rPr>
                <w:i/>
                <w:highlight w:val="yellow"/>
                <w:rPrChange w:id="803" w:author="jonathan pritchard" w:date="2023-12-07T18:27:00Z">
                  <w:rPr>
                    <w:i/>
                  </w:rPr>
                </w:rPrChange>
              </w:rPr>
              <w:t>files</w:t>
            </w:r>
            <w:commentRangeEnd w:id="802"/>
            <w:r w:rsidR="00B50115">
              <w:rPr>
                <w:rStyle w:val="CommentReference"/>
                <w:snapToGrid/>
                <w:color w:val="000000"/>
              </w:rPr>
              <w:commentReference w:id="802"/>
            </w:r>
            <w:r w:rsidRPr="00B50115">
              <w:rPr>
                <w:i/>
                <w:highlight w:val="yellow"/>
                <w:rPrChange w:id="804" w:author="jonathan pritchard" w:date="2023-12-07T18:27:00Z">
                  <w:rPr>
                    <w:i/>
                  </w:rPr>
                </w:rPrChange>
              </w:rPr>
              <w:t>.</w:t>
            </w:r>
          </w:p>
        </w:tc>
      </w:tr>
      <w:tr w:rsidR="0015247B" w14:paraId="53A22B82" w14:textId="77777777" w:rsidTr="004246A1">
        <w:trPr>
          <w:cantSplit/>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4246A1">
        <w:trPr>
          <w:cantSplit/>
        </w:trPr>
        <w:tc>
          <w:tcPr>
            <w:tcW w:w="9526" w:type="dxa"/>
            <w:gridSpan w:val="4"/>
            <w:vAlign w:val="center"/>
          </w:tcPr>
          <w:p w14:paraId="34D373EE" w14:textId="77777777" w:rsidR="00A93B85" w:rsidRDefault="00A93B85" w:rsidP="00635587">
            <w:pPr>
              <w:rPr>
                <w:i/>
              </w:rPr>
            </w:pPr>
            <w:r w:rsidRPr="00C36B0F">
              <w:rPr>
                <w:i/>
              </w:rPr>
              <w:t>Load</w:t>
            </w:r>
            <w:r>
              <w:rPr>
                <w:i/>
              </w:rPr>
              <w:t xml:space="preserve"> the</w:t>
            </w:r>
            <w:r w:rsidRPr="00C36B0F">
              <w:rPr>
                <w:i/>
              </w:rPr>
              <w:t xml:space="preserve"> </w:t>
            </w:r>
            <w:r>
              <w:rPr>
                <w:i/>
              </w:rPr>
              <w:t xml:space="preserve">exchange set </w:t>
            </w:r>
            <w:r>
              <w:rPr>
                <w:b/>
                <w:bCs/>
                <w:i/>
              </w:rPr>
              <w:t>PowerUp</w:t>
            </w:r>
            <w:r>
              <w:rPr>
                <w:i/>
              </w:rPr>
              <w:t xml:space="preserve"> </w:t>
            </w:r>
          </w:p>
          <w:p w14:paraId="101D5317" w14:textId="77777777" w:rsidR="00A93B85" w:rsidRDefault="00A93B85" w:rsidP="00635587">
            <w:pPr>
              <w:rPr>
                <w:i/>
              </w:rPr>
            </w:pPr>
          </w:p>
          <w:p w14:paraId="750BE01A" w14:textId="0E931593" w:rsidR="00635587" w:rsidRPr="00635587" w:rsidRDefault="00635587" w:rsidP="00635587">
            <w:pPr>
              <w:rPr>
                <w:i/>
              </w:rPr>
            </w:pPr>
            <w:r w:rsidRPr="00635587">
              <w:rPr>
                <w:i/>
              </w:rPr>
              <w:t>Load the following 5 updates one by one and check the plots after each successfully applied update</w:t>
            </w:r>
            <w:r w:rsidR="00A93B85">
              <w:rPr>
                <w:i/>
              </w:rPr>
              <w:t xml:space="preserve"> t</w:t>
            </w:r>
            <w:r w:rsidRPr="00635587">
              <w:rPr>
                <w:i/>
              </w:rPr>
              <w:t>o create the same results as the S-</w:t>
            </w:r>
            <w:r w:rsidR="00A93B85">
              <w:rPr>
                <w:i/>
              </w:rPr>
              <w:t>1</w:t>
            </w:r>
            <w:r w:rsidRPr="00635587">
              <w:rPr>
                <w:i/>
              </w:rPr>
              <w:t>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185347CE" w:rsidR="00635587" w:rsidRPr="00635587" w:rsidRDefault="00635587" w:rsidP="00635587">
            <w:pPr>
              <w:rPr>
                <w:i/>
              </w:rPr>
            </w:pPr>
            <w:r w:rsidRPr="00635587">
              <w:rPr>
                <w:i/>
              </w:rPr>
              <w:t>Update review date range: 1st May 20</w:t>
            </w:r>
            <w:r w:rsidR="00A93B85">
              <w:rPr>
                <w:i/>
              </w:rPr>
              <w:t>1</w:t>
            </w:r>
            <w:r w:rsidRPr="00635587">
              <w:rPr>
                <w:i/>
              </w:rPr>
              <w:t>1 – 21st May 20</w:t>
            </w:r>
            <w:r w:rsidR="00A93B85">
              <w:rPr>
                <w:i/>
              </w:rPr>
              <w:t>1</w:t>
            </w:r>
            <w:r w:rsidRPr="00635587">
              <w:rPr>
                <w:i/>
              </w:rPr>
              <w:t>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01C72DD6" w:rsidR="00635587" w:rsidRPr="00635587" w:rsidRDefault="00635587" w:rsidP="00635587">
            <w:pPr>
              <w:rPr>
                <w:i/>
              </w:rPr>
            </w:pPr>
            <w:r w:rsidRPr="00635587">
              <w:rPr>
                <w:i/>
              </w:rPr>
              <w:t>Update review date range: 1st Dec 20</w:t>
            </w:r>
            <w:r w:rsidR="00A93B85">
              <w:rPr>
                <w:i/>
              </w:rPr>
              <w:t>1</w:t>
            </w:r>
            <w:r w:rsidRPr="00635587">
              <w:rPr>
                <w:i/>
              </w:rPr>
              <w:t>4 – 1st Mar 20</w:t>
            </w:r>
            <w:r w:rsidR="00A93B85">
              <w:rPr>
                <w:i/>
              </w:rPr>
              <w:t>1</w:t>
            </w:r>
            <w:r w:rsidRPr="00635587">
              <w:rPr>
                <w:i/>
              </w:rPr>
              <w:t>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54DBF801" w:rsidR="00635587" w:rsidRPr="00635587" w:rsidRDefault="00635587" w:rsidP="00635587">
            <w:pPr>
              <w:rPr>
                <w:i/>
              </w:rPr>
            </w:pPr>
            <w:r w:rsidRPr="00635587">
              <w:rPr>
                <w:i/>
              </w:rPr>
              <w:t>Update review date range: 1st Sep 20</w:t>
            </w:r>
            <w:r w:rsidR="00A93B85">
              <w:rPr>
                <w:i/>
              </w:rPr>
              <w:t>1</w:t>
            </w:r>
            <w:r w:rsidRPr="00635587">
              <w:rPr>
                <w:i/>
              </w:rPr>
              <w:t>5 – 14th Sep 20</w:t>
            </w:r>
            <w:r w:rsidR="00A93B85">
              <w:rPr>
                <w:i/>
              </w:rPr>
              <w:t>1</w:t>
            </w:r>
            <w:r w:rsidRPr="00635587">
              <w:rPr>
                <w:i/>
              </w:rPr>
              <w:t>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6CFFC486" w:rsidR="00635587" w:rsidRPr="00635587" w:rsidRDefault="00635587" w:rsidP="00635587">
            <w:pPr>
              <w:rPr>
                <w:i/>
              </w:rPr>
            </w:pPr>
            <w:r w:rsidRPr="00635587">
              <w:rPr>
                <w:i/>
              </w:rPr>
              <w:t>Update review date range: 15th Sep 20</w:t>
            </w:r>
            <w:r w:rsidR="00A93B85">
              <w:rPr>
                <w:i/>
              </w:rPr>
              <w:t>1</w:t>
            </w:r>
            <w:r w:rsidRPr="00635587">
              <w:rPr>
                <w:i/>
              </w:rPr>
              <w:t>5 – 30th Sep 20</w:t>
            </w:r>
            <w:r w:rsidR="00A93B85">
              <w:rPr>
                <w:i/>
              </w:rPr>
              <w:t>1</w:t>
            </w:r>
            <w:r w:rsidRPr="00635587">
              <w:rPr>
                <w:i/>
              </w:rPr>
              <w:t>5</w:t>
            </w:r>
          </w:p>
          <w:p w14:paraId="514D3B59" w14:textId="77777777" w:rsidR="00635587" w:rsidRPr="00635587" w:rsidRDefault="00635587" w:rsidP="00635587">
            <w:pPr>
              <w:rPr>
                <w:i/>
              </w:rPr>
            </w:pPr>
          </w:p>
          <w:p w14:paraId="6C4DB7DE" w14:textId="77777777" w:rsidR="00635587" w:rsidRPr="00A93B85" w:rsidRDefault="00635587" w:rsidP="00635587">
            <w:pPr>
              <w:rPr>
                <w:i/>
              </w:rPr>
            </w:pPr>
            <w:r w:rsidRPr="00A93B85">
              <w:rPr>
                <w:i/>
              </w:rPr>
              <w:t>.005</w:t>
            </w:r>
          </w:p>
          <w:p w14:paraId="0F6BF591" w14:textId="69DE7448" w:rsidR="00635587" w:rsidRPr="005D2431" w:rsidRDefault="00635587" w:rsidP="00635587">
            <w:pPr>
              <w:rPr>
                <w:i/>
              </w:rPr>
            </w:pPr>
            <w:r w:rsidRPr="00A93B85">
              <w:rPr>
                <w:i/>
              </w:rPr>
              <w:t>Update review date range: 1</w:t>
            </w:r>
            <w:r w:rsidRPr="00A93B85">
              <w:rPr>
                <w:i/>
                <w:vertAlign w:val="superscript"/>
              </w:rPr>
              <w:t>st</w:t>
            </w:r>
            <w:r w:rsidRPr="00A93B85">
              <w:rPr>
                <w:i/>
              </w:rPr>
              <w:t xml:space="preserve"> Oct 20</w:t>
            </w:r>
            <w:r w:rsidR="00A93B85" w:rsidRPr="00A93B85">
              <w:rPr>
                <w:i/>
              </w:rPr>
              <w:t>1</w:t>
            </w:r>
            <w:r w:rsidRPr="00A93B85">
              <w:rPr>
                <w:i/>
              </w:rPr>
              <w:t>5 – 14</w:t>
            </w:r>
            <w:r w:rsidRPr="00A93B85">
              <w:rPr>
                <w:i/>
                <w:vertAlign w:val="superscript"/>
              </w:rPr>
              <w:t>th</w:t>
            </w:r>
            <w:r w:rsidRPr="00A93B85">
              <w:rPr>
                <w:i/>
              </w:rPr>
              <w:t xml:space="preserve"> Oct 20</w:t>
            </w:r>
            <w:r w:rsidR="00A93B85" w:rsidRPr="00A93B85">
              <w:rPr>
                <w:i/>
              </w:rPr>
              <w:t>1</w:t>
            </w:r>
            <w:r w:rsidRPr="00A93B85">
              <w:rPr>
                <w:i/>
              </w:rPr>
              <w:t>5</w:t>
            </w:r>
          </w:p>
        </w:tc>
      </w:tr>
      <w:tr w:rsidR="0015247B" w14:paraId="31EF8BFD" w14:textId="77777777" w:rsidTr="004246A1">
        <w:trPr>
          <w:cantSplit/>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4246A1">
        <w:trPr>
          <w:cantSplit/>
        </w:trPr>
        <w:tc>
          <w:tcPr>
            <w:tcW w:w="9526" w:type="dxa"/>
            <w:gridSpan w:val="4"/>
            <w:vAlign w:val="center"/>
          </w:tcPr>
          <w:p w14:paraId="4927A073" w14:textId="77777777" w:rsidR="00C5422C" w:rsidRDefault="00C5422C" w:rsidP="008A1BCC">
            <w:pPr>
              <w:rPr>
                <w:i/>
              </w:rPr>
            </w:pPr>
          </w:p>
          <w:p w14:paraId="4DDA3AF5" w14:textId="3F9E989A" w:rsidR="008A1BCC" w:rsidRPr="005D2431" w:rsidRDefault="008A1BCC" w:rsidP="008A1BCC">
            <w:pPr>
              <w:rPr>
                <w:i/>
              </w:rPr>
            </w:pPr>
            <w:r w:rsidRPr="005D2431">
              <w:rPr>
                <w:i/>
              </w:rPr>
              <w:t>Load the following five updates</w:t>
            </w:r>
            <w:r w:rsidR="00C5422C">
              <w:rPr>
                <w:i/>
              </w:rPr>
              <w:t xml:space="preserve"> from the exchange set</w:t>
            </w:r>
            <w:ins w:id="805" w:author="jonathan pritchard" w:date="2023-12-08T12:49:00Z">
              <w:r w:rsidR="00921A36">
                <w:rPr>
                  <w:i/>
                </w:rPr>
                <w:t>(s)</w:t>
              </w:r>
            </w:ins>
            <w:r w:rsidRPr="005D2431">
              <w:rPr>
                <w:i/>
              </w:rPr>
              <w:t>:</w:t>
            </w:r>
          </w:p>
          <w:p w14:paraId="13E761FB" w14:textId="4EE15395" w:rsidR="0015247B" w:rsidRPr="00C5422C" w:rsidRDefault="00C5422C">
            <w:pPr>
              <w:pStyle w:val="ListParagraph"/>
              <w:numPr>
                <w:ilvl w:val="0"/>
                <w:numId w:val="48"/>
              </w:numPr>
              <w:rPr>
                <w:b/>
                <w:bCs/>
              </w:rPr>
            </w:pPr>
            <w:commentRangeStart w:id="806"/>
            <w:r w:rsidRPr="00C5422C">
              <w:rPr>
                <w:b/>
                <w:bCs/>
                <w:i/>
              </w:rPr>
              <w:t>SequentialUpdate</w:t>
            </w:r>
            <w:ins w:id="807" w:author="jonathan pritchard" w:date="2023-12-08T12:49:00Z">
              <w:r w:rsidR="00921A36">
                <w:rPr>
                  <w:b/>
                  <w:bCs/>
                  <w:i/>
                </w:rPr>
                <w:t>(1-5)</w:t>
              </w:r>
            </w:ins>
            <w:commentRangeEnd w:id="806"/>
            <w:ins w:id="808" w:author="jonathan pritchard" w:date="2023-12-08T14:43:00Z">
              <w:r w:rsidR="00323B20">
                <w:rPr>
                  <w:rStyle w:val="CommentReference"/>
                  <w:snapToGrid/>
                  <w:color w:val="000000"/>
                </w:rPr>
                <w:commentReference w:id="806"/>
              </w:r>
            </w:ins>
          </w:p>
          <w:p w14:paraId="48149EDF" w14:textId="3DCD9C06" w:rsidR="00C5422C" w:rsidRPr="00C5422C" w:rsidRDefault="00C5422C" w:rsidP="00C5422C">
            <w:pPr>
              <w:pStyle w:val="ListParagraph"/>
              <w:rPr>
                <w:b/>
                <w:bCs/>
              </w:rPr>
            </w:pPr>
          </w:p>
        </w:tc>
      </w:tr>
      <w:tr w:rsidR="0015247B" w14:paraId="07088F13" w14:textId="77777777" w:rsidTr="004246A1">
        <w:trPr>
          <w:cantSplit/>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4246A1">
        <w:trPr>
          <w:cantSplit/>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C14C79" w:rsidRDefault="008A1BCC" w:rsidP="006C11DB">
            <w:pPr>
              <w:ind w:left="720"/>
              <w:rPr>
                <w:i/>
                <w:lang w:val="en-US"/>
                <w:rPrChange w:id="809" w:author="jonathan pritchard" w:date="2024-01-05T15:22:00Z">
                  <w:rPr>
                    <w:i/>
                  </w:rPr>
                </w:rPrChange>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gridSpan w:val="4"/>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gridSpan w:val="4"/>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gridSpan w:val="4"/>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gridSpan w:val="4"/>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gridSpan w:val="4"/>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gridSpan w:val="4"/>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gridSpan w:val="4"/>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gridSpan w:val="4"/>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gridSpan w:val="4"/>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commentRangeStart w:id="810"/>
      <w:commentRangeStart w:id="811"/>
      <w:r w:rsidRPr="008A1BCC">
        <w:t>Loading update in an invalid sequence</w:t>
      </w:r>
      <w:commentRangeEnd w:id="810"/>
      <w:r w:rsidR="00AC75FD">
        <w:rPr>
          <w:rStyle w:val="CommentReference"/>
          <w:b w:val="0"/>
          <w:snapToGrid/>
          <w:color w:val="000000"/>
        </w:rPr>
        <w:commentReference w:id="810"/>
      </w:r>
      <w:commentRangeEnd w:id="811"/>
      <w:r w:rsidR="00206A10">
        <w:rPr>
          <w:rStyle w:val="CommentReference"/>
          <w:b w:val="0"/>
          <w:snapToGrid/>
          <w:color w:val="000000"/>
        </w:rPr>
        <w:commentReference w:id="811"/>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1993E7" w:rsidR="0015247B" w:rsidRPr="004065B1" w:rsidRDefault="008F067A" w:rsidP="0015247B">
            <w:r>
              <w:t>InvalidSequence</w:t>
            </w:r>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674C6D8" w:rsidR="0015247B" w:rsidRPr="004065B1" w:rsidRDefault="006C11DB" w:rsidP="00CB0EA1">
            <w:r>
              <w:t>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r>
              <w:rPr>
                <w:b/>
                <w:bCs/>
                <w:i/>
              </w:rPr>
              <w:t>PowerUp</w:t>
            </w:r>
            <w:r>
              <w:rPr>
                <w:i/>
              </w:rPr>
              <w:t xml:space="preserve"> </w:t>
            </w:r>
          </w:p>
          <w:p w14:paraId="2EEC6E10" w14:textId="4D5D67EE" w:rsidR="0015247B" w:rsidRPr="004065B1" w:rsidRDefault="0015247B" w:rsidP="006C11DB"/>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60F21">
        <w:trPr>
          <w:cantSplit/>
          <w:trHeight w:val="454"/>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257CBF28" w:rsidR="00CB0EA1" w:rsidRPr="004065B1" w:rsidRDefault="00EC3448" w:rsidP="0015247B">
            <w:r>
              <w:t>NewerEdition</w:t>
            </w:r>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403BE97B" w:rsidR="00CB0EA1" w:rsidRPr="004065B1" w:rsidRDefault="00CB0EA1" w:rsidP="00CB0EA1">
            <w:pPr>
              <w:jc w:val="left"/>
            </w:pPr>
            <w:r>
              <w:t>IEC 61174/ 6.8.16.1</w:t>
            </w:r>
          </w:p>
        </w:tc>
      </w:tr>
      <w:tr w:rsidR="00CB0EA1" w14:paraId="603F186C" w14:textId="77777777" w:rsidTr="00A60F21">
        <w:trPr>
          <w:cantSplit/>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60F21">
        <w:trPr>
          <w:cantSplit/>
        </w:trPr>
        <w:tc>
          <w:tcPr>
            <w:tcW w:w="9526" w:type="dxa"/>
            <w:gridSpan w:val="4"/>
            <w:vAlign w:val="center"/>
          </w:tcPr>
          <w:p w14:paraId="6F98DA8C" w14:textId="5578F23E" w:rsidR="00CB0EA1" w:rsidRPr="005D2431" w:rsidRDefault="00CB0EA1" w:rsidP="0015247B">
            <w:pPr>
              <w:rPr>
                <w:i/>
              </w:rPr>
            </w:pPr>
            <w:commentRangeStart w:id="812"/>
            <w:commentRangeStart w:id="813"/>
            <w:commentRangeStart w:id="814"/>
            <w:commentRangeStart w:id="815"/>
            <w:commentRangeStart w:id="816"/>
            <w:r w:rsidRPr="005D2431">
              <w:rPr>
                <w:i/>
              </w:rPr>
              <w:t xml:space="preserve">Loading update file of a newer edition than base </w:t>
            </w:r>
            <w:r w:rsidR="00E643E7">
              <w:rPr>
                <w:i/>
              </w:rPr>
              <w:t>dataset</w:t>
            </w:r>
            <w:r w:rsidR="00E643E7" w:rsidRPr="005D2431">
              <w:rPr>
                <w:i/>
              </w:rPr>
              <w:t xml:space="preserve"> </w:t>
            </w:r>
            <w:r w:rsidRPr="005D2431">
              <w:rPr>
                <w:i/>
              </w:rPr>
              <w:t>installed.</w:t>
            </w:r>
            <w:commentRangeEnd w:id="812"/>
            <w:r w:rsidR="00B50115">
              <w:rPr>
                <w:rStyle w:val="CommentReference"/>
                <w:snapToGrid/>
                <w:color w:val="000000"/>
              </w:rPr>
              <w:commentReference w:id="812"/>
            </w:r>
            <w:commentRangeEnd w:id="813"/>
            <w:r w:rsidR="00AC75FD">
              <w:rPr>
                <w:rStyle w:val="CommentReference"/>
                <w:snapToGrid/>
                <w:color w:val="000000"/>
              </w:rPr>
              <w:commentReference w:id="813"/>
            </w:r>
            <w:commentRangeEnd w:id="814"/>
            <w:r w:rsidR="00AC75FD">
              <w:rPr>
                <w:rStyle w:val="CommentReference"/>
                <w:snapToGrid/>
                <w:color w:val="000000"/>
              </w:rPr>
              <w:commentReference w:id="814"/>
            </w:r>
            <w:commentRangeEnd w:id="815"/>
            <w:r w:rsidR="00C14C79">
              <w:rPr>
                <w:rStyle w:val="CommentReference"/>
                <w:snapToGrid/>
                <w:color w:val="000000"/>
              </w:rPr>
              <w:commentReference w:id="815"/>
            </w:r>
            <w:commentRangeEnd w:id="816"/>
            <w:r w:rsidR="00C14C79">
              <w:rPr>
                <w:rStyle w:val="CommentReference"/>
                <w:snapToGrid/>
                <w:color w:val="000000"/>
              </w:rPr>
              <w:commentReference w:id="816"/>
            </w:r>
          </w:p>
        </w:tc>
      </w:tr>
      <w:tr w:rsidR="00CB0EA1" w14:paraId="43091DA7" w14:textId="77777777" w:rsidTr="00A60F21">
        <w:trPr>
          <w:cantSplit/>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60F21">
        <w:trPr>
          <w:cantSplit/>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1BF21735" w:rsidR="00CB0EA1" w:rsidRPr="005D2431" w:rsidRDefault="00635587" w:rsidP="00CB0EA1">
            <w:pPr>
              <w:rPr>
                <w:i/>
              </w:rPr>
            </w:pPr>
            <w:r>
              <w:t xml:space="preserve">Note: Following </w:t>
            </w:r>
            <w:r w:rsidR="00E643E7">
              <w:t xml:space="preserve">dataset </w:t>
            </w:r>
            <w:r>
              <w:t>is already loaded</w:t>
            </w:r>
            <w:r w:rsidR="00CB0EA1" w:rsidRPr="005D2431">
              <w:rPr>
                <w:i/>
              </w:rPr>
              <w:t>:</w:t>
            </w:r>
          </w:p>
          <w:p w14:paraId="264D365B" w14:textId="7277A748" w:rsidR="00CB0EA1" w:rsidRPr="004065B1" w:rsidRDefault="0073047C">
            <w:pPr>
              <w:pStyle w:val="ListParagraph"/>
              <w:numPr>
                <w:ilvl w:val="0"/>
                <w:numId w:val="48"/>
              </w:numPr>
            </w:pPr>
            <w:r w:rsidRPr="0073047C">
              <w:rPr>
                <w:i/>
              </w:rPr>
              <w:t>101AA00</w:t>
            </w:r>
            <w:r w:rsidR="00CB0EA1" w:rsidRPr="0073047C">
              <w:rPr>
                <w:i/>
              </w:rPr>
              <w:t>X01SW.000 (edition 1)</w:t>
            </w:r>
          </w:p>
        </w:tc>
      </w:tr>
      <w:tr w:rsidR="00CB0EA1" w14:paraId="6973CE83" w14:textId="77777777" w:rsidTr="00A60F21">
        <w:trPr>
          <w:cantSplit/>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60F21">
        <w:trPr>
          <w:cantSplit/>
        </w:trPr>
        <w:tc>
          <w:tcPr>
            <w:tcW w:w="9526" w:type="dxa"/>
            <w:gridSpan w:val="4"/>
            <w:vAlign w:val="center"/>
          </w:tcPr>
          <w:p w14:paraId="1AC66630" w14:textId="3071808C" w:rsidR="00CB0EA1" w:rsidRPr="005D2431" w:rsidRDefault="00CB0EA1" w:rsidP="00D371FE">
            <w:pPr>
              <w:ind w:left="142"/>
              <w:rPr>
                <w:i/>
              </w:rPr>
            </w:pPr>
            <w:r w:rsidRPr="005D2431">
              <w:rPr>
                <w:i/>
              </w:rPr>
              <w:t>1. Load the following update</w:t>
            </w:r>
            <w:r w:rsidR="0073047C">
              <w:rPr>
                <w:i/>
              </w:rPr>
              <w:t xml:space="preserve"> exchange set</w:t>
            </w:r>
            <w:r w:rsidRPr="005D2431">
              <w:rPr>
                <w:i/>
              </w:rPr>
              <w:t>:</w:t>
            </w:r>
          </w:p>
          <w:p w14:paraId="484AF6CF" w14:textId="04339F31" w:rsidR="00CB0EA1" w:rsidRPr="005D2431" w:rsidRDefault="00CB0EA1" w:rsidP="00D371FE">
            <w:pPr>
              <w:ind w:left="720"/>
              <w:rPr>
                <w:i/>
              </w:rPr>
            </w:pPr>
            <w:r w:rsidRPr="0073047C">
              <w:rPr>
                <w:b/>
                <w:bCs/>
                <w:i/>
              </w:rPr>
              <w:t>NewUpd</w:t>
            </w:r>
            <w:r w:rsidR="0073047C" w:rsidRPr="0073047C">
              <w:rPr>
                <w:b/>
                <w:bCs/>
                <w:i/>
              </w:rPr>
              <w:t>ate</w:t>
            </w:r>
            <w:r w:rsidR="0073047C">
              <w:rPr>
                <w:i/>
              </w:rPr>
              <w:t>, contains 101AA00</w:t>
            </w:r>
            <w:r w:rsidRPr="005D2431">
              <w:rPr>
                <w:i/>
              </w:rPr>
              <w:t>X01SW.001 (</w:t>
            </w:r>
            <w:ins w:id="817" w:author="jonathan pritchard" w:date="2024-01-05T15:31:00Z">
              <w:r w:rsidR="00C14C79">
                <w:rPr>
                  <w:i/>
                </w:rPr>
                <w:t xml:space="preserve">update 1 of </w:t>
              </w:r>
            </w:ins>
            <w:r w:rsidRPr="005D2431">
              <w:rPr>
                <w:i/>
              </w:rPr>
              <w:t>edition 2)</w:t>
            </w:r>
          </w:p>
          <w:p w14:paraId="7EEB45F4" w14:textId="77777777" w:rsidR="00CB0EA1" w:rsidRPr="005D2431" w:rsidRDefault="00CB0EA1" w:rsidP="00D371FE">
            <w:pPr>
              <w:rPr>
                <w:i/>
              </w:rPr>
            </w:pPr>
            <w:r w:rsidRPr="005D2431">
              <w:rPr>
                <w:i/>
              </w:rPr>
              <w:t>2. Display installed chart.</w:t>
            </w:r>
          </w:p>
          <w:p w14:paraId="22E78AEB" w14:textId="38D7D935" w:rsidR="00CB0EA1" w:rsidRPr="005D2431" w:rsidRDefault="00CB0EA1" w:rsidP="00D371FE">
            <w:pPr>
              <w:rPr>
                <w:i/>
              </w:rPr>
            </w:pPr>
            <w:r w:rsidRPr="005D2431">
              <w:rPr>
                <w:i/>
              </w:rPr>
              <w:t xml:space="preserve">3. Install the following </w:t>
            </w:r>
            <w:r w:rsidR="0073047C">
              <w:rPr>
                <w:i/>
              </w:rPr>
              <w:t>exchange sets</w:t>
            </w:r>
            <w:r w:rsidRPr="005D2431">
              <w:rPr>
                <w:i/>
              </w:rPr>
              <w:t>:</w:t>
            </w:r>
          </w:p>
          <w:p w14:paraId="27C914CB" w14:textId="711C34A9" w:rsidR="00CB0EA1" w:rsidRPr="005D2431" w:rsidRDefault="00CB0EA1" w:rsidP="00D371FE">
            <w:pPr>
              <w:ind w:left="720"/>
              <w:rPr>
                <w:i/>
              </w:rPr>
            </w:pPr>
            <w:r w:rsidRPr="0073047C">
              <w:rPr>
                <w:b/>
                <w:bCs/>
                <w:i/>
              </w:rPr>
              <w:t>GoodBaseCells</w:t>
            </w:r>
            <w:r w:rsidR="0073047C">
              <w:rPr>
                <w:i/>
              </w:rPr>
              <w:t xml:space="preserve"> 101AA00</w:t>
            </w:r>
            <w:r w:rsidRPr="005D2431">
              <w:rPr>
                <w:i/>
              </w:rPr>
              <w:t>X01SW.000 (edition 2)</w:t>
            </w:r>
          </w:p>
          <w:p w14:paraId="682F64CB" w14:textId="4CDFA45D" w:rsidR="00CB0EA1" w:rsidRPr="005D2431" w:rsidRDefault="00CB0EA1" w:rsidP="00D371FE">
            <w:pPr>
              <w:ind w:left="720"/>
              <w:rPr>
                <w:i/>
              </w:rPr>
            </w:pPr>
            <w:r w:rsidRPr="0073047C">
              <w:rPr>
                <w:b/>
                <w:bCs/>
                <w:i/>
              </w:rPr>
              <w:t>NewUpdate</w:t>
            </w:r>
            <w:r w:rsidR="0073047C">
              <w:rPr>
                <w:i/>
              </w:rPr>
              <w:t xml:space="preserve"> 101AA00</w:t>
            </w:r>
            <w:r w:rsidRPr="005D2431">
              <w:rPr>
                <w:i/>
              </w:rPr>
              <w:t>X01SW.001 (edition 2)</w:t>
            </w:r>
          </w:p>
          <w:p w14:paraId="7D3AB0A9" w14:textId="77777777" w:rsidR="00CB0EA1" w:rsidRPr="0015247B" w:rsidRDefault="00CB0EA1" w:rsidP="00D371FE">
            <w:r w:rsidRPr="005D2431">
              <w:rPr>
                <w:i/>
              </w:rPr>
              <w:t>4. Display installed chart.</w:t>
            </w:r>
          </w:p>
        </w:tc>
      </w:tr>
      <w:tr w:rsidR="00CB0EA1" w14:paraId="26C7A9BA" w14:textId="77777777" w:rsidTr="00A60F21">
        <w:trPr>
          <w:cantSplit/>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60F21">
        <w:trPr>
          <w:cantSplit/>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60F21">
        <w:trPr>
          <w:cantSplit/>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eastAsia="en-GB"/>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60F21">
        <w:trPr>
          <w:cantSplit/>
        </w:trPr>
        <w:tc>
          <w:tcPr>
            <w:tcW w:w="9526" w:type="dxa"/>
            <w:gridSpan w:val="4"/>
            <w:tcBorders>
              <w:top w:val="nil"/>
              <w:bottom w:val="single" w:sz="4" w:space="0" w:color="auto"/>
            </w:tcBorders>
            <w:vAlign w:val="center"/>
          </w:tcPr>
          <w:p w14:paraId="63491E16" w14:textId="26780A26" w:rsidR="005B1E23" w:rsidRPr="005D2431" w:rsidRDefault="0024010F" w:rsidP="005B1E23">
            <w:pPr>
              <w:jc w:val="left"/>
              <w:rPr>
                <w:i/>
              </w:rPr>
            </w:pPr>
            <w:r w:rsidRPr="009C5191">
              <w:rPr>
                <w:b/>
                <w:bCs/>
                <w:i/>
              </w:rPr>
              <w:t>[TBD</w:t>
            </w:r>
            <w:r>
              <w:rPr>
                <w:i/>
              </w:rPr>
              <w:t>]</w:t>
            </w:r>
            <w:r w:rsidR="005B1E23" w:rsidRPr="005D2431">
              <w:rPr>
                <w:i/>
              </w:rPr>
              <w:t xml:space="preserve">After loading of </w:t>
            </w:r>
            <w:r w:rsidR="0073047C">
              <w:rPr>
                <w:i/>
              </w:rPr>
              <w:t>101AA00</w:t>
            </w:r>
            <w:r w:rsidR="0073047C" w:rsidRPr="005D2431">
              <w:rPr>
                <w:i/>
              </w:rPr>
              <w:t>X01SW</w:t>
            </w:r>
            <w:r w:rsidR="005B1E23" w:rsidRPr="005D2431">
              <w:rPr>
                <w:i/>
              </w:rPr>
              <w:t>.000 2nd edition, displayed scale 1:20 000</w:t>
            </w:r>
          </w:p>
          <w:p w14:paraId="07141EF1" w14:textId="68076B4B" w:rsidR="00CB0EA1" w:rsidRPr="00EF287F" w:rsidRDefault="005B1E23" w:rsidP="00A2121E">
            <w:pPr>
              <w:jc w:val="left"/>
            </w:pPr>
            <w:r w:rsidRPr="0073047C">
              <w:rPr>
                <w:i/>
                <w:color w:val="D9D9D9" w:themeColor="background1" w:themeShade="D9"/>
              </w:rPr>
              <w:t xml:space="preserve">Note: Screen </w:t>
            </w:r>
            <w:r w:rsidR="00A2121E" w:rsidRPr="0073047C">
              <w:rPr>
                <w:i/>
                <w:color w:val="D9D9D9" w:themeColor="background1" w:themeShade="D9"/>
              </w:rPr>
              <w:t>plot</w:t>
            </w:r>
            <w:r w:rsidRPr="0073047C">
              <w:rPr>
                <w:i/>
                <w:color w:val="D9D9D9" w:themeColor="background1" w:themeShade="D9"/>
              </w:rPr>
              <w:t xml:space="preserve"> is based on the full text NATSUR attribute.  </w:t>
            </w:r>
            <w:r w:rsidR="00ED4075" w:rsidRPr="0073047C">
              <w:rPr>
                <w:i/>
                <w:color w:val="D9D9D9" w:themeColor="background1" w:themeShade="D9"/>
              </w:rPr>
              <w:t xml:space="preserve">To reduce undue clutter in the ECDIS chart display, the use of the abbreviations of the NATSUR attribute is recommended. </w:t>
            </w:r>
          </w:p>
        </w:tc>
      </w:tr>
      <w:tr w:rsidR="00CB0EA1" w14:paraId="2862C278" w14:textId="77777777" w:rsidTr="00A60F21">
        <w:trPr>
          <w:cantSplit/>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eastAsia="en-GB"/>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60F21">
        <w:trPr>
          <w:cantSplit/>
        </w:trPr>
        <w:tc>
          <w:tcPr>
            <w:tcW w:w="9526" w:type="dxa"/>
            <w:gridSpan w:val="4"/>
            <w:tcBorders>
              <w:top w:val="nil"/>
            </w:tcBorders>
            <w:vAlign w:val="center"/>
          </w:tcPr>
          <w:p w14:paraId="6FCB31AF" w14:textId="601E308B" w:rsidR="005B1E23" w:rsidRPr="005D2431" w:rsidRDefault="0024010F" w:rsidP="0015247B">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F9633B">
              <w:rPr>
                <w:i/>
              </w:rPr>
              <w:t>, all</w:t>
            </w:r>
            <w:r w:rsidR="00210A8F">
              <w:rPr>
                <w:i/>
              </w:rPr>
              <w:t xml:space="preserve"> </w:t>
            </w:r>
            <w:r w:rsidR="005512DF">
              <w:rPr>
                <w:i/>
              </w:rPr>
              <w:t>feature</w:t>
            </w:r>
            <w:r w:rsidR="00210A8F">
              <w:rPr>
                <w:i/>
              </w:rPr>
              <w:t>s and their geometries being subject to this update review are highlighted</w:t>
            </w:r>
          </w:p>
        </w:tc>
      </w:tr>
      <w:tr w:rsidR="00F9633B" w14:paraId="7DBBA44D"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eastAsia="en-GB"/>
              </w:rPr>
              <w:drawing>
                <wp:inline distT="0" distB="0" distL="0" distR="0" wp14:anchorId="644E46A0" wp14:editId="2527EB66">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229B25D2" w14:textId="133D88F5" w:rsidR="00F9633B" w:rsidRPr="005D2431" w:rsidRDefault="0024010F" w:rsidP="00FA50E5">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210A8F">
              <w:rPr>
                <w:i/>
              </w:rPr>
              <w:t>, update review highlight filtered for real changes (example 1)</w:t>
            </w:r>
          </w:p>
        </w:tc>
      </w:tr>
      <w:tr w:rsidR="00F9633B" w14:paraId="201570A5"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eastAsia="en-GB"/>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718F1D0A" w14:textId="3E1B901E" w:rsidR="00F9633B" w:rsidRPr="005D2431" w:rsidRDefault="0024010F" w:rsidP="00FA50E5">
            <w:pPr>
              <w:jc w:val="left"/>
              <w:rPr>
                <w:i/>
              </w:rPr>
            </w:pPr>
            <w:r w:rsidRPr="009C5191">
              <w:rPr>
                <w:b/>
                <w:bCs/>
                <w:i/>
              </w:rPr>
              <w:t>[TBD</w:t>
            </w:r>
            <w:r>
              <w:rPr>
                <w:i/>
              </w:rPr>
              <w:t>]</w:t>
            </w:r>
            <w:r w:rsidR="00F9633B" w:rsidRPr="005D2431">
              <w:rPr>
                <w:i/>
              </w:rPr>
              <w:t xml:space="preserve">After loading of </w:t>
            </w:r>
            <w:r w:rsidR="0073047C">
              <w:rPr>
                <w:i/>
              </w:rPr>
              <w:t>101AA00</w:t>
            </w:r>
            <w:r w:rsidR="0073047C" w:rsidRPr="005D2431">
              <w:rPr>
                <w:i/>
              </w:rPr>
              <w:t>X01SW</w:t>
            </w:r>
            <w:r w:rsidR="00F9633B" w:rsidRPr="005D2431">
              <w:rPr>
                <w:i/>
              </w:rPr>
              <w:t>.001 2nd edition, displayed scale 1:20 000</w:t>
            </w:r>
            <w:r w:rsidR="00210A8F">
              <w:rPr>
                <w:i/>
              </w:rPr>
              <w:t>, update review highlight filtered for real changes (example 2)</w:t>
            </w:r>
          </w:p>
        </w:tc>
      </w:tr>
    </w:tbl>
    <w:p w14:paraId="21B9A783" w14:textId="77777777" w:rsidR="0015247B" w:rsidRDefault="0015247B" w:rsidP="0015247B"/>
    <w:p w14:paraId="6A5C0023" w14:textId="77777777"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34F42358" w:rsidR="0015247B" w:rsidRPr="004065B1" w:rsidRDefault="00400356" w:rsidP="0015247B">
            <w:r>
              <w:t>OlderEdition</w:t>
            </w:r>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14FCB92B" w:rsidR="0015247B" w:rsidRPr="004065B1" w:rsidRDefault="005B1E23" w:rsidP="005B1E23">
            <w:pPr>
              <w:jc w:val="left"/>
            </w:pPr>
            <w:r>
              <w:t>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6DEAED7F" w:rsidR="0015247B" w:rsidRPr="005D2431" w:rsidRDefault="004E25D2" w:rsidP="004E25D2">
            <w:pPr>
              <w:ind w:left="720"/>
              <w:rPr>
                <w:i/>
              </w:rPr>
            </w:pPr>
            <w:r w:rsidRPr="0073047C">
              <w:rPr>
                <w:b/>
                <w:bCs/>
                <w:i/>
              </w:rPr>
              <w:t>GoodBaseCells</w:t>
            </w:r>
            <w:r>
              <w:rPr>
                <w:i/>
              </w:rPr>
              <w:t xml:space="preserve"> 101AA00</w:t>
            </w:r>
            <w:r w:rsidRPr="005D2431">
              <w:rPr>
                <w:i/>
              </w:rPr>
              <w:t xml:space="preserve">X01SW.000 </w:t>
            </w:r>
            <w:commentRangeStart w:id="818"/>
            <w:commentRangeStart w:id="819"/>
            <w:r>
              <w:rPr>
                <w:i/>
              </w:rPr>
              <w:t xml:space="preserve">and </w:t>
            </w:r>
            <w:r w:rsidRPr="004E25D2">
              <w:rPr>
                <w:i/>
              </w:rPr>
              <w:t>124AA00X01SW.GML (</w:t>
            </w:r>
            <w:commentRangeEnd w:id="818"/>
            <w:r w:rsidR="00AC75FD">
              <w:rPr>
                <w:rStyle w:val="CommentReference"/>
                <w:snapToGrid/>
                <w:color w:val="000000"/>
              </w:rPr>
              <w:commentReference w:id="818"/>
            </w:r>
            <w:ins w:id="820" w:author="jonathan pritchard" w:date="2024-01-05T15:49:00Z">
              <w:r w:rsidR="00464E94">
                <w:rPr>
                  <w:i/>
                </w:rPr>
                <w:t xml:space="preserve">both datasets </w:t>
              </w:r>
            </w:ins>
            <w:r w:rsidRPr="004E25D2">
              <w:rPr>
                <w:i/>
              </w:rPr>
              <w:t xml:space="preserve">edition </w:t>
            </w:r>
            <w:commentRangeEnd w:id="819"/>
            <w:r w:rsidR="00464E94">
              <w:rPr>
                <w:rStyle w:val="CommentReference"/>
                <w:snapToGrid/>
                <w:color w:val="000000"/>
              </w:rPr>
              <w:commentReference w:id="819"/>
            </w:r>
            <w:r w:rsidRPr="004E25D2">
              <w:rPr>
                <w:i/>
              </w:rPr>
              <w:t>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commentRangeStart w:id="821"/>
            <w:r w:rsidRPr="004E25D2">
              <w:rPr>
                <w:b/>
                <w:bCs/>
                <w:i/>
              </w:rPr>
              <w:t>OldUpdate</w:t>
            </w:r>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commentRangeEnd w:id="821"/>
            <w:r w:rsidR="00AC75FD">
              <w:rPr>
                <w:rStyle w:val="CommentReference"/>
                <w:snapToGrid/>
                <w:color w:val="000000"/>
              </w:rPr>
              <w:commentReference w:id="821"/>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8F067A">
        <w:trPr>
          <w:cantSplit/>
          <w:trHeight w:val="454"/>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03F3C2F7" w:rsidR="005B1E23" w:rsidRPr="004065B1" w:rsidRDefault="00400356" w:rsidP="0015247B">
            <w:r>
              <w:t xml:space="preserve">ReIssue </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398B310F" w:rsidR="005B1E23" w:rsidRPr="004065B1" w:rsidRDefault="005B1E23" w:rsidP="002D19DB">
            <w:pPr>
              <w:jc w:val="left"/>
            </w:pPr>
            <w:r>
              <w:t>IEC 61174/ 4.4.2</w:t>
            </w:r>
          </w:p>
        </w:tc>
      </w:tr>
      <w:tr w:rsidR="005B1E23" w14:paraId="73A86964" w14:textId="77777777" w:rsidTr="008F067A">
        <w:trPr>
          <w:cantSplit/>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8F067A">
        <w:trPr>
          <w:cantSplit/>
        </w:trPr>
        <w:tc>
          <w:tcPr>
            <w:tcW w:w="9526" w:type="dxa"/>
            <w:gridSpan w:val="4"/>
            <w:vAlign w:val="center"/>
          </w:tcPr>
          <w:p w14:paraId="1EE01DC9" w14:textId="2FC50266" w:rsidR="005B1E23" w:rsidRPr="005D2431" w:rsidRDefault="005B1E23" w:rsidP="0015247B">
            <w:pPr>
              <w:rPr>
                <w:i/>
              </w:rPr>
            </w:pPr>
            <w:r w:rsidRPr="005D2431">
              <w:rPr>
                <w:i/>
              </w:rPr>
              <w:t>Loading a re-issue of a</w:t>
            </w:r>
            <w:r w:rsidR="008F067A">
              <w:rPr>
                <w:i/>
              </w:rPr>
              <w:t>n unencrypted</w:t>
            </w:r>
            <w:r w:rsidRPr="005D2431">
              <w:rPr>
                <w:i/>
              </w:rPr>
              <w:t xml:space="preserve"> data set.</w:t>
            </w:r>
          </w:p>
        </w:tc>
      </w:tr>
      <w:tr w:rsidR="005B1E23" w14:paraId="5736E302" w14:textId="77777777" w:rsidTr="008F067A">
        <w:trPr>
          <w:cantSplit/>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t>Setup</w:t>
            </w:r>
          </w:p>
        </w:tc>
      </w:tr>
      <w:tr w:rsidR="005B1E23" w14:paraId="6AB3BF6E" w14:textId="77777777" w:rsidTr="008F067A">
        <w:trPr>
          <w:cantSplit/>
        </w:trPr>
        <w:tc>
          <w:tcPr>
            <w:tcW w:w="9526" w:type="dxa"/>
            <w:gridSpan w:val="4"/>
            <w:vAlign w:val="center"/>
          </w:tcPr>
          <w:p w14:paraId="54F589C9" w14:textId="0A7B112D" w:rsidR="00635587" w:rsidRPr="004065B1" w:rsidRDefault="00C5422C" w:rsidP="00635587">
            <w:r>
              <w:rPr>
                <w:i/>
              </w:rPr>
              <w:t xml:space="preserve">Load the exchange set </w:t>
            </w:r>
            <w:r>
              <w:rPr>
                <w:b/>
                <w:bCs/>
                <w:i/>
              </w:rPr>
              <w:t>PowerUp</w:t>
            </w:r>
          </w:p>
        </w:tc>
      </w:tr>
      <w:tr w:rsidR="005B1E23" w14:paraId="4F0ABA50" w14:textId="77777777" w:rsidTr="008F067A">
        <w:trPr>
          <w:cantSplit/>
        </w:trPr>
        <w:tc>
          <w:tcPr>
            <w:tcW w:w="9526" w:type="dxa"/>
            <w:gridSpan w:val="4"/>
            <w:shd w:val="clear" w:color="auto" w:fill="CCFFCC"/>
            <w:vAlign w:val="center"/>
          </w:tcPr>
          <w:p w14:paraId="0CC3CFE2" w14:textId="77777777" w:rsidR="005B1E23" w:rsidRPr="004065B1" w:rsidRDefault="005B1E23" w:rsidP="0015247B">
            <w:r w:rsidRPr="000A066E">
              <w:rPr>
                <w:b/>
              </w:rPr>
              <w:lastRenderedPageBreak/>
              <w:t>Action</w:t>
            </w:r>
          </w:p>
        </w:tc>
      </w:tr>
      <w:tr w:rsidR="005B1E23" w14:paraId="56676547" w14:textId="77777777" w:rsidTr="008F067A">
        <w:trPr>
          <w:cantSplit/>
        </w:trPr>
        <w:tc>
          <w:tcPr>
            <w:tcW w:w="9526" w:type="dxa"/>
            <w:gridSpan w:val="4"/>
            <w:vAlign w:val="center"/>
          </w:tcPr>
          <w:p w14:paraId="699A6527" w14:textId="76141D14" w:rsidR="005B1E23" w:rsidRPr="005D2431" w:rsidRDefault="005B1E23" w:rsidP="005B1E23">
            <w:pPr>
              <w:rPr>
                <w:i/>
              </w:rPr>
            </w:pPr>
            <w:r w:rsidRPr="005D2431">
              <w:rPr>
                <w:i/>
              </w:rPr>
              <w:t>Load the following update</w:t>
            </w:r>
            <w:r w:rsidR="00C5422C">
              <w:rPr>
                <w:i/>
              </w:rPr>
              <w:t xml:space="preserve"> exchange set</w:t>
            </w:r>
            <w:r w:rsidRPr="005D2431">
              <w:rPr>
                <w:i/>
              </w:rPr>
              <w:t>s in sequence:</w:t>
            </w:r>
          </w:p>
          <w:p w14:paraId="63277E0E" w14:textId="2E4EA904" w:rsidR="005B1E23" w:rsidRPr="00C5422C" w:rsidRDefault="005B1E23">
            <w:pPr>
              <w:pStyle w:val="ListParagraph"/>
              <w:numPr>
                <w:ilvl w:val="0"/>
                <w:numId w:val="48"/>
              </w:numPr>
              <w:rPr>
                <w:i/>
              </w:rPr>
            </w:pPr>
            <w:commentRangeStart w:id="822"/>
            <w:commentRangeStart w:id="823"/>
            <w:r w:rsidRPr="00C5422C">
              <w:rPr>
                <w:b/>
                <w:bCs/>
                <w:i/>
              </w:rPr>
              <w:t>R</w:t>
            </w:r>
            <w:r w:rsidR="00C5422C" w:rsidRPr="00C5422C">
              <w:rPr>
                <w:b/>
                <w:bCs/>
                <w:i/>
              </w:rPr>
              <w:t>eI</w:t>
            </w:r>
            <w:r w:rsidRPr="00C5422C">
              <w:rPr>
                <w:b/>
                <w:bCs/>
                <w:i/>
              </w:rPr>
              <w:t>ssue</w:t>
            </w:r>
            <w:r w:rsidR="00C5422C" w:rsidRPr="00C5422C">
              <w:rPr>
                <w:b/>
                <w:bCs/>
                <w:i/>
              </w:rPr>
              <w:t>001</w:t>
            </w:r>
            <w:r w:rsidR="00C5422C">
              <w:rPr>
                <w:i/>
              </w:rPr>
              <w:t xml:space="preserve">  </w:t>
            </w:r>
          </w:p>
          <w:p w14:paraId="7D1BC6B5" w14:textId="363EC94C" w:rsidR="005B1E23" w:rsidRPr="00C5422C" w:rsidRDefault="005B1E23">
            <w:pPr>
              <w:pStyle w:val="ListParagraph"/>
              <w:numPr>
                <w:ilvl w:val="0"/>
                <w:numId w:val="48"/>
              </w:numPr>
              <w:rPr>
                <w:i/>
              </w:rPr>
            </w:pPr>
            <w:r w:rsidRPr="00C5422C">
              <w:rPr>
                <w:b/>
                <w:bCs/>
                <w:i/>
              </w:rPr>
              <w:t>Re</w:t>
            </w:r>
            <w:r w:rsidR="00C5422C" w:rsidRPr="00C5422C">
              <w:rPr>
                <w:b/>
                <w:bCs/>
                <w:i/>
              </w:rPr>
              <w:t>I</w:t>
            </w:r>
            <w:r w:rsidRPr="00C5422C">
              <w:rPr>
                <w:b/>
                <w:bCs/>
                <w:i/>
              </w:rPr>
              <w:t>ssueX01SW</w:t>
            </w:r>
            <w:r w:rsidR="00C5422C">
              <w:rPr>
                <w:i/>
              </w:rPr>
              <w:t xml:space="preserve"> </w:t>
            </w:r>
          </w:p>
          <w:p w14:paraId="648ED3FC" w14:textId="7480516A" w:rsidR="005B1E23" w:rsidRPr="0015247B" w:rsidRDefault="005B1E23" w:rsidP="0024010F">
            <w:pPr>
              <w:pStyle w:val="ListParagraph"/>
              <w:numPr>
                <w:ilvl w:val="0"/>
                <w:numId w:val="48"/>
              </w:numPr>
            </w:pPr>
            <w:r w:rsidRPr="00C5422C">
              <w:rPr>
                <w:b/>
                <w:bCs/>
                <w:i/>
              </w:rPr>
              <w:t>Re</w:t>
            </w:r>
            <w:r w:rsidR="00C5422C" w:rsidRPr="00C5422C">
              <w:rPr>
                <w:b/>
                <w:bCs/>
                <w:i/>
              </w:rPr>
              <w:t>I</w:t>
            </w:r>
            <w:r w:rsidRPr="00C5422C">
              <w:rPr>
                <w:b/>
                <w:bCs/>
                <w:i/>
              </w:rPr>
              <w:t>ssue</w:t>
            </w:r>
            <w:r w:rsidR="00C5422C" w:rsidRPr="00C5422C">
              <w:rPr>
                <w:b/>
                <w:bCs/>
                <w:i/>
              </w:rPr>
              <w:t>004</w:t>
            </w:r>
            <w:commentRangeEnd w:id="822"/>
            <w:r w:rsidR="001C04D3">
              <w:rPr>
                <w:rStyle w:val="CommentReference"/>
                <w:snapToGrid/>
                <w:color w:val="000000"/>
              </w:rPr>
              <w:commentReference w:id="822"/>
            </w:r>
            <w:commentRangeEnd w:id="823"/>
            <w:r w:rsidR="00011570">
              <w:rPr>
                <w:rStyle w:val="CommentReference"/>
                <w:snapToGrid/>
                <w:color w:val="000000"/>
              </w:rPr>
              <w:commentReference w:id="823"/>
            </w:r>
            <w:r w:rsidRPr="00C5422C">
              <w:rPr>
                <w:i/>
                <w:color w:val="D9D9D9" w:themeColor="background1" w:themeShade="D9"/>
              </w:rPr>
              <w:t>.</w:t>
            </w:r>
          </w:p>
        </w:tc>
      </w:tr>
      <w:tr w:rsidR="005B1E23" w14:paraId="7A02EB9A" w14:textId="77777777" w:rsidTr="008F067A">
        <w:trPr>
          <w:cantSplit/>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8F067A">
        <w:trPr>
          <w:cantSplit/>
        </w:trPr>
        <w:tc>
          <w:tcPr>
            <w:tcW w:w="9526" w:type="dxa"/>
            <w:gridSpan w:val="4"/>
            <w:tcBorders>
              <w:bottom w:val="nil"/>
            </w:tcBorders>
            <w:vAlign w:val="center"/>
          </w:tcPr>
          <w:p w14:paraId="5D15728C" w14:textId="3956B08A" w:rsidR="005B1E23" w:rsidRPr="0015247B" w:rsidRDefault="008452CA" w:rsidP="001C6AFF">
            <w:pPr>
              <w:jc w:val="center"/>
            </w:pPr>
            <w:r>
              <w:rPr>
                <w:noProof/>
                <w:lang w:eastAsia="en-GB"/>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8F067A">
        <w:trPr>
          <w:cantSplit/>
        </w:trPr>
        <w:tc>
          <w:tcPr>
            <w:tcW w:w="9526" w:type="dxa"/>
            <w:gridSpan w:val="4"/>
            <w:tcBorders>
              <w:top w:val="nil"/>
              <w:bottom w:val="single" w:sz="4" w:space="0" w:color="auto"/>
            </w:tcBorders>
            <w:vAlign w:val="center"/>
          </w:tcPr>
          <w:p w14:paraId="76D89474" w14:textId="6CB05D94" w:rsidR="005B1E23" w:rsidRPr="00076547" w:rsidRDefault="0024010F" w:rsidP="005B1E23">
            <w:pPr>
              <w:jc w:val="left"/>
              <w:rPr>
                <w:i/>
              </w:rPr>
            </w:pPr>
            <w:r w:rsidRPr="009C5191">
              <w:rPr>
                <w:b/>
                <w:bCs/>
                <w:i/>
              </w:rPr>
              <w:t>[TBD</w:t>
            </w:r>
            <w:r>
              <w:rPr>
                <w:i/>
              </w:rPr>
              <w:t>]</w:t>
            </w:r>
            <w:r w:rsidR="005B1E23" w:rsidRPr="00076547">
              <w:rPr>
                <w:i/>
              </w:rPr>
              <w:t xml:space="preserve">After loading of </w:t>
            </w:r>
            <w:r w:rsidR="00C5422C">
              <w:rPr>
                <w:i/>
              </w:rPr>
              <w:t>101AA00</w:t>
            </w:r>
            <w:r w:rsidR="005B1E23" w:rsidRPr="00076547">
              <w:rPr>
                <w:i/>
              </w:rPr>
              <w:t>X01SW.001 1st edition, displayed scale 1:20 000</w:t>
            </w:r>
          </w:p>
          <w:p w14:paraId="6DC4139C" w14:textId="5F53CDCE" w:rsidR="005B1E23" w:rsidRPr="001C6AFF" w:rsidRDefault="005B1E23" w:rsidP="0024010F">
            <w:pPr>
              <w:jc w:val="left"/>
              <w:rPr>
                <w:color w:val="FF0000"/>
              </w:rPr>
            </w:pPr>
          </w:p>
        </w:tc>
      </w:tr>
      <w:tr w:rsidR="005B1E23" w14:paraId="2941B264" w14:textId="77777777" w:rsidTr="008F067A">
        <w:trPr>
          <w:cantSplit/>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eastAsia="en-GB"/>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8F067A">
        <w:trPr>
          <w:cantSplit/>
        </w:trPr>
        <w:tc>
          <w:tcPr>
            <w:tcW w:w="9526" w:type="dxa"/>
            <w:gridSpan w:val="4"/>
            <w:tcBorders>
              <w:top w:val="nil"/>
              <w:bottom w:val="nil"/>
            </w:tcBorders>
            <w:vAlign w:val="center"/>
          </w:tcPr>
          <w:p w14:paraId="58656C63" w14:textId="3045FC9C"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8F067A">
        <w:trPr>
          <w:cantSplit/>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eastAsia="en-GB"/>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8F067A">
        <w:trPr>
          <w:cantSplit/>
        </w:trPr>
        <w:tc>
          <w:tcPr>
            <w:tcW w:w="9526" w:type="dxa"/>
            <w:gridSpan w:val="4"/>
            <w:tcBorders>
              <w:top w:val="nil"/>
            </w:tcBorders>
            <w:vAlign w:val="center"/>
          </w:tcPr>
          <w:p w14:paraId="1C383184" w14:textId="41271EC1"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Default="001E2A73" w:rsidP="00E30B8F">
      <w:pPr>
        <w:pStyle w:val="Heading3"/>
      </w:pPr>
      <w:r w:rsidRPr="001E2A73">
        <w:lastRenderedPageBreak/>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EC063A">
        <w:trPr>
          <w:cantSplit/>
          <w:trHeight w:val="454"/>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5565677E" w:rsidR="0027657D" w:rsidRPr="004065B1" w:rsidRDefault="00400356" w:rsidP="002D19DB">
            <w:r>
              <w:t>UpdateRejection</w:t>
            </w:r>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2E404256" w:rsidR="0027657D" w:rsidRPr="004065B1" w:rsidRDefault="0027657D" w:rsidP="002D19DB">
            <w:pPr>
              <w:jc w:val="left"/>
            </w:pPr>
            <w:r>
              <w:t>IEC 61174/ 4.4.2</w:t>
            </w:r>
          </w:p>
        </w:tc>
      </w:tr>
      <w:tr w:rsidR="0027657D" w14:paraId="5F0E9ED7" w14:textId="77777777" w:rsidTr="00EC063A">
        <w:trPr>
          <w:cantSplit/>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EC063A">
        <w:trPr>
          <w:cantSplit/>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EC063A">
        <w:trPr>
          <w:cantSplit/>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EC063A">
        <w:trPr>
          <w:cantSplit/>
        </w:trPr>
        <w:tc>
          <w:tcPr>
            <w:tcW w:w="9526" w:type="dxa"/>
            <w:gridSpan w:val="4"/>
            <w:vAlign w:val="center"/>
          </w:tcPr>
          <w:p w14:paraId="6B7A0935" w14:textId="77777777" w:rsidR="00C5422C" w:rsidRPr="00C5422C" w:rsidRDefault="00C5422C" w:rsidP="00C5422C">
            <w:pPr>
              <w:rPr>
                <w:b/>
                <w:bCs/>
                <w:i/>
              </w:rPr>
            </w:pPr>
            <w:r>
              <w:rPr>
                <w:i/>
              </w:rPr>
              <w:t xml:space="preserve">Load the exchange set </w:t>
            </w:r>
            <w:r>
              <w:rPr>
                <w:b/>
                <w:bCs/>
                <w:i/>
              </w:rPr>
              <w:t>PowerUp</w:t>
            </w:r>
          </w:p>
          <w:p w14:paraId="5D7A387C" w14:textId="15013C7B" w:rsidR="004F4F49" w:rsidRPr="004065B1" w:rsidRDefault="004F4F49" w:rsidP="004F4F49">
            <w:pPr>
              <w:jc w:val="left"/>
            </w:pPr>
          </w:p>
        </w:tc>
      </w:tr>
      <w:tr w:rsidR="0027657D" w14:paraId="24B6CF8A" w14:textId="77777777" w:rsidTr="00EC063A">
        <w:trPr>
          <w:cantSplit/>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EC063A">
        <w:trPr>
          <w:cantSplit/>
        </w:trPr>
        <w:tc>
          <w:tcPr>
            <w:tcW w:w="9526" w:type="dxa"/>
            <w:gridSpan w:val="4"/>
            <w:vAlign w:val="center"/>
          </w:tcPr>
          <w:p w14:paraId="1444974F" w14:textId="5E33448A" w:rsidR="0027657D" w:rsidRPr="00076547" w:rsidRDefault="0027657D" w:rsidP="002D19DB">
            <w:pPr>
              <w:rPr>
                <w:i/>
              </w:rPr>
            </w:pPr>
            <w:r w:rsidRPr="00076547">
              <w:rPr>
                <w:i/>
              </w:rPr>
              <w:t>Load the following update</w:t>
            </w:r>
            <w:r w:rsidR="003875F6">
              <w:rPr>
                <w:i/>
              </w:rPr>
              <w:t xml:space="preserve"> from the exchange set </w:t>
            </w:r>
            <w:r w:rsidR="003875F6" w:rsidRPr="003875F6">
              <w:rPr>
                <w:b/>
                <w:bCs/>
                <w:i/>
              </w:rPr>
              <w:t>SequentialUpdate</w:t>
            </w:r>
            <w:r w:rsidRPr="00076547">
              <w:rPr>
                <w:i/>
              </w:rPr>
              <w:t>:</w:t>
            </w:r>
          </w:p>
          <w:p w14:paraId="266D71B1" w14:textId="449CD2B0" w:rsidR="0027657D" w:rsidRPr="00076547" w:rsidRDefault="003875F6" w:rsidP="002D19DB">
            <w:pPr>
              <w:rPr>
                <w:i/>
              </w:rPr>
            </w:pPr>
            <w:r>
              <w:rPr>
                <w:i/>
              </w:rPr>
              <w:t xml:space="preserve">101AA00X01SW.001 </w:t>
            </w:r>
            <w:r w:rsidR="0027657D" w:rsidRPr="00076547">
              <w:rPr>
                <w:i/>
              </w:rPr>
              <w:t>(edition 1, update 1)</w:t>
            </w:r>
          </w:p>
          <w:p w14:paraId="4FAF4B6C" w14:textId="0C741AFF" w:rsidR="0027657D" w:rsidRPr="0015247B" w:rsidRDefault="0027657D" w:rsidP="002164D3">
            <w:pPr>
              <w:jc w:val="left"/>
            </w:pPr>
            <w:r w:rsidRPr="00076547">
              <w:rPr>
                <w:i/>
              </w:rPr>
              <w:t xml:space="preserve">After loading of the update, manually annotate the </w:t>
            </w:r>
            <w:r w:rsidR="005512DF">
              <w:rPr>
                <w:i/>
              </w:rPr>
              <w:t>feature</w:t>
            </w:r>
            <w:r w:rsidRPr="00076547">
              <w:rPr>
                <w:i/>
              </w:rPr>
              <w: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5263AEA5" w:rsidR="005B1E23" w:rsidRPr="00076547" w:rsidRDefault="0027657D" w:rsidP="0015247B">
            <w:pPr>
              <w:jc w:val="left"/>
              <w:rPr>
                <w:i/>
              </w:rPr>
            </w:pPr>
            <w:r w:rsidRPr="00076547">
              <w:rPr>
                <w:i/>
              </w:rPr>
              <w:t xml:space="preserve">The </w:t>
            </w:r>
            <w:r w:rsidR="00400356">
              <w:rPr>
                <w:i/>
              </w:rPr>
              <w:t>features</w:t>
            </w:r>
            <w:r w:rsidRPr="00076547">
              <w:rPr>
                <w:i/>
              </w:rPr>
              <w:t xml:space="preserve">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eastAsia="en-GB"/>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15368319" w:rsidR="0027657D" w:rsidRPr="00076547" w:rsidRDefault="0024010F" w:rsidP="0027657D">
            <w:pPr>
              <w:jc w:val="left"/>
              <w:rPr>
                <w:i/>
              </w:rPr>
            </w:pPr>
            <w:r w:rsidRPr="009C5191">
              <w:rPr>
                <w:b/>
                <w:bCs/>
                <w:i/>
              </w:rPr>
              <w:t>[TBD</w:t>
            </w:r>
            <w:r>
              <w:rPr>
                <w:i/>
              </w:rPr>
              <w:t>]</w:t>
            </w:r>
            <w:r w:rsidR="0027657D" w:rsidRPr="00076547">
              <w:rPr>
                <w:i/>
              </w:rPr>
              <w:t xml:space="preserve">Before loading of update, displayed scale 1:20 000 </w:t>
            </w:r>
          </w:p>
          <w:p w14:paraId="0FAB94C9" w14:textId="77777777" w:rsidR="008B51BD" w:rsidRPr="00076547" w:rsidRDefault="008B51BD" w:rsidP="003875F6">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eastAsia="en-GB"/>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6A52506F" w:rsidR="0027657D" w:rsidRPr="00076547" w:rsidRDefault="0024010F" w:rsidP="0015247B">
            <w:pPr>
              <w:jc w:val="left"/>
              <w:rPr>
                <w:i/>
              </w:rPr>
            </w:pPr>
            <w:r w:rsidRPr="009C5191">
              <w:rPr>
                <w:b/>
                <w:bCs/>
                <w:i/>
              </w:rPr>
              <w:t>[TBD</w:t>
            </w:r>
            <w:r>
              <w:rPr>
                <w:i/>
              </w:rPr>
              <w:t>]</w:t>
            </w:r>
            <w:r w:rsidR="0027657D" w:rsidRPr="00076547">
              <w:rPr>
                <w:i/>
              </w:rPr>
              <w:t xml:space="preserve">After loading of </w:t>
            </w:r>
            <w:r w:rsidR="003875F6">
              <w:rPr>
                <w:i/>
              </w:rPr>
              <w:t>101AA00X01SW</w:t>
            </w:r>
            <w:r w:rsidR="0027657D" w:rsidRPr="00076547">
              <w:rPr>
                <w:i/>
              </w:rPr>
              <w:t>.001,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eastAsia="en-GB"/>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4757DF4E" w:rsidR="0027657D" w:rsidRPr="00076547" w:rsidRDefault="0024010F" w:rsidP="00D33FCF">
            <w:pPr>
              <w:jc w:val="left"/>
              <w:rPr>
                <w:i/>
              </w:rPr>
            </w:pPr>
            <w:r w:rsidRPr="009C5191">
              <w:rPr>
                <w:b/>
                <w:bCs/>
                <w:i/>
              </w:rPr>
              <w:t>[TBD</w:t>
            </w:r>
            <w:r>
              <w:rPr>
                <w:i/>
              </w:rPr>
              <w:t>]</w:t>
            </w:r>
            <w:r w:rsidR="0027657D"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824" w:name="_Toc152748572"/>
      <w:r>
        <w:t>Manual Updates</w:t>
      </w:r>
      <w:bookmarkEnd w:id="82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4246A1">
        <w:trPr>
          <w:cantSplit/>
          <w:trHeight w:val="454"/>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20D72646" w:rsidR="00867C9D" w:rsidRPr="004065B1" w:rsidRDefault="00AC6D7D" w:rsidP="002D19DB">
            <w:r>
              <w:t>ManualUpdates</w:t>
            </w:r>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8E41D9F" w:rsidR="00867C9D" w:rsidRPr="004065B1" w:rsidRDefault="00867C9D" w:rsidP="002D19DB">
            <w:pPr>
              <w:jc w:val="left"/>
            </w:pPr>
            <w:r>
              <w:t>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3D289A9E" w14:textId="625166ED" w:rsidR="00400356" w:rsidRPr="00400356" w:rsidRDefault="00400356" w:rsidP="002D19DB">
            <w:pPr>
              <w:rPr>
                <w:i/>
                <w:color w:val="D9D9D9" w:themeColor="background1" w:themeShade="D9"/>
              </w:rPr>
            </w:pPr>
            <w:r>
              <w:rPr>
                <w:i/>
              </w:rPr>
              <w:t xml:space="preserve">Load the exchange set </w:t>
            </w:r>
            <w:r>
              <w:rPr>
                <w:b/>
                <w:bCs/>
                <w:i/>
              </w:rPr>
              <w:t>PowerUp</w:t>
            </w:r>
          </w:p>
          <w:p w14:paraId="403FF7FB" w14:textId="4930AC6A" w:rsidR="004F4F49" w:rsidRPr="00400356" w:rsidRDefault="004F4F49">
            <w:pPr>
              <w:pStyle w:val="ListParagraph"/>
              <w:numPr>
                <w:ilvl w:val="0"/>
                <w:numId w:val="49"/>
              </w:numPr>
              <w:rPr>
                <w:i/>
              </w:rPr>
            </w:pPr>
            <w:r w:rsidRPr="00400356">
              <w:rPr>
                <w:i/>
              </w:rPr>
              <w:t xml:space="preserve">Select </w:t>
            </w:r>
            <w:r w:rsidR="00DE09B9" w:rsidRPr="00400356">
              <w:rPr>
                <w:i/>
              </w:rPr>
              <w:t>Display Category</w:t>
            </w:r>
            <w:r w:rsidRPr="00400356">
              <w:rPr>
                <w:i/>
              </w:rPr>
              <w:t xml:space="preserve"> Standard</w:t>
            </w:r>
          </w:p>
          <w:p w14:paraId="71192FC6" w14:textId="6B532F0E"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Contour </w:t>
            </w:r>
            <w:r w:rsidRPr="00400356">
              <w:rPr>
                <w:i/>
              </w:rPr>
              <w:t>value to 8 m</w:t>
            </w:r>
          </w:p>
          <w:p w14:paraId="6E4AA5BB" w14:textId="7141100A"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Depth  </w:t>
            </w:r>
            <w:r w:rsidRPr="00400356">
              <w:rPr>
                <w:i/>
              </w:rPr>
              <w:t>value to 8 m</w:t>
            </w:r>
          </w:p>
          <w:p w14:paraId="40C4D8DD" w14:textId="77777777" w:rsidR="004F4F49" w:rsidRPr="00400356" w:rsidRDefault="004F4F49">
            <w:pPr>
              <w:pStyle w:val="ListParagraph"/>
              <w:numPr>
                <w:ilvl w:val="0"/>
                <w:numId w:val="49"/>
              </w:numPr>
              <w:rPr>
                <w:i/>
              </w:rPr>
            </w:pPr>
            <w:r w:rsidRPr="00400356">
              <w:rPr>
                <w:i/>
              </w:rPr>
              <w:t>Select Symbolized Boundaries</w:t>
            </w:r>
          </w:p>
          <w:p w14:paraId="5AC07FB5" w14:textId="5518796D" w:rsidR="004F4F49" w:rsidRPr="00357E05" w:rsidRDefault="004F4F49">
            <w:pPr>
              <w:pStyle w:val="ListParagraph"/>
              <w:numPr>
                <w:ilvl w:val="0"/>
                <w:numId w:val="49"/>
              </w:numPr>
              <w:rPr>
                <w:i/>
              </w:rPr>
            </w:pPr>
            <w:r w:rsidRPr="00357E05">
              <w:rPr>
                <w:i/>
              </w:rPr>
              <w:t xml:space="preserve">Select </w:t>
            </w:r>
            <w:r w:rsidR="0024010F">
              <w:rPr>
                <w:i/>
              </w:rPr>
              <w:t>Simpified Symbols = false</w:t>
            </w:r>
          </w:p>
          <w:p w14:paraId="25F03266" w14:textId="77777777" w:rsidR="004F4F49" w:rsidRPr="00400356" w:rsidRDefault="004F4F49">
            <w:pPr>
              <w:pStyle w:val="ListParagraph"/>
              <w:numPr>
                <w:ilvl w:val="0"/>
                <w:numId w:val="49"/>
              </w:numPr>
              <w:rPr>
                <w:i/>
              </w:rPr>
            </w:pPr>
            <w:r w:rsidRPr="00400356">
              <w:rPr>
                <w:i/>
              </w:rPr>
              <w:t>Select Highlight date dependent</w:t>
            </w:r>
          </w:p>
          <w:p w14:paraId="105B05EC" w14:textId="0ACA3F43" w:rsidR="004F4F49" w:rsidRPr="004065B1" w:rsidRDefault="004F4F49">
            <w:pPr>
              <w:pStyle w:val="ListParagraph"/>
              <w:numPr>
                <w:ilvl w:val="0"/>
                <w:numId w:val="49"/>
              </w:numPr>
            </w:pPr>
            <w:r w:rsidRPr="00400356">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076547" w:rsidRDefault="00867C9D" w:rsidP="002D19DB">
            <w:pPr>
              <w:rPr>
                <w:i/>
              </w:rPr>
            </w:pPr>
            <w:r>
              <w:t xml:space="preserve">1. </w:t>
            </w:r>
            <w:r w:rsidRPr="00076547">
              <w:rPr>
                <w:i/>
              </w:rPr>
              <w:t>Using the editing tools available with the EUT, make the following changes and include a short textual description of the action to a-g:</w:t>
            </w:r>
          </w:p>
          <w:p w14:paraId="6172B3C8" w14:textId="77777777" w:rsidR="00867C9D" w:rsidRPr="00076547" w:rsidRDefault="00867C9D" w:rsidP="003B51A2">
            <w:pPr>
              <w:ind w:left="709" w:hanging="425"/>
              <w:rPr>
                <w:i/>
              </w:rPr>
            </w:pPr>
            <w:r w:rsidRPr="00076547">
              <w:rPr>
                <w:i/>
              </w:rPr>
              <w:t>a. insert a dangerous wreck near: 32 31.5S, 60 57.3E</w:t>
            </w:r>
          </w:p>
          <w:p w14:paraId="0867DCA5" w14:textId="5B0FC009" w:rsidR="00867C9D" w:rsidRPr="00076547" w:rsidRDefault="00867C9D" w:rsidP="003B51A2">
            <w:pPr>
              <w:ind w:left="720" w:hanging="425"/>
              <w:rPr>
                <w:i/>
              </w:rPr>
            </w:pPr>
            <w:r w:rsidRPr="00076547">
              <w:rPr>
                <w:i/>
              </w:rPr>
              <w:t xml:space="preserve">b. insert East Cardinal buoys </w:t>
            </w:r>
            <w:r w:rsidR="004F4F49">
              <w:rPr>
                <w:i/>
              </w:rPr>
              <w:t xml:space="preserve">including topmarks </w:t>
            </w:r>
            <w:r w:rsidRPr="00076547">
              <w:rPr>
                <w:i/>
              </w:rPr>
              <w:t>near: 32 31.5S, 60 57.46E</w:t>
            </w:r>
          </w:p>
          <w:p w14:paraId="13886961" w14:textId="0B99B99A" w:rsidR="00867C9D" w:rsidRPr="00076547" w:rsidRDefault="00867C9D" w:rsidP="003B51A2">
            <w:pPr>
              <w:ind w:left="720" w:hanging="425"/>
              <w:rPr>
                <w:i/>
              </w:rPr>
            </w:pPr>
            <w:r w:rsidRPr="00076547">
              <w:rPr>
                <w:i/>
              </w:rPr>
              <w:t xml:space="preserve">c. insert West Cardinal buoy </w:t>
            </w:r>
            <w:r w:rsidR="004F4F49">
              <w:rPr>
                <w:i/>
              </w:rPr>
              <w:t xml:space="preserve">including topmark </w:t>
            </w:r>
            <w:r w:rsidRPr="00076547">
              <w:rPr>
                <w:i/>
              </w:rPr>
              <w:t>near: 32 31.5S, 60 57.16E;</w:t>
            </w:r>
          </w:p>
          <w:p w14:paraId="733F73FE" w14:textId="2ABB236B" w:rsidR="00867C9D" w:rsidRPr="00076547" w:rsidRDefault="00867C9D" w:rsidP="003B51A2">
            <w:pPr>
              <w:ind w:left="567" w:hanging="283"/>
              <w:rPr>
                <w:i/>
              </w:rPr>
            </w:pPr>
            <w:r w:rsidRPr="00076547">
              <w:rPr>
                <w:i/>
              </w:rPr>
              <w:t>d. insert a prohibited entry area between Panther and Tinker Shoals timed to come into force at 20</w:t>
            </w:r>
            <w:r w:rsidR="00AC6D7D">
              <w:rPr>
                <w:i/>
              </w:rPr>
              <w:t>22</w:t>
            </w:r>
            <w:r w:rsidRPr="00076547">
              <w:rPr>
                <w:i/>
              </w:rPr>
              <w:t>0220;</w:t>
            </w:r>
          </w:p>
          <w:p w14:paraId="6451DB98" w14:textId="5DC48D47" w:rsidR="00867C9D" w:rsidRPr="00076547" w:rsidRDefault="00867C9D" w:rsidP="003B51A2">
            <w:pPr>
              <w:ind w:left="720" w:hanging="425"/>
              <w:rPr>
                <w:i/>
              </w:rPr>
            </w:pPr>
            <w:r w:rsidRPr="00076547">
              <w:rPr>
                <w:i/>
              </w:rPr>
              <w:t>e. insert a cautionary area in the same location being in force from date of issue to 20</w:t>
            </w:r>
            <w:r w:rsidR="00AC6D7D">
              <w:rPr>
                <w:i/>
              </w:rPr>
              <w:t>22</w:t>
            </w:r>
            <w:r w:rsidRPr="00076547">
              <w:rPr>
                <w:i/>
              </w:rPr>
              <w:t>0220;</w:t>
            </w:r>
          </w:p>
          <w:p w14:paraId="33624E08" w14:textId="77777777" w:rsidR="00867C9D" w:rsidRPr="00076547" w:rsidRDefault="00867C9D" w:rsidP="003B51A2">
            <w:pPr>
              <w:ind w:left="720" w:hanging="425"/>
              <w:rPr>
                <w:i/>
              </w:rPr>
            </w:pPr>
            <w:r w:rsidRPr="00076547">
              <w:rPr>
                <w:i/>
              </w:rPr>
              <w:t>f. insert 15 metre sounding at 32 31.7S, 60 57.4E.</w:t>
            </w:r>
          </w:p>
          <w:p w14:paraId="5D584D64" w14:textId="77777777" w:rsidR="00867C9D" w:rsidRPr="00076547" w:rsidRDefault="00867C9D" w:rsidP="003B51A2">
            <w:pPr>
              <w:ind w:left="720" w:hanging="425"/>
              <w:rPr>
                <w:i/>
              </w:rPr>
            </w:pPr>
            <w:r w:rsidRPr="00076547">
              <w:rPr>
                <w:i/>
              </w:rPr>
              <w:t>g. delete fog signal of cardinal buoy at 32 31.444S, 60 55.842E</w:t>
            </w:r>
          </w:p>
          <w:p w14:paraId="1F9DCFEB" w14:textId="79901BC1" w:rsidR="00867C9D" w:rsidRPr="00076547" w:rsidRDefault="00867C9D" w:rsidP="002D19DB">
            <w:pPr>
              <w:rPr>
                <w:i/>
              </w:rPr>
            </w:pPr>
            <w:r w:rsidRPr="00076547">
              <w:rPr>
                <w:i/>
              </w:rPr>
              <w:t>2. Set viewing date before 20</w:t>
            </w:r>
            <w:r w:rsidR="00AC6D7D">
              <w:rPr>
                <w:i/>
              </w:rPr>
              <w:t>22</w:t>
            </w:r>
            <w:r w:rsidRPr="00076547">
              <w:rPr>
                <w:i/>
              </w:rPr>
              <w:t>0220. Display chart cell with manual updates.</w:t>
            </w:r>
          </w:p>
          <w:p w14:paraId="043E3501" w14:textId="0037426D" w:rsidR="00867C9D" w:rsidRPr="00076547" w:rsidRDefault="00867C9D" w:rsidP="002D19DB">
            <w:pPr>
              <w:rPr>
                <w:i/>
              </w:rPr>
            </w:pPr>
            <w:r w:rsidRPr="00076547">
              <w:rPr>
                <w:i/>
              </w:rPr>
              <w:t>3. Set viewing date after 20</w:t>
            </w:r>
            <w:r w:rsidR="00AC6D7D">
              <w:rPr>
                <w:i/>
              </w:rPr>
              <w:t>22</w:t>
            </w:r>
            <w:r w:rsidRPr="00076547">
              <w:rPr>
                <w:i/>
              </w:rPr>
              <w:t>0220. Display chart cell with manual updates.</w:t>
            </w:r>
          </w:p>
          <w:p w14:paraId="6184178A" w14:textId="77777777" w:rsidR="00867C9D" w:rsidRPr="00076547" w:rsidRDefault="00867C9D" w:rsidP="002D19DB">
            <w:pPr>
              <w:rPr>
                <w:i/>
              </w:rPr>
            </w:pPr>
            <w:r w:rsidRPr="00076547">
              <w:rPr>
                <w:i/>
              </w:rPr>
              <w:lastRenderedPageBreak/>
              <w:t>4. Using the editing tools available with the EUT, make the following changes and include a short textual description of the action to h-j:</w:t>
            </w:r>
          </w:p>
          <w:p w14:paraId="23880178" w14:textId="77777777" w:rsidR="00867C9D" w:rsidRPr="00076547" w:rsidRDefault="00867C9D" w:rsidP="003B51A2">
            <w:pPr>
              <w:ind w:left="720" w:hanging="436"/>
              <w:rPr>
                <w:i/>
              </w:rPr>
            </w:pPr>
            <w:r w:rsidRPr="00076547">
              <w:rPr>
                <w:i/>
              </w:rPr>
              <w:t>h. extend western limits of the prohibited entry area;</w:t>
            </w:r>
          </w:p>
          <w:p w14:paraId="73FF8A22" w14:textId="77777777" w:rsidR="001C6AFF" w:rsidRDefault="00867C9D" w:rsidP="003B51A2">
            <w:pPr>
              <w:ind w:left="720" w:hanging="436"/>
              <w:rPr>
                <w:i/>
              </w:rPr>
            </w:pPr>
            <w:r w:rsidRPr="00076547">
              <w:rPr>
                <w:i/>
              </w:rPr>
              <w:t>i. delete cautionary area;</w:t>
            </w:r>
          </w:p>
          <w:p w14:paraId="3EB9ED1D" w14:textId="77777777" w:rsidR="00DF7467" w:rsidRPr="00076547" w:rsidRDefault="00DF7467" w:rsidP="00DF7467">
            <w:pPr>
              <w:ind w:left="284"/>
              <w:rPr>
                <w:i/>
              </w:rPr>
            </w:pPr>
            <w:r>
              <w:t xml:space="preserve">j. </w:t>
            </w:r>
            <w:r w:rsidRPr="00076547">
              <w:rPr>
                <w:i/>
              </w:rPr>
              <w:t>move cardinal buoy at 32 31.444S, 60 55.842E, including top mark and light, to 32 31.500S,  60 55.700E.</w:t>
            </w:r>
          </w:p>
          <w:p w14:paraId="7DCA38A3" w14:textId="5A03638B" w:rsidR="00DF7467" w:rsidRPr="00076547" w:rsidRDefault="00DF7467" w:rsidP="00DF7467">
            <w:pPr>
              <w:rPr>
                <w:i/>
              </w:rPr>
            </w:pPr>
            <w:r w:rsidRPr="00076547">
              <w:rPr>
                <w:i/>
              </w:rPr>
              <w:t>5. Set viewing date before 20</w:t>
            </w:r>
            <w:r w:rsidR="00AC6D7D">
              <w:rPr>
                <w:i/>
              </w:rPr>
              <w:t>22</w:t>
            </w:r>
            <w:r w:rsidRPr="00076547">
              <w:rPr>
                <w:i/>
              </w:rPr>
              <w:t>0220. Display chart cell with manual updates.</w:t>
            </w:r>
          </w:p>
          <w:p w14:paraId="51EBD3E1" w14:textId="392DACE2" w:rsidR="00DF7467" w:rsidRPr="00076547" w:rsidRDefault="00DF7467" w:rsidP="00DF7467">
            <w:pPr>
              <w:rPr>
                <w:i/>
              </w:rPr>
            </w:pPr>
            <w:r w:rsidRPr="00076547">
              <w:rPr>
                <w:i/>
              </w:rPr>
              <w:t>6. Set viewing date after 20</w:t>
            </w:r>
            <w:r w:rsidR="00AC6D7D">
              <w:rPr>
                <w:i/>
              </w:rPr>
              <w:t>22</w:t>
            </w:r>
            <w:r w:rsidRPr="00076547">
              <w:rPr>
                <w:i/>
              </w:rPr>
              <w:t>0220. Display chart cell with manual updates.</w:t>
            </w:r>
          </w:p>
          <w:p w14:paraId="5F2C3295" w14:textId="77777777" w:rsidR="00DF7467" w:rsidRPr="00076547" w:rsidRDefault="00DF7467" w:rsidP="00DF7467">
            <w:pPr>
              <w:rPr>
                <w:i/>
              </w:rPr>
            </w:pPr>
            <w:r w:rsidRPr="00076547">
              <w:rPr>
                <w:i/>
              </w:rPr>
              <w:t>7. Review manual updates.</w:t>
            </w:r>
          </w:p>
          <w:p w14:paraId="3D9D61C9" w14:textId="77777777" w:rsidR="00DF7467" w:rsidRPr="00076547" w:rsidRDefault="00DF7467" w:rsidP="00DF7467">
            <w:pPr>
              <w:rPr>
                <w:i/>
              </w:rPr>
            </w:pPr>
            <w:r w:rsidRPr="00076547">
              <w:rPr>
                <w:i/>
              </w:rPr>
              <w:t>8. Retrieve textual description from record.</w:t>
            </w:r>
          </w:p>
          <w:p w14:paraId="33AD277F" w14:textId="59BD25D3" w:rsidR="00DF7467" w:rsidRPr="0015247B" w:rsidRDefault="00DF7467" w:rsidP="00DF7467">
            <w:pPr>
              <w:ind w:left="720" w:hanging="436"/>
            </w:pPr>
            <w:r w:rsidRPr="00076547">
              <w:rPr>
                <w:i/>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lastRenderedPageBreak/>
              <w:t>Results</w:t>
            </w:r>
          </w:p>
        </w:tc>
      </w:tr>
      <w:tr w:rsidR="005B1E23" w14:paraId="023CF8A8" w14:textId="77777777" w:rsidTr="00DF7467">
        <w:trPr>
          <w:tblHeader/>
        </w:trPr>
        <w:tc>
          <w:tcPr>
            <w:tcW w:w="9526" w:type="dxa"/>
            <w:gridSpan w:val="4"/>
            <w:vAlign w:val="center"/>
          </w:tcPr>
          <w:p w14:paraId="0E1CCEFA" w14:textId="62F88073" w:rsidR="005B1E23" w:rsidRPr="00076547" w:rsidRDefault="00253FA7" w:rsidP="002370DA">
            <w:pPr>
              <w:jc w:val="left"/>
              <w:rPr>
                <w:i/>
              </w:rPr>
            </w:pPr>
            <w:r w:rsidRPr="00076547">
              <w:rPr>
                <w:i/>
              </w:rPr>
              <w:t>2. Set viewing date before 20</w:t>
            </w:r>
            <w:r w:rsidR="00AC6D7D">
              <w:rPr>
                <w:i/>
              </w:rPr>
              <w:t>22</w:t>
            </w:r>
            <w:r w:rsidRPr="00076547">
              <w:rPr>
                <w:i/>
              </w:rPr>
              <w:t xml:space="preserve">0220. The ENC in the ECDIS should match the corresponding graphical plot shown below. Manual updates shall be distinguishable as described in </w:t>
            </w:r>
            <w:r w:rsidRPr="00400356">
              <w:rPr>
                <w:b/>
                <w:bCs/>
                <w:i/>
              </w:rPr>
              <w:t>S-</w:t>
            </w:r>
            <w:r w:rsidR="00400356" w:rsidRPr="00400356">
              <w:rPr>
                <w:b/>
                <w:bCs/>
                <w:i/>
              </w:rPr>
              <w:t>98 XXX-XXX</w:t>
            </w:r>
          </w:p>
        </w:tc>
      </w:tr>
      <w:tr w:rsidR="00253FA7" w14:paraId="6597B3B3" w14:textId="77777777" w:rsidTr="00DF7467">
        <w:trPr>
          <w:tblHeader/>
        </w:trPr>
        <w:tc>
          <w:tcPr>
            <w:tcW w:w="9526" w:type="dxa"/>
            <w:gridSpan w:val="4"/>
            <w:vAlign w:val="center"/>
          </w:tcPr>
          <w:p w14:paraId="1A929989" w14:textId="77777777" w:rsidR="00253FA7" w:rsidRDefault="0018522C" w:rsidP="001C6AFF">
            <w:pPr>
              <w:jc w:val="center"/>
              <w:rPr>
                <w:i/>
              </w:rPr>
            </w:pPr>
            <w:r w:rsidRPr="00076547">
              <w:rPr>
                <w:i/>
                <w:noProof/>
                <w:lang w:eastAsia="en-GB"/>
              </w:rPr>
              <w:drawing>
                <wp:inline distT="0" distB="0" distL="0" distR="0" wp14:anchorId="31100F24" wp14:editId="5021A002">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p w14:paraId="781C0278" w14:textId="347D0D17" w:rsidR="0024010F" w:rsidRPr="00076547" w:rsidRDefault="0024010F" w:rsidP="001C6AFF">
            <w:pPr>
              <w:jc w:val="center"/>
              <w:rPr>
                <w:i/>
              </w:rPr>
            </w:pPr>
            <w:r w:rsidRPr="009C5191">
              <w:rPr>
                <w:b/>
                <w:bCs/>
                <w:i/>
              </w:rPr>
              <w:t>[TBD</w:t>
            </w:r>
            <w:r>
              <w:rPr>
                <w:i/>
              </w:rPr>
              <w:t>]</w:t>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eastAsia="en-GB"/>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59C0BCE4" w:rsidR="00253FA7" w:rsidRPr="00076547" w:rsidRDefault="0024010F" w:rsidP="0015247B">
            <w:pPr>
              <w:jc w:val="left"/>
              <w:rPr>
                <w:i/>
              </w:rPr>
            </w:pPr>
            <w:r w:rsidRPr="009C5191">
              <w:rPr>
                <w:b/>
                <w:bCs/>
                <w:i/>
              </w:rPr>
              <w:t>[TBD</w:t>
            </w:r>
            <w:r>
              <w:rPr>
                <w:i/>
              </w:rPr>
              <w:t>]</w:t>
            </w:r>
            <w:r w:rsidR="00253FA7" w:rsidRPr="00076547">
              <w:rPr>
                <w:i/>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eastAsia="en-GB"/>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2810F0C8" w:rsidR="00253FA7" w:rsidRPr="00076547" w:rsidRDefault="0024010F" w:rsidP="0015247B">
            <w:pPr>
              <w:jc w:val="left"/>
              <w:rPr>
                <w:i/>
              </w:rPr>
            </w:pPr>
            <w:r w:rsidRPr="009C5191">
              <w:rPr>
                <w:b/>
                <w:bCs/>
                <w:i/>
              </w:rPr>
              <w:t>[TBD</w:t>
            </w:r>
            <w:r>
              <w:rPr>
                <w:i/>
              </w:rPr>
              <w:t>]</w:t>
            </w:r>
            <w:r w:rsidR="00167D62">
              <w:rPr>
                <w:i/>
              </w:rPr>
              <w:t>5</w:t>
            </w:r>
            <w:r w:rsidR="00253FA7" w:rsidRPr="00076547">
              <w:rPr>
                <w:i/>
              </w:rPr>
              <w:t>. Set viewing date before 20</w:t>
            </w:r>
            <w:r w:rsidR="00AC6D7D">
              <w:rPr>
                <w:i/>
              </w:rPr>
              <w:t>22</w:t>
            </w:r>
            <w:r w:rsidR="00253FA7" w:rsidRPr="00076547">
              <w:rPr>
                <w:i/>
              </w:rPr>
              <w:t>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eastAsia="en-GB"/>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11CA64C7" w:rsidR="00253FA7" w:rsidRPr="00076547" w:rsidRDefault="0024010F" w:rsidP="0015247B">
            <w:pPr>
              <w:jc w:val="left"/>
              <w:rPr>
                <w:i/>
              </w:rPr>
            </w:pPr>
            <w:r w:rsidRPr="009C5191">
              <w:rPr>
                <w:b/>
                <w:bCs/>
                <w:i/>
              </w:rPr>
              <w:t>[TBD</w:t>
            </w:r>
            <w:r>
              <w:rPr>
                <w:i/>
              </w:rPr>
              <w:t>]</w:t>
            </w:r>
            <w:r w:rsidR="00167D62">
              <w:rPr>
                <w:i/>
              </w:rPr>
              <w:t>6</w:t>
            </w:r>
            <w:r w:rsidR="00253FA7" w:rsidRPr="00076547">
              <w:rPr>
                <w:i/>
              </w:rPr>
              <w:t>. Set viewing date after 20</w:t>
            </w:r>
            <w:r w:rsidR="00AC6D7D">
              <w:rPr>
                <w:i/>
              </w:rPr>
              <w:t>22</w:t>
            </w:r>
            <w:r w:rsidR="00253FA7" w:rsidRPr="00076547">
              <w:rPr>
                <w:i/>
              </w:rPr>
              <w:t>0220. The ENC in the ECDIS should match the corresponding graphical plot shown above.</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eastAsia="en-GB"/>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655D9AE" w:rsidR="00253FA7" w:rsidRPr="00076547" w:rsidRDefault="0024010F" w:rsidP="0015247B">
            <w:pPr>
              <w:jc w:val="left"/>
              <w:rPr>
                <w:i/>
              </w:rPr>
            </w:pPr>
            <w:r w:rsidRPr="009C5191">
              <w:rPr>
                <w:b/>
                <w:bCs/>
                <w:i/>
              </w:rPr>
              <w:t>[TBD</w:t>
            </w:r>
            <w:r>
              <w:rPr>
                <w:i/>
              </w:rPr>
              <w:t>]</w:t>
            </w:r>
            <w:r w:rsidR="00167D62">
              <w:rPr>
                <w:i/>
              </w:rPr>
              <w:t>7.a-g</w:t>
            </w:r>
            <w:r w:rsidR="00253FA7" w:rsidRPr="00076547">
              <w:rPr>
                <w:i/>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0A310F0C" w14:textId="77777777" w:rsidR="00253FA7" w:rsidRDefault="00167D62" w:rsidP="001D52EE">
            <w:pPr>
              <w:jc w:val="center"/>
            </w:pPr>
            <w:r w:rsidRPr="00167D62">
              <w:rPr>
                <w:noProof/>
                <w:lang w:eastAsia="en-GB"/>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p w14:paraId="503BF229" w14:textId="171AF35D" w:rsidR="0024010F" w:rsidRPr="0015247B" w:rsidRDefault="0024010F" w:rsidP="001D52EE">
            <w:pPr>
              <w:jc w:val="center"/>
            </w:pPr>
            <w:r w:rsidRPr="009C5191">
              <w:rPr>
                <w:b/>
                <w:bCs/>
                <w:i/>
              </w:rPr>
              <w:t>[TBD</w:t>
            </w:r>
            <w:r>
              <w:rPr>
                <w:i/>
              </w:rPr>
              <w:t>]</w:t>
            </w:r>
          </w:p>
        </w:tc>
      </w:tr>
      <w:tr w:rsidR="00253FA7" w14:paraId="5130F308" w14:textId="77777777" w:rsidTr="00DF7467">
        <w:trPr>
          <w:tblHeader/>
        </w:trPr>
        <w:tc>
          <w:tcPr>
            <w:tcW w:w="9526" w:type="dxa"/>
            <w:gridSpan w:val="4"/>
            <w:vAlign w:val="center"/>
          </w:tcPr>
          <w:p w14:paraId="1541461D" w14:textId="0F3BD4B9" w:rsidR="00253FA7" w:rsidRPr="00076547" w:rsidRDefault="00253FA7" w:rsidP="00253FA7">
            <w:pPr>
              <w:jc w:val="left"/>
              <w:rPr>
                <w:i/>
              </w:rPr>
            </w:pPr>
            <w:r w:rsidRPr="00076547">
              <w:rPr>
                <w:i/>
              </w:rPr>
              <w:t>7</w:t>
            </w:r>
            <w:r w:rsidR="00167D62">
              <w:rPr>
                <w:i/>
              </w:rPr>
              <w:t>.h-j</w:t>
            </w:r>
            <w:r w:rsidRPr="00076547">
              <w:rPr>
                <w:i/>
              </w:rPr>
              <w:t>. Review of manual updates shall be available on demand. Above is review of updates h-j.</w:t>
            </w:r>
          </w:p>
          <w:p w14:paraId="042B7213" w14:textId="77777777" w:rsidR="00253FA7" w:rsidRPr="00076547" w:rsidRDefault="00253FA7" w:rsidP="00253FA7">
            <w:pPr>
              <w:jc w:val="left"/>
              <w:rPr>
                <w:i/>
              </w:rPr>
            </w:pPr>
          </w:p>
          <w:p w14:paraId="11C3E479" w14:textId="77777777" w:rsidR="00253FA7" w:rsidRPr="00076547" w:rsidRDefault="00253FA7" w:rsidP="00253FA7">
            <w:pPr>
              <w:jc w:val="left"/>
              <w:rPr>
                <w:i/>
              </w:rPr>
            </w:pPr>
            <w:r w:rsidRPr="00076547">
              <w:rPr>
                <w:i/>
              </w:rPr>
              <w:t>8. Textual description of manual update shall be retrievable from record.</w:t>
            </w:r>
          </w:p>
          <w:p w14:paraId="2320B7D2" w14:textId="77777777" w:rsidR="00253FA7" w:rsidRPr="00076547" w:rsidRDefault="00253FA7" w:rsidP="00253FA7">
            <w:pPr>
              <w:jc w:val="left"/>
              <w:rPr>
                <w:i/>
              </w:rPr>
            </w:pPr>
          </w:p>
          <w:p w14:paraId="3938C02B" w14:textId="77777777" w:rsidR="00253FA7" w:rsidRPr="0015247B" w:rsidRDefault="00253FA7" w:rsidP="00253FA7">
            <w:pPr>
              <w:jc w:val="left"/>
            </w:pPr>
            <w:r w:rsidRPr="00076547">
              <w:rPr>
                <w:i/>
              </w:rPr>
              <w:t>9. Manual updates removed from the display during the last 3 months period shall be retained and shall be available for review.</w:t>
            </w:r>
          </w:p>
        </w:tc>
      </w:tr>
    </w:tbl>
    <w:p w14:paraId="5DE869B3" w14:textId="77777777" w:rsidR="0015247B" w:rsidRDefault="0015247B" w:rsidP="0015247B"/>
    <w:p w14:paraId="79066A09" w14:textId="00816D18" w:rsidR="0015247B" w:rsidRDefault="007C3939" w:rsidP="00547B8A">
      <w:pPr>
        <w:pStyle w:val="Heading2"/>
      </w:pPr>
      <w:r w:rsidRPr="0024010F">
        <w:br w:type="page"/>
      </w:r>
      <w:r w:rsidR="00547B8A">
        <w:lastRenderedPageBreak/>
        <w:t xml:space="preserve">[SENC] </w:t>
      </w:r>
    </w:p>
    <w:p w14:paraId="0D12FF10" w14:textId="5C1B957A" w:rsidR="003627F7" w:rsidRPr="004246A1" w:rsidRDefault="001E2A73" w:rsidP="00E012C8">
      <w:pPr>
        <w:pStyle w:val="Heading2"/>
        <w:rPr>
          <w:lang w:val="en-US"/>
        </w:rPr>
      </w:pPr>
      <w:commentRangeStart w:id="825"/>
      <w:commentRangeStart w:id="826"/>
      <w:r>
        <w:rPr>
          <w:lang w:val="en-US"/>
        </w:rPr>
        <w:br w:type="page"/>
      </w:r>
      <w:bookmarkStart w:id="827" w:name="_Ref128230539"/>
      <w:bookmarkStart w:id="828" w:name="_Toc152748574"/>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del w:id="829" w:author="jonathan pritchard" w:date="2023-10-16T13:11:00Z">
        <w:r w:rsidR="001B00D5" w:rsidDel="005D165A">
          <w:rPr>
            <w:lang w:val="en-US"/>
          </w:rPr>
          <w:delText>e</w:delText>
        </w:r>
        <w:r w:rsidR="0015247B" w:rsidRPr="0015247B" w:rsidDel="005D165A">
          <w:rPr>
            <w:lang w:val="en-US"/>
          </w:rPr>
          <w:delText xml:space="preserve">ncrypted </w:delText>
        </w:r>
      </w:del>
      <w:r w:rsidR="001B00D5">
        <w:rPr>
          <w:lang w:val="en-US"/>
        </w:rPr>
        <w:t>datasets</w:t>
      </w:r>
      <w:bookmarkEnd w:id="827"/>
      <w:commentRangeEnd w:id="825"/>
      <w:r w:rsidR="00364869">
        <w:rPr>
          <w:rStyle w:val="CommentReference"/>
          <w:b w:val="0"/>
          <w:snapToGrid/>
          <w:color w:val="000000"/>
        </w:rPr>
        <w:commentReference w:id="825"/>
      </w:r>
      <w:bookmarkEnd w:id="828"/>
      <w:commentRangeEnd w:id="826"/>
      <w:r w:rsidR="00EC691C">
        <w:rPr>
          <w:rStyle w:val="CommentReference"/>
          <w:b w:val="0"/>
          <w:snapToGrid/>
          <w:color w:val="000000"/>
        </w:rPr>
        <w:commentReference w:id="826"/>
      </w:r>
    </w:p>
    <w:p w14:paraId="64E59005" w14:textId="4E4A239E" w:rsidR="0015247B" w:rsidRPr="0015247B" w:rsidRDefault="0015247B" w:rsidP="00E30B8F">
      <w:pPr>
        <w:pStyle w:val="Heading3"/>
        <w:rPr>
          <w:lang w:val="en-US"/>
        </w:rPr>
      </w:pPr>
      <w:r w:rsidRPr="0015247B">
        <w:rPr>
          <w:lang w:val="en-US"/>
        </w:rPr>
        <w:t xml:space="preserve">Organization of </w:t>
      </w:r>
      <w:del w:id="830" w:author="jonathan pritchard" w:date="2023-10-16T13:12:00Z">
        <w:r w:rsidRPr="0015247B" w:rsidDel="005D165A">
          <w:rPr>
            <w:lang w:val="en-US"/>
          </w:rPr>
          <w:delText>the E</w:delText>
        </w:r>
      </w:del>
      <w:ins w:id="831" w:author="jonathan pritchard" w:date="2023-10-16T13:12:00Z">
        <w:r w:rsidR="005D165A">
          <w:rPr>
            <w:lang w:val="en-US"/>
          </w:rPr>
          <w:t>e</w:t>
        </w:r>
      </w:ins>
      <w:r w:rsidRPr="0015247B">
        <w:rPr>
          <w:lang w:val="en-US"/>
        </w:rPr>
        <w:t xml:space="preserve">ncrypted </w:t>
      </w:r>
      <w:ins w:id="832" w:author="jonathan pritchard" w:date="2023-10-16T13:12:00Z">
        <w:r w:rsidR="005D165A">
          <w:rPr>
            <w:lang w:val="en-US"/>
          </w:rPr>
          <w:t>datasets</w:t>
        </w:r>
      </w:ins>
      <w:del w:id="833" w:author="jonathan pritchard" w:date="2023-10-16T13:12:00Z">
        <w:r w:rsidRPr="0015247B" w:rsidDel="005D165A">
          <w:rPr>
            <w:lang w:val="en-US"/>
          </w:rPr>
          <w:delText>TDS</w:delText>
        </w:r>
      </w:del>
    </w:p>
    <w:p w14:paraId="5EA0AB72" w14:textId="77777777" w:rsidR="005D165A" w:rsidRDefault="00DF334B" w:rsidP="00382D66">
      <w:pPr>
        <w:rPr>
          <w:ins w:id="834" w:author="jonathan pritchard" w:date="2023-10-16T13:13:00Z"/>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ins w:id="835" w:author="jonathan pritchard" w:date="2023-10-16T13:13:00Z"/>
          <w:lang w:val="en-US"/>
        </w:rPr>
      </w:pPr>
    </w:p>
    <w:p w14:paraId="079250ED" w14:textId="604074E3" w:rsidR="0015247B" w:rsidRPr="00382D66" w:rsidRDefault="004246A1" w:rsidP="00382D66">
      <w:pPr>
        <w:rPr>
          <w:lang w:val="en-US"/>
        </w:rPr>
      </w:pPr>
      <w:del w:id="836" w:author="jonathan pritchard" w:date="2023-10-16T13:13:00Z">
        <w:r w:rsidDel="005D165A">
          <w:rPr>
            <w:lang w:val="en-US"/>
          </w:rPr>
          <w:delText xml:space="preserve"> </w:delText>
        </w:r>
      </w:del>
      <w:r>
        <w:rPr>
          <w:lang w:val="en-US"/>
        </w:rPr>
        <w:t>This section also includes tests of how the ECDIS performs data management functions for update, cancel/replace and reissued datasets and supplementary files.</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DB4BF2A" w:rsidR="00DF334B" w:rsidRPr="00357E05" w:rsidRDefault="00DF334B" w:rsidP="00364869">
      <w:pPr>
        <w:pStyle w:val="Heading4"/>
        <w:rPr>
          <w:lang w:val="en-US"/>
        </w:rPr>
      </w:pPr>
      <w:r w:rsidRPr="00357E05">
        <w:rPr>
          <w:lang w:val="en-US"/>
        </w:rPr>
        <w:t>Manufacturer ID: (M_ID)</w:t>
      </w:r>
      <w:r w:rsidRPr="00357E05">
        <w:rPr>
          <w:lang w:val="en-US"/>
        </w:rPr>
        <w:tab/>
      </w:r>
      <w:r w:rsidRPr="00357E05">
        <w:rPr>
          <w:lang w:val="en-US"/>
        </w:rPr>
        <w:tab/>
        <w:t>=</w:t>
      </w:r>
      <w:r w:rsidRPr="00357E05">
        <w:rPr>
          <w:lang w:val="en-US"/>
        </w:rPr>
        <w:tab/>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5D165A" w:rsidRDefault="0015247B" w:rsidP="0015247B">
      <w:pPr>
        <w:jc w:val="left"/>
        <w:rPr>
          <w:i/>
          <w:iCs/>
          <w:lang w:val="en-US"/>
          <w:rPrChange w:id="837" w:author="jonathan pritchard" w:date="2023-10-16T13:11:00Z">
            <w:rPr>
              <w:lang w:val="en-US"/>
            </w:rPr>
          </w:rPrChange>
        </w:rPr>
      </w:pPr>
      <w:commentRangeStart w:id="838"/>
      <w:commentRangeStart w:id="839"/>
      <w:r w:rsidRPr="005D165A">
        <w:rPr>
          <w:i/>
          <w:iCs/>
          <w:lang w:val="en-US"/>
          <w:rPrChange w:id="840" w:author="jonathan pritchard" w:date="2023-10-16T13:11:00Z">
            <w:rPr>
              <w:lang w:val="en-US"/>
            </w:rPr>
          </w:rPrChange>
        </w:rPr>
        <w:t>The official IHO Scheme Administrator Certificate (IHO.CRT) should be used in the test data unless a different certificate or public key file is specified in the test description.</w:t>
      </w:r>
      <w:commentRangeEnd w:id="838"/>
      <w:r w:rsidR="00364869" w:rsidRPr="005D165A">
        <w:rPr>
          <w:rStyle w:val="CommentReference"/>
          <w:i/>
          <w:iCs/>
          <w:snapToGrid/>
          <w:color w:val="000000"/>
          <w:rPrChange w:id="841" w:author="jonathan pritchard" w:date="2023-10-16T13:11:00Z">
            <w:rPr>
              <w:rStyle w:val="CommentReference"/>
              <w:snapToGrid/>
              <w:color w:val="000000"/>
            </w:rPr>
          </w:rPrChange>
        </w:rPr>
        <w:commentReference w:id="838"/>
      </w:r>
      <w:commentRangeEnd w:id="839"/>
      <w:r w:rsidR="005D165A">
        <w:rPr>
          <w:rStyle w:val="CommentReference"/>
          <w:snapToGrid/>
          <w:color w:val="000000"/>
        </w:rPr>
        <w:commentReference w:id="839"/>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5C357C09" w:rsidR="00A94802" w:rsidRPr="004065B1" w:rsidRDefault="00132CFF" w:rsidP="00CB4150">
            <w:r>
              <w:t>InvalidPermit</w:t>
            </w:r>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604E6ADF" w14:textId="77777777" w:rsidR="005171BB" w:rsidRDefault="005171BB" w:rsidP="005171BB">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09831E6B" w14:textId="2489973F" w:rsidR="00A94802" w:rsidRPr="004065B1" w:rsidRDefault="00A94802" w:rsidP="002D19DB"/>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r w:rsidR="00DF334B">
              <w:rPr>
                <w:b/>
                <w:bCs/>
                <w:i/>
              </w:rPr>
              <w:t>InvalidPermitFile</w:t>
            </w:r>
          </w:p>
          <w:p w14:paraId="6933A099" w14:textId="4D7C0FFF" w:rsidR="00A94802" w:rsidRPr="00E012C8" w:rsidRDefault="00A94802" w:rsidP="002D19DB">
            <w:pPr>
              <w:rPr>
                <w:i/>
              </w:rPr>
            </w:pP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6AEE6D6E" w:rsidR="00A94802" w:rsidRPr="004065B1" w:rsidRDefault="00132CFF" w:rsidP="00CB4150">
            <w:r>
              <w:t>IncorrectPermitFormat</w:t>
            </w:r>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FBD0A7C" w:rsidR="00A94802" w:rsidRPr="004065B1" w:rsidRDefault="00210D92" w:rsidP="00CB4150">
            <w:r w:rsidRPr="00210D92">
              <w:t>S-98 15-7.4</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59AFEC56" w:rsidR="00A94802" w:rsidRPr="004065B1" w:rsidRDefault="009F7FEB" w:rsidP="00CB4150">
            <w:r>
              <w:t>InvalidPermit</w:t>
            </w:r>
            <w:r w:rsidR="00132CFF">
              <w:t>Checksum</w:t>
            </w:r>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255571FE" w:rsidR="00A94802" w:rsidRPr="004065B1" w:rsidRDefault="00A94802" w:rsidP="00CB4150"/>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052048EA" w:rsidR="002D19DB" w:rsidRPr="00076547" w:rsidRDefault="00823D26" w:rsidP="002D19DB">
            <w:pPr>
              <w:rPr>
                <w:i/>
              </w:rPr>
            </w:pPr>
            <w:r>
              <w:rPr>
                <w:i/>
              </w:rPr>
              <w:t>PERMIT.XML</w:t>
            </w:r>
          </w:p>
          <w:p w14:paraId="21D8BD94" w14:textId="33F576D6" w:rsidR="002D19DB" w:rsidRDefault="002D19DB" w:rsidP="002D19DB">
            <w:pPr>
              <w:rPr>
                <w:i/>
              </w:rPr>
            </w:pPr>
            <w:r w:rsidRPr="00076547">
              <w:rPr>
                <w:i/>
              </w:rPr>
              <w:t>Test data location:</w:t>
            </w:r>
          </w:p>
          <w:p w14:paraId="6ADCC41C" w14:textId="44B8C584" w:rsidR="001C412A" w:rsidRPr="001C412A" w:rsidRDefault="001C412A">
            <w:pPr>
              <w:pStyle w:val="ListParagraph"/>
              <w:numPr>
                <w:ilvl w:val="0"/>
                <w:numId w:val="53"/>
              </w:numPr>
              <w:rPr>
                <w:b/>
                <w:bCs/>
                <w:i/>
              </w:rPr>
            </w:pPr>
            <w:r w:rsidRPr="001C412A">
              <w:rPr>
                <w:b/>
                <w:bCs/>
                <w:i/>
              </w:rPr>
              <w:t>ENCLicencingC1</w:t>
            </w:r>
          </w:p>
          <w:p w14:paraId="3EFCB143" w14:textId="10ABF991" w:rsidR="00A94802" w:rsidRPr="004065B1" w:rsidRDefault="001C412A" w:rsidP="00357E05">
            <w:pPr>
              <w:pStyle w:val="ListParagraph"/>
              <w:numPr>
                <w:ilvl w:val="0"/>
                <w:numId w:val="53"/>
              </w:numPr>
            </w:pPr>
            <w:r w:rsidRPr="001C412A">
              <w:rPr>
                <w:b/>
                <w:bCs/>
                <w:i/>
              </w:rPr>
              <w:t>ENCLicencingC2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299E70D" w:rsidR="00A94802" w:rsidRPr="00076547" w:rsidRDefault="002D19DB" w:rsidP="002D19DB">
            <w:pPr>
              <w:rPr>
                <w:i/>
              </w:rPr>
            </w:pPr>
            <w:r w:rsidRPr="00076547">
              <w:rPr>
                <w:i/>
              </w:rPr>
              <w:t xml:space="preserve">Attempt to load the </w:t>
            </w:r>
            <w:r w:rsidR="00823D26">
              <w:rPr>
                <w:i/>
              </w:rPr>
              <w:t>PERMIT.XML</w:t>
            </w:r>
            <w:r w:rsidRPr="00076547">
              <w:rPr>
                <w:i/>
              </w:rPr>
              <w:t xml:space="preserve">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65D9C91F" w:rsidR="002D19DB" w:rsidRPr="00076547" w:rsidRDefault="002D19DB" w:rsidP="002D19DB">
            <w:pPr>
              <w:jc w:val="left"/>
              <w:rPr>
                <w:i/>
              </w:rPr>
            </w:pPr>
            <w:r w:rsidRPr="00076547">
              <w:rPr>
                <w:i/>
              </w:rPr>
              <w:t xml:space="preserve">The system reports a </w:t>
            </w:r>
            <w:r w:rsidR="007C17D2">
              <w:rPr>
                <w:i/>
              </w:rPr>
              <w:t>CRC</w:t>
            </w:r>
            <w:r w:rsidR="007C17D2" w:rsidRPr="00076547">
              <w:rPr>
                <w:i/>
              </w:rPr>
              <w:t xml:space="preserve"> </w:t>
            </w:r>
            <w:r w:rsidRPr="00076547">
              <w:rPr>
                <w:i/>
              </w:rPr>
              <w:t xml:space="preserve">failure on </w:t>
            </w:r>
            <w:r w:rsidR="00F807DF">
              <w:rPr>
                <w:i/>
              </w:rPr>
              <w:t>101GB00</w:t>
            </w:r>
            <w:r w:rsidR="00F807DF" w:rsidRPr="00076547">
              <w:rPr>
                <w:i/>
              </w:rPr>
              <w:t>100001</w:t>
            </w:r>
            <w:r w:rsidR="00F807DF">
              <w:rPr>
                <w:i/>
              </w:rPr>
              <w:t xml:space="preserve"> </w:t>
            </w:r>
            <w:r w:rsidRPr="00076547">
              <w:rPr>
                <w:i/>
              </w:rPr>
              <w:t>accompanied by the appropriate error message as follows:</w:t>
            </w:r>
          </w:p>
          <w:p w14:paraId="6504C78B" w14:textId="287BB77A" w:rsidR="002D19DB" w:rsidRPr="00076547" w:rsidRDefault="002D19DB" w:rsidP="002D19DB">
            <w:pPr>
              <w:jc w:val="left"/>
              <w:rPr>
                <w:i/>
              </w:rPr>
            </w:pPr>
            <w:r w:rsidRPr="00076547">
              <w:rPr>
                <w:i/>
              </w:rPr>
              <w:t>“</w:t>
            </w:r>
            <w:r w:rsidRPr="00076547">
              <w:rPr>
                <w:b/>
                <w:i/>
              </w:rPr>
              <w:t xml:space="preserve">SSE </w:t>
            </w:r>
            <w:r w:rsidR="00E00B07">
              <w:rPr>
                <w:b/>
                <w:i/>
              </w:rPr>
              <w:t>1</w:t>
            </w:r>
            <w:r w:rsidRPr="00076547">
              <w:rPr>
                <w:b/>
                <w:i/>
              </w:rPr>
              <w:t>13 – Cell Permit is invalid (checksum is incorrect)</w:t>
            </w:r>
            <w:r w:rsidRPr="00076547">
              <w:rPr>
                <w:i/>
              </w:rPr>
              <w:t>”</w:t>
            </w:r>
          </w:p>
          <w:p w14:paraId="036818BC" w14:textId="6F059362" w:rsidR="002D19DB" w:rsidRPr="00076547" w:rsidRDefault="002D19DB" w:rsidP="002D19DB">
            <w:pPr>
              <w:jc w:val="left"/>
              <w:rPr>
                <w:i/>
              </w:rPr>
            </w:pPr>
            <w:r w:rsidRPr="00076547">
              <w:rPr>
                <w:i/>
              </w:rPr>
              <w:t xml:space="preserve">In both cases the permit for </w:t>
            </w:r>
            <w:r w:rsidR="00581282">
              <w:rPr>
                <w:i/>
              </w:rPr>
              <w:t>101GB00100002</w:t>
            </w:r>
            <w:r w:rsidRPr="00076547">
              <w:rPr>
                <w:i/>
              </w:rPr>
              <w:t xml:space="preserve"> imports without any error or warning.</w:t>
            </w:r>
          </w:p>
          <w:p w14:paraId="4B8993BA" w14:textId="77777777" w:rsidR="002D19DB" w:rsidRPr="00076547" w:rsidRDefault="002D19DB" w:rsidP="002D19DB">
            <w:pPr>
              <w:jc w:val="left"/>
              <w:rPr>
                <w:i/>
              </w:rPr>
            </w:pPr>
          </w:p>
          <w:p w14:paraId="77F51F95" w14:textId="6EAA63E2" w:rsidR="002D19DB" w:rsidRPr="00076547" w:rsidRDefault="002D19DB" w:rsidP="002D19DB">
            <w:pPr>
              <w:jc w:val="left"/>
              <w:rPr>
                <w:i/>
              </w:rPr>
            </w:pPr>
            <w:r w:rsidRPr="00076547">
              <w:rPr>
                <w:i/>
              </w:rPr>
              <w:t>1)</w:t>
            </w:r>
            <w:r w:rsidRPr="00076547">
              <w:rPr>
                <w:i/>
              </w:rPr>
              <w:tab/>
              <w:t xml:space="preserve">Cell </w:t>
            </w:r>
            <w:r w:rsidR="00F807DF">
              <w:rPr>
                <w:i/>
              </w:rPr>
              <w:t>101GB00</w:t>
            </w:r>
            <w:r w:rsidR="00F807DF" w:rsidRPr="00076547">
              <w:rPr>
                <w:i/>
              </w:rPr>
              <w:t>100001</w:t>
            </w:r>
            <w:r w:rsidR="00F807DF">
              <w:rPr>
                <w:i/>
              </w:rPr>
              <w:t xml:space="preserve"> </w:t>
            </w:r>
            <w:r w:rsidRPr="00076547">
              <w:rPr>
                <w:i/>
              </w:rPr>
              <w:t xml:space="preserve">has had its </w:t>
            </w:r>
            <w:r w:rsidR="001C412A">
              <w:rPr>
                <w:i/>
              </w:rPr>
              <w:t xml:space="preserve">permit </w:t>
            </w:r>
            <w:r w:rsidRPr="00076547">
              <w:rPr>
                <w:i/>
              </w:rPr>
              <w:t xml:space="preserve">CRC changed from </w:t>
            </w:r>
            <w:r w:rsidR="00A14AEB" w:rsidRPr="001E0D4B">
              <w:t>760CD6BA8AAEF1A0 to 760CD6BA8AAEE1A0</w:t>
            </w:r>
            <w:r w:rsidRPr="00076547">
              <w:rPr>
                <w:i/>
              </w:rPr>
              <w:t>.</w:t>
            </w:r>
          </w:p>
          <w:p w14:paraId="11C98F3E" w14:textId="0532D923" w:rsidR="002D19DB" w:rsidRPr="00076547" w:rsidRDefault="002D19DB" w:rsidP="002D19DB">
            <w:pPr>
              <w:jc w:val="left"/>
              <w:rPr>
                <w:i/>
              </w:rPr>
            </w:pPr>
            <w:r w:rsidRPr="00076547">
              <w:rPr>
                <w:i/>
              </w:rPr>
              <w:t>2)</w:t>
            </w:r>
            <w:r w:rsidRPr="00076547">
              <w:rPr>
                <w:i/>
              </w:rPr>
              <w:tab/>
              <w:t xml:space="preserve">Cell </w:t>
            </w:r>
            <w:r w:rsidR="00F807DF">
              <w:rPr>
                <w:i/>
              </w:rPr>
              <w:t>101GB00</w:t>
            </w:r>
            <w:r w:rsidR="00F807DF" w:rsidRPr="00076547">
              <w:rPr>
                <w:i/>
              </w:rPr>
              <w:t>100001</w:t>
            </w:r>
            <w:r w:rsidR="00F807DF">
              <w:rPr>
                <w:i/>
              </w:rPr>
              <w:t xml:space="preserve"> </w:t>
            </w:r>
            <w:r w:rsidRPr="00076547">
              <w:rPr>
                <w:i/>
              </w:rPr>
              <w:t>has had the encrypted cell keys 1 &amp; 2 altered slightly.</w:t>
            </w:r>
          </w:p>
          <w:p w14:paraId="7C88F797" w14:textId="0490E7F5" w:rsidR="00A94802" w:rsidRPr="0015247B" w:rsidRDefault="002D19DB" w:rsidP="002D19DB">
            <w:pPr>
              <w:jc w:val="left"/>
            </w:pPr>
            <w:r w:rsidRPr="00076547">
              <w:rPr>
                <w:i/>
              </w:rPr>
              <w:t>3)</w:t>
            </w:r>
            <w:r w:rsidRPr="00076547">
              <w:rPr>
                <w:i/>
              </w:rPr>
              <w:tab/>
              <w:t xml:space="preserve">Cell </w:t>
            </w:r>
            <w:r w:rsidR="00F807DF">
              <w:rPr>
                <w:i/>
              </w:rPr>
              <w:t>101GB00</w:t>
            </w:r>
            <w:r w:rsidR="00F807DF" w:rsidRPr="00076547">
              <w:rPr>
                <w:i/>
              </w:rPr>
              <w:t>100002</w:t>
            </w:r>
            <w:r w:rsidR="00F807DF">
              <w:rPr>
                <w:i/>
              </w:rPr>
              <w:t xml:space="preserve"> </w:t>
            </w:r>
            <w:r w:rsidRPr="00076547">
              <w:rPr>
                <w:i/>
              </w:rPr>
              <w:t xml:space="preserve">has a valid </w:t>
            </w:r>
            <w:r w:rsidR="001C412A">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r>
        <w:lastRenderedPageBreak/>
        <w:t>Missing</w:t>
      </w:r>
      <w:r w:rsidR="007C17D2">
        <w:t xml:space="preserve"> PERMIT.XML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7C17D2" w14:paraId="37E34563" w14:textId="77777777" w:rsidTr="00357E05">
        <w:trPr>
          <w:trHeight w:val="454"/>
          <w:tblHeader/>
        </w:trPr>
        <w:tc>
          <w:tcPr>
            <w:tcW w:w="2381" w:type="dxa"/>
            <w:shd w:val="clear" w:color="auto" w:fill="CCFFCC"/>
            <w:vAlign w:val="center"/>
          </w:tcPr>
          <w:p w14:paraId="0BDD2974" w14:textId="77777777" w:rsidR="007C17D2" w:rsidRPr="004065B1" w:rsidRDefault="007C17D2" w:rsidP="00280DEE">
            <w:r w:rsidRPr="000A066E">
              <w:rPr>
                <w:b/>
              </w:rPr>
              <w:t>Test Reference</w:t>
            </w:r>
          </w:p>
        </w:tc>
        <w:tc>
          <w:tcPr>
            <w:tcW w:w="2381" w:type="dxa"/>
            <w:shd w:val="clear" w:color="auto" w:fill="CCFFCC"/>
            <w:vAlign w:val="center"/>
          </w:tcPr>
          <w:p w14:paraId="3E8C082E" w14:textId="50B6D27D" w:rsidR="007C17D2" w:rsidRPr="004065B1" w:rsidRDefault="001C412A" w:rsidP="00280DEE">
            <w:r>
              <w:t>M</w:t>
            </w:r>
            <w:r w:rsidR="00B07F0D">
              <w:t>issing</w:t>
            </w:r>
            <w:r>
              <w:t>PermitSignature</w:t>
            </w:r>
          </w:p>
        </w:tc>
        <w:tc>
          <w:tcPr>
            <w:tcW w:w="2382" w:type="dxa"/>
            <w:shd w:val="clear" w:color="auto" w:fill="CCFFCC"/>
            <w:vAlign w:val="center"/>
          </w:tcPr>
          <w:p w14:paraId="1D2299AA" w14:textId="77777777" w:rsidR="007C17D2" w:rsidRPr="004065B1" w:rsidRDefault="007C17D2" w:rsidP="00280DEE">
            <w:r w:rsidRPr="000A066E">
              <w:rPr>
                <w:b/>
              </w:rPr>
              <w:t>IHO Reference</w:t>
            </w:r>
          </w:p>
        </w:tc>
        <w:tc>
          <w:tcPr>
            <w:tcW w:w="2382" w:type="dxa"/>
            <w:shd w:val="clear" w:color="auto" w:fill="CCFFCC"/>
            <w:vAlign w:val="center"/>
          </w:tcPr>
          <w:p w14:paraId="536DD723" w14:textId="77777777" w:rsidR="007C17D2" w:rsidRPr="004065B1" w:rsidRDefault="007C17D2" w:rsidP="00280DEE">
            <w:r>
              <w:t>(</w:t>
            </w:r>
            <w:r w:rsidRPr="00413780">
              <w:t>S-</w:t>
            </w:r>
            <w:r>
              <w:t>100</w:t>
            </w:r>
            <w:r w:rsidRPr="00413780">
              <w:t xml:space="preserve"> Part </w:t>
            </w:r>
            <w:r>
              <w:t>9/</w:t>
            </w:r>
            <w:r w:rsidRPr="00413780">
              <w:t>S-</w:t>
            </w:r>
            <w:r>
              <w:t>98</w:t>
            </w:r>
            <w:r w:rsidRPr="00413780">
              <w:t>)</w:t>
            </w:r>
          </w:p>
        </w:tc>
      </w:tr>
      <w:tr w:rsidR="007C17D2" w14:paraId="36B04F58" w14:textId="77777777" w:rsidTr="00357E05">
        <w:trPr>
          <w:tblHeader/>
        </w:trPr>
        <w:tc>
          <w:tcPr>
            <w:tcW w:w="9526" w:type="dxa"/>
            <w:gridSpan w:val="4"/>
            <w:shd w:val="clear" w:color="auto" w:fill="CCFFCC"/>
            <w:vAlign w:val="center"/>
          </w:tcPr>
          <w:p w14:paraId="24E9C17B" w14:textId="77777777" w:rsidR="007C17D2" w:rsidRDefault="007C17D2" w:rsidP="00280DEE">
            <w:r w:rsidRPr="000A066E">
              <w:rPr>
                <w:b/>
              </w:rPr>
              <w:t>Test description</w:t>
            </w:r>
          </w:p>
        </w:tc>
      </w:tr>
      <w:tr w:rsidR="007C17D2" w14:paraId="5CD7C172" w14:textId="77777777" w:rsidTr="00280DEE">
        <w:trPr>
          <w:tblHeader/>
        </w:trPr>
        <w:tc>
          <w:tcPr>
            <w:tcW w:w="9526" w:type="dxa"/>
            <w:gridSpan w:val="4"/>
            <w:vAlign w:val="center"/>
          </w:tcPr>
          <w:p w14:paraId="24E0BDA2" w14:textId="6C97842A" w:rsidR="007C17D2" w:rsidRPr="00B07F0D" w:rsidRDefault="007C17D2" w:rsidP="00B07F0D">
            <w:pPr>
              <w:rPr>
                <w:i/>
              </w:rPr>
            </w:pPr>
            <w:r w:rsidRPr="00B07F0D">
              <w:rPr>
                <w:i/>
              </w:rPr>
              <w:t xml:space="preserve">This test checks that permits cannot be loaded from a PERMIT.XML without a valid PERMIT.SIG </w:t>
            </w:r>
            <w:r w:rsidR="00B07F0D">
              <w:rPr>
                <w:i/>
              </w:rPr>
              <w:t xml:space="preserve">permit signature file </w:t>
            </w:r>
            <w:r w:rsidRPr="00B07F0D">
              <w:rPr>
                <w:i/>
              </w:rPr>
              <w:t>also present.</w:t>
            </w:r>
          </w:p>
        </w:tc>
      </w:tr>
      <w:tr w:rsidR="007C17D2" w14:paraId="18F715E0" w14:textId="77777777" w:rsidTr="00357E05">
        <w:trPr>
          <w:tblHeader/>
        </w:trPr>
        <w:tc>
          <w:tcPr>
            <w:tcW w:w="9526" w:type="dxa"/>
            <w:gridSpan w:val="4"/>
            <w:shd w:val="clear" w:color="auto" w:fill="CCFFCC"/>
            <w:vAlign w:val="center"/>
          </w:tcPr>
          <w:p w14:paraId="5C252B32" w14:textId="77777777" w:rsidR="007C17D2" w:rsidRPr="004065B1" w:rsidRDefault="007C17D2" w:rsidP="00280DEE">
            <w:r w:rsidRPr="000A066E">
              <w:rPr>
                <w:b/>
              </w:rPr>
              <w:t>Setup</w:t>
            </w:r>
          </w:p>
        </w:tc>
      </w:tr>
      <w:tr w:rsidR="007C17D2" w14:paraId="02CFF98B" w14:textId="77777777" w:rsidTr="00280DEE">
        <w:trPr>
          <w:tblHeader/>
        </w:trPr>
        <w:tc>
          <w:tcPr>
            <w:tcW w:w="9526" w:type="dxa"/>
            <w:gridSpan w:val="4"/>
            <w:vAlign w:val="center"/>
          </w:tcPr>
          <w:p w14:paraId="66CF4131" w14:textId="77777777" w:rsidR="001C412A" w:rsidRPr="00076547" w:rsidRDefault="001C412A" w:rsidP="001C412A">
            <w:pPr>
              <w:rPr>
                <w:i/>
              </w:rPr>
            </w:pPr>
            <w:r w:rsidRPr="00076547">
              <w:rPr>
                <w:i/>
              </w:rPr>
              <w:t>No pre-installed permits</w:t>
            </w:r>
          </w:p>
          <w:p w14:paraId="3804E57E" w14:textId="77777777" w:rsidR="001C412A" w:rsidRPr="00076547" w:rsidRDefault="001C412A" w:rsidP="001C412A">
            <w:pPr>
              <w:rPr>
                <w:i/>
              </w:rPr>
            </w:pPr>
            <w:r w:rsidRPr="00076547">
              <w:rPr>
                <w:i/>
              </w:rPr>
              <w:t>Test data used:</w:t>
            </w:r>
          </w:p>
          <w:p w14:paraId="2EE4F3CF" w14:textId="77777777" w:rsidR="001C412A" w:rsidRPr="00076547" w:rsidRDefault="001C412A" w:rsidP="001C412A">
            <w:pPr>
              <w:rPr>
                <w:i/>
              </w:rPr>
            </w:pPr>
            <w:r>
              <w:rPr>
                <w:i/>
              </w:rPr>
              <w:t>PERMIT.XML</w:t>
            </w:r>
          </w:p>
          <w:p w14:paraId="206A084B" w14:textId="77777777" w:rsidR="001C412A" w:rsidRDefault="001C412A" w:rsidP="001C412A">
            <w:pPr>
              <w:rPr>
                <w:i/>
              </w:rPr>
            </w:pPr>
            <w:r w:rsidRPr="00076547">
              <w:rPr>
                <w:i/>
              </w:rPr>
              <w:t>Test data location:</w:t>
            </w:r>
          </w:p>
          <w:p w14:paraId="37859622" w14:textId="32BE0CC9" w:rsidR="001C412A" w:rsidRPr="001C412A" w:rsidRDefault="001C412A">
            <w:pPr>
              <w:pStyle w:val="ListParagraph"/>
              <w:numPr>
                <w:ilvl w:val="0"/>
                <w:numId w:val="53"/>
              </w:numPr>
              <w:rPr>
                <w:b/>
                <w:bCs/>
                <w:i/>
              </w:rPr>
            </w:pPr>
            <w:r w:rsidRPr="001C412A">
              <w:rPr>
                <w:b/>
                <w:bCs/>
                <w:i/>
              </w:rPr>
              <w:t>ENCLicencing</w:t>
            </w:r>
            <w:r>
              <w:rPr>
                <w:b/>
                <w:bCs/>
                <w:i/>
              </w:rPr>
              <w:t>H</w:t>
            </w:r>
          </w:p>
          <w:p w14:paraId="349CEA29" w14:textId="77777777" w:rsidR="007C17D2" w:rsidRPr="00EF287F" w:rsidRDefault="007C17D2" w:rsidP="00280DEE">
            <w:pPr>
              <w:jc w:val="left"/>
              <w:rPr>
                <w:i/>
              </w:rPr>
            </w:pPr>
          </w:p>
        </w:tc>
      </w:tr>
      <w:tr w:rsidR="007C17D2" w14:paraId="798C36FB" w14:textId="77777777" w:rsidTr="00357E05">
        <w:trPr>
          <w:tblHeader/>
        </w:trPr>
        <w:tc>
          <w:tcPr>
            <w:tcW w:w="9526" w:type="dxa"/>
            <w:gridSpan w:val="4"/>
            <w:shd w:val="clear" w:color="auto" w:fill="CCFFCC"/>
            <w:vAlign w:val="center"/>
          </w:tcPr>
          <w:p w14:paraId="7FA50A61" w14:textId="77777777" w:rsidR="007C17D2" w:rsidRPr="004065B1" w:rsidRDefault="007C17D2" w:rsidP="00280DEE">
            <w:r w:rsidRPr="000A066E">
              <w:rPr>
                <w:b/>
              </w:rPr>
              <w:t>Act</w:t>
            </w:r>
            <w:r w:rsidRPr="00357E05">
              <w:rPr>
                <w:b/>
                <w:shd w:val="clear" w:color="auto" w:fill="CCFFCC"/>
              </w:rPr>
              <w:t>ion</w:t>
            </w:r>
          </w:p>
        </w:tc>
      </w:tr>
      <w:tr w:rsidR="007C17D2" w14:paraId="5F6A63EA" w14:textId="77777777" w:rsidTr="00280DEE">
        <w:trPr>
          <w:tblHeader/>
        </w:trPr>
        <w:tc>
          <w:tcPr>
            <w:tcW w:w="9526" w:type="dxa"/>
            <w:gridSpan w:val="4"/>
            <w:vAlign w:val="center"/>
          </w:tcPr>
          <w:p w14:paraId="132622D0" w14:textId="77777777" w:rsidR="007C17D2" w:rsidRDefault="007C17D2" w:rsidP="00280DEE">
            <w:pPr>
              <w:rPr>
                <w:i/>
              </w:rPr>
            </w:pPr>
          </w:p>
          <w:p w14:paraId="0D46EF51" w14:textId="77777777" w:rsidR="007C17D2" w:rsidRDefault="007C17D2" w:rsidP="00B07F0D">
            <w:pPr>
              <w:rPr>
                <w:i/>
              </w:rPr>
            </w:pPr>
            <w:r w:rsidRPr="00B07F0D">
              <w:rPr>
                <w:i/>
              </w:rPr>
              <w:t>Load PERMIT.XML</w:t>
            </w:r>
          </w:p>
          <w:p w14:paraId="0C597857" w14:textId="1B50FEAD" w:rsidR="00B07F0D" w:rsidRPr="00B07F0D" w:rsidRDefault="00B07F0D" w:rsidP="00B07F0D">
            <w:pPr>
              <w:rPr>
                <w:i/>
              </w:rPr>
            </w:pPr>
          </w:p>
        </w:tc>
      </w:tr>
      <w:tr w:rsidR="007C17D2" w14:paraId="6F42C1B6" w14:textId="77777777" w:rsidTr="00357E05">
        <w:trPr>
          <w:tblHeader/>
        </w:trPr>
        <w:tc>
          <w:tcPr>
            <w:tcW w:w="9526" w:type="dxa"/>
            <w:gridSpan w:val="4"/>
            <w:shd w:val="clear" w:color="auto" w:fill="CCFFCC"/>
            <w:vAlign w:val="center"/>
          </w:tcPr>
          <w:p w14:paraId="0F87FEB3" w14:textId="77777777" w:rsidR="007C17D2" w:rsidRPr="004065B1" w:rsidRDefault="007C17D2" w:rsidP="00280DEE">
            <w:r w:rsidRPr="00357E05">
              <w:rPr>
                <w:b/>
                <w:shd w:val="clear" w:color="auto" w:fill="CCFFCC"/>
              </w:rPr>
              <w:t>Results</w:t>
            </w:r>
          </w:p>
        </w:tc>
      </w:tr>
      <w:tr w:rsidR="007C17D2" w14:paraId="68696C59" w14:textId="77777777" w:rsidTr="00280DEE">
        <w:trPr>
          <w:tblHeader/>
        </w:trPr>
        <w:tc>
          <w:tcPr>
            <w:tcW w:w="9526" w:type="dxa"/>
            <w:gridSpan w:val="4"/>
            <w:vAlign w:val="center"/>
          </w:tcPr>
          <w:p w14:paraId="6F0E5528" w14:textId="77777777" w:rsidR="007C17D2" w:rsidRDefault="007C17D2" w:rsidP="00280DEE">
            <w:pPr>
              <w:jc w:val="left"/>
              <w:rPr>
                <w:rFonts w:cs="Arial"/>
                <w:i/>
                <w:iCs/>
                <w:position w:val="-1"/>
                <w:lang w:val="en-US"/>
              </w:rPr>
            </w:pPr>
          </w:p>
          <w:p w14:paraId="01BDF263" w14:textId="77777777" w:rsidR="007C17D2" w:rsidRDefault="007C17D2" w:rsidP="00B07F0D">
            <w:pPr>
              <w:jc w:val="left"/>
              <w:rPr>
                <w:rFonts w:cs="Arial"/>
                <w:i/>
                <w:iCs/>
                <w:position w:val="-1"/>
                <w:lang w:val="en-US"/>
              </w:rPr>
            </w:pPr>
            <w:r>
              <w:rPr>
                <w:rFonts w:cs="Arial"/>
                <w:i/>
                <w:iCs/>
                <w:position w:val="-1"/>
                <w:lang w:val="en-US"/>
              </w:rPr>
              <w:t xml:space="preserve">Verify </w:t>
            </w:r>
            <w:r w:rsidR="00B07F0D">
              <w:rPr>
                <w:rFonts w:cs="Arial"/>
                <w:i/>
                <w:iCs/>
                <w:position w:val="-1"/>
                <w:lang w:val="en-US"/>
              </w:rPr>
              <w:t>the ECDIS fails to load the permits contained in PERMIT.XML and a suitable error message is issued.</w:t>
            </w:r>
          </w:p>
          <w:p w14:paraId="60DBB987" w14:textId="4F5EC525" w:rsidR="00B07F0D" w:rsidRPr="00B07F0D" w:rsidRDefault="00B07F0D" w:rsidP="00B07F0D">
            <w:pPr>
              <w:jc w:val="left"/>
              <w:rPr>
                <w:rFonts w:cs="Arial"/>
                <w:i/>
                <w:iCs/>
                <w:position w:val="-1"/>
                <w:lang w:val="en-US"/>
              </w:rPr>
            </w:pPr>
          </w:p>
        </w:tc>
      </w:tr>
    </w:tbl>
    <w:p w14:paraId="677E8AAB" w14:textId="6CDC4DE0" w:rsidR="007C17D2" w:rsidRDefault="007C17D2" w:rsidP="00A94802"/>
    <w:p w14:paraId="74C148F5" w14:textId="5648E7CA" w:rsidR="00B07F0D" w:rsidRPr="007E2CFE" w:rsidRDefault="00B07F0D" w:rsidP="00132CFF">
      <w:pPr>
        <w:pStyle w:val="Heading3"/>
      </w:pPr>
      <w:r>
        <w:t>Invalid PERMIT.XML signature (contained in PERMIT.SIG)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07F0D" w14:paraId="552CEDDA" w14:textId="77777777" w:rsidTr="00357E05">
        <w:trPr>
          <w:trHeight w:val="454"/>
          <w:tblHeader/>
        </w:trPr>
        <w:tc>
          <w:tcPr>
            <w:tcW w:w="2381" w:type="dxa"/>
            <w:shd w:val="clear" w:color="auto" w:fill="CCFFCC"/>
            <w:vAlign w:val="center"/>
          </w:tcPr>
          <w:p w14:paraId="3618CB0D" w14:textId="77777777" w:rsidR="00B07F0D" w:rsidRPr="00357E05" w:rsidRDefault="00B07F0D" w:rsidP="00280DEE">
            <w:pPr>
              <w:rPr>
                <w:shd w:val="clear" w:color="auto" w:fill="CCFFCC"/>
              </w:rPr>
            </w:pPr>
            <w:r w:rsidRPr="00357E05">
              <w:rPr>
                <w:b/>
                <w:shd w:val="clear" w:color="auto" w:fill="CCFFCC"/>
              </w:rPr>
              <w:t>Test Reference</w:t>
            </w:r>
          </w:p>
        </w:tc>
        <w:tc>
          <w:tcPr>
            <w:tcW w:w="2381" w:type="dxa"/>
            <w:shd w:val="clear" w:color="auto" w:fill="CCFFCC"/>
            <w:vAlign w:val="center"/>
          </w:tcPr>
          <w:p w14:paraId="703288DD" w14:textId="0925A947" w:rsidR="00B07F0D" w:rsidRPr="00357E05" w:rsidRDefault="00B07F0D" w:rsidP="00280DEE">
            <w:pPr>
              <w:rPr>
                <w:shd w:val="clear" w:color="auto" w:fill="CCFFCC"/>
              </w:rPr>
            </w:pPr>
            <w:r w:rsidRPr="00357E05">
              <w:rPr>
                <w:shd w:val="clear" w:color="auto" w:fill="CCFFCC"/>
              </w:rPr>
              <w:t>InvalidPermitSignature</w:t>
            </w:r>
          </w:p>
        </w:tc>
        <w:tc>
          <w:tcPr>
            <w:tcW w:w="2382" w:type="dxa"/>
            <w:shd w:val="clear" w:color="auto" w:fill="CCFFCC"/>
            <w:vAlign w:val="center"/>
          </w:tcPr>
          <w:p w14:paraId="5DB969A3" w14:textId="77777777" w:rsidR="00B07F0D" w:rsidRPr="00357E05" w:rsidRDefault="00B07F0D" w:rsidP="00280DEE">
            <w:pPr>
              <w:rPr>
                <w:shd w:val="clear" w:color="auto" w:fill="CCFFCC"/>
              </w:rPr>
            </w:pPr>
            <w:r w:rsidRPr="00357E05">
              <w:rPr>
                <w:b/>
                <w:shd w:val="clear" w:color="auto" w:fill="CCFFCC"/>
              </w:rPr>
              <w:t>IHO Reference</w:t>
            </w:r>
          </w:p>
        </w:tc>
        <w:tc>
          <w:tcPr>
            <w:tcW w:w="2382" w:type="dxa"/>
            <w:shd w:val="clear" w:color="auto" w:fill="CCFFCC"/>
            <w:vAlign w:val="center"/>
          </w:tcPr>
          <w:p w14:paraId="2D168D06" w14:textId="77777777" w:rsidR="00B07F0D" w:rsidRPr="00357E05" w:rsidRDefault="00B07F0D" w:rsidP="00280DEE">
            <w:pPr>
              <w:rPr>
                <w:shd w:val="clear" w:color="auto" w:fill="CCFFCC"/>
              </w:rPr>
            </w:pPr>
            <w:r w:rsidRPr="00357E05">
              <w:rPr>
                <w:shd w:val="clear" w:color="auto" w:fill="CCFFCC"/>
              </w:rPr>
              <w:t>(S-100 Part 9/S-98)</w:t>
            </w:r>
          </w:p>
        </w:tc>
      </w:tr>
      <w:tr w:rsidR="00B07F0D" w14:paraId="1EBC2118" w14:textId="77777777" w:rsidTr="00357E05">
        <w:trPr>
          <w:tblHeader/>
        </w:trPr>
        <w:tc>
          <w:tcPr>
            <w:tcW w:w="9526" w:type="dxa"/>
            <w:gridSpan w:val="4"/>
            <w:shd w:val="clear" w:color="auto" w:fill="CCFFCC"/>
            <w:vAlign w:val="center"/>
          </w:tcPr>
          <w:p w14:paraId="37ADB9C2" w14:textId="77777777" w:rsidR="00B07F0D" w:rsidRPr="00357E05" w:rsidRDefault="00B07F0D" w:rsidP="00280DEE">
            <w:pPr>
              <w:rPr>
                <w:shd w:val="clear" w:color="auto" w:fill="CCFFCC"/>
              </w:rPr>
            </w:pPr>
            <w:r w:rsidRPr="00357E05">
              <w:rPr>
                <w:b/>
                <w:shd w:val="clear" w:color="auto" w:fill="CCFFCC"/>
              </w:rPr>
              <w:t>Test description</w:t>
            </w:r>
          </w:p>
        </w:tc>
      </w:tr>
      <w:tr w:rsidR="00B07F0D" w14:paraId="01BF44CE" w14:textId="77777777" w:rsidTr="00280DEE">
        <w:trPr>
          <w:tblHeader/>
        </w:trPr>
        <w:tc>
          <w:tcPr>
            <w:tcW w:w="9526" w:type="dxa"/>
            <w:gridSpan w:val="4"/>
            <w:vAlign w:val="center"/>
          </w:tcPr>
          <w:p w14:paraId="324E527D" w14:textId="1C91D7C0" w:rsidR="00B07F0D" w:rsidRPr="00B07F0D" w:rsidRDefault="00B07F0D" w:rsidP="00280DEE">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B07F0D" w14:paraId="401092B9" w14:textId="77777777" w:rsidTr="00357E05">
        <w:trPr>
          <w:tblHeader/>
        </w:trPr>
        <w:tc>
          <w:tcPr>
            <w:tcW w:w="9526" w:type="dxa"/>
            <w:gridSpan w:val="4"/>
            <w:shd w:val="clear" w:color="auto" w:fill="CCFFCC"/>
            <w:vAlign w:val="center"/>
          </w:tcPr>
          <w:p w14:paraId="21BF3993" w14:textId="77777777" w:rsidR="00B07F0D" w:rsidRPr="004065B1" w:rsidRDefault="00B07F0D" w:rsidP="00280DEE">
            <w:r w:rsidRPr="000A066E">
              <w:rPr>
                <w:b/>
              </w:rPr>
              <w:t>S</w:t>
            </w:r>
            <w:r w:rsidRPr="00357E05">
              <w:rPr>
                <w:b/>
                <w:shd w:val="clear" w:color="auto" w:fill="CCFFCC"/>
              </w:rPr>
              <w:t>etup</w:t>
            </w:r>
          </w:p>
        </w:tc>
      </w:tr>
      <w:tr w:rsidR="00B07F0D" w14:paraId="694461E8" w14:textId="77777777" w:rsidTr="00280DEE">
        <w:trPr>
          <w:tblHeader/>
        </w:trPr>
        <w:tc>
          <w:tcPr>
            <w:tcW w:w="9526" w:type="dxa"/>
            <w:gridSpan w:val="4"/>
            <w:vAlign w:val="center"/>
          </w:tcPr>
          <w:p w14:paraId="56D99747" w14:textId="77777777" w:rsidR="00B07F0D" w:rsidRPr="00076547" w:rsidRDefault="00B07F0D" w:rsidP="00280DEE">
            <w:pPr>
              <w:rPr>
                <w:i/>
              </w:rPr>
            </w:pPr>
            <w:r w:rsidRPr="00076547">
              <w:rPr>
                <w:i/>
              </w:rPr>
              <w:t>No pre-installed permits</w:t>
            </w:r>
          </w:p>
          <w:p w14:paraId="748D50FD" w14:textId="77777777" w:rsidR="00B07F0D" w:rsidRPr="00076547" w:rsidRDefault="00B07F0D" w:rsidP="00280DEE">
            <w:pPr>
              <w:rPr>
                <w:i/>
              </w:rPr>
            </w:pPr>
            <w:r w:rsidRPr="00076547">
              <w:rPr>
                <w:i/>
              </w:rPr>
              <w:t>Test data used:</w:t>
            </w:r>
          </w:p>
          <w:p w14:paraId="6C68DDB6" w14:textId="77777777" w:rsidR="00B07F0D" w:rsidRPr="00076547" w:rsidRDefault="00B07F0D" w:rsidP="00280DEE">
            <w:pPr>
              <w:rPr>
                <w:i/>
              </w:rPr>
            </w:pPr>
            <w:r>
              <w:rPr>
                <w:i/>
              </w:rPr>
              <w:t>PERMIT.XML</w:t>
            </w:r>
          </w:p>
          <w:p w14:paraId="0E0E8D3A" w14:textId="77777777" w:rsidR="00B07F0D" w:rsidRDefault="00B07F0D" w:rsidP="00280DEE">
            <w:pPr>
              <w:rPr>
                <w:i/>
              </w:rPr>
            </w:pPr>
            <w:r w:rsidRPr="00076547">
              <w:rPr>
                <w:i/>
              </w:rPr>
              <w:t>Test data location:</w:t>
            </w:r>
          </w:p>
          <w:p w14:paraId="5F4C9228" w14:textId="26A3AC5D" w:rsidR="00B07F0D" w:rsidRPr="001C412A" w:rsidRDefault="00B07F0D">
            <w:pPr>
              <w:pStyle w:val="ListParagraph"/>
              <w:numPr>
                <w:ilvl w:val="0"/>
                <w:numId w:val="53"/>
              </w:numPr>
              <w:rPr>
                <w:b/>
                <w:bCs/>
                <w:i/>
              </w:rPr>
            </w:pPr>
            <w:r w:rsidRPr="001C412A">
              <w:rPr>
                <w:b/>
                <w:bCs/>
                <w:i/>
              </w:rPr>
              <w:t>ENCLicencing</w:t>
            </w:r>
            <w:r>
              <w:rPr>
                <w:b/>
                <w:bCs/>
                <w:i/>
              </w:rPr>
              <w:t>I</w:t>
            </w:r>
          </w:p>
          <w:p w14:paraId="178FE931" w14:textId="77777777" w:rsidR="00B07F0D" w:rsidRDefault="00B07F0D" w:rsidP="00280DEE">
            <w:pPr>
              <w:jc w:val="left"/>
              <w:rPr>
                <w:i/>
              </w:rPr>
            </w:pPr>
          </w:p>
          <w:p w14:paraId="06F1BC6B" w14:textId="77777777" w:rsidR="00B07F0D" w:rsidRDefault="00B07F0D" w:rsidP="00280DEE">
            <w:pPr>
              <w:jc w:val="left"/>
              <w:rPr>
                <w:i/>
              </w:rPr>
            </w:pPr>
          </w:p>
          <w:p w14:paraId="02D61085" w14:textId="77777777" w:rsidR="00B07F0D" w:rsidRPr="00EF287F" w:rsidRDefault="00B07F0D" w:rsidP="00280DEE">
            <w:pPr>
              <w:jc w:val="left"/>
              <w:rPr>
                <w:i/>
              </w:rPr>
            </w:pPr>
          </w:p>
        </w:tc>
      </w:tr>
      <w:tr w:rsidR="00B07F0D" w14:paraId="0FBA2A72" w14:textId="77777777" w:rsidTr="00357E05">
        <w:trPr>
          <w:tblHeader/>
        </w:trPr>
        <w:tc>
          <w:tcPr>
            <w:tcW w:w="9526" w:type="dxa"/>
            <w:gridSpan w:val="4"/>
            <w:shd w:val="clear" w:color="auto" w:fill="CCFFCC"/>
            <w:vAlign w:val="center"/>
          </w:tcPr>
          <w:p w14:paraId="7F6CE5D5" w14:textId="77777777" w:rsidR="00B07F0D" w:rsidRPr="004065B1" w:rsidRDefault="00B07F0D" w:rsidP="00280DEE">
            <w:r w:rsidRPr="000A066E">
              <w:rPr>
                <w:b/>
              </w:rPr>
              <w:t>A</w:t>
            </w:r>
            <w:r w:rsidRPr="00357E05">
              <w:rPr>
                <w:b/>
                <w:shd w:val="clear" w:color="auto" w:fill="CCFFCC"/>
              </w:rPr>
              <w:t>ction</w:t>
            </w:r>
          </w:p>
        </w:tc>
      </w:tr>
      <w:tr w:rsidR="00B07F0D" w14:paraId="7826FA59" w14:textId="77777777" w:rsidTr="00280DEE">
        <w:trPr>
          <w:tblHeader/>
        </w:trPr>
        <w:tc>
          <w:tcPr>
            <w:tcW w:w="9526" w:type="dxa"/>
            <w:gridSpan w:val="4"/>
            <w:vAlign w:val="center"/>
          </w:tcPr>
          <w:p w14:paraId="73FB19DF" w14:textId="77777777" w:rsidR="00B07F0D" w:rsidRDefault="00B07F0D" w:rsidP="00280DEE">
            <w:pPr>
              <w:rPr>
                <w:i/>
              </w:rPr>
            </w:pPr>
          </w:p>
          <w:p w14:paraId="031C84A4" w14:textId="77777777" w:rsidR="00B07F0D" w:rsidRDefault="00B07F0D" w:rsidP="00280DEE">
            <w:pPr>
              <w:rPr>
                <w:i/>
              </w:rPr>
            </w:pPr>
            <w:r w:rsidRPr="00B07F0D">
              <w:rPr>
                <w:i/>
              </w:rPr>
              <w:t>Load PERMIT.XML</w:t>
            </w:r>
          </w:p>
          <w:p w14:paraId="7819282B" w14:textId="77777777" w:rsidR="00B07F0D" w:rsidRPr="00B07F0D" w:rsidRDefault="00B07F0D" w:rsidP="00280DEE">
            <w:pPr>
              <w:rPr>
                <w:i/>
              </w:rPr>
            </w:pPr>
          </w:p>
        </w:tc>
      </w:tr>
      <w:tr w:rsidR="00B07F0D" w14:paraId="7DAEB804" w14:textId="77777777" w:rsidTr="00357E05">
        <w:trPr>
          <w:tblHeader/>
        </w:trPr>
        <w:tc>
          <w:tcPr>
            <w:tcW w:w="9526" w:type="dxa"/>
            <w:gridSpan w:val="4"/>
            <w:shd w:val="clear" w:color="auto" w:fill="CCFFCC"/>
            <w:vAlign w:val="center"/>
          </w:tcPr>
          <w:p w14:paraId="0A5F1B80" w14:textId="77777777" w:rsidR="00B07F0D" w:rsidRPr="004065B1" w:rsidRDefault="00B07F0D" w:rsidP="00280DEE">
            <w:r w:rsidRPr="000A066E">
              <w:rPr>
                <w:b/>
              </w:rPr>
              <w:t>Re</w:t>
            </w:r>
            <w:r w:rsidRPr="00357E05">
              <w:rPr>
                <w:b/>
                <w:shd w:val="clear" w:color="auto" w:fill="CCFFCC"/>
              </w:rPr>
              <w:t>sults</w:t>
            </w:r>
          </w:p>
        </w:tc>
      </w:tr>
      <w:tr w:rsidR="00B07F0D" w14:paraId="0076757D" w14:textId="77777777" w:rsidTr="00280DEE">
        <w:trPr>
          <w:tblHeader/>
        </w:trPr>
        <w:tc>
          <w:tcPr>
            <w:tcW w:w="9526" w:type="dxa"/>
            <w:gridSpan w:val="4"/>
            <w:vAlign w:val="center"/>
          </w:tcPr>
          <w:p w14:paraId="32D66C56" w14:textId="77777777" w:rsidR="00B07F0D" w:rsidRDefault="00B07F0D" w:rsidP="00280DEE">
            <w:pPr>
              <w:jc w:val="left"/>
              <w:rPr>
                <w:rFonts w:cs="Arial"/>
                <w:i/>
                <w:iCs/>
                <w:position w:val="-1"/>
                <w:lang w:val="en-US"/>
              </w:rPr>
            </w:pPr>
          </w:p>
          <w:p w14:paraId="6706F4E2" w14:textId="77777777" w:rsidR="00B07F0D" w:rsidRDefault="00B07F0D" w:rsidP="00280DEE">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B07F0D" w:rsidRPr="00B07F0D" w:rsidRDefault="00B07F0D" w:rsidP="00280DEE">
            <w:pPr>
              <w:jc w:val="left"/>
              <w:rPr>
                <w:rFonts w:cs="Arial"/>
                <w:i/>
                <w:iCs/>
                <w:position w:val="-1"/>
                <w:lang w:val="en-US"/>
              </w:rPr>
            </w:pPr>
          </w:p>
        </w:tc>
      </w:tr>
    </w:tbl>
    <w:p w14:paraId="5AA4864E" w14:textId="77777777" w:rsidR="00B07F0D" w:rsidRDefault="00B07F0D" w:rsidP="00A94802"/>
    <w:p w14:paraId="06634230" w14:textId="77777777" w:rsidR="00A94802" w:rsidRPr="00A94802" w:rsidRDefault="00A94802" w:rsidP="001D52EE">
      <w:pPr>
        <w:pStyle w:val="Heading4"/>
      </w:pPr>
      <w:r>
        <w:lastRenderedPageBreak/>
        <w:t>2.5.2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2B202387" w:rsidR="00A94802" w:rsidRPr="004065B1" w:rsidRDefault="00B07F0D" w:rsidP="00CB4150">
            <w:r>
              <w:t>ExpiringPermit</w:t>
            </w:r>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63881CD0"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85389EF" w14:textId="59EE986D" w:rsidR="00A94802" w:rsidRPr="004065B1" w:rsidRDefault="00A94802" w:rsidP="00CB4150"/>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20F410FC" w:rsidR="002D19DB" w:rsidRPr="00076547" w:rsidRDefault="00823D26" w:rsidP="002D19DB">
            <w:pPr>
              <w:rPr>
                <w:i/>
              </w:rPr>
            </w:pPr>
            <w:r>
              <w:rPr>
                <w:i/>
              </w:rPr>
              <w:t>PERMIT.XML</w:t>
            </w:r>
          </w:p>
          <w:p w14:paraId="4450C2A0" w14:textId="79FEDD07"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69475947" w14:textId="6F08808D" w:rsidR="002D19DB" w:rsidRDefault="002D19DB" w:rsidP="002D19DB">
            <w:pPr>
              <w:rPr>
                <w:i/>
              </w:rPr>
            </w:pPr>
            <w:r w:rsidRPr="00076547">
              <w:rPr>
                <w:i/>
              </w:rPr>
              <w:t>Test data location:</w:t>
            </w:r>
          </w:p>
          <w:p w14:paraId="34389118" w14:textId="7457F55C" w:rsidR="00B07F0D" w:rsidRPr="00B07F0D" w:rsidRDefault="00B07F0D">
            <w:pPr>
              <w:pStyle w:val="ListParagraph"/>
              <w:numPr>
                <w:ilvl w:val="0"/>
                <w:numId w:val="53"/>
              </w:numPr>
              <w:rPr>
                <w:i/>
              </w:rPr>
            </w:pPr>
            <w:r>
              <w:rPr>
                <w:i/>
              </w:rPr>
              <w:t>ENCLicencingD</w:t>
            </w:r>
          </w:p>
          <w:p w14:paraId="7138DADF" w14:textId="77777777" w:rsidR="00A94802" w:rsidRPr="004065B1" w:rsidRDefault="002D19DB" w:rsidP="002D19DB">
            <w:r w:rsidRPr="00E012C8">
              <w:rPr>
                <w:i/>
                <w:color w:val="D9D9D9" w:themeColor="background1" w:themeShade="D9"/>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41725BAA" w:rsidR="002D19DB" w:rsidRPr="00076547" w:rsidRDefault="002D19DB" w:rsidP="002D19DB">
            <w:pPr>
              <w:rPr>
                <w:b/>
                <w:i/>
              </w:rPr>
            </w:pPr>
            <w:r w:rsidRPr="00076547">
              <w:rPr>
                <w:b/>
                <w:i/>
              </w:rPr>
              <w:t>Set the computer Date/</w:t>
            </w:r>
            <w:r w:rsidR="008B51BD" w:rsidRPr="00076547">
              <w:rPr>
                <w:b/>
                <w:i/>
              </w:rPr>
              <w:t>Time properties to 3rd Dec 20</w:t>
            </w:r>
            <w:r w:rsidR="00F807DF">
              <w:rPr>
                <w:b/>
                <w:i/>
              </w:rPr>
              <w:t>2</w:t>
            </w:r>
            <w:r w:rsidR="008B51BD" w:rsidRPr="00076547">
              <w:rPr>
                <w:b/>
                <w:i/>
              </w:rPr>
              <w:t>2</w:t>
            </w:r>
          </w:p>
          <w:p w14:paraId="51B2ACB0" w14:textId="77777777" w:rsidR="002D19DB" w:rsidRPr="00076547" w:rsidRDefault="002D19DB" w:rsidP="002D19DB">
            <w:pPr>
              <w:rPr>
                <w:i/>
              </w:rPr>
            </w:pPr>
          </w:p>
          <w:p w14:paraId="4E97CB0E" w14:textId="5B3367FE" w:rsidR="00A94802" w:rsidRPr="0015247B" w:rsidRDefault="002D19DB" w:rsidP="002D19DB">
            <w:r w:rsidRPr="00076547">
              <w:rPr>
                <w:i/>
              </w:rPr>
              <w:t xml:space="preserve">Install the </w:t>
            </w:r>
            <w:r w:rsidR="00823D26">
              <w:rPr>
                <w:i/>
              </w:rPr>
              <w:t>PERMIT.XML</w:t>
            </w:r>
            <w:r w:rsidRPr="00076547">
              <w:rPr>
                <w:i/>
              </w:rPr>
              <w:t xml:space="preserve">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4FE940B1" w:rsidR="002D19DB" w:rsidRPr="00076547" w:rsidRDefault="002D19DB" w:rsidP="002D19DB">
            <w:pPr>
              <w:jc w:val="left"/>
              <w:rPr>
                <w:i/>
              </w:rPr>
            </w:pPr>
            <w:r w:rsidRPr="00076547">
              <w:rPr>
                <w:i/>
              </w:rPr>
              <w:t xml:space="preserve">The system must </w:t>
            </w:r>
            <w:r w:rsidRPr="00F15CF8">
              <w:rPr>
                <w:i/>
              </w:rPr>
              <w:t xml:space="preserve">return </w:t>
            </w:r>
            <w:r w:rsidRPr="00357E05">
              <w:rPr>
                <w:i/>
              </w:rPr>
              <w:t xml:space="preserve">a SSE </w:t>
            </w:r>
            <w:r w:rsidR="00F15CF8" w:rsidRPr="00357E05">
              <w:rPr>
                <w:i/>
              </w:rPr>
              <w:t>1</w:t>
            </w:r>
            <w:r w:rsidRPr="00357E05">
              <w:rPr>
                <w:i/>
              </w:rPr>
              <w:t>20 warning</w:t>
            </w:r>
            <w:r w:rsidRPr="00076547">
              <w:rPr>
                <w:i/>
              </w:rPr>
              <w:t xml:space="preserve"> message as follows:</w:t>
            </w:r>
          </w:p>
          <w:p w14:paraId="6F019BA9" w14:textId="1AE9804D" w:rsidR="00A94802" w:rsidRPr="0015247B" w:rsidRDefault="002D19DB" w:rsidP="002D19DB">
            <w:pPr>
              <w:jc w:val="left"/>
            </w:pPr>
            <w:r w:rsidRPr="00076547">
              <w:rPr>
                <w:i/>
              </w:rPr>
              <w:t>“</w:t>
            </w:r>
            <w:r w:rsidRPr="00076547">
              <w:rPr>
                <w:b/>
                <w:i/>
              </w:rPr>
              <w:t xml:space="preserve">SSE </w:t>
            </w:r>
            <w:r w:rsidR="00E176FA">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r>
        <w:t>Incorrect User Permit in PERMIT.XML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37A92245" w14:textId="77777777" w:rsidTr="00357E05">
        <w:trPr>
          <w:trHeight w:val="454"/>
          <w:tblHeader/>
        </w:trPr>
        <w:tc>
          <w:tcPr>
            <w:tcW w:w="2381" w:type="dxa"/>
            <w:shd w:val="clear" w:color="auto" w:fill="CCFFCC"/>
            <w:vAlign w:val="center"/>
          </w:tcPr>
          <w:p w14:paraId="105500D9" w14:textId="77777777" w:rsidR="00A45261" w:rsidRPr="004065B1" w:rsidRDefault="00A45261" w:rsidP="00280DEE">
            <w:r w:rsidRPr="000A066E">
              <w:rPr>
                <w:b/>
              </w:rPr>
              <w:t>Test Reference</w:t>
            </w:r>
          </w:p>
        </w:tc>
        <w:tc>
          <w:tcPr>
            <w:tcW w:w="2381" w:type="dxa"/>
            <w:shd w:val="clear" w:color="auto" w:fill="CCFFCC"/>
            <w:vAlign w:val="center"/>
          </w:tcPr>
          <w:p w14:paraId="280E4BF1" w14:textId="67094D40" w:rsidR="00A45261" w:rsidRPr="004065B1" w:rsidRDefault="00A45261" w:rsidP="00280DEE">
            <w:r>
              <w:t>InvalidPermitSignature</w:t>
            </w:r>
          </w:p>
        </w:tc>
        <w:tc>
          <w:tcPr>
            <w:tcW w:w="2382" w:type="dxa"/>
            <w:shd w:val="clear" w:color="auto" w:fill="CCFFCC"/>
            <w:vAlign w:val="center"/>
          </w:tcPr>
          <w:p w14:paraId="47841E7D" w14:textId="77777777" w:rsidR="00A45261" w:rsidRPr="004065B1" w:rsidRDefault="00A45261" w:rsidP="00280DEE">
            <w:r w:rsidRPr="000A066E">
              <w:rPr>
                <w:b/>
              </w:rPr>
              <w:t>IHO Reference</w:t>
            </w:r>
          </w:p>
        </w:tc>
        <w:tc>
          <w:tcPr>
            <w:tcW w:w="2382" w:type="dxa"/>
            <w:shd w:val="clear" w:color="auto" w:fill="CCFFCC"/>
            <w:vAlign w:val="center"/>
          </w:tcPr>
          <w:p w14:paraId="32927542"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513A93A1" w14:textId="77777777" w:rsidTr="00357E05">
        <w:trPr>
          <w:tblHeader/>
        </w:trPr>
        <w:tc>
          <w:tcPr>
            <w:tcW w:w="9526" w:type="dxa"/>
            <w:gridSpan w:val="4"/>
            <w:shd w:val="clear" w:color="auto" w:fill="CCFFCC"/>
            <w:vAlign w:val="center"/>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357E05">
        <w:trPr>
          <w:tblHeader/>
        </w:trPr>
        <w:tc>
          <w:tcPr>
            <w:tcW w:w="9526" w:type="dxa"/>
            <w:gridSpan w:val="4"/>
            <w:shd w:val="clear" w:color="auto" w:fill="CCFFCC"/>
            <w:vAlign w:val="center"/>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r w:rsidRPr="001C412A">
              <w:rPr>
                <w:b/>
                <w:bCs/>
                <w:i/>
              </w:rPr>
              <w:t>ENCLicencing</w:t>
            </w:r>
            <w:r>
              <w:rPr>
                <w:b/>
                <w:bCs/>
                <w:i/>
              </w:rPr>
              <w:t>J</w:t>
            </w:r>
          </w:p>
          <w:p w14:paraId="78A810AE" w14:textId="77777777" w:rsidR="00A45261" w:rsidRPr="00EF287F" w:rsidRDefault="00A45261" w:rsidP="00280DEE">
            <w:pPr>
              <w:jc w:val="left"/>
              <w:rPr>
                <w:i/>
              </w:rPr>
            </w:pPr>
          </w:p>
        </w:tc>
      </w:tr>
      <w:tr w:rsidR="00A45261" w14:paraId="7853B5F8" w14:textId="77777777" w:rsidTr="00357E05">
        <w:trPr>
          <w:tblHeader/>
        </w:trPr>
        <w:tc>
          <w:tcPr>
            <w:tcW w:w="9526" w:type="dxa"/>
            <w:gridSpan w:val="4"/>
            <w:shd w:val="clear" w:color="auto" w:fill="CCFFCC"/>
            <w:vAlign w:val="center"/>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357E05">
        <w:trPr>
          <w:tblHeader/>
        </w:trPr>
        <w:tc>
          <w:tcPr>
            <w:tcW w:w="9526" w:type="dxa"/>
            <w:gridSpan w:val="4"/>
            <w:shd w:val="clear" w:color="auto" w:fill="CCFFCC"/>
            <w:vAlign w:val="center"/>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98AB04F" w:rsidR="00A94802" w:rsidRPr="004065B1" w:rsidRDefault="00B07F0D" w:rsidP="00CB4150">
            <w:r>
              <w:t>ExpiredPermits</w:t>
            </w:r>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44DE9CE4" w:rsidR="00A94802" w:rsidRPr="004065B1" w:rsidRDefault="00A94802" w:rsidP="00CB4150"/>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r w:rsidRPr="00B07F0D">
              <w:rPr>
                <w:b/>
                <w:bCs/>
                <w:i/>
              </w:rPr>
              <w:t>ENCLicencingE</w:t>
            </w:r>
          </w:p>
          <w:p w14:paraId="651E4E3B" w14:textId="430CE138" w:rsidR="00A94802" w:rsidRPr="004065B1" w:rsidRDefault="00A94802" w:rsidP="002D19DB"/>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3067A89C" w:rsidR="00A94802" w:rsidRPr="0015247B" w:rsidRDefault="002D19DB" w:rsidP="002D19DB">
            <w:pPr>
              <w:jc w:val="left"/>
            </w:pPr>
            <w:r w:rsidRPr="00076547">
              <w:rPr>
                <w:i/>
              </w:rPr>
              <w:t>It should be possible to install expired permits but the system must display a permanent warning message to the user as described in</w:t>
            </w:r>
            <w:r w:rsidR="00F807DF">
              <w:rPr>
                <w:i/>
              </w:rPr>
              <w:t xml:space="preserve"> S-98 XXX-XXXX </w:t>
            </w:r>
            <w:r w:rsidRPr="00076547">
              <w:rPr>
                <w:i/>
              </w:rPr>
              <w:t xml:space="preserve"> </w:t>
            </w:r>
            <w:r w:rsidRPr="00E012C8">
              <w:rPr>
                <w:i/>
                <w:highlight w:val="yellow"/>
              </w:rPr>
              <w:t>10.5.5 of S-63</w:t>
            </w:r>
            <w:r w:rsidRPr="00076547">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2971E8A4" w:rsidR="00A94802" w:rsidRPr="004065B1" w:rsidRDefault="00B07F0D" w:rsidP="00CB4150">
            <w:r>
              <w:t>PermitInstallation</w:t>
            </w:r>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07F5414A"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22B9F13" w14:textId="11F6950D" w:rsidR="00A94802" w:rsidRPr="004065B1" w:rsidRDefault="00A94802" w:rsidP="00CB4150"/>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r w:rsidRPr="00B07F0D">
              <w:rPr>
                <w:b/>
                <w:bCs/>
                <w:i/>
              </w:rPr>
              <w:t>ENCLicencingF</w:t>
            </w:r>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493108A6" w:rsidR="00A94802" w:rsidRPr="004065B1" w:rsidRDefault="00605F02" w:rsidP="00CB4150">
            <w:r>
              <w:t>MultipleDataServers</w:t>
            </w:r>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3F6D6E5D"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4EF55760" w14:textId="7925957A" w:rsidR="00A94802" w:rsidRPr="004065B1" w:rsidRDefault="00A94802" w:rsidP="002D19DB"/>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219D006C" w:rsidR="00A94802" w:rsidRPr="004065B1" w:rsidRDefault="00605F02" w:rsidP="00CB4150">
            <w:r>
              <w:t>PermitManagement</w:t>
            </w:r>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4E543F02"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18F6F1FC" w14:textId="0B579337" w:rsidR="00A94802" w:rsidRPr="004065B1" w:rsidRDefault="00A94802" w:rsidP="001E2A73"/>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r w:rsidR="00605F02">
              <w:t>MultipleDataServers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 xml:space="preserve">Change and update installed </w:t>
      </w:r>
      <w:commentRangeStart w:id="842"/>
      <w:r w:rsidR="00732FA0" w:rsidRPr="00732FA0">
        <w:t>certificate</w:t>
      </w:r>
      <w:commentRangeEnd w:id="842"/>
      <w:r w:rsidR="00364869">
        <w:rPr>
          <w:rStyle w:val="CommentReference"/>
          <w:rFonts w:cs="Times New Roman"/>
          <w:b w:val="0"/>
          <w:bCs w:val="0"/>
          <w:snapToGrid/>
          <w:color w:val="000000"/>
        </w:rPr>
        <w:commentReference w:id="842"/>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6055822E" w:rsidR="00AA754B" w:rsidRPr="004065B1" w:rsidRDefault="00605F02" w:rsidP="00CB4150">
            <w:r>
              <w:t>InstallSACertificate</w:t>
            </w:r>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23CBA7E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5E0AF8F5" w14:textId="4B70091C" w:rsidR="00AA754B" w:rsidRPr="004065B1" w:rsidRDefault="00AA754B" w:rsidP="00900AF6"/>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5D646E6B" w:rsidR="00A94802" w:rsidRPr="004065B1" w:rsidRDefault="00A53D8B" w:rsidP="00CB4150">
            <w:r>
              <w:t>MissingSACertificate</w:t>
            </w:r>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717347F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01E2375D" w14:textId="4C89EA07" w:rsidR="00A94802" w:rsidRPr="004065B1" w:rsidRDefault="00A94802" w:rsidP="00CB4150"/>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4B72EA8" w:rsidR="00A94802" w:rsidRPr="004065B1" w:rsidRDefault="00A53D8B" w:rsidP="00CB4150">
            <w:r>
              <w:t>CertificateExpiry</w:t>
            </w:r>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75A8F265"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27AD899D" w14:textId="52324B96" w:rsidR="00A94802" w:rsidRPr="004065B1" w:rsidRDefault="00A94802" w:rsidP="00CB4150"/>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2) Then install the certificate and permits at location (b) above then attempt to load the exchange set (this test should result in the certificate &amp; ExSet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2) When installing the current certificate this should install OK and load the ExSet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33B5F6AB" w:rsidR="00A94802" w:rsidRPr="004065B1" w:rsidRDefault="00073C00" w:rsidP="00CB4150">
            <w:r>
              <w:t>InvalidSACertificate</w:t>
            </w:r>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2060142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6B7A6AA0" w14:textId="2653646C" w:rsidR="00A94802" w:rsidRPr="004065B1" w:rsidRDefault="00A94802" w:rsidP="001E2A73"/>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correct </w:t>
            </w:r>
            <w:r w:rsidRPr="00E012C8">
              <w:rPr>
                <w:i/>
                <w:highlight w:val="yellow"/>
              </w:rPr>
              <w:t xml:space="preserve">SSE </w:t>
            </w:r>
            <w:r w:rsidR="00E176FA">
              <w:rPr>
                <w:i/>
                <w:highlight w:val="yellow"/>
              </w:rPr>
              <w:t>1</w:t>
            </w:r>
            <w:r w:rsidRPr="00E012C8">
              <w:rPr>
                <w:i/>
                <w:highlight w:val="yellow"/>
              </w:rPr>
              <w:t>08</w:t>
            </w:r>
            <w:r w:rsidRPr="00076547">
              <w:rPr>
                <w:i/>
              </w:rPr>
              <w:t xml:space="preserve">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commentRangeStart w:id="843"/>
      <w:r>
        <w:br w:type="page"/>
      </w:r>
      <w:bookmarkStart w:id="844" w:name="_Toc152748575"/>
      <w:r w:rsidR="00EC063A">
        <w:lastRenderedPageBreak/>
        <w:t>Dataset</w:t>
      </w:r>
      <w:r w:rsidR="004F582E">
        <w:t xml:space="preserve"> Authentication</w:t>
      </w:r>
      <w:commentRangeEnd w:id="843"/>
      <w:r w:rsidR="00364869">
        <w:rPr>
          <w:rStyle w:val="CommentReference"/>
          <w:b w:val="0"/>
          <w:snapToGrid/>
          <w:color w:val="000000"/>
        </w:rPr>
        <w:commentReference w:id="843"/>
      </w:r>
      <w:bookmarkEnd w:id="844"/>
    </w:p>
    <w:p w14:paraId="27CDBED8" w14:textId="57E56999" w:rsidR="004F582E" w:rsidRDefault="004F582E" w:rsidP="004F582E"/>
    <w:p w14:paraId="5D4434B5" w14:textId="5F42ED2C" w:rsidR="00532BE4" w:rsidRPr="007E2CFE" w:rsidRDefault="00532BE4" w:rsidP="00532BE4">
      <w:pPr>
        <w:pStyle w:val="Heading3"/>
      </w:pPr>
      <w:r>
        <w:t>Missing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1"/>
        <w:gridCol w:w="2662"/>
        <w:gridCol w:w="2302"/>
        <w:gridCol w:w="2261"/>
      </w:tblGrid>
      <w:tr w:rsidR="00532BE4" w14:paraId="0E0BA09B" w14:textId="77777777" w:rsidTr="00357E05">
        <w:trPr>
          <w:trHeight w:val="454"/>
          <w:tblHeader/>
        </w:trPr>
        <w:tc>
          <w:tcPr>
            <w:tcW w:w="2381" w:type="dxa"/>
            <w:shd w:val="clear" w:color="auto" w:fill="CCFFCC"/>
            <w:vAlign w:val="center"/>
          </w:tcPr>
          <w:p w14:paraId="1CA6D9B3" w14:textId="77777777" w:rsidR="00532BE4" w:rsidRPr="004065B1" w:rsidRDefault="00532BE4" w:rsidP="00280DEE">
            <w:r w:rsidRPr="000A066E">
              <w:rPr>
                <w:b/>
              </w:rPr>
              <w:t>Test Reference</w:t>
            </w:r>
          </w:p>
        </w:tc>
        <w:tc>
          <w:tcPr>
            <w:tcW w:w="2381" w:type="dxa"/>
            <w:shd w:val="clear" w:color="auto" w:fill="CCFFCC"/>
            <w:vAlign w:val="center"/>
          </w:tcPr>
          <w:p w14:paraId="47FA689E" w14:textId="07AFBA0B" w:rsidR="00532BE4" w:rsidRPr="004065B1" w:rsidRDefault="006B2E37" w:rsidP="00280DEE">
            <w:r>
              <w:t>Missing</w:t>
            </w:r>
            <w:r w:rsidR="00532BE4">
              <w:t>CatalogueSignature</w:t>
            </w:r>
          </w:p>
        </w:tc>
        <w:tc>
          <w:tcPr>
            <w:tcW w:w="2382" w:type="dxa"/>
            <w:shd w:val="clear" w:color="auto" w:fill="CCFFCC"/>
            <w:vAlign w:val="center"/>
          </w:tcPr>
          <w:p w14:paraId="6C8C3EE7" w14:textId="77777777" w:rsidR="00532BE4" w:rsidRPr="004065B1" w:rsidRDefault="00532BE4" w:rsidP="00280DEE">
            <w:r w:rsidRPr="000A066E">
              <w:rPr>
                <w:b/>
              </w:rPr>
              <w:t>IHO Reference</w:t>
            </w:r>
          </w:p>
        </w:tc>
        <w:tc>
          <w:tcPr>
            <w:tcW w:w="2382" w:type="dxa"/>
            <w:shd w:val="clear" w:color="auto" w:fill="CCFFCC"/>
            <w:vAlign w:val="center"/>
          </w:tcPr>
          <w:p w14:paraId="5B560506" w14:textId="77777777" w:rsidR="00532BE4" w:rsidRPr="004065B1" w:rsidRDefault="00532BE4" w:rsidP="00280DEE">
            <w:r>
              <w:t>(</w:t>
            </w:r>
            <w:r w:rsidRPr="00413780">
              <w:t>S-</w:t>
            </w:r>
            <w:r>
              <w:t>100</w:t>
            </w:r>
            <w:r w:rsidRPr="00413780">
              <w:t xml:space="preserve"> Part </w:t>
            </w:r>
            <w:r>
              <w:t>9/</w:t>
            </w:r>
            <w:r w:rsidRPr="00413780">
              <w:t>S-</w:t>
            </w:r>
            <w:r>
              <w:t>98</w:t>
            </w:r>
            <w:r w:rsidRPr="00413780">
              <w:t>)</w:t>
            </w:r>
          </w:p>
        </w:tc>
      </w:tr>
      <w:tr w:rsidR="00532BE4" w14:paraId="4BEB240F" w14:textId="77777777" w:rsidTr="00357E05">
        <w:trPr>
          <w:tblHeader/>
        </w:trPr>
        <w:tc>
          <w:tcPr>
            <w:tcW w:w="9526" w:type="dxa"/>
            <w:gridSpan w:val="4"/>
            <w:shd w:val="clear" w:color="auto" w:fill="CCFFCC"/>
            <w:vAlign w:val="center"/>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357E05">
        <w:trPr>
          <w:tblHeader/>
        </w:trPr>
        <w:tc>
          <w:tcPr>
            <w:tcW w:w="9526" w:type="dxa"/>
            <w:gridSpan w:val="4"/>
            <w:shd w:val="clear" w:color="auto" w:fill="CCFFCC"/>
            <w:vAlign w:val="center"/>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4D91C21" w:rsidR="00532BE4" w:rsidRPr="00EF287F" w:rsidRDefault="00532BE4" w:rsidP="00532BE4">
            <w:pPr>
              <w:jc w:val="left"/>
              <w:rPr>
                <w:i/>
              </w:rPr>
            </w:pPr>
            <w:r>
              <w:rPr>
                <w:i/>
              </w:rPr>
              <w:t>The exchange set is missing the CAT.SIG catalogue signature file.</w:t>
            </w:r>
          </w:p>
        </w:tc>
      </w:tr>
      <w:tr w:rsidR="00532BE4" w14:paraId="61B39DBD" w14:textId="77777777" w:rsidTr="00357E05">
        <w:trPr>
          <w:tblHeader/>
        </w:trPr>
        <w:tc>
          <w:tcPr>
            <w:tcW w:w="9526" w:type="dxa"/>
            <w:gridSpan w:val="4"/>
            <w:shd w:val="clear" w:color="auto" w:fill="CCFFCC"/>
            <w:vAlign w:val="center"/>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r>
              <w:rPr>
                <w:b/>
                <w:bCs/>
                <w:i/>
              </w:rPr>
              <w:t>MissingCatalogueSignature</w:t>
            </w:r>
          </w:p>
          <w:p w14:paraId="2B9366D0" w14:textId="77777777" w:rsidR="00532BE4" w:rsidRPr="00B07F0D" w:rsidRDefault="00532BE4" w:rsidP="00280DEE">
            <w:pPr>
              <w:rPr>
                <w:i/>
              </w:rPr>
            </w:pPr>
          </w:p>
        </w:tc>
      </w:tr>
      <w:tr w:rsidR="00532BE4" w14:paraId="67A970E0" w14:textId="77777777" w:rsidTr="00357E05">
        <w:trPr>
          <w:tblHeader/>
        </w:trPr>
        <w:tc>
          <w:tcPr>
            <w:tcW w:w="9526" w:type="dxa"/>
            <w:gridSpan w:val="4"/>
            <w:shd w:val="clear" w:color="auto" w:fill="CCFFCC"/>
            <w:vAlign w:val="center"/>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r>
        <w:t>Invalid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9"/>
        <w:gridCol w:w="2563"/>
        <w:gridCol w:w="2330"/>
        <w:gridCol w:w="2304"/>
      </w:tblGrid>
      <w:tr w:rsidR="00073C00" w14:paraId="0676041D" w14:textId="77777777" w:rsidTr="00357E05">
        <w:trPr>
          <w:trHeight w:val="454"/>
          <w:tblHeader/>
        </w:trPr>
        <w:tc>
          <w:tcPr>
            <w:tcW w:w="2381" w:type="dxa"/>
            <w:shd w:val="clear" w:color="auto" w:fill="CCFFCC"/>
            <w:vAlign w:val="center"/>
          </w:tcPr>
          <w:p w14:paraId="27139230" w14:textId="77777777" w:rsidR="00073C00" w:rsidRPr="004065B1" w:rsidRDefault="00073C00" w:rsidP="00280DEE">
            <w:r w:rsidRPr="000A066E">
              <w:rPr>
                <w:b/>
              </w:rPr>
              <w:t>Test Reference</w:t>
            </w:r>
          </w:p>
        </w:tc>
        <w:tc>
          <w:tcPr>
            <w:tcW w:w="2381" w:type="dxa"/>
            <w:shd w:val="clear" w:color="auto" w:fill="CCFFCC"/>
            <w:vAlign w:val="center"/>
          </w:tcPr>
          <w:p w14:paraId="34DC0BB0" w14:textId="01EEBD78" w:rsidR="00073C00" w:rsidRPr="004065B1" w:rsidRDefault="00073C00" w:rsidP="00280DEE">
            <w:r>
              <w:t>Inv</w:t>
            </w:r>
            <w:r w:rsidRPr="00357E05">
              <w:rPr>
                <w:shd w:val="clear" w:color="auto" w:fill="CCFFCC"/>
              </w:rPr>
              <w:t>alidCatalogueSign</w:t>
            </w:r>
            <w:r>
              <w:t>ature</w:t>
            </w:r>
          </w:p>
        </w:tc>
        <w:tc>
          <w:tcPr>
            <w:tcW w:w="2382" w:type="dxa"/>
            <w:shd w:val="clear" w:color="auto" w:fill="CCFFCC"/>
            <w:vAlign w:val="center"/>
          </w:tcPr>
          <w:p w14:paraId="78B92704" w14:textId="77777777" w:rsidR="00073C00" w:rsidRPr="004065B1" w:rsidRDefault="00073C00" w:rsidP="00280DEE">
            <w:r w:rsidRPr="000A066E">
              <w:rPr>
                <w:b/>
              </w:rPr>
              <w:t>IHO Reference</w:t>
            </w:r>
          </w:p>
        </w:tc>
        <w:tc>
          <w:tcPr>
            <w:tcW w:w="2382" w:type="dxa"/>
            <w:shd w:val="clear" w:color="auto" w:fill="CCFFCC"/>
            <w:vAlign w:val="center"/>
          </w:tcPr>
          <w:p w14:paraId="721ABA9D" w14:textId="77777777" w:rsidR="00073C00" w:rsidRPr="004065B1" w:rsidRDefault="00073C00" w:rsidP="00280DEE">
            <w:r>
              <w:t>(</w:t>
            </w:r>
            <w:r w:rsidRPr="00413780">
              <w:t>S-</w:t>
            </w:r>
            <w:r>
              <w:t>100</w:t>
            </w:r>
            <w:r w:rsidRPr="00413780">
              <w:t xml:space="preserve"> Part </w:t>
            </w:r>
            <w:r>
              <w:t>9/</w:t>
            </w:r>
            <w:r w:rsidRPr="00413780">
              <w:t>S-</w:t>
            </w:r>
            <w:r>
              <w:t>98</w:t>
            </w:r>
            <w:r w:rsidRPr="00413780">
              <w:t>)</w:t>
            </w:r>
          </w:p>
        </w:tc>
      </w:tr>
      <w:tr w:rsidR="00073C00" w14:paraId="2525A179" w14:textId="77777777" w:rsidTr="00357E05">
        <w:trPr>
          <w:tblHeader/>
        </w:trPr>
        <w:tc>
          <w:tcPr>
            <w:tcW w:w="9526" w:type="dxa"/>
            <w:gridSpan w:val="4"/>
            <w:shd w:val="clear" w:color="auto" w:fill="CCFFCC"/>
            <w:vAlign w:val="center"/>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357E05">
        <w:trPr>
          <w:tblHeader/>
        </w:trPr>
        <w:tc>
          <w:tcPr>
            <w:tcW w:w="9526" w:type="dxa"/>
            <w:gridSpan w:val="4"/>
            <w:shd w:val="clear" w:color="auto" w:fill="CCFFCC"/>
            <w:vAlign w:val="center"/>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777777" w:rsidR="00073C00" w:rsidRDefault="00073C00" w:rsidP="00280DEE">
            <w:pPr>
              <w:jc w:val="left"/>
              <w:rPr>
                <w:i/>
              </w:rPr>
            </w:pPr>
            <w:r>
              <w:rPr>
                <w:i/>
              </w:rPr>
              <w:t>The signature contained in CAT.SIG is invalid.</w:t>
            </w:r>
          </w:p>
          <w:p w14:paraId="6F1854C8" w14:textId="42F35596" w:rsidR="00073C00" w:rsidRPr="00EF287F" w:rsidRDefault="00073C00" w:rsidP="00280DEE">
            <w:pPr>
              <w:jc w:val="left"/>
              <w:rPr>
                <w:i/>
              </w:rPr>
            </w:pPr>
          </w:p>
        </w:tc>
      </w:tr>
      <w:tr w:rsidR="00073C00" w14:paraId="3BE8702F" w14:textId="77777777" w:rsidTr="00357E05">
        <w:trPr>
          <w:tblHeader/>
        </w:trPr>
        <w:tc>
          <w:tcPr>
            <w:tcW w:w="9526" w:type="dxa"/>
            <w:gridSpan w:val="4"/>
            <w:shd w:val="clear" w:color="auto" w:fill="CCFFCC"/>
            <w:vAlign w:val="center"/>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r>
              <w:rPr>
                <w:b/>
                <w:bCs/>
                <w:i/>
              </w:rPr>
              <w:t>InvalidCatalogueSignature</w:t>
            </w:r>
          </w:p>
          <w:p w14:paraId="501E0E6F" w14:textId="77777777" w:rsidR="00073C00" w:rsidRPr="00B07F0D" w:rsidRDefault="00073C00" w:rsidP="00073C00">
            <w:pPr>
              <w:rPr>
                <w:i/>
              </w:rPr>
            </w:pPr>
          </w:p>
        </w:tc>
      </w:tr>
      <w:tr w:rsidR="00073C00" w14:paraId="498CB008" w14:textId="77777777" w:rsidTr="00357E05">
        <w:trPr>
          <w:tblHeader/>
        </w:trPr>
        <w:tc>
          <w:tcPr>
            <w:tcW w:w="9526" w:type="dxa"/>
            <w:gridSpan w:val="4"/>
            <w:shd w:val="clear" w:color="auto" w:fill="CCFFCC"/>
            <w:vAlign w:val="center"/>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C07AA1">
        <w:trPr>
          <w:cantSplit/>
          <w:trHeight w:val="454"/>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4AC8DFE9" w:rsidR="00E944A0" w:rsidRPr="004065B1" w:rsidRDefault="008108ED" w:rsidP="00730835">
            <w:r>
              <w:t>NonSASignedData</w:t>
            </w:r>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19DB28" w:rsidR="00E944A0" w:rsidRPr="004065B1" w:rsidRDefault="00E944A0" w:rsidP="00730835"/>
        </w:tc>
      </w:tr>
      <w:tr w:rsidR="00E944A0" w14:paraId="43AF6AEC" w14:textId="77777777" w:rsidTr="00C07AA1">
        <w:trPr>
          <w:cantSplit/>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CB4150">
        <w:trPr>
          <w:tblHeader/>
        </w:trPr>
        <w:tc>
          <w:tcPr>
            <w:tcW w:w="9526" w:type="dxa"/>
            <w:gridSpan w:val="4"/>
            <w:shd w:val="clear" w:color="auto" w:fill="CCFFCC"/>
            <w:vAlign w:val="center"/>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CB4150">
        <w:trPr>
          <w:tblHeader/>
        </w:trPr>
        <w:tc>
          <w:tcPr>
            <w:tcW w:w="9526" w:type="dxa"/>
            <w:gridSpan w:val="4"/>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gridSpan w:val="4"/>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r>
        <w:t>Authentication via a domain coordinator.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7"/>
        <w:gridCol w:w="3377"/>
        <w:gridCol w:w="1971"/>
        <w:gridCol w:w="2031"/>
      </w:tblGrid>
      <w:tr w:rsidR="00486A30" w14:paraId="2903421E" w14:textId="77777777" w:rsidTr="00357E05">
        <w:trPr>
          <w:trHeight w:val="454"/>
          <w:tblHeader/>
        </w:trPr>
        <w:tc>
          <w:tcPr>
            <w:tcW w:w="2147" w:type="dxa"/>
            <w:shd w:val="clear" w:color="auto" w:fill="CCFFCC"/>
            <w:vAlign w:val="center"/>
          </w:tcPr>
          <w:p w14:paraId="07B036C6" w14:textId="77777777" w:rsidR="00486A30" w:rsidRPr="004065B1" w:rsidRDefault="00486A30" w:rsidP="00280DEE">
            <w:r w:rsidRPr="000A066E">
              <w:rPr>
                <w:b/>
              </w:rPr>
              <w:t>Test Reference</w:t>
            </w:r>
          </w:p>
        </w:tc>
        <w:tc>
          <w:tcPr>
            <w:tcW w:w="3377" w:type="dxa"/>
            <w:shd w:val="clear" w:color="auto" w:fill="CCFFCC"/>
            <w:vAlign w:val="center"/>
          </w:tcPr>
          <w:p w14:paraId="0E320A85" w14:textId="5CEB2FA9" w:rsidR="00486A30" w:rsidRPr="004065B1" w:rsidRDefault="006B2E37" w:rsidP="00280DEE">
            <w:r>
              <w:t>Authentication</w:t>
            </w:r>
            <w:r w:rsidR="00DC3BCA">
              <w:t>DomainCoordinator</w:t>
            </w:r>
          </w:p>
        </w:tc>
        <w:tc>
          <w:tcPr>
            <w:tcW w:w="1971" w:type="dxa"/>
            <w:shd w:val="clear" w:color="auto" w:fill="CCFFCC"/>
            <w:vAlign w:val="center"/>
          </w:tcPr>
          <w:p w14:paraId="30CA59D3" w14:textId="77777777" w:rsidR="00486A30" w:rsidRPr="004065B1" w:rsidRDefault="00486A30" w:rsidP="00280DEE">
            <w:r w:rsidRPr="000A066E">
              <w:rPr>
                <w:b/>
              </w:rPr>
              <w:t>IHO Reference</w:t>
            </w:r>
          </w:p>
        </w:tc>
        <w:tc>
          <w:tcPr>
            <w:tcW w:w="2031" w:type="dxa"/>
            <w:shd w:val="clear" w:color="auto" w:fill="CCFFCC"/>
            <w:vAlign w:val="center"/>
          </w:tcPr>
          <w:p w14:paraId="5DE4AE65" w14:textId="77777777" w:rsidR="00486A30" w:rsidRPr="004065B1" w:rsidRDefault="00486A30" w:rsidP="00280DEE">
            <w:r>
              <w:t>(</w:t>
            </w:r>
            <w:r w:rsidRPr="00413780">
              <w:t>S-</w:t>
            </w:r>
            <w:r>
              <w:t>100</w:t>
            </w:r>
            <w:r w:rsidRPr="00413780">
              <w:t xml:space="preserve"> Part </w:t>
            </w:r>
            <w:r>
              <w:t>9/</w:t>
            </w:r>
            <w:r w:rsidRPr="00413780">
              <w:t>S-</w:t>
            </w:r>
            <w:r>
              <w:t>98</w:t>
            </w:r>
            <w:r w:rsidRPr="00413780">
              <w:t>)</w:t>
            </w:r>
          </w:p>
        </w:tc>
      </w:tr>
      <w:tr w:rsidR="00486A30" w14:paraId="5A53AAE9" w14:textId="77777777" w:rsidTr="00357E05">
        <w:trPr>
          <w:tblHeader/>
        </w:trPr>
        <w:tc>
          <w:tcPr>
            <w:tcW w:w="9526" w:type="dxa"/>
            <w:gridSpan w:val="4"/>
            <w:shd w:val="clear" w:color="auto" w:fill="CCFFCC"/>
            <w:vAlign w:val="center"/>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357E05">
        <w:trPr>
          <w:tblHeader/>
        </w:trPr>
        <w:tc>
          <w:tcPr>
            <w:tcW w:w="9526" w:type="dxa"/>
            <w:gridSpan w:val="4"/>
            <w:shd w:val="clear" w:color="auto" w:fill="CCFFCC"/>
            <w:vAlign w:val="center"/>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r w:rsidRPr="008108ED">
              <w:rPr>
                <w:b/>
                <w:bCs/>
                <w:i/>
              </w:rPr>
              <w:t>A</w:t>
            </w:r>
            <w:r>
              <w:rPr>
                <w:b/>
                <w:bCs/>
                <w:i/>
              </w:rPr>
              <w:t>uthenticationDomainControllers</w:t>
            </w:r>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357E05">
        <w:trPr>
          <w:tblHeader/>
        </w:trPr>
        <w:tc>
          <w:tcPr>
            <w:tcW w:w="9526" w:type="dxa"/>
            <w:gridSpan w:val="4"/>
            <w:shd w:val="clear" w:color="auto" w:fill="CCFFCC"/>
            <w:vAlign w:val="center"/>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357E05">
        <w:trPr>
          <w:tblHeader/>
        </w:trPr>
        <w:tc>
          <w:tcPr>
            <w:tcW w:w="9526" w:type="dxa"/>
            <w:gridSpan w:val="4"/>
            <w:shd w:val="clear" w:color="auto" w:fill="CCFFCC"/>
            <w:vAlign w:val="center"/>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commentRangeStart w:id="845"/>
      <w:r w:rsidR="00732FA0" w:rsidRPr="00732FA0">
        <w:t xml:space="preserve">ENC </w:t>
      </w:r>
      <w:commentRangeEnd w:id="845"/>
      <w:r w:rsidR="00364869">
        <w:rPr>
          <w:rStyle w:val="CommentReference"/>
          <w:rFonts w:cs="Times New Roman"/>
          <w:b w:val="0"/>
          <w:bCs w:val="0"/>
          <w:snapToGrid/>
          <w:color w:val="000000"/>
        </w:rPr>
        <w:commentReference w:id="845"/>
      </w:r>
      <w:r w:rsidR="00732FA0" w:rsidRPr="00732FA0">
        <w:t>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357E05">
        <w:trPr>
          <w:trHeight w:val="90"/>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4503983A" w:rsidR="004F582E" w:rsidRPr="004065B1" w:rsidRDefault="008108ED" w:rsidP="00CB4150">
            <w:r>
              <w:t>InvalidDatasetSignature</w:t>
            </w:r>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07676CD8" w:rsidR="004F582E" w:rsidRPr="004065B1" w:rsidRDefault="004F582E" w:rsidP="00CB4150"/>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59F02ABB" w:rsidR="004F582E" w:rsidRPr="004065B1" w:rsidRDefault="0094151B" w:rsidP="00CB4150">
            <w:r>
              <w:t>CorruptedSignature</w:t>
            </w:r>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6DA4285D" w:rsidR="004F582E" w:rsidRPr="004065B1" w:rsidRDefault="004F582E" w:rsidP="00900AF6"/>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496"/>
        <w:gridCol w:w="2352"/>
        <w:gridCol w:w="2327"/>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83598B8" w:rsidR="00E944A0" w:rsidRPr="004065B1" w:rsidRDefault="0094151B" w:rsidP="00730835">
            <w:r>
              <w:t>ContinuousAuthentication</w:t>
            </w:r>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3B30BE3C" w:rsidR="00E944A0" w:rsidRPr="004065B1" w:rsidRDefault="00E944A0" w:rsidP="00730835">
            <w:pPr>
              <w:jc w:val="center"/>
            </w:pP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r w:rsidRPr="00CE380E">
              <w:rPr>
                <w:i/>
              </w:rPr>
              <w:t>e.g</w:t>
            </w:r>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lastRenderedPageBreak/>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6EF04201" w:rsidR="004F582E" w:rsidRPr="004065B1" w:rsidRDefault="00A45261" w:rsidP="00CB4150">
            <w:r>
              <w:t>MultipleDataServers</w:t>
            </w:r>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4835E41C" w:rsidR="004F582E" w:rsidRPr="004065B1" w:rsidRDefault="004F582E" w:rsidP="00CB4150"/>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dataserver</w:t>
            </w:r>
            <w:r w:rsidRPr="00CE380E">
              <w:rPr>
                <w:i/>
              </w:rPr>
              <w:t xml:space="preserve">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r>
        <w:lastRenderedPageBreak/>
        <w:t xml:space="preserve">Missing </w:t>
      </w:r>
      <w:commentRangeStart w:id="846"/>
      <w:r>
        <w:t>Certificate</w:t>
      </w:r>
      <w:commentRangeEnd w:id="846"/>
      <w:r w:rsidR="00E3148A">
        <w:rPr>
          <w:rStyle w:val="CommentReference"/>
          <w:b w:val="0"/>
          <w:snapToGrid/>
          <w:color w:val="000000"/>
        </w:rPr>
        <w:commentReference w:id="846"/>
      </w:r>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1F0023EF" w14:textId="77777777" w:rsidTr="00357E05">
        <w:trPr>
          <w:trHeight w:val="454"/>
          <w:tblHeader/>
        </w:trPr>
        <w:tc>
          <w:tcPr>
            <w:tcW w:w="2381" w:type="dxa"/>
            <w:shd w:val="clear" w:color="auto" w:fill="CCFFCC"/>
            <w:vAlign w:val="center"/>
          </w:tcPr>
          <w:p w14:paraId="7131242A" w14:textId="77777777" w:rsidR="00A45261" w:rsidRPr="004065B1" w:rsidRDefault="00A45261" w:rsidP="00280DEE">
            <w:r w:rsidRPr="000A066E">
              <w:rPr>
                <w:b/>
              </w:rPr>
              <w:t>Test Reference</w:t>
            </w:r>
          </w:p>
        </w:tc>
        <w:tc>
          <w:tcPr>
            <w:tcW w:w="2381" w:type="dxa"/>
            <w:shd w:val="clear" w:color="auto" w:fill="CCFFCC"/>
            <w:vAlign w:val="center"/>
          </w:tcPr>
          <w:p w14:paraId="05455067" w14:textId="6157DD20" w:rsidR="00A45261" w:rsidRPr="004065B1" w:rsidRDefault="00A45261" w:rsidP="00280DEE">
            <w:r>
              <w:t>MissingCertificate</w:t>
            </w:r>
          </w:p>
        </w:tc>
        <w:tc>
          <w:tcPr>
            <w:tcW w:w="2382" w:type="dxa"/>
            <w:shd w:val="clear" w:color="auto" w:fill="CCFFCC"/>
            <w:vAlign w:val="center"/>
          </w:tcPr>
          <w:p w14:paraId="4F2A3DAF" w14:textId="77777777" w:rsidR="00A45261" w:rsidRPr="004065B1" w:rsidRDefault="00A45261" w:rsidP="00280DEE">
            <w:r w:rsidRPr="000A066E">
              <w:rPr>
                <w:b/>
              </w:rPr>
              <w:t>IHO Reference</w:t>
            </w:r>
          </w:p>
        </w:tc>
        <w:tc>
          <w:tcPr>
            <w:tcW w:w="2382" w:type="dxa"/>
            <w:shd w:val="clear" w:color="auto" w:fill="CCFFCC"/>
            <w:vAlign w:val="center"/>
          </w:tcPr>
          <w:p w14:paraId="228D3A3E"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3DDB23CA" w14:textId="77777777" w:rsidTr="00357E05">
        <w:trPr>
          <w:tblHeader/>
        </w:trPr>
        <w:tc>
          <w:tcPr>
            <w:tcW w:w="9526" w:type="dxa"/>
            <w:gridSpan w:val="4"/>
            <w:shd w:val="clear" w:color="auto" w:fill="CCFFCC"/>
            <w:vAlign w:val="center"/>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357E05">
        <w:trPr>
          <w:tblHeader/>
        </w:trPr>
        <w:tc>
          <w:tcPr>
            <w:tcW w:w="9526" w:type="dxa"/>
            <w:gridSpan w:val="4"/>
            <w:shd w:val="clear" w:color="auto" w:fill="CCFFCC"/>
            <w:vAlign w:val="center"/>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This exchange set contains data signed by two dataservers (as in MultipleDataServers)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357E05">
        <w:trPr>
          <w:tblHeader/>
        </w:trPr>
        <w:tc>
          <w:tcPr>
            <w:tcW w:w="9526" w:type="dxa"/>
            <w:gridSpan w:val="4"/>
            <w:shd w:val="clear" w:color="auto" w:fill="CCFFCC"/>
            <w:vAlign w:val="center"/>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357E05">
        <w:trPr>
          <w:tblHeader/>
        </w:trPr>
        <w:tc>
          <w:tcPr>
            <w:tcW w:w="9526" w:type="dxa"/>
            <w:gridSpan w:val="4"/>
            <w:shd w:val="clear" w:color="auto" w:fill="CCFFCC"/>
            <w:vAlign w:val="center"/>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commentRangeStart w:id="847"/>
      <w:r>
        <w:lastRenderedPageBreak/>
        <w:t>ENC Decryption</w:t>
      </w:r>
      <w:commentRangeEnd w:id="847"/>
      <w:r w:rsidR="00364869">
        <w:rPr>
          <w:rStyle w:val="CommentReference"/>
          <w:b w:val="0"/>
          <w:snapToGrid/>
          <w:color w:val="000000"/>
        </w:rPr>
        <w:commentReference w:id="847"/>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1DD5BC24" w:rsidR="004F582E" w:rsidRPr="004065B1" w:rsidRDefault="00A507B1" w:rsidP="00CB4150">
            <w:r>
              <w:t>ExpiredPermits</w:t>
            </w:r>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0CCE6ABC"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50345A8E" w14:textId="1F34727D" w:rsidR="004F582E" w:rsidRPr="004065B1" w:rsidRDefault="004F582E" w:rsidP="00380B4B"/>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r w:rsidRPr="00A507B1">
              <w:rPr>
                <w:b/>
                <w:bCs/>
                <w:i/>
              </w:rPr>
              <w:t>DecryptionA</w:t>
            </w:r>
          </w:p>
          <w:p w14:paraId="59D15414" w14:textId="3A18F5BC" w:rsidR="004F582E" w:rsidRPr="00CE380E" w:rsidRDefault="004F582E" w:rsidP="00380B4B">
            <w:pPr>
              <w:rPr>
                <w:i/>
              </w:rPr>
            </w:pP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3EF86E19" w:rsidR="004F582E" w:rsidRPr="004065B1" w:rsidRDefault="00A507B1" w:rsidP="00CB4150">
            <w:r>
              <w:t xml:space="preserve">ExpiringPermits </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54B81223" w:rsidR="004F582E" w:rsidRPr="004065B1" w:rsidRDefault="004F582E" w:rsidP="00CB4150"/>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r w:rsidRPr="00A507B1">
              <w:rPr>
                <w:b/>
                <w:bCs/>
                <w:i/>
              </w:rPr>
              <w:t>EncryptionB</w:t>
            </w:r>
          </w:p>
          <w:p w14:paraId="2450CFBD" w14:textId="349CA1E1" w:rsidR="004F582E" w:rsidRPr="00CE380E" w:rsidRDefault="004F582E" w:rsidP="00380B4B">
            <w:pPr>
              <w:rPr>
                <w:i/>
              </w:rPr>
            </w:pP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4196868D" w:rsidR="004F582E" w:rsidRPr="004065B1" w:rsidRDefault="00A507B1" w:rsidP="00CB4150">
            <w:r>
              <w:t>IncorrectCellKeys</w:t>
            </w:r>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r w:rsidRPr="00A507B1">
              <w:rPr>
                <w:b/>
                <w:bCs/>
                <w:i/>
              </w:rPr>
              <w:t>EncryptionC</w:t>
            </w:r>
          </w:p>
          <w:p w14:paraId="1D8861A2" w14:textId="18AD402E" w:rsidR="004F582E" w:rsidRPr="00CE380E" w:rsidRDefault="004F582E" w:rsidP="00380B4B">
            <w:pPr>
              <w:rPr>
                <w:i/>
              </w:rPr>
            </w:pP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0E6F92EC" w:rsidR="004F582E" w:rsidRPr="004065B1" w:rsidRDefault="00904F18" w:rsidP="00CB4150">
            <w:r>
              <w:t>DataIntegrity</w:t>
            </w:r>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3FC5602E" w:rsidR="004F582E" w:rsidRPr="004065B1" w:rsidRDefault="004F582E" w:rsidP="00CB4150"/>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r w:rsidRPr="00A507B1">
              <w:rPr>
                <w:b/>
                <w:bCs/>
                <w:i/>
              </w:rPr>
              <w:t>EncryptionD</w:t>
            </w:r>
          </w:p>
          <w:p w14:paraId="43630CF2" w14:textId="12078CF2" w:rsidR="004F582E" w:rsidRPr="00CE380E" w:rsidRDefault="004F582E" w:rsidP="00380B4B">
            <w:pPr>
              <w:rPr>
                <w:i/>
              </w:rPr>
            </w:pP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848" w:name="_Toc152748576"/>
      <w:r w:rsidR="004F582E">
        <w:lastRenderedPageBreak/>
        <w:t>Data</w:t>
      </w:r>
      <w:r w:rsidR="003B7860">
        <w:t>set</w:t>
      </w:r>
      <w:r w:rsidR="004F582E">
        <w:t xml:space="preserve"> Management</w:t>
      </w:r>
      <w:bookmarkEnd w:id="848"/>
    </w:p>
    <w:p w14:paraId="17D13051" w14:textId="68EF0B19" w:rsidR="004F582E" w:rsidRPr="00A94802" w:rsidRDefault="003417A2" w:rsidP="003B7860">
      <w:pPr>
        <w:pStyle w:val="Heading3"/>
      </w:pPr>
      <w:r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3B7860">
        <w:trPr>
          <w:cantSplit/>
          <w:trHeight w:val="454"/>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4CDF199C" w:rsidR="004F582E" w:rsidRPr="004065B1" w:rsidRDefault="00904F18" w:rsidP="00CB4150">
            <w:r>
              <w:t>DataManagement</w:t>
            </w:r>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0DFB57FC" w:rsidR="004F582E" w:rsidRPr="004065B1" w:rsidRDefault="004F582E" w:rsidP="00CB4150"/>
        </w:tc>
      </w:tr>
      <w:tr w:rsidR="004F582E" w14:paraId="3775F90A" w14:textId="77777777" w:rsidTr="003B7860">
        <w:trPr>
          <w:cantSplit/>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3B7860">
        <w:trPr>
          <w:cantSplit/>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3B7860">
        <w:trPr>
          <w:cantSplit/>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3B7860">
        <w:trPr>
          <w:cantSplit/>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r w:rsidRPr="003417A2">
        <w:lastRenderedPageBreak/>
        <w:t xml:space="preserve">Loading additional </w:t>
      </w:r>
      <w:r w:rsidR="00846E03">
        <w:t>dataset</w:t>
      </w:r>
      <w:r w:rsidRPr="003417A2">
        <w:t xml:space="preserve">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4328B0A4" w:rsidR="004F582E" w:rsidRPr="004065B1" w:rsidRDefault="00846E03" w:rsidP="00CB4150">
            <w:r>
              <w:t>AdditionalPermits</w:t>
            </w:r>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18BA7B15" w:rsidR="004F582E" w:rsidRPr="004065B1" w:rsidRDefault="004F582E" w:rsidP="00CB4150"/>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r w:rsidRPr="00846E03">
              <w:rPr>
                <w:b/>
                <w:bCs/>
                <w:i/>
              </w:rPr>
              <w:t>DataManagementB</w:t>
            </w:r>
          </w:p>
          <w:p w14:paraId="153F728E" w14:textId="45109CC9" w:rsidR="004F582E" w:rsidRPr="00CE380E" w:rsidRDefault="004F582E" w:rsidP="009300E2">
            <w:pPr>
              <w:rPr>
                <w:i/>
              </w:rPr>
            </w:pP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r w:rsidR="009E133D" w:rsidRPr="009E133D">
              <w:rPr>
                <w:b/>
                <w:bCs/>
                <w:i/>
              </w:rPr>
              <w:t>DataManagementA</w:t>
            </w:r>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r w:rsidR="003417A2" w:rsidRPr="003417A2">
        <w:lastRenderedPageBreak/>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8F067A">
        <w:trPr>
          <w:cantSplit/>
          <w:trHeight w:val="454"/>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5D37EC2D" w:rsidR="004F582E" w:rsidRPr="004065B1" w:rsidRDefault="00383D69" w:rsidP="00CB4150">
            <w:r>
              <w:t>ProviderChange</w:t>
            </w:r>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6BB21B65" w:rsidR="004F582E" w:rsidRPr="004065B1" w:rsidRDefault="004F582E" w:rsidP="00CB4150">
            <w:r w:rsidRPr="00A94802">
              <w:t>S</w:t>
            </w:r>
          </w:p>
        </w:tc>
      </w:tr>
      <w:tr w:rsidR="004F582E" w14:paraId="311A153A" w14:textId="77777777" w:rsidTr="008F067A">
        <w:trPr>
          <w:cantSplit/>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8F067A">
        <w:trPr>
          <w:cantSplit/>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IHO certificat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8F067A">
        <w:trPr>
          <w:cantSplit/>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8F067A">
        <w:trPr>
          <w:cantSplit/>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849" w:name="_Toc152748577"/>
      <w:r>
        <w:lastRenderedPageBreak/>
        <w:t>ECDIS management of data services.</w:t>
      </w:r>
      <w:bookmarkEnd w:id="849"/>
    </w:p>
    <w:p w14:paraId="429EEC31" w14:textId="5377B1C7" w:rsidR="00C915C5" w:rsidRDefault="00C915C5" w:rsidP="00C915C5">
      <w:pPr>
        <w:pStyle w:val="Heading3"/>
      </w:pPr>
      <w:r w:rsidRPr="003417A2">
        <w:t>ECDIS management of cancelled cells</w:t>
      </w:r>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67FAD" w:rsidRPr="00467FAD" w14:paraId="1E592F05" w14:textId="77777777" w:rsidTr="00CB4150">
        <w:trPr>
          <w:trHeight w:val="454"/>
          <w:tblHeader/>
        </w:trPr>
        <w:tc>
          <w:tcPr>
            <w:tcW w:w="2381" w:type="dxa"/>
            <w:shd w:val="clear" w:color="auto" w:fill="CCFFCC"/>
            <w:vAlign w:val="center"/>
          </w:tcPr>
          <w:p w14:paraId="67E18F0D" w14:textId="77777777" w:rsidR="004F582E" w:rsidRPr="00467FAD" w:rsidRDefault="004F582E" w:rsidP="00CB4150">
            <w:r w:rsidRPr="00467FAD">
              <w:rPr>
                <w:b/>
              </w:rPr>
              <w:t>Test Reference</w:t>
            </w:r>
          </w:p>
        </w:tc>
        <w:tc>
          <w:tcPr>
            <w:tcW w:w="2381" w:type="dxa"/>
            <w:shd w:val="clear" w:color="auto" w:fill="CCFFCC"/>
            <w:vAlign w:val="center"/>
          </w:tcPr>
          <w:p w14:paraId="5339D358" w14:textId="05F1E143" w:rsidR="004F582E" w:rsidRPr="00467FAD" w:rsidRDefault="004A7876" w:rsidP="00CB4150">
            <w:r>
              <w:t>CancelledDatasets</w:t>
            </w:r>
          </w:p>
        </w:tc>
        <w:tc>
          <w:tcPr>
            <w:tcW w:w="2382" w:type="dxa"/>
            <w:shd w:val="clear" w:color="auto" w:fill="CCFFCC"/>
            <w:vAlign w:val="center"/>
          </w:tcPr>
          <w:p w14:paraId="6C6DA6D7" w14:textId="77777777" w:rsidR="004F582E" w:rsidRPr="00467FAD" w:rsidRDefault="004F582E" w:rsidP="00CB4150">
            <w:r w:rsidRPr="00467FAD">
              <w:rPr>
                <w:b/>
              </w:rPr>
              <w:t>IHO Reference</w:t>
            </w:r>
          </w:p>
        </w:tc>
        <w:tc>
          <w:tcPr>
            <w:tcW w:w="2382" w:type="dxa"/>
            <w:shd w:val="clear" w:color="auto" w:fill="CCFFCC"/>
            <w:vAlign w:val="center"/>
          </w:tcPr>
          <w:p w14:paraId="45A67812" w14:textId="2B5B88D4" w:rsidR="004F582E" w:rsidRPr="00467FAD" w:rsidRDefault="004F582E" w:rsidP="00517158"/>
        </w:tc>
      </w:tr>
      <w:tr w:rsidR="00467FAD" w:rsidRPr="00467FAD" w14:paraId="2E1B7682" w14:textId="77777777" w:rsidTr="00CB4150">
        <w:trPr>
          <w:tblHeader/>
        </w:trPr>
        <w:tc>
          <w:tcPr>
            <w:tcW w:w="9526" w:type="dxa"/>
            <w:gridSpan w:val="4"/>
            <w:shd w:val="clear" w:color="auto" w:fill="CCFFCC"/>
            <w:vAlign w:val="center"/>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CB4150">
        <w:trPr>
          <w:tblHeader/>
        </w:trPr>
        <w:tc>
          <w:tcPr>
            <w:tcW w:w="9526" w:type="dxa"/>
            <w:gridSpan w:val="4"/>
            <w:shd w:val="clear" w:color="auto" w:fill="CCFFCC"/>
            <w:vAlign w:val="center"/>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r w:rsidRPr="00467FAD">
              <w:rPr>
                <w:b/>
                <w:bCs/>
                <w:i/>
              </w:rPr>
              <w:t>DataManagement</w:t>
            </w:r>
            <w:r>
              <w:rPr>
                <w:b/>
                <w:bCs/>
                <w:i/>
              </w:rPr>
              <w:t>CancelBase</w:t>
            </w:r>
          </w:p>
          <w:p w14:paraId="1B6914EA" w14:textId="080EDAB4" w:rsidR="00467FAD" w:rsidRPr="00467FAD" w:rsidRDefault="00467FAD">
            <w:pPr>
              <w:pStyle w:val="ListParagraph"/>
              <w:numPr>
                <w:ilvl w:val="0"/>
                <w:numId w:val="53"/>
              </w:numPr>
              <w:rPr>
                <w:b/>
                <w:bCs/>
                <w:i/>
              </w:rPr>
            </w:pPr>
            <w:r w:rsidRPr="00467FAD">
              <w:rPr>
                <w:b/>
                <w:bCs/>
                <w:i/>
              </w:rPr>
              <w:t>DataManagement</w:t>
            </w:r>
            <w:r>
              <w:rPr>
                <w:b/>
                <w:bCs/>
                <w:i/>
              </w:rPr>
              <w:t>CancelUpdate</w:t>
            </w:r>
          </w:p>
          <w:p w14:paraId="1A0F0FEE" w14:textId="068AFC55" w:rsidR="004F582E" w:rsidRPr="00467FAD" w:rsidRDefault="004F582E" w:rsidP="00517158">
            <w:pPr>
              <w:rPr>
                <w:i/>
              </w:rPr>
            </w:pPr>
          </w:p>
        </w:tc>
      </w:tr>
      <w:tr w:rsidR="00467FAD" w:rsidRPr="00467FAD" w14:paraId="3CCD85BB" w14:textId="77777777" w:rsidTr="00CB4150">
        <w:trPr>
          <w:tblHeader/>
        </w:trPr>
        <w:tc>
          <w:tcPr>
            <w:tcW w:w="9526" w:type="dxa"/>
            <w:gridSpan w:val="4"/>
            <w:shd w:val="clear" w:color="auto" w:fill="CCFFCC"/>
            <w:vAlign w:val="center"/>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r w:rsidR="00467FAD" w:rsidRPr="00467FAD">
              <w:rPr>
                <w:b/>
                <w:bCs/>
                <w:i/>
              </w:rPr>
              <w:t>DataManagementCancelBase</w:t>
            </w:r>
            <w:r w:rsidRPr="00467FAD">
              <w:rPr>
                <w:i/>
              </w:rPr>
              <w:t xml:space="preserve"> then update using the exchange set</w:t>
            </w:r>
            <w:r w:rsidR="00467FAD" w:rsidRPr="00467FAD">
              <w:rPr>
                <w:i/>
              </w:rPr>
              <w:t xml:space="preserve"> </w:t>
            </w:r>
            <w:r w:rsidR="00467FAD" w:rsidRPr="00467FAD">
              <w:rPr>
                <w:b/>
                <w:bCs/>
                <w:i/>
              </w:rPr>
              <w:t>DataManagementCancelUpdate</w:t>
            </w:r>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CB4150">
        <w:trPr>
          <w:tblHeader/>
        </w:trPr>
        <w:tc>
          <w:tcPr>
            <w:tcW w:w="9526" w:type="dxa"/>
            <w:gridSpan w:val="4"/>
            <w:shd w:val="clear" w:color="auto" w:fill="CCFFCC"/>
            <w:vAlign w:val="center"/>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r w:rsidR="003417A2" w:rsidRPr="003417A2">
        <w:lastRenderedPageBreak/>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878"/>
        <w:gridCol w:w="1598"/>
        <w:gridCol w:w="1071"/>
        <w:gridCol w:w="1071"/>
        <w:gridCol w:w="137"/>
        <w:gridCol w:w="965"/>
        <w:gridCol w:w="1158"/>
        <w:gridCol w:w="506"/>
        <w:gridCol w:w="1576"/>
        <w:gridCol w:w="321"/>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67FAD" w:rsidRDefault="004F582E" w:rsidP="00CB4150">
            <w:r w:rsidRPr="00467FAD">
              <w:rPr>
                <w:b/>
              </w:rPr>
              <w:t>Test Reference</w:t>
            </w:r>
          </w:p>
        </w:tc>
        <w:tc>
          <w:tcPr>
            <w:tcW w:w="2403" w:type="dxa"/>
            <w:gridSpan w:val="3"/>
            <w:shd w:val="clear" w:color="auto" w:fill="CCFFCC"/>
            <w:vAlign w:val="center"/>
          </w:tcPr>
          <w:p w14:paraId="243F86AD" w14:textId="594B102B" w:rsidR="004F582E" w:rsidRPr="004A7876" w:rsidRDefault="004A7876" w:rsidP="00CB4150">
            <w:pPr>
              <w:rPr>
                <w:color w:val="000000" w:themeColor="text1"/>
              </w:rPr>
            </w:pPr>
            <w:r>
              <w:rPr>
                <w:color w:val="000000" w:themeColor="text1"/>
              </w:rPr>
              <w:t>CancelReplace</w:t>
            </w:r>
          </w:p>
        </w:tc>
        <w:tc>
          <w:tcPr>
            <w:tcW w:w="2690" w:type="dxa"/>
            <w:gridSpan w:val="3"/>
            <w:shd w:val="clear" w:color="auto" w:fill="CCFFCC"/>
            <w:vAlign w:val="center"/>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CCFFCC"/>
            <w:vAlign w:val="center"/>
          </w:tcPr>
          <w:p w14:paraId="0AEBC99A" w14:textId="4901A180" w:rsidR="004F582E" w:rsidRPr="004A7876" w:rsidRDefault="004F582E" w:rsidP="00CB4150">
            <w:pPr>
              <w:rPr>
                <w:color w:val="000000" w:themeColor="text1"/>
              </w:rPr>
            </w:pPr>
          </w:p>
        </w:tc>
      </w:tr>
      <w:tr w:rsidR="004F582E" w14:paraId="7392300C" w14:textId="77777777" w:rsidTr="00B558AD">
        <w:trPr>
          <w:tblHeader/>
        </w:trPr>
        <w:tc>
          <w:tcPr>
            <w:tcW w:w="9526" w:type="dxa"/>
            <w:gridSpan w:val="11"/>
            <w:shd w:val="clear" w:color="auto" w:fill="CCFFCC"/>
            <w:vAlign w:val="center"/>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r w:rsidRPr="00467FAD">
              <w:rPr>
                <w:b/>
                <w:bCs/>
                <w:i/>
              </w:rPr>
              <w:t>DataManagementCancel</w:t>
            </w:r>
            <w:r>
              <w:rPr>
                <w:b/>
                <w:bCs/>
                <w:i/>
              </w:rPr>
              <w:t>Replace</w:t>
            </w:r>
            <w:r w:rsidRPr="00467FAD">
              <w:rPr>
                <w:b/>
                <w:bCs/>
                <w:i/>
              </w:rPr>
              <w:t>Base</w:t>
            </w:r>
            <w:r w:rsidRPr="00467FAD">
              <w:rPr>
                <w:i/>
              </w:rPr>
              <w:t xml:space="preserve"> </w:t>
            </w:r>
          </w:p>
          <w:p w14:paraId="7C1B7169" w14:textId="31FD9324" w:rsidR="00467FAD" w:rsidRPr="00467FAD" w:rsidRDefault="00467FAD">
            <w:pPr>
              <w:pStyle w:val="ListParagraph"/>
              <w:numPr>
                <w:ilvl w:val="0"/>
                <w:numId w:val="53"/>
              </w:numPr>
              <w:rPr>
                <w:b/>
                <w:bCs/>
                <w:i/>
              </w:rPr>
            </w:pPr>
            <w:r w:rsidRPr="00467FAD">
              <w:rPr>
                <w:b/>
                <w:bCs/>
                <w:i/>
              </w:rPr>
              <w:t>DataManagementCancelReplaceUpdate</w:t>
            </w:r>
          </w:p>
          <w:p w14:paraId="791D2D6B" w14:textId="1A1AB366" w:rsidR="004F582E" w:rsidRPr="00467FAD" w:rsidRDefault="004F582E" w:rsidP="00107C49">
            <w:pPr>
              <w:rPr>
                <w:i/>
              </w:rPr>
            </w:pP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r w:rsidRPr="00467FAD">
              <w:rPr>
                <w:b/>
                <w:bCs/>
                <w:i/>
              </w:rPr>
              <w:t>DataManagementCancel</w:t>
            </w:r>
            <w:r>
              <w:rPr>
                <w:b/>
                <w:bCs/>
                <w:i/>
              </w:rPr>
              <w:t>Replace</w:t>
            </w:r>
            <w:r w:rsidRPr="00467FAD">
              <w:rPr>
                <w:b/>
                <w:bCs/>
                <w:i/>
              </w:rPr>
              <w:t>Base</w:t>
            </w:r>
            <w:r w:rsidRPr="00467FAD">
              <w:rPr>
                <w:i/>
              </w:rPr>
              <w:t xml:space="preserve"> then update using the exchange set </w:t>
            </w:r>
            <w:r w:rsidRPr="00467FAD">
              <w:rPr>
                <w:b/>
                <w:bCs/>
                <w:i/>
              </w:rPr>
              <w:t>DataManagementCancel</w:t>
            </w:r>
            <w:r>
              <w:rPr>
                <w:b/>
                <w:bCs/>
                <w:i/>
              </w:rPr>
              <w:t>Replace</w:t>
            </w:r>
            <w:r w:rsidRPr="00467FAD">
              <w:rPr>
                <w:b/>
                <w:bCs/>
                <w:i/>
              </w:rPr>
              <w:t>Update</w:t>
            </w:r>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r w:rsidR="003417A2" w:rsidRPr="00467FAD">
        <w:lastRenderedPageBreak/>
        <w:t xml:space="preserve">ECDIS management of ENC re-issued </w:t>
      </w:r>
      <w:r w:rsidR="00467FAD">
        <w:t>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
        <w:gridCol w:w="897"/>
        <w:gridCol w:w="1608"/>
        <w:gridCol w:w="1070"/>
        <w:gridCol w:w="1070"/>
        <w:gridCol w:w="111"/>
        <w:gridCol w:w="960"/>
        <w:gridCol w:w="1227"/>
        <w:gridCol w:w="85"/>
        <w:gridCol w:w="1933"/>
        <w:gridCol w:w="321"/>
      </w:tblGrid>
      <w:tr w:rsidR="00467FAD" w:rsidRPr="00467FAD" w14:paraId="113D59AD" w14:textId="77777777" w:rsidTr="00B558AD">
        <w:trPr>
          <w:trHeight w:val="454"/>
          <w:tblHeader/>
        </w:trPr>
        <w:tc>
          <w:tcPr>
            <w:tcW w:w="2382" w:type="dxa"/>
            <w:gridSpan w:val="3"/>
            <w:shd w:val="clear" w:color="auto" w:fill="CCFFCC"/>
            <w:vAlign w:val="center"/>
          </w:tcPr>
          <w:p w14:paraId="7F1CDD3D" w14:textId="77777777" w:rsidR="004F582E" w:rsidRPr="00467FAD" w:rsidRDefault="004F582E" w:rsidP="00CB4150">
            <w:r w:rsidRPr="00467FAD">
              <w:rPr>
                <w:b/>
              </w:rPr>
              <w:t>Test Reference</w:t>
            </w:r>
          </w:p>
        </w:tc>
        <w:tc>
          <w:tcPr>
            <w:tcW w:w="2379" w:type="dxa"/>
            <w:gridSpan w:val="3"/>
            <w:shd w:val="clear" w:color="auto" w:fill="CCFFCC"/>
            <w:vAlign w:val="center"/>
          </w:tcPr>
          <w:p w14:paraId="11607CA7" w14:textId="175050B7" w:rsidR="004F582E" w:rsidRPr="00467FAD" w:rsidRDefault="004A7876" w:rsidP="00CB4150">
            <w:r>
              <w:t>Reissues</w:t>
            </w:r>
          </w:p>
        </w:tc>
        <w:tc>
          <w:tcPr>
            <w:tcW w:w="2380" w:type="dxa"/>
            <w:gridSpan w:val="3"/>
            <w:shd w:val="clear" w:color="auto" w:fill="CCFFCC"/>
            <w:vAlign w:val="center"/>
          </w:tcPr>
          <w:p w14:paraId="3D9AC026" w14:textId="77777777" w:rsidR="004F582E" w:rsidRPr="00467FAD" w:rsidRDefault="004F582E" w:rsidP="00CB4150">
            <w:r w:rsidRPr="00467FAD">
              <w:rPr>
                <w:b/>
              </w:rPr>
              <w:t>IHO Reference</w:t>
            </w:r>
          </w:p>
        </w:tc>
        <w:tc>
          <w:tcPr>
            <w:tcW w:w="2385" w:type="dxa"/>
            <w:gridSpan w:val="2"/>
            <w:shd w:val="clear" w:color="auto" w:fill="CCFFCC"/>
            <w:vAlign w:val="center"/>
          </w:tcPr>
          <w:p w14:paraId="74CA5575" w14:textId="358C268A" w:rsidR="004F582E" w:rsidRPr="00467FAD" w:rsidRDefault="004F582E" w:rsidP="00CB4150"/>
        </w:tc>
      </w:tr>
      <w:tr w:rsidR="00467FAD" w:rsidRPr="00467FAD" w14:paraId="6E488841" w14:textId="77777777" w:rsidTr="00B558AD">
        <w:trPr>
          <w:tblHeader/>
        </w:trPr>
        <w:tc>
          <w:tcPr>
            <w:tcW w:w="9526" w:type="dxa"/>
            <w:gridSpan w:val="11"/>
            <w:shd w:val="clear" w:color="auto" w:fill="CCFFCC"/>
            <w:vAlign w:val="center"/>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B558AD">
        <w:trPr>
          <w:tblHeader/>
        </w:trPr>
        <w:tc>
          <w:tcPr>
            <w:tcW w:w="9526" w:type="dxa"/>
            <w:gridSpan w:val="11"/>
            <w:shd w:val="clear" w:color="auto" w:fill="CCFFCC"/>
            <w:vAlign w:val="center"/>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B558AD">
        <w:trPr>
          <w:tblHeader/>
        </w:trPr>
        <w:tc>
          <w:tcPr>
            <w:tcW w:w="9526" w:type="dxa"/>
            <w:gridSpan w:val="11"/>
            <w:shd w:val="clear" w:color="auto" w:fill="CCFFCC"/>
            <w:vAlign w:val="center"/>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r w:rsidRPr="003417A2">
        <w:lastRenderedPageBreak/>
        <w:t>ECDIS management of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8F067A">
        <w:trPr>
          <w:cantSplit/>
          <w:trHeight w:val="454"/>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21423719" w:rsidR="00000AB3" w:rsidRPr="004065B1" w:rsidRDefault="00E00FE9" w:rsidP="000946D3">
            <w:r>
              <w:t>ECDISManagement</w:t>
            </w:r>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6AD64AA7" w:rsidR="00000AB3" w:rsidRPr="004065B1" w:rsidRDefault="00000AB3" w:rsidP="000946D3"/>
        </w:tc>
      </w:tr>
      <w:tr w:rsidR="00000AB3" w14:paraId="21DC626E" w14:textId="77777777" w:rsidTr="008F067A">
        <w:trPr>
          <w:cantSplit/>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1755"/>
        <w:gridCol w:w="1453"/>
        <w:gridCol w:w="960"/>
        <w:gridCol w:w="960"/>
        <w:gridCol w:w="960"/>
        <w:gridCol w:w="960"/>
        <w:gridCol w:w="1954"/>
        <w:gridCol w:w="288"/>
      </w:tblGrid>
      <w:tr w:rsidR="004F582E" w14:paraId="26E6B3B8" w14:textId="77777777" w:rsidTr="008F067A">
        <w:trPr>
          <w:cantSplit/>
        </w:trPr>
        <w:tc>
          <w:tcPr>
            <w:tcW w:w="9526" w:type="dxa"/>
            <w:gridSpan w:val="9"/>
            <w:shd w:val="clear" w:color="auto" w:fill="CCFFCC"/>
            <w:vAlign w:val="center"/>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8F067A">
        <w:trPr>
          <w:cantSplit/>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8F067A">
        <w:trPr>
          <w:cantSplit/>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r>
        <w:t>Update of Supplementary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A7876" w14:paraId="7DEF008A" w14:textId="77777777" w:rsidTr="00357E05">
        <w:trPr>
          <w:trHeight w:val="454"/>
          <w:tblHeader/>
        </w:trPr>
        <w:tc>
          <w:tcPr>
            <w:tcW w:w="2381" w:type="dxa"/>
            <w:shd w:val="clear" w:color="auto" w:fill="CCFFCC"/>
            <w:vAlign w:val="center"/>
          </w:tcPr>
          <w:p w14:paraId="78FAD714" w14:textId="77777777" w:rsidR="004A7876" w:rsidRPr="004065B1" w:rsidRDefault="004A7876" w:rsidP="00280DEE">
            <w:r w:rsidRPr="000A066E">
              <w:rPr>
                <w:b/>
              </w:rPr>
              <w:t>Test Reference</w:t>
            </w:r>
          </w:p>
        </w:tc>
        <w:tc>
          <w:tcPr>
            <w:tcW w:w="2381" w:type="dxa"/>
            <w:shd w:val="clear" w:color="auto" w:fill="CCFFCC"/>
            <w:vAlign w:val="center"/>
          </w:tcPr>
          <w:p w14:paraId="4A1A22DC" w14:textId="663DED5D" w:rsidR="004A7876" w:rsidRPr="004065B1" w:rsidRDefault="004A7876" w:rsidP="00280DEE">
            <w:r>
              <w:t>SupplementaryFiles</w:t>
            </w:r>
          </w:p>
        </w:tc>
        <w:tc>
          <w:tcPr>
            <w:tcW w:w="2382" w:type="dxa"/>
            <w:shd w:val="clear" w:color="auto" w:fill="CCFFCC"/>
            <w:vAlign w:val="center"/>
          </w:tcPr>
          <w:p w14:paraId="67B830DB" w14:textId="77777777" w:rsidR="004A7876" w:rsidRPr="004065B1" w:rsidRDefault="004A7876" w:rsidP="00280DEE">
            <w:r w:rsidRPr="000A066E">
              <w:rPr>
                <w:b/>
              </w:rPr>
              <w:t>IHO Reference</w:t>
            </w:r>
          </w:p>
        </w:tc>
        <w:tc>
          <w:tcPr>
            <w:tcW w:w="2382" w:type="dxa"/>
            <w:shd w:val="clear" w:color="auto" w:fill="CCFFCC"/>
            <w:vAlign w:val="center"/>
          </w:tcPr>
          <w:p w14:paraId="203720B8" w14:textId="77777777" w:rsidR="004A7876" w:rsidRPr="004065B1" w:rsidRDefault="004A7876" w:rsidP="00280DEE">
            <w:r>
              <w:t>(</w:t>
            </w:r>
            <w:r w:rsidRPr="00413780">
              <w:t>S-</w:t>
            </w:r>
            <w:r>
              <w:t>100</w:t>
            </w:r>
            <w:r w:rsidRPr="00413780">
              <w:t xml:space="preserve"> Part </w:t>
            </w:r>
            <w:r>
              <w:t>9/</w:t>
            </w:r>
            <w:r w:rsidRPr="00413780">
              <w:t>S-</w:t>
            </w:r>
            <w:r>
              <w:t>98</w:t>
            </w:r>
            <w:r w:rsidRPr="00413780">
              <w:t>)</w:t>
            </w:r>
          </w:p>
        </w:tc>
      </w:tr>
      <w:tr w:rsidR="004A7876" w14:paraId="4BE4B2FD" w14:textId="77777777" w:rsidTr="00357E05">
        <w:trPr>
          <w:tblHeader/>
        </w:trPr>
        <w:tc>
          <w:tcPr>
            <w:tcW w:w="9526" w:type="dxa"/>
            <w:gridSpan w:val="4"/>
            <w:shd w:val="clear" w:color="auto" w:fill="CCFFCC"/>
            <w:vAlign w:val="center"/>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1FB3722C" w14:textId="0F4E49A6" w:rsidR="004A7876" w:rsidRPr="004A7876" w:rsidRDefault="004A7876" w:rsidP="004A7876">
            <w:pPr>
              <w:rPr>
                <w:i/>
              </w:rPr>
            </w:pPr>
            <w:r>
              <w:rPr>
                <w:i/>
              </w:rPr>
              <w:t xml:space="preserve">This test verifies the ECDIS can update files which support datasets </w:t>
            </w:r>
          </w:p>
        </w:tc>
      </w:tr>
      <w:tr w:rsidR="004A7876" w14:paraId="5A42DC50" w14:textId="77777777" w:rsidTr="00357E05">
        <w:trPr>
          <w:tblHeader/>
        </w:trPr>
        <w:tc>
          <w:tcPr>
            <w:tcW w:w="9526" w:type="dxa"/>
            <w:gridSpan w:val="4"/>
            <w:shd w:val="clear" w:color="auto" w:fill="CCFFCC"/>
            <w:vAlign w:val="center"/>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357E05">
        <w:trPr>
          <w:tblHeader/>
        </w:trPr>
        <w:tc>
          <w:tcPr>
            <w:tcW w:w="9526" w:type="dxa"/>
            <w:gridSpan w:val="4"/>
            <w:shd w:val="clear" w:color="auto" w:fill="CCFFCC"/>
            <w:vAlign w:val="center"/>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357E05">
        <w:trPr>
          <w:tblHeader/>
        </w:trPr>
        <w:tc>
          <w:tcPr>
            <w:tcW w:w="9526" w:type="dxa"/>
            <w:gridSpan w:val="4"/>
            <w:shd w:val="clear" w:color="auto" w:fill="CCFFCC"/>
            <w:vAlign w:val="center"/>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4A23484D"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del w:id="850" w:author="jonathan pritchard" w:date="2023-12-08T17:15:00Z">
              <w:r w:rsidRPr="004A7876" w:rsidDel="00206A10">
                <w:rPr>
                  <w:rFonts w:cs="Arial"/>
                  <w:i/>
                  <w:iCs/>
                  <w:position w:val="-1"/>
                  <w:lang w:val="en-US"/>
                </w:rPr>
                <w:delText>fc</w:delText>
              </w:r>
            </w:del>
            <w:ins w:id="851" w:author="jonathan pritchard" w:date="2023-12-08T17:15:00Z">
              <w:r w:rsidR="00206A10">
                <w:rPr>
                  <w:rFonts w:cs="Arial"/>
                  <w:i/>
                  <w:iCs/>
                  <w:position w:val="-1"/>
                  <w:lang w:val="en-US"/>
                </w:rPr>
                <w:t>C</w:t>
              </w:r>
            </w:ins>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77777777" w:rsidR="00581F9A" w:rsidRDefault="00581F9A">
      <w:pPr>
        <w:widowControl/>
        <w:spacing w:line="240" w:lineRule="auto"/>
        <w:jc w:val="left"/>
      </w:pPr>
    </w:p>
    <w:p w14:paraId="255F32F6" w14:textId="6BC8E552" w:rsidR="008D0827" w:rsidRPr="003B7860" w:rsidRDefault="00581F9A">
      <w:pPr>
        <w:widowControl/>
        <w:spacing w:line="240" w:lineRule="auto"/>
        <w:jc w:val="left"/>
        <w:rPr>
          <w:b/>
          <w:i/>
          <w:iCs/>
        </w:rPr>
      </w:pPr>
      <w:r w:rsidRPr="003B7860">
        <w:rPr>
          <w:i/>
          <w:iCs/>
        </w:rPr>
        <w:t>[</w:t>
      </w:r>
      <w:r w:rsidRPr="003B7860">
        <w:rPr>
          <w:b/>
          <w:bCs/>
          <w:i/>
          <w:iCs/>
        </w:rPr>
        <w:t>More test scenarios for management of supporting resource are likely in this section]</w:t>
      </w:r>
      <w:r w:rsidR="008D0827" w:rsidRPr="003B7860">
        <w:rPr>
          <w:i/>
          <w:iCs/>
        </w:rPr>
        <w:br w:type="page"/>
      </w:r>
    </w:p>
    <w:p w14:paraId="071BE043" w14:textId="48BF97A4" w:rsidR="00C32DB8" w:rsidRPr="00C32DB8" w:rsidRDefault="003B7860" w:rsidP="00C32DB8">
      <w:pPr>
        <w:pStyle w:val="Heading2"/>
      </w:pPr>
      <w:bookmarkStart w:id="852" w:name="_Toc152748578"/>
      <w:r>
        <w:lastRenderedPageBreak/>
        <w:t xml:space="preserve">ECDIS </w:t>
      </w:r>
      <w:r w:rsidR="00C32DB8">
        <w:t>Update Status Report</w:t>
      </w:r>
      <w:bookmarkEnd w:id="852"/>
    </w:p>
    <w:p w14:paraId="01FB4134" w14:textId="5FA242AF" w:rsidR="004F582E" w:rsidRPr="00A94802" w:rsidRDefault="003417A2" w:rsidP="00C32DB8">
      <w:pPr>
        <w:pStyle w:val="Heading3"/>
      </w:pPr>
      <w:r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2451"/>
        <w:gridCol w:w="2359"/>
        <w:gridCol w:w="2357"/>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3F424C2B" w:rsidR="004F582E" w:rsidRPr="004065B1" w:rsidRDefault="009F1B20" w:rsidP="00CB4150">
            <w:r>
              <w:t>UpdateStatusReport</w:t>
            </w:r>
            <w:r w:rsidR="001A44D1">
              <w:t>ENC</w:t>
            </w:r>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543E1810" w:rsidR="004F582E" w:rsidRPr="004065B1" w:rsidRDefault="001A5E8E" w:rsidP="00CB4150">
            <w:r>
              <w:t>S-98 Annex C, Appendix C-3</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989CB01" w14:textId="32FFADA0" w:rsidR="004F582E" w:rsidRPr="00DC4578" w:rsidRDefault="00D51C33" w:rsidP="002164D3">
            <w:pPr>
              <w:jc w:val="left"/>
              <w:rPr>
                <w:i/>
              </w:rPr>
            </w:pPr>
            <w:r w:rsidRPr="00DC4578">
              <w:rPr>
                <w:i/>
              </w:rPr>
              <w:t xml:space="preserve">Confirm that the ECDIS is capable of executing the ENC Update status report as documented in </w:t>
            </w:r>
            <w:r w:rsidR="008538F7">
              <w:rPr>
                <w:i/>
              </w:rPr>
              <w:t xml:space="preserve">S-98 </w:t>
            </w:r>
            <w:r w:rsidR="008D0827">
              <w:rPr>
                <w:i/>
              </w:rPr>
              <w:t>Annex C, Appendix C-3</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r>
              <w:rPr>
                <w:b/>
                <w:bCs/>
                <w:i/>
              </w:rPr>
              <w:t>PowerUp</w:t>
            </w:r>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r>
        <w:lastRenderedPageBreak/>
        <w:t>ENP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4"/>
        <w:gridCol w:w="2440"/>
        <w:gridCol w:w="2365"/>
        <w:gridCol w:w="2357"/>
      </w:tblGrid>
      <w:tr w:rsidR="001A44D1" w14:paraId="3C281F01" w14:textId="77777777" w:rsidTr="00357E05">
        <w:trPr>
          <w:trHeight w:val="454"/>
          <w:tblHeader/>
        </w:trPr>
        <w:tc>
          <w:tcPr>
            <w:tcW w:w="2364" w:type="dxa"/>
            <w:shd w:val="clear" w:color="auto" w:fill="CCFFCC"/>
            <w:vAlign w:val="center"/>
          </w:tcPr>
          <w:p w14:paraId="3270CBF5" w14:textId="77777777" w:rsidR="001A44D1" w:rsidRPr="004065B1" w:rsidRDefault="001A44D1" w:rsidP="00280DEE">
            <w:r w:rsidRPr="000A066E">
              <w:rPr>
                <w:b/>
              </w:rPr>
              <w:t>Test Reference</w:t>
            </w:r>
          </w:p>
        </w:tc>
        <w:tc>
          <w:tcPr>
            <w:tcW w:w="2440" w:type="dxa"/>
            <w:shd w:val="clear" w:color="auto" w:fill="CCFFCC"/>
            <w:vAlign w:val="center"/>
          </w:tcPr>
          <w:p w14:paraId="2C4D39BE" w14:textId="77777777" w:rsidR="001A44D1" w:rsidRPr="004065B1" w:rsidRDefault="001A44D1" w:rsidP="00280DEE">
            <w:r>
              <w:t>UpdateStatusReportENP</w:t>
            </w:r>
          </w:p>
        </w:tc>
        <w:tc>
          <w:tcPr>
            <w:tcW w:w="2365" w:type="dxa"/>
            <w:shd w:val="clear" w:color="auto" w:fill="CCFFCC"/>
            <w:vAlign w:val="center"/>
          </w:tcPr>
          <w:p w14:paraId="29ACE94B" w14:textId="77777777" w:rsidR="001A44D1" w:rsidRPr="004065B1" w:rsidRDefault="001A44D1" w:rsidP="00280DEE">
            <w:r w:rsidRPr="000A066E">
              <w:rPr>
                <w:b/>
              </w:rPr>
              <w:t>IHO Reference</w:t>
            </w:r>
          </w:p>
        </w:tc>
        <w:tc>
          <w:tcPr>
            <w:tcW w:w="2357" w:type="dxa"/>
            <w:shd w:val="clear" w:color="auto" w:fill="CCFFCC"/>
            <w:vAlign w:val="center"/>
          </w:tcPr>
          <w:p w14:paraId="697EAFB8" w14:textId="42D9E02E" w:rsidR="001A44D1" w:rsidRPr="004065B1" w:rsidRDefault="001A5E8E" w:rsidP="00280DEE">
            <w:r>
              <w:t>S-98 Annex C, Appendix C-3</w:t>
            </w:r>
          </w:p>
        </w:tc>
      </w:tr>
      <w:tr w:rsidR="001A44D1" w14:paraId="568A6693" w14:textId="77777777" w:rsidTr="00357E05">
        <w:trPr>
          <w:tblHeader/>
        </w:trPr>
        <w:tc>
          <w:tcPr>
            <w:tcW w:w="9526" w:type="dxa"/>
            <w:gridSpan w:val="4"/>
            <w:shd w:val="clear" w:color="auto" w:fill="CCFFCC"/>
            <w:vAlign w:val="center"/>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5CDB1DCF" w14:textId="71600364" w:rsidR="001A44D1" w:rsidRPr="00B07F0D"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Pr>
                <w:i/>
              </w:rPr>
              <w:t>S-98</w:t>
            </w:r>
            <w:r w:rsidR="003B7860">
              <w:rPr>
                <w:i/>
              </w:rPr>
              <w:t xml:space="preserve"> Annex C, Appendix C-3</w:t>
            </w:r>
          </w:p>
        </w:tc>
      </w:tr>
      <w:tr w:rsidR="001A44D1" w14:paraId="0F37819F" w14:textId="77777777" w:rsidTr="00357E05">
        <w:trPr>
          <w:tblHeader/>
        </w:trPr>
        <w:tc>
          <w:tcPr>
            <w:tcW w:w="9526" w:type="dxa"/>
            <w:gridSpan w:val="4"/>
            <w:shd w:val="clear" w:color="auto" w:fill="CCFFCC"/>
            <w:vAlign w:val="center"/>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As for UpdateStatusReportENC</w:t>
            </w:r>
          </w:p>
          <w:p w14:paraId="111EF3DA" w14:textId="77777777" w:rsidR="001A44D1" w:rsidRPr="00EF287F" w:rsidRDefault="001A44D1" w:rsidP="00280DEE">
            <w:pPr>
              <w:jc w:val="left"/>
              <w:rPr>
                <w:i/>
              </w:rPr>
            </w:pPr>
          </w:p>
        </w:tc>
      </w:tr>
      <w:tr w:rsidR="001A44D1" w14:paraId="279DB461" w14:textId="77777777" w:rsidTr="00357E05">
        <w:trPr>
          <w:tblHeader/>
        </w:trPr>
        <w:tc>
          <w:tcPr>
            <w:tcW w:w="9526" w:type="dxa"/>
            <w:gridSpan w:val="4"/>
            <w:shd w:val="clear" w:color="auto" w:fill="CCFFCC"/>
            <w:vAlign w:val="center"/>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357E05">
        <w:trPr>
          <w:tblHeader/>
        </w:trPr>
        <w:tc>
          <w:tcPr>
            <w:tcW w:w="9526" w:type="dxa"/>
            <w:gridSpan w:val="4"/>
            <w:shd w:val="clear" w:color="auto" w:fill="CCFFCC"/>
            <w:vAlign w:val="center"/>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103B6716"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3B7860">
              <w:rPr>
                <w:i/>
              </w:rPr>
              <w:t>S-98 Annex C, Appendix C-3</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r>
        <w:lastRenderedPageBreak/>
        <w:t>Missing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0"/>
        <w:gridCol w:w="2662"/>
        <w:gridCol w:w="2292"/>
        <w:gridCol w:w="2282"/>
      </w:tblGrid>
      <w:tr w:rsidR="00A97069" w14:paraId="10EC6949" w14:textId="77777777" w:rsidTr="00357E05">
        <w:trPr>
          <w:trHeight w:val="454"/>
          <w:tblHeader/>
        </w:trPr>
        <w:tc>
          <w:tcPr>
            <w:tcW w:w="2381" w:type="dxa"/>
            <w:shd w:val="clear" w:color="auto" w:fill="CCFFCC"/>
            <w:vAlign w:val="center"/>
          </w:tcPr>
          <w:p w14:paraId="07F75FB9" w14:textId="77777777" w:rsidR="00A97069" w:rsidRPr="004065B1" w:rsidRDefault="00A97069" w:rsidP="00280DEE">
            <w:r w:rsidRPr="000A066E">
              <w:rPr>
                <w:b/>
              </w:rPr>
              <w:t>Test Reference</w:t>
            </w:r>
          </w:p>
        </w:tc>
        <w:tc>
          <w:tcPr>
            <w:tcW w:w="2381" w:type="dxa"/>
            <w:shd w:val="clear" w:color="auto" w:fill="CCFFCC"/>
            <w:vAlign w:val="center"/>
          </w:tcPr>
          <w:p w14:paraId="381FE68B" w14:textId="6C149874" w:rsidR="00A97069" w:rsidRPr="004065B1" w:rsidRDefault="00A97069" w:rsidP="00280DEE">
            <w:r>
              <w:t>MissingRevisionInformation</w:t>
            </w:r>
          </w:p>
        </w:tc>
        <w:tc>
          <w:tcPr>
            <w:tcW w:w="2382" w:type="dxa"/>
            <w:shd w:val="clear" w:color="auto" w:fill="CCFFCC"/>
            <w:vAlign w:val="center"/>
          </w:tcPr>
          <w:p w14:paraId="3ADC2E06" w14:textId="77777777" w:rsidR="00A97069" w:rsidRPr="004065B1" w:rsidRDefault="00A97069" w:rsidP="00280DEE">
            <w:r w:rsidRPr="000A066E">
              <w:rPr>
                <w:b/>
              </w:rPr>
              <w:t>IHO Reference</w:t>
            </w:r>
          </w:p>
        </w:tc>
        <w:tc>
          <w:tcPr>
            <w:tcW w:w="2382" w:type="dxa"/>
            <w:shd w:val="clear" w:color="auto" w:fill="CCFFCC"/>
            <w:vAlign w:val="center"/>
          </w:tcPr>
          <w:p w14:paraId="2BDE799E" w14:textId="56CAC225" w:rsidR="00A97069" w:rsidRPr="004065B1" w:rsidRDefault="001A5E8E" w:rsidP="00280DEE">
            <w:r>
              <w:t>S-98 Annex C, Appendix C-3</w:t>
            </w:r>
          </w:p>
        </w:tc>
      </w:tr>
      <w:tr w:rsidR="00A97069" w14:paraId="1E277B6F" w14:textId="77777777" w:rsidTr="00357E05">
        <w:trPr>
          <w:tblHeader/>
        </w:trPr>
        <w:tc>
          <w:tcPr>
            <w:tcW w:w="9526" w:type="dxa"/>
            <w:gridSpan w:val="4"/>
            <w:shd w:val="clear" w:color="auto" w:fill="CCFFCC"/>
            <w:vAlign w:val="center"/>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6D299445" w:rsidR="00A97069" w:rsidRDefault="00A97069" w:rsidP="00280DEE">
            <w:pPr>
              <w:rPr>
                <w:i/>
              </w:rPr>
            </w:pPr>
            <w:r w:rsidRPr="00B07F0D">
              <w:rPr>
                <w:i/>
              </w:rPr>
              <w:t>This test checks tha</w:t>
            </w:r>
          </w:p>
          <w:p w14:paraId="14EDA64D" w14:textId="77777777" w:rsidR="00A97069" w:rsidRPr="00B07F0D" w:rsidRDefault="00A97069" w:rsidP="00280DEE">
            <w:pPr>
              <w:rPr>
                <w:i/>
              </w:rPr>
            </w:pPr>
          </w:p>
        </w:tc>
      </w:tr>
      <w:tr w:rsidR="00A97069" w14:paraId="2296E46B" w14:textId="77777777" w:rsidTr="00357E05">
        <w:trPr>
          <w:tblHeader/>
        </w:trPr>
        <w:tc>
          <w:tcPr>
            <w:tcW w:w="9526" w:type="dxa"/>
            <w:gridSpan w:val="4"/>
            <w:shd w:val="clear" w:color="auto" w:fill="CCFFCC"/>
            <w:vAlign w:val="center"/>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r w:rsidR="00A97069" w:rsidRPr="008C03C1">
              <w:rPr>
                <w:b/>
                <w:bCs/>
                <w:i/>
              </w:rPr>
              <w:t>MissingRevisionInformation</w:t>
            </w:r>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357E05">
        <w:trPr>
          <w:tblHeader/>
        </w:trPr>
        <w:tc>
          <w:tcPr>
            <w:tcW w:w="9526" w:type="dxa"/>
            <w:gridSpan w:val="4"/>
            <w:shd w:val="clear" w:color="auto" w:fill="CCFFCC"/>
            <w:vAlign w:val="center"/>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357E05">
        <w:trPr>
          <w:tblHeader/>
        </w:trPr>
        <w:tc>
          <w:tcPr>
            <w:tcW w:w="9526" w:type="dxa"/>
            <w:gridSpan w:val="4"/>
            <w:shd w:val="clear" w:color="auto" w:fill="CCFFCC"/>
            <w:vAlign w:val="center"/>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62037248"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C-3</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r>
        <w:t>Multiple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73"/>
        <w:gridCol w:w="2299"/>
        <w:gridCol w:w="2257"/>
      </w:tblGrid>
      <w:tr w:rsidR="00A97069" w14:paraId="3925AC69" w14:textId="77777777" w:rsidTr="00357E05">
        <w:trPr>
          <w:trHeight w:val="454"/>
          <w:tblHeader/>
        </w:trPr>
        <w:tc>
          <w:tcPr>
            <w:tcW w:w="2297" w:type="dxa"/>
            <w:shd w:val="clear" w:color="auto" w:fill="CCFFCC"/>
            <w:vAlign w:val="center"/>
          </w:tcPr>
          <w:p w14:paraId="5285BAD0" w14:textId="77777777" w:rsidR="00A97069" w:rsidRPr="004065B1" w:rsidRDefault="00A97069" w:rsidP="00280DEE">
            <w:r w:rsidRPr="000A066E">
              <w:rPr>
                <w:b/>
              </w:rPr>
              <w:t>Test Reference</w:t>
            </w:r>
          </w:p>
        </w:tc>
        <w:tc>
          <w:tcPr>
            <w:tcW w:w="2673" w:type="dxa"/>
            <w:shd w:val="clear" w:color="auto" w:fill="CCFFCC"/>
            <w:vAlign w:val="center"/>
          </w:tcPr>
          <w:p w14:paraId="6F5C98E6" w14:textId="0E0BFD04" w:rsidR="00A97069" w:rsidRPr="004065B1" w:rsidRDefault="00A97069" w:rsidP="00280DEE">
            <w:r>
              <w:t>MultipleRevisionInformation</w:t>
            </w:r>
          </w:p>
        </w:tc>
        <w:tc>
          <w:tcPr>
            <w:tcW w:w="2299" w:type="dxa"/>
            <w:shd w:val="clear" w:color="auto" w:fill="CCFFCC"/>
            <w:vAlign w:val="center"/>
          </w:tcPr>
          <w:p w14:paraId="4E629981" w14:textId="77777777" w:rsidR="00A97069" w:rsidRPr="004065B1" w:rsidRDefault="00A97069" w:rsidP="00280DEE">
            <w:r w:rsidRPr="000A066E">
              <w:rPr>
                <w:b/>
              </w:rPr>
              <w:t>IHO Reference</w:t>
            </w:r>
          </w:p>
        </w:tc>
        <w:tc>
          <w:tcPr>
            <w:tcW w:w="2257" w:type="dxa"/>
            <w:shd w:val="clear" w:color="auto" w:fill="CCFFCC"/>
            <w:vAlign w:val="center"/>
          </w:tcPr>
          <w:p w14:paraId="37A7BDB5" w14:textId="46C6C12B" w:rsidR="00A97069" w:rsidRPr="004065B1" w:rsidRDefault="001A5E8E" w:rsidP="00280DEE">
            <w:r>
              <w:t>S-98 Annex C, Appendix C-3</w:t>
            </w:r>
          </w:p>
        </w:tc>
      </w:tr>
      <w:tr w:rsidR="00A97069" w14:paraId="32DB9DE5" w14:textId="77777777" w:rsidTr="00357E05">
        <w:trPr>
          <w:tblHeader/>
        </w:trPr>
        <w:tc>
          <w:tcPr>
            <w:tcW w:w="9526" w:type="dxa"/>
            <w:gridSpan w:val="4"/>
            <w:shd w:val="clear" w:color="auto" w:fill="CCFFCC"/>
            <w:vAlign w:val="center"/>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357E05">
        <w:trPr>
          <w:tblHeader/>
        </w:trPr>
        <w:tc>
          <w:tcPr>
            <w:tcW w:w="9526" w:type="dxa"/>
            <w:gridSpan w:val="4"/>
            <w:shd w:val="clear" w:color="auto" w:fill="CCFFCC"/>
            <w:vAlign w:val="center"/>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2ED92A0C" w14:textId="77777777" w:rsidR="00A97069" w:rsidRPr="00EF287F" w:rsidRDefault="00A97069" w:rsidP="00280DEE">
            <w:pPr>
              <w:jc w:val="left"/>
              <w:rPr>
                <w:i/>
              </w:rPr>
            </w:pPr>
          </w:p>
        </w:tc>
      </w:tr>
      <w:tr w:rsidR="00A97069" w14:paraId="42B4B5FD" w14:textId="77777777" w:rsidTr="00357E05">
        <w:trPr>
          <w:tblHeader/>
        </w:trPr>
        <w:tc>
          <w:tcPr>
            <w:tcW w:w="9526" w:type="dxa"/>
            <w:gridSpan w:val="4"/>
            <w:shd w:val="clear" w:color="auto" w:fill="CCFFCC"/>
            <w:vAlign w:val="center"/>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357E05">
        <w:trPr>
          <w:tblHeader/>
        </w:trPr>
        <w:tc>
          <w:tcPr>
            <w:tcW w:w="9526" w:type="dxa"/>
            <w:gridSpan w:val="4"/>
            <w:shd w:val="clear" w:color="auto" w:fill="CCFFCC"/>
            <w:vAlign w:val="center"/>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 w14:paraId="37FC133D" w14:textId="77777777" w:rsidR="001A44D1" w:rsidRDefault="001A44D1">
      <w:pPr>
        <w:widowControl/>
        <w:spacing w:line="240" w:lineRule="auto"/>
        <w:jc w:val="left"/>
      </w:pPr>
      <w:r>
        <w:br w:type="page"/>
      </w:r>
    </w:p>
    <w:p w14:paraId="63D735B9" w14:textId="77777777" w:rsidR="006C7785" w:rsidRPr="003953FA" w:rsidRDefault="006C7785" w:rsidP="006C7785">
      <w:pPr>
        <w:pStyle w:val="Heading1"/>
        <w:rPr>
          <w:b w:val="0"/>
        </w:rPr>
      </w:pPr>
      <w:bookmarkStart w:id="853" w:name="_Toc152748590"/>
      <w:bookmarkStart w:id="854" w:name="_Toc152748579"/>
      <w:r w:rsidRPr="006C7785">
        <w:lastRenderedPageBreak/>
        <w:t>Chart</w:t>
      </w:r>
      <w:r w:rsidRPr="003953FA">
        <w:t xml:space="preserve"> Display</w:t>
      </w:r>
      <w:bookmarkStart w:id="855" w:name="_Toc152748580"/>
      <w:bookmarkEnd w:id="854"/>
    </w:p>
    <w:p w14:paraId="5234E581" w14:textId="77777777" w:rsidR="006C7785" w:rsidRPr="003953FA" w:rsidRDefault="006C7785" w:rsidP="006C7785">
      <w:pPr>
        <w:pStyle w:val="Heading2"/>
      </w:pPr>
      <w:r w:rsidRPr="003953FA">
        <w:t>Display of ENC data</w:t>
      </w:r>
      <w:bookmarkEnd w:id="855"/>
    </w:p>
    <w:p w14:paraId="525563E6" w14:textId="77777777" w:rsidR="006C7785" w:rsidRPr="003953FA" w:rsidRDefault="006C7785" w:rsidP="006C7785">
      <w:pPr>
        <w:pStyle w:val="Heading3"/>
      </w:pPr>
      <w:r w:rsidRPr="003953FA">
        <w:t>Display Base category</w:t>
      </w:r>
    </w:p>
    <w:tbl>
      <w:tblPr>
        <w:tblW w:w="9351" w:type="dxa"/>
        <w:tblLook w:val="04A0" w:firstRow="1" w:lastRow="0" w:firstColumn="1" w:lastColumn="0" w:noHBand="0" w:noVBand="1"/>
      </w:tblPr>
      <w:tblGrid>
        <w:gridCol w:w="2381"/>
        <w:gridCol w:w="1725"/>
        <w:gridCol w:w="3038"/>
        <w:gridCol w:w="2207"/>
      </w:tblGrid>
      <w:tr w:rsidR="006C7785" w:rsidRPr="00340B0D" w14:paraId="5F646168" w14:textId="77777777" w:rsidTr="00380FCD">
        <w:trPr>
          <w:trHeight w:val="428"/>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30E646D2" w14:textId="77777777" w:rsidR="006C7785" w:rsidRPr="00591672" w:rsidRDefault="006C7785" w:rsidP="00380FCD">
            <w:pPr>
              <w:rPr>
                <w:rFonts w:cs="Arial"/>
                <w:b/>
              </w:rPr>
            </w:pPr>
            <w:r w:rsidRPr="00591672">
              <w:rPr>
                <w:rFonts w:cs="Arial"/>
                <w:b/>
              </w:rPr>
              <w:t>Test Reference</w:t>
            </w:r>
          </w:p>
        </w:tc>
        <w:tc>
          <w:tcPr>
            <w:tcW w:w="1725" w:type="dxa"/>
            <w:tcBorders>
              <w:top w:val="single" w:sz="4" w:space="0" w:color="auto"/>
              <w:left w:val="single" w:sz="4" w:space="0" w:color="auto"/>
              <w:bottom w:val="single" w:sz="4" w:space="0" w:color="auto"/>
              <w:right w:val="single" w:sz="4" w:space="0" w:color="auto"/>
            </w:tcBorders>
            <w:shd w:val="clear" w:color="auto" w:fill="CCFFCC"/>
          </w:tcPr>
          <w:p w14:paraId="0D37BF15" w14:textId="77777777" w:rsidR="006C7785" w:rsidRPr="00BE5E8A" w:rsidRDefault="006C7785" w:rsidP="00380FCD">
            <w:pPr>
              <w:rPr>
                <w:rFonts w:cs="Arial"/>
              </w:rPr>
            </w:pPr>
            <w:r w:rsidRPr="00BE5E8A">
              <w:rPr>
                <w:rFonts w:cs="Arial"/>
              </w:rPr>
              <w:t>DisplayBase</w:t>
            </w:r>
          </w:p>
        </w:tc>
        <w:tc>
          <w:tcPr>
            <w:tcW w:w="3038" w:type="dxa"/>
            <w:tcBorders>
              <w:top w:val="single" w:sz="4" w:space="0" w:color="auto"/>
              <w:left w:val="single" w:sz="4" w:space="0" w:color="auto"/>
              <w:bottom w:val="single" w:sz="4" w:space="0" w:color="auto"/>
              <w:right w:val="single" w:sz="4" w:space="0" w:color="auto"/>
            </w:tcBorders>
            <w:shd w:val="clear" w:color="auto" w:fill="CCFFCC"/>
          </w:tcPr>
          <w:p w14:paraId="2EAA4579" w14:textId="77777777" w:rsidR="006C7785" w:rsidRPr="00591672" w:rsidRDefault="006C7785" w:rsidP="00380FCD">
            <w:pPr>
              <w:rPr>
                <w:rFonts w:cs="Arial"/>
                <w:b/>
              </w:rPr>
            </w:pPr>
            <w:r w:rsidRPr="00591672">
              <w:rPr>
                <w:rFonts w:cs="Arial"/>
                <w:b/>
              </w:rPr>
              <w:t>IHO Reference</w:t>
            </w:r>
          </w:p>
        </w:tc>
        <w:tc>
          <w:tcPr>
            <w:tcW w:w="2207" w:type="dxa"/>
            <w:tcBorders>
              <w:top w:val="single" w:sz="4" w:space="0" w:color="auto"/>
              <w:left w:val="single" w:sz="4" w:space="0" w:color="auto"/>
              <w:bottom w:val="single" w:sz="4" w:space="0" w:color="auto"/>
              <w:right w:val="single" w:sz="4" w:space="0" w:color="auto"/>
            </w:tcBorders>
            <w:shd w:val="clear" w:color="auto" w:fill="CCFFCC"/>
          </w:tcPr>
          <w:p w14:paraId="5537F950" w14:textId="77777777" w:rsidR="006C7785" w:rsidRPr="00800E31" w:rsidRDefault="006C7785" w:rsidP="00380FCD">
            <w:pPr>
              <w:spacing w:line="240" w:lineRule="auto"/>
              <w:rPr>
                <w:rFonts w:ascii="Calibri" w:hAnsi="Calibri" w:cs="Calibri"/>
                <w:color w:val="000000"/>
              </w:rPr>
            </w:pPr>
            <w:r>
              <w:rPr>
                <w:rFonts w:ascii="Calibri" w:hAnsi="Calibri" w:cs="Calibri"/>
                <w:color w:val="000000"/>
              </w:rPr>
              <w:t>S-98 C-9.5.2</w:t>
            </w:r>
          </w:p>
        </w:tc>
      </w:tr>
    </w:tbl>
    <w:tbl>
      <w:tblPr>
        <w:tblStyle w:val="TableGrid"/>
        <w:tblW w:w="9341" w:type="dxa"/>
        <w:tblLayout w:type="fixed"/>
        <w:tblLook w:val="04A0" w:firstRow="1" w:lastRow="0" w:firstColumn="1" w:lastColumn="0" w:noHBand="0" w:noVBand="1"/>
      </w:tblPr>
      <w:tblGrid>
        <w:gridCol w:w="597"/>
        <w:gridCol w:w="1276"/>
        <w:gridCol w:w="792"/>
        <w:gridCol w:w="2140"/>
        <w:gridCol w:w="1499"/>
        <w:gridCol w:w="1097"/>
        <w:gridCol w:w="1231"/>
        <w:gridCol w:w="709"/>
      </w:tblGrid>
      <w:tr w:rsidR="006C7785" w:rsidRPr="00340B0D" w14:paraId="0CE766DE" w14:textId="77777777" w:rsidTr="00380FCD">
        <w:trPr>
          <w:trHeight w:val="50"/>
        </w:trPr>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8F9A97A" w14:textId="77777777" w:rsidR="006C7785" w:rsidRPr="00BE5E8A" w:rsidRDefault="006C7785" w:rsidP="00380FCD">
            <w:pPr>
              <w:rPr>
                <w:rFonts w:cs="Arial"/>
                <w:b/>
                <w:bCs/>
              </w:rPr>
            </w:pPr>
            <w:r w:rsidRPr="00BE5E8A">
              <w:rPr>
                <w:rFonts w:cs="Arial"/>
                <w:b/>
                <w:bCs/>
              </w:rPr>
              <w:t>Test Description</w:t>
            </w:r>
          </w:p>
        </w:tc>
      </w:tr>
      <w:tr w:rsidR="006C7785" w:rsidRPr="00340B0D" w14:paraId="3D9AE002"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auto"/>
          </w:tcPr>
          <w:p w14:paraId="2462194F" w14:textId="77777777" w:rsidR="006C7785" w:rsidRPr="003953FA" w:rsidRDefault="006C7785" w:rsidP="00380FCD">
            <w:pPr>
              <w:rPr>
                <w:rFonts w:cs="Arial"/>
              </w:rPr>
            </w:pPr>
            <w:r w:rsidRPr="003953FA">
              <w:rPr>
                <w:rFonts w:cs="Arial"/>
                <w:i/>
              </w:rPr>
              <w:t>The purpose of the test is to verify by observation that ECDIS correctly displays all S-101 ENC features included in the IMO Display Base category. The test is performed by loading to ECDIS a test S-101 dataset and checking display against graphical plots. The test ENC dataset 10100AA_DBASE.000 contains all ENC features belonging to Display Base according to the S-101 Portrayal Catalogue</w:t>
            </w:r>
          </w:p>
          <w:p w14:paraId="6271AA30" w14:textId="77777777" w:rsidR="006C7785" w:rsidRPr="00340B0D" w:rsidRDefault="006C7785" w:rsidP="00380FCD">
            <w:pPr>
              <w:rPr>
                <w:rFonts w:cs="Arial"/>
                <w:sz w:val="18"/>
                <w:szCs w:val="18"/>
              </w:rPr>
            </w:pPr>
          </w:p>
        </w:tc>
      </w:tr>
      <w:tr w:rsidR="006C7785" w:rsidRPr="00340B0D" w14:paraId="39A98D49"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08E21"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3D1E43C"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9E08C1"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1C2A8C9" w14:textId="77777777" w:rsidR="006C7785" w:rsidRPr="00340B0D" w:rsidRDefault="006C7785" w:rsidP="00380FCD">
            <w:pPr>
              <w:jc w:val="center"/>
              <w:rPr>
                <w:rFonts w:cs="Arial"/>
                <w:b/>
                <w:bCs/>
                <w:sz w:val="18"/>
                <w:szCs w:val="18"/>
              </w:rPr>
            </w:pPr>
          </w:p>
        </w:tc>
      </w:tr>
      <w:tr w:rsidR="006C7785" w:rsidRPr="00340B0D" w14:paraId="53677270" w14:textId="77777777" w:rsidTr="00380FCD">
        <w:tc>
          <w:tcPr>
            <w:tcW w:w="6304" w:type="dxa"/>
            <w:gridSpan w:val="5"/>
            <w:tcBorders>
              <w:top w:val="single" w:sz="4" w:space="0" w:color="auto"/>
              <w:left w:val="single" w:sz="12" w:space="0" w:color="auto"/>
              <w:bottom w:val="single" w:sz="4" w:space="0" w:color="auto"/>
              <w:right w:val="single" w:sz="12" w:space="0" w:color="auto"/>
            </w:tcBorders>
            <w:shd w:val="clear" w:color="auto" w:fill="auto"/>
          </w:tcPr>
          <w:p w14:paraId="662DBAFF" w14:textId="77777777" w:rsidR="006C7785" w:rsidRPr="00BE5E8A" w:rsidRDefault="006C7785" w:rsidP="00380FCD">
            <w:pPr>
              <w:rPr>
                <w:rFonts w:cs="Arial"/>
                <w:b/>
              </w:rPr>
            </w:pPr>
            <w:r w:rsidRPr="00BE5E8A">
              <w:rPr>
                <w:rFonts w:cs="Arial"/>
                <w:b/>
                <w:i/>
              </w:rPr>
              <w:t>10100AA_DBASE.000</w:t>
            </w:r>
          </w:p>
        </w:tc>
        <w:tc>
          <w:tcPr>
            <w:tcW w:w="3037" w:type="dxa"/>
            <w:gridSpan w:val="3"/>
            <w:tcBorders>
              <w:top w:val="single" w:sz="4" w:space="0" w:color="auto"/>
              <w:left w:val="single" w:sz="12" w:space="0" w:color="auto"/>
              <w:bottom w:val="single" w:sz="4" w:space="0" w:color="auto"/>
              <w:right w:val="single" w:sz="12" w:space="0" w:color="auto"/>
            </w:tcBorders>
            <w:shd w:val="clear" w:color="auto" w:fill="auto"/>
          </w:tcPr>
          <w:p w14:paraId="036BA361" w14:textId="77777777" w:rsidR="006C7785" w:rsidRPr="00340B0D" w:rsidRDefault="006C7785" w:rsidP="00380FCD">
            <w:pPr>
              <w:rPr>
                <w:rFonts w:cs="Arial"/>
                <w:sz w:val="18"/>
                <w:szCs w:val="18"/>
              </w:rPr>
            </w:pPr>
          </w:p>
        </w:tc>
      </w:tr>
      <w:tr w:rsidR="006C7785" w:rsidRPr="00340B0D" w14:paraId="055D22BB"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29E275A" w14:textId="77777777" w:rsidR="006C7785" w:rsidRPr="00340B0D" w:rsidRDefault="006C7785" w:rsidP="00380FCD">
            <w:pPr>
              <w:rPr>
                <w:rFonts w:cs="Arial"/>
                <w:sz w:val="18"/>
                <w:szCs w:val="18"/>
              </w:rPr>
            </w:pPr>
          </w:p>
        </w:tc>
        <w:tc>
          <w:tcPr>
            <w:tcW w:w="3037" w:type="dxa"/>
            <w:gridSpan w:val="3"/>
            <w:tcBorders>
              <w:top w:val="single" w:sz="4" w:space="0" w:color="auto"/>
              <w:left w:val="single" w:sz="12" w:space="0" w:color="auto"/>
              <w:bottom w:val="single" w:sz="12" w:space="0" w:color="auto"/>
              <w:right w:val="single" w:sz="12" w:space="0" w:color="auto"/>
            </w:tcBorders>
            <w:shd w:val="clear" w:color="auto" w:fill="auto"/>
          </w:tcPr>
          <w:p w14:paraId="48587A6A" w14:textId="77777777" w:rsidR="006C7785" w:rsidRPr="00340B0D" w:rsidRDefault="006C7785" w:rsidP="00380FCD">
            <w:pPr>
              <w:rPr>
                <w:rFonts w:cs="Arial"/>
                <w:sz w:val="18"/>
                <w:szCs w:val="18"/>
              </w:rPr>
            </w:pPr>
          </w:p>
        </w:tc>
      </w:tr>
      <w:tr w:rsidR="006C7785" w:rsidRPr="00340B0D" w14:paraId="24A4427E" w14:textId="77777777" w:rsidTr="00380FCD">
        <w:tc>
          <w:tcPr>
            <w:tcW w:w="630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10A1AD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BB4080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278CDE" w14:textId="77777777" w:rsidTr="00380FCD">
        <w:sdt>
          <w:sdtPr>
            <w:rPr>
              <w:rFonts w:cs="Arial"/>
              <w:sz w:val="18"/>
              <w:szCs w:val="18"/>
            </w:rPr>
            <w:alias w:val="Diplay Category"/>
            <w:tag w:val="Diplay Categor"/>
            <w:id w:val="-799763410"/>
            <w:placeholder>
              <w:docPart w:val="6E4F15393FE245EBA93584BD9ECB1D1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6304" w:type="dxa"/>
                <w:gridSpan w:val="5"/>
                <w:tcBorders>
                  <w:top w:val="single" w:sz="4" w:space="0" w:color="auto"/>
                  <w:left w:val="single" w:sz="12" w:space="0" w:color="auto"/>
                  <w:bottom w:val="single" w:sz="12" w:space="0" w:color="auto"/>
                  <w:right w:val="single" w:sz="12" w:space="0" w:color="auto"/>
                </w:tcBorders>
                <w:shd w:val="clear" w:color="auto" w:fill="auto"/>
              </w:tcPr>
              <w:p w14:paraId="4C97A8B9" w14:textId="77777777" w:rsidR="006C7785" w:rsidRPr="00340B0D" w:rsidRDefault="006C7785" w:rsidP="00380FCD">
                <w:pPr>
                  <w:rPr>
                    <w:rFonts w:cs="Arial"/>
                    <w:sz w:val="18"/>
                    <w:szCs w:val="18"/>
                  </w:rPr>
                </w:pPr>
                <w:r>
                  <w:rPr>
                    <w:rFonts w:cs="Arial"/>
                    <w:sz w:val="18"/>
                    <w:szCs w:val="18"/>
                  </w:rPr>
                  <w:t>Displaybase</w:t>
                </w:r>
              </w:p>
            </w:tc>
          </w:sdtContent>
        </w:sdt>
        <w:tc>
          <w:tcPr>
            <w:tcW w:w="2328" w:type="dxa"/>
            <w:gridSpan w:val="2"/>
            <w:tcBorders>
              <w:left w:val="single" w:sz="12" w:space="0" w:color="auto"/>
              <w:bottom w:val="single" w:sz="4" w:space="0" w:color="auto"/>
              <w:right w:val="single" w:sz="4" w:space="0" w:color="auto"/>
            </w:tcBorders>
            <w:shd w:val="clear" w:color="auto" w:fill="auto"/>
          </w:tcPr>
          <w:p w14:paraId="7130AFF3" w14:textId="77777777" w:rsidR="006C7785" w:rsidRPr="00340B0D" w:rsidRDefault="006C7785" w:rsidP="00380FCD">
            <w:pPr>
              <w:rPr>
                <w:rFonts w:cs="Arial"/>
                <w:sz w:val="18"/>
                <w:szCs w:val="18"/>
              </w:rPr>
            </w:pPr>
            <w:r w:rsidRPr="00340B0D">
              <w:rPr>
                <w:rFonts w:cs="Arial"/>
                <w:sz w:val="18"/>
                <w:szCs w:val="18"/>
              </w:rPr>
              <w:t>Accuracy</w:t>
            </w:r>
          </w:p>
        </w:tc>
        <w:tc>
          <w:tcPr>
            <w:tcW w:w="709" w:type="dxa"/>
            <w:tcBorders>
              <w:left w:val="single" w:sz="4" w:space="0" w:color="auto"/>
              <w:right w:val="single" w:sz="12" w:space="0" w:color="auto"/>
            </w:tcBorders>
            <w:shd w:val="clear" w:color="auto" w:fill="auto"/>
            <w:vAlign w:val="center"/>
          </w:tcPr>
          <w:p w14:paraId="73DAE8F2" w14:textId="77777777" w:rsidR="006C7785" w:rsidRPr="00340B0D" w:rsidRDefault="006C7785" w:rsidP="00380FCD">
            <w:pPr>
              <w:jc w:val="center"/>
              <w:rPr>
                <w:rFonts w:cs="Arial"/>
                <w:sz w:val="18"/>
                <w:szCs w:val="18"/>
              </w:rPr>
            </w:pPr>
          </w:p>
        </w:tc>
      </w:tr>
      <w:tr w:rsidR="006C7785" w:rsidRPr="00340B0D" w14:paraId="02527F16" w14:textId="77777777" w:rsidTr="00380FCD">
        <w:tc>
          <w:tcPr>
            <w:tcW w:w="6304"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853EB5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2328" w:type="dxa"/>
            <w:gridSpan w:val="2"/>
            <w:tcBorders>
              <w:left w:val="single" w:sz="12" w:space="0" w:color="auto"/>
              <w:right w:val="single" w:sz="4" w:space="0" w:color="auto"/>
            </w:tcBorders>
            <w:shd w:val="clear" w:color="auto" w:fill="auto"/>
          </w:tcPr>
          <w:p w14:paraId="4678B935" w14:textId="77777777" w:rsidR="006C7785" w:rsidRPr="00340B0D" w:rsidRDefault="006C7785" w:rsidP="00380FCD">
            <w:pPr>
              <w:rPr>
                <w:rFonts w:cs="Arial"/>
                <w:sz w:val="18"/>
                <w:szCs w:val="18"/>
              </w:rPr>
            </w:pPr>
            <w:r w:rsidRPr="00340B0D">
              <w:rPr>
                <w:rFonts w:cs="Arial"/>
                <w:sz w:val="18"/>
                <w:szCs w:val="18"/>
              </w:rPr>
              <w:t>Contour label</w:t>
            </w:r>
          </w:p>
        </w:tc>
        <w:tc>
          <w:tcPr>
            <w:tcW w:w="709" w:type="dxa"/>
            <w:tcBorders>
              <w:left w:val="single" w:sz="4" w:space="0" w:color="auto"/>
              <w:right w:val="single" w:sz="12" w:space="0" w:color="auto"/>
            </w:tcBorders>
            <w:shd w:val="clear" w:color="auto" w:fill="auto"/>
            <w:vAlign w:val="center"/>
          </w:tcPr>
          <w:p w14:paraId="2065F41B" w14:textId="77777777" w:rsidR="006C7785" w:rsidRPr="00340B0D" w:rsidRDefault="006C7785" w:rsidP="00380FCD">
            <w:pPr>
              <w:jc w:val="center"/>
              <w:rPr>
                <w:rFonts w:cs="Arial"/>
                <w:sz w:val="18"/>
                <w:szCs w:val="18"/>
              </w:rPr>
            </w:pPr>
          </w:p>
        </w:tc>
      </w:tr>
      <w:tr w:rsidR="006C7785" w:rsidRPr="00340B0D" w14:paraId="33CD6E5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1E22936" w14:textId="77777777" w:rsidR="006C7785" w:rsidRPr="00340B0D" w:rsidRDefault="006C7785" w:rsidP="00380FCD">
            <w:pPr>
              <w:rPr>
                <w:rFonts w:cs="Arial"/>
                <w:sz w:val="18"/>
                <w:szCs w:val="18"/>
              </w:rPr>
            </w:pPr>
            <w:r w:rsidRPr="00340B0D">
              <w:rPr>
                <w:rFonts w:cs="Arial"/>
                <w:sz w:val="18"/>
                <w:szCs w:val="18"/>
              </w:rPr>
              <w:t>Safety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4C53DBA1"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481D8641" w14:textId="77777777" w:rsidR="006C7785" w:rsidRPr="00340B0D" w:rsidRDefault="006C7785" w:rsidP="00380FCD">
            <w:pPr>
              <w:rPr>
                <w:rFonts w:cs="Arial"/>
                <w:sz w:val="18"/>
                <w:szCs w:val="18"/>
              </w:rPr>
            </w:pPr>
            <w:r w:rsidRPr="00340B0D">
              <w:rPr>
                <w:rFonts w:cs="Arial"/>
                <w:sz w:val="18"/>
                <w:szCs w:val="18"/>
              </w:rPr>
              <w:t>Highlight date dependent</w:t>
            </w:r>
          </w:p>
        </w:tc>
        <w:tc>
          <w:tcPr>
            <w:tcW w:w="709" w:type="dxa"/>
            <w:tcBorders>
              <w:right w:val="single" w:sz="12" w:space="0" w:color="auto"/>
            </w:tcBorders>
          </w:tcPr>
          <w:p w14:paraId="2FB4527E" w14:textId="77777777" w:rsidR="006C7785" w:rsidRPr="00340B0D" w:rsidRDefault="006C7785" w:rsidP="00380FCD">
            <w:pPr>
              <w:jc w:val="center"/>
              <w:rPr>
                <w:rFonts w:cs="Arial"/>
                <w:sz w:val="18"/>
                <w:szCs w:val="18"/>
              </w:rPr>
            </w:pPr>
          </w:p>
        </w:tc>
      </w:tr>
      <w:tr w:rsidR="006C7785" w:rsidRPr="00340B0D" w14:paraId="56C77F3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0DB1ED" w14:textId="77777777" w:rsidR="006C7785" w:rsidRPr="00340B0D" w:rsidRDefault="006C7785" w:rsidP="00380FCD">
            <w:pPr>
              <w:rPr>
                <w:rFonts w:cs="Arial"/>
                <w:sz w:val="18"/>
                <w:szCs w:val="18"/>
              </w:rPr>
            </w:pPr>
            <w:r w:rsidRPr="00340B0D">
              <w:rPr>
                <w:rFonts w:cs="Arial"/>
                <w:sz w:val="18"/>
                <w:szCs w:val="18"/>
              </w:rPr>
              <w:t>Safety Depth</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76FBA27" w14:textId="77777777" w:rsidR="006C7785" w:rsidRPr="00340B0D" w:rsidRDefault="006C7785" w:rsidP="00380FCD">
            <w:pPr>
              <w:rPr>
                <w:rFonts w:cs="Arial"/>
                <w:sz w:val="18"/>
                <w:szCs w:val="18"/>
              </w:rPr>
            </w:pPr>
            <w:r>
              <w:rPr>
                <w:rFonts w:cs="Arial"/>
                <w:sz w:val="18"/>
                <w:szCs w:val="18"/>
              </w:rPr>
              <w:t>10m</w:t>
            </w:r>
          </w:p>
        </w:tc>
        <w:tc>
          <w:tcPr>
            <w:tcW w:w="2328" w:type="dxa"/>
            <w:gridSpan w:val="2"/>
            <w:tcBorders>
              <w:left w:val="single" w:sz="12" w:space="0" w:color="auto"/>
            </w:tcBorders>
          </w:tcPr>
          <w:p w14:paraId="644510C1" w14:textId="77777777" w:rsidR="006C7785" w:rsidRPr="00340B0D" w:rsidRDefault="006C7785" w:rsidP="00380FCD">
            <w:pPr>
              <w:rPr>
                <w:rFonts w:cs="Arial"/>
                <w:sz w:val="18"/>
                <w:szCs w:val="18"/>
              </w:rPr>
            </w:pPr>
            <w:r w:rsidRPr="00340B0D">
              <w:rPr>
                <w:rFonts w:cs="Arial"/>
                <w:sz w:val="18"/>
                <w:szCs w:val="18"/>
              </w:rPr>
              <w:t>Highlight document</w:t>
            </w:r>
          </w:p>
        </w:tc>
        <w:tc>
          <w:tcPr>
            <w:tcW w:w="709" w:type="dxa"/>
            <w:tcBorders>
              <w:right w:val="single" w:sz="12" w:space="0" w:color="auto"/>
            </w:tcBorders>
          </w:tcPr>
          <w:p w14:paraId="48A0AADB" w14:textId="77777777" w:rsidR="006C7785" w:rsidRPr="00340B0D" w:rsidRDefault="006C7785" w:rsidP="00380FCD">
            <w:pPr>
              <w:jc w:val="center"/>
              <w:rPr>
                <w:rFonts w:cs="Arial"/>
                <w:sz w:val="18"/>
                <w:szCs w:val="18"/>
              </w:rPr>
            </w:pPr>
          </w:p>
        </w:tc>
      </w:tr>
      <w:tr w:rsidR="006C7785" w:rsidRPr="00340B0D" w14:paraId="38B9582B"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E68D4F3" w14:textId="77777777" w:rsidR="006C7785" w:rsidRPr="00340B0D" w:rsidRDefault="006C7785" w:rsidP="00380FCD">
            <w:pPr>
              <w:rPr>
                <w:rFonts w:cs="Arial"/>
                <w:sz w:val="18"/>
                <w:szCs w:val="18"/>
              </w:rPr>
            </w:pPr>
            <w:r w:rsidRPr="00340B0D">
              <w:rPr>
                <w:rFonts w:cs="Arial"/>
                <w:sz w:val="18"/>
                <w:szCs w:val="18"/>
              </w:rPr>
              <w:t>Deep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6BE31F0"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598E9ED9" w14:textId="77777777" w:rsidR="006C7785" w:rsidRPr="00340B0D" w:rsidRDefault="006C7785" w:rsidP="00380FCD">
            <w:pPr>
              <w:rPr>
                <w:rFonts w:cs="Arial"/>
                <w:b/>
                <w:bCs/>
                <w:sz w:val="18"/>
                <w:szCs w:val="18"/>
              </w:rPr>
            </w:pPr>
            <w:r w:rsidRPr="00340B0D">
              <w:rPr>
                <w:rFonts w:cs="Arial"/>
                <w:sz w:val="18"/>
                <w:szCs w:val="18"/>
              </w:rPr>
              <w:t>Highlight info</w:t>
            </w:r>
          </w:p>
        </w:tc>
        <w:tc>
          <w:tcPr>
            <w:tcW w:w="709" w:type="dxa"/>
            <w:tcBorders>
              <w:right w:val="single" w:sz="12" w:space="0" w:color="auto"/>
            </w:tcBorders>
          </w:tcPr>
          <w:p w14:paraId="4F70E2CB" w14:textId="77777777" w:rsidR="006C7785" w:rsidRPr="00340B0D" w:rsidRDefault="006C7785" w:rsidP="00380FCD">
            <w:pPr>
              <w:jc w:val="center"/>
              <w:rPr>
                <w:rFonts w:cs="Arial"/>
                <w:sz w:val="18"/>
                <w:szCs w:val="18"/>
              </w:rPr>
            </w:pPr>
          </w:p>
        </w:tc>
      </w:tr>
      <w:tr w:rsidR="006C7785" w:rsidRPr="00340B0D" w14:paraId="1193BB2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9783BF8" w14:textId="77777777" w:rsidR="006C7785" w:rsidRPr="00340B0D" w:rsidRDefault="006C7785" w:rsidP="00380FCD">
            <w:pPr>
              <w:rPr>
                <w:rFonts w:cs="Arial"/>
                <w:sz w:val="18"/>
                <w:szCs w:val="18"/>
              </w:rPr>
            </w:pPr>
            <w:r w:rsidRPr="00340B0D">
              <w:rPr>
                <w:rFonts w:cs="Arial"/>
                <w:sz w:val="18"/>
                <w:szCs w:val="18"/>
              </w:rPr>
              <w:t>Shallow Contour</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A1647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984575" w14:textId="77777777" w:rsidR="006C7785" w:rsidRPr="00340B0D" w:rsidRDefault="006C7785" w:rsidP="00380FCD">
            <w:pPr>
              <w:rPr>
                <w:rFonts w:cs="Arial"/>
                <w:sz w:val="18"/>
                <w:szCs w:val="18"/>
              </w:rPr>
            </w:pPr>
            <w:r w:rsidRPr="00340B0D">
              <w:rPr>
                <w:rFonts w:cs="Arial"/>
                <w:sz w:val="18"/>
                <w:szCs w:val="18"/>
              </w:rPr>
              <w:t>Shallow Pattern</w:t>
            </w:r>
          </w:p>
        </w:tc>
        <w:tc>
          <w:tcPr>
            <w:tcW w:w="709" w:type="dxa"/>
            <w:tcBorders>
              <w:right w:val="single" w:sz="12" w:space="0" w:color="auto"/>
            </w:tcBorders>
          </w:tcPr>
          <w:p w14:paraId="42AD68A1" w14:textId="77777777" w:rsidR="006C7785" w:rsidRPr="00340B0D" w:rsidRDefault="006C7785" w:rsidP="00380FCD">
            <w:pPr>
              <w:jc w:val="center"/>
              <w:rPr>
                <w:rFonts w:cs="Arial"/>
                <w:sz w:val="18"/>
                <w:szCs w:val="18"/>
              </w:rPr>
            </w:pPr>
          </w:p>
        </w:tc>
      </w:tr>
      <w:tr w:rsidR="006C7785" w:rsidRPr="00340B0D" w14:paraId="56E4BF96"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B7EEE9A" w14:textId="77777777" w:rsidR="006C7785" w:rsidRPr="00340B0D" w:rsidRDefault="006C7785" w:rsidP="00380FCD">
            <w:pPr>
              <w:rPr>
                <w:rFonts w:cs="Arial"/>
                <w:sz w:val="18"/>
                <w:szCs w:val="18"/>
              </w:rPr>
            </w:pPr>
            <w:r w:rsidRPr="00340B0D">
              <w:rPr>
                <w:rFonts w:cs="Arial"/>
                <w:sz w:val="18"/>
                <w:szCs w:val="18"/>
              </w:rPr>
              <w:t>Four Shades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7F946F52"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7C7F93D9" w14:textId="77777777" w:rsidR="006C7785" w:rsidRPr="00340B0D" w:rsidRDefault="006C7785" w:rsidP="00380FCD">
            <w:pPr>
              <w:rPr>
                <w:rFonts w:cs="Arial"/>
                <w:sz w:val="18"/>
                <w:szCs w:val="18"/>
              </w:rPr>
            </w:pPr>
            <w:r w:rsidRPr="00340B0D">
              <w:rPr>
                <w:rFonts w:cs="Arial"/>
                <w:sz w:val="18"/>
                <w:szCs w:val="18"/>
              </w:rPr>
              <w:t>Unknown</w:t>
            </w:r>
          </w:p>
        </w:tc>
        <w:tc>
          <w:tcPr>
            <w:tcW w:w="709" w:type="dxa"/>
            <w:tcBorders>
              <w:right w:val="single" w:sz="12" w:space="0" w:color="auto"/>
            </w:tcBorders>
          </w:tcPr>
          <w:p w14:paraId="4557DDCC" w14:textId="77777777" w:rsidR="006C7785" w:rsidRPr="00340B0D" w:rsidRDefault="006C7785" w:rsidP="00380FCD">
            <w:pPr>
              <w:jc w:val="center"/>
              <w:rPr>
                <w:rFonts w:cs="Arial"/>
                <w:sz w:val="18"/>
                <w:szCs w:val="18"/>
              </w:rPr>
            </w:pPr>
          </w:p>
        </w:tc>
      </w:tr>
      <w:tr w:rsidR="006C7785" w:rsidRPr="00340B0D" w14:paraId="1CDD0AB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2096CD96" w14:textId="77777777" w:rsidR="006C7785" w:rsidRPr="00340B0D" w:rsidRDefault="006C7785" w:rsidP="00380FCD">
            <w:pPr>
              <w:rPr>
                <w:rFonts w:cs="Arial"/>
                <w:sz w:val="18"/>
                <w:szCs w:val="18"/>
              </w:rPr>
            </w:pPr>
            <w:r w:rsidRPr="00340B0D">
              <w:rPr>
                <w:rFonts w:cs="Arial"/>
                <w:sz w:val="18"/>
                <w:szCs w:val="18"/>
              </w:rPr>
              <w:t>Radar Overlay</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5459C324"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12A01924" w14:textId="77777777" w:rsidR="006C7785" w:rsidRPr="00340B0D" w:rsidRDefault="006C7785" w:rsidP="00380FCD">
            <w:pPr>
              <w:rPr>
                <w:rFonts w:cs="Arial"/>
                <w:sz w:val="18"/>
                <w:szCs w:val="18"/>
              </w:rPr>
            </w:pPr>
            <w:r w:rsidRPr="00340B0D">
              <w:rPr>
                <w:rFonts w:cs="Arial"/>
                <w:sz w:val="18"/>
                <w:szCs w:val="18"/>
              </w:rPr>
              <w:t>Update Review</w:t>
            </w:r>
          </w:p>
        </w:tc>
        <w:tc>
          <w:tcPr>
            <w:tcW w:w="709" w:type="dxa"/>
            <w:tcBorders>
              <w:right w:val="single" w:sz="12" w:space="0" w:color="auto"/>
            </w:tcBorders>
          </w:tcPr>
          <w:p w14:paraId="22F1447C" w14:textId="77777777" w:rsidR="006C7785" w:rsidRPr="00340B0D" w:rsidRDefault="006C7785" w:rsidP="00380FCD">
            <w:pPr>
              <w:jc w:val="center"/>
              <w:rPr>
                <w:rFonts w:cs="Arial"/>
                <w:sz w:val="18"/>
                <w:szCs w:val="18"/>
              </w:rPr>
            </w:pPr>
          </w:p>
        </w:tc>
      </w:tr>
      <w:tr w:rsidR="006C7785" w:rsidRPr="00340B0D" w14:paraId="7BF78A60"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6EFB9E8" w14:textId="77777777" w:rsidR="006C7785" w:rsidRPr="00340B0D" w:rsidRDefault="006C7785" w:rsidP="00380FCD">
            <w:pPr>
              <w:rPr>
                <w:rFonts w:cs="Arial"/>
                <w:sz w:val="18"/>
                <w:szCs w:val="18"/>
              </w:rPr>
            </w:pPr>
            <w:r w:rsidRPr="00340B0D">
              <w:rPr>
                <w:rFonts w:cs="Arial"/>
                <w:sz w:val="18"/>
                <w:szCs w:val="18"/>
              </w:rPr>
              <w:t>Plain Boundaries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15BBED6C" w14:textId="77777777" w:rsidR="006C7785" w:rsidRPr="00340B0D" w:rsidRDefault="006C7785" w:rsidP="00380FCD">
            <w:pPr>
              <w:rPr>
                <w:rFonts w:cs="Arial"/>
                <w:sz w:val="18"/>
                <w:szCs w:val="18"/>
              </w:rPr>
            </w:pPr>
            <w:r>
              <w:rPr>
                <w:rFonts w:cs="Arial"/>
                <w:sz w:val="18"/>
                <w:szCs w:val="18"/>
              </w:rPr>
              <w:t>On</w:t>
            </w:r>
          </w:p>
        </w:tc>
        <w:tc>
          <w:tcPr>
            <w:tcW w:w="2328" w:type="dxa"/>
            <w:gridSpan w:val="2"/>
            <w:tcBorders>
              <w:left w:val="single" w:sz="12" w:space="0" w:color="auto"/>
            </w:tcBorders>
          </w:tcPr>
          <w:p w14:paraId="6590108A" w14:textId="77777777" w:rsidR="006C7785" w:rsidRPr="00340B0D" w:rsidRDefault="006C7785" w:rsidP="00380FCD">
            <w:pPr>
              <w:rPr>
                <w:rFonts w:cs="Arial"/>
                <w:sz w:val="18"/>
                <w:szCs w:val="18"/>
              </w:rPr>
            </w:pPr>
            <w:r w:rsidRPr="00340B0D">
              <w:rPr>
                <w:rFonts w:cs="Arial"/>
                <w:b/>
                <w:bCs/>
                <w:sz w:val="18"/>
                <w:szCs w:val="18"/>
              </w:rPr>
              <w:t>Text Groups</w:t>
            </w:r>
          </w:p>
        </w:tc>
        <w:tc>
          <w:tcPr>
            <w:tcW w:w="709" w:type="dxa"/>
            <w:tcBorders>
              <w:right w:val="single" w:sz="12" w:space="0" w:color="auto"/>
            </w:tcBorders>
            <w:vAlign w:val="center"/>
          </w:tcPr>
          <w:p w14:paraId="62D762D6" w14:textId="77777777" w:rsidR="006C7785" w:rsidRPr="00340B0D" w:rsidRDefault="006C7785" w:rsidP="00380FCD">
            <w:pPr>
              <w:jc w:val="center"/>
              <w:rPr>
                <w:rFonts w:cs="Arial"/>
                <w:sz w:val="18"/>
                <w:szCs w:val="18"/>
              </w:rPr>
            </w:pPr>
          </w:p>
        </w:tc>
      </w:tr>
      <w:tr w:rsidR="006C7785" w:rsidRPr="00340B0D" w14:paraId="280B665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62846E86" w14:textId="77777777" w:rsidR="006C7785" w:rsidRPr="00340B0D" w:rsidRDefault="006C7785" w:rsidP="00380FCD">
            <w:pPr>
              <w:rPr>
                <w:rFonts w:cs="Arial"/>
                <w:sz w:val="18"/>
                <w:szCs w:val="18"/>
              </w:rPr>
            </w:pPr>
            <w:r w:rsidRPr="00340B0D">
              <w:rPr>
                <w:rFonts w:cs="Arial"/>
                <w:sz w:val="18"/>
                <w:szCs w:val="18"/>
              </w:rPr>
              <w:t>Simplified Symbols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0D90E90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0B480C3B" w14:textId="77777777" w:rsidR="006C7785" w:rsidRPr="00340B0D" w:rsidRDefault="006C7785" w:rsidP="00380FCD">
            <w:pPr>
              <w:rPr>
                <w:rFonts w:cs="Arial"/>
                <w:sz w:val="18"/>
                <w:szCs w:val="18"/>
              </w:rPr>
            </w:pPr>
            <w:r w:rsidRPr="00340B0D">
              <w:rPr>
                <w:rFonts w:cs="Arial"/>
                <w:sz w:val="18"/>
                <w:szCs w:val="18"/>
              </w:rPr>
              <w:t>Chart Text</w:t>
            </w:r>
          </w:p>
        </w:tc>
        <w:tc>
          <w:tcPr>
            <w:tcW w:w="709" w:type="dxa"/>
            <w:tcBorders>
              <w:right w:val="single" w:sz="12" w:space="0" w:color="auto"/>
            </w:tcBorders>
            <w:vAlign w:val="center"/>
          </w:tcPr>
          <w:p w14:paraId="6609FBBD" w14:textId="77777777" w:rsidR="006C7785" w:rsidRPr="00340B0D" w:rsidRDefault="006C7785" w:rsidP="00380FCD">
            <w:pPr>
              <w:jc w:val="center"/>
              <w:rPr>
                <w:rFonts w:cs="Arial"/>
                <w:sz w:val="18"/>
                <w:szCs w:val="18"/>
              </w:rPr>
            </w:pPr>
          </w:p>
        </w:tc>
      </w:tr>
      <w:tr w:rsidR="006C7785" w:rsidRPr="00340B0D" w14:paraId="79FD8FEF"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5862DC6B" w14:textId="77777777" w:rsidR="006C7785" w:rsidRPr="00340B0D" w:rsidRDefault="006C7785" w:rsidP="00380FCD">
            <w:pPr>
              <w:rPr>
                <w:rFonts w:cs="Arial"/>
                <w:sz w:val="18"/>
                <w:szCs w:val="18"/>
              </w:rPr>
            </w:pPr>
            <w:r w:rsidRPr="00340B0D">
              <w:rPr>
                <w:rFonts w:cs="Arial"/>
                <w:sz w:val="18"/>
                <w:szCs w:val="18"/>
              </w:rPr>
              <w:t>Full Light Lines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3AEDE85"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69B72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09" w:type="dxa"/>
            <w:tcBorders>
              <w:right w:val="single" w:sz="12" w:space="0" w:color="auto"/>
            </w:tcBorders>
            <w:vAlign w:val="center"/>
          </w:tcPr>
          <w:p w14:paraId="54847EB4" w14:textId="77777777" w:rsidR="006C7785" w:rsidRPr="00340B0D" w:rsidRDefault="006C7785" w:rsidP="00380FCD">
            <w:pPr>
              <w:jc w:val="center"/>
              <w:rPr>
                <w:rFonts w:cs="Arial"/>
                <w:sz w:val="18"/>
                <w:szCs w:val="18"/>
              </w:rPr>
            </w:pPr>
          </w:p>
        </w:tc>
      </w:tr>
      <w:tr w:rsidR="006C7785" w:rsidRPr="00340B0D" w14:paraId="1FD45CA3"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0F87CE25" w14:textId="77777777" w:rsidR="006C7785" w:rsidRPr="00340B0D" w:rsidRDefault="006C7785" w:rsidP="00380FCD">
            <w:pPr>
              <w:rPr>
                <w:rFonts w:cs="Arial"/>
                <w:sz w:val="18"/>
                <w:szCs w:val="18"/>
              </w:rPr>
            </w:pPr>
            <w:r w:rsidRPr="00340B0D">
              <w:rPr>
                <w:rFonts w:cs="Arial"/>
                <w:sz w:val="18"/>
                <w:szCs w:val="18"/>
              </w:rPr>
              <w:t>Ignore scale minimum</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vAlign w:val="center"/>
          </w:tcPr>
          <w:p w14:paraId="67FC20E7"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4E87385A" w14:textId="77777777" w:rsidR="006C7785" w:rsidRPr="00340B0D" w:rsidRDefault="006C7785" w:rsidP="00380FCD">
            <w:pPr>
              <w:ind w:left="-1600" w:firstLine="1600"/>
              <w:rPr>
                <w:rFonts w:cs="Arial"/>
                <w:b/>
                <w:bCs/>
                <w:sz w:val="18"/>
                <w:szCs w:val="18"/>
              </w:rPr>
            </w:pPr>
            <w:r w:rsidRPr="00340B0D">
              <w:rPr>
                <w:rFonts w:cs="Arial"/>
                <w:b/>
                <w:bCs/>
                <w:sz w:val="18"/>
                <w:szCs w:val="18"/>
              </w:rPr>
              <w:t xml:space="preserve">    Other Text</w:t>
            </w:r>
          </w:p>
        </w:tc>
        <w:tc>
          <w:tcPr>
            <w:tcW w:w="709" w:type="dxa"/>
            <w:tcBorders>
              <w:right w:val="single" w:sz="12" w:space="0" w:color="auto"/>
            </w:tcBorders>
            <w:vAlign w:val="center"/>
          </w:tcPr>
          <w:p w14:paraId="3489A6E5" w14:textId="77777777" w:rsidR="006C7785" w:rsidRPr="00340B0D" w:rsidRDefault="006C7785" w:rsidP="00380FCD">
            <w:pPr>
              <w:jc w:val="center"/>
              <w:rPr>
                <w:rFonts w:cs="Arial"/>
                <w:sz w:val="18"/>
                <w:szCs w:val="18"/>
              </w:rPr>
            </w:pPr>
          </w:p>
        </w:tc>
      </w:tr>
      <w:tr w:rsidR="006C7785" w:rsidRPr="00340B0D" w14:paraId="79FCD3DE" w14:textId="77777777" w:rsidTr="00380FCD">
        <w:tc>
          <w:tcPr>
            <w:tcW w:w="1873" w:type="dxa"/>
            <w:gridSpan w:val="2"/>
            <w:tcBorders>
              <w:top w:val="single" w:sz="8" w:space="0" w:color="auto"/>
              <w:left w:val="single" w:sz="12" w:space="0" w:color="auto"/>
              <w:bottom w:val="single" w:sz="8" w:space="0" w:color="auto"/>
              <w:right w:val="single" w:sz="12" w:space="0" w:color="auto"/>
            </w:tcBorders>
            <w:shd w:val="clear" w:color="auto" w:fill="auto"/>
          </w:tcPr>
          <w:p w14:paraId="30F28A98" w14:textId="77777777" w:rsidR="006C7785" w:rsidRPr="00340B0D" w:rsidRDefault="006C7785" w:rsidP="00380FCD">
            <w:pPr>
              <w:rPr>
                <w:rFonts w:cs="Arial"/>
                <w:sz w:val="18"/>
                <w:szCs w:val="18"/>
              </w:rPr>
            </w:pPr>
            <w:r w:rsidRPr="00340B0D">
              <w:rPr>
                <w:rFonts w:cs="Arial"/>
                <w:sz w:val="18"/>
                <w:szCs w:val="18"/>
              </w:rPr>
              <w:t>Shallow Water Dangers</w:t>
            </w:r>
          </w:p>
        </w:tc>
        <w:tc>
          <w:tcPr>
            <w:tcW w:w="4431" w:type="dxa"/>
            <w:gridSpan w:val="3"/>
            <w:tcBorders>
              <w:top w:val="single" w:sz="8" w:space="0" w:color="auto"/>
              <w:left w:val="single" w:sz="12" w:space="0" w:color="auto"/>
              <w:bottom w:val="single" w:sz="8" w:space="0" w:color="auto"/>
              <w:right w:val="single" w:sz="12" w:space="0" w:color="auto"/>
            </w:tcBorders>
            <w:shd w:val="clear" w:color="auto" w:fill="auto"/>
          </w:tcPr>
          <w:p w14:paraId="63BBB798" w14:textId="77777777" w:rsidR="006C7785" w:rsidRPr="00340B0D" w:rsidRDefault="006C7785" w:rsidP="00380FCD">
            <w:pPr>
              <w:rPr>
                <w:rFonts w:cs="Arial"/>
                <w:sz w:val="18"/>
                <w:szCs w:val="18"/>
              </w:rPr>
            </w:pPr>
          </w:p>
        </w:tc>
        <w:tc>
          <w:tcPr>
            <w:tcW w:w="2328" w:type="dxa"/>
            <w:gridSpan w:val="2"/>
            <w:tcBorders>
              <w:left w:val="single" w:sz="12" w:space="0" w:color="auto"/>
            </w:tcBorders>
          </w:tcPr>
          <w:p w14:paraId="337F1BE9" w14:textId="77777777" w:rsidR="006C7785" w:rsidRPr="00340B0D" w:rsidRDefault="006C7785" w:rsidP="00380FCD">
            <w:pPr>
              <w:rPr>
                <w:rFonts w:cs="Arial"/>
                <w:sz w:val="18"/>
                <w:szCs w:val="18"/>
              </w:rPr>
            </w:pPr>
            <w:r w:rsidRPr="00340B0D">
              <w:rPr>
                <w:rFonts w:cs="Arial"/>
                <w:sz w:val="18"/>
                <w:szCs w:val="18"/>
              </w:rPr>
              <w:t xml:space="preserve">        Names</w:t>
            </w:r>
          </w:p>
        </w:tc>
        <w:tc>
          <w:tcPr>
            <w:tcW w:w="709" w:type="dxa"/>
            <w:tcBorders>
              <w:right w:val="single" w:sz="12" w:space="0" w:color="auto"/>
            </w:tcBorders>
            <w:vAlign w:val="center"/>
          </w:tcPr>
          <w:p w14:paraId="2E5E7D62" w14:textId="77777777" w:rsidR="006C7785" w:rsidRPr="00340B0D" w:rsidRDefault="006C7785" w:rsidP="00380FCD">
            <w:pPr>
              <w:jc w:val="center"/>
              <w:rPr>
                <w:rFonts w:cs="Arial"/>
                <w:sz w:val="18"/>
                <w:szCs w:val="18"/>
              </w:rPr>
            </w:pPr>
          </w:p>
        </w:tc>
      </w:tr>
      <w:tr w:rsidR="006C7785" w:rsidRPr="00340B0D" w14:paraId="683A290D" w14:textId="77777777" w:rsidTr="00380FCD">
        <w:tc>
          <w:tcPr>
            <w:tcW w:w="6304"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358DF7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2328" w:type="dxa"/>
            <w:gridSpan w:val="2"/>
            <w:tcBorders>
              <w:left w:val="single" w:sz="12" w:space="0" w:color="auto"/>
            </w:tcBorders>
          </w:tcPr>
          <w:p w14:paraId="338291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09" w:type="dxa"/>
            <w:tcBorders>
              <w:right w:val="single" w:sz="12" w:space="0" w:color="auto"/>
            </w:tcBorders>
          </w:tcPr>
          <w:p w14:paraId="330F2CE5" w14:textId="77777777" w:rsidR="006C7785" w:rsidRPr="00340B0D" w:rsidRDefault="006C7785" w:rsidP="00380FCD">
            <w:pPr>
              <w:jc w:val="center"/>
              <w:rPr>
                <w:rFonts w:cs="Arial"/>
                <w:sz w:val="18"/>
                <w:szCs w:val="18"/>
              </w:rPr>
            </w:pPr>
          </w:p>
        </w:tc>
      </w:tr>
      <w:tr w:rsidR="006C7785" w:rsidRPr="00340B0D" w14:paraId="75791B31" w14:textId="77777777" w:rsidTr="00380FCD">
        <w:sdt>
          <w:sdtPr>
            <w:rPr>
              <w:rFonts w:cs="Arial"/>
              <w:sz w:val="18"/>
              <w:szCs w:val="18"/>
            </w:rPr>
            <w:alias w:val="Palette"/>
            <w:tag w:val="Palette"/>
            <w:id w:val="442419050"/>
            <w:placeholder>
              <w:docPart w:val="C4DC24A32E50458D9507EE73A9FE5C13"/>
            </w:placeholder>
            <w:comboBox>
              <w:listItem w:displayText="Day" w:value="Day"/>
              <w:listItem w:displayText="Dusk" w:value="Dusk"/>
              <w:listItem w:displayText="Night" w:value="Night"/>
            </w:comboBox>
          </w:sdtPr>
          <w:sdtContent>
            <w:tc>
              <w:tcPr>
                <w:tcW w:w="6304" w:type="dxa"/>
                <w:gridSpan w:val="5"/>
                <w:tcBorders>
                  <w:left w:val="single" w:sz="12" w:space="0" w:color="auto"/>
                  <w:bottom w:val="single" w:sz="12" w:space="0" w:color="auto"/>
                  <w:right w:val="single" w:sz="12" w:space="0" w:color="auto"/>
                </w:tcBorders>
              </w:tcPr>
              <w:p w14:paraId="1A45CC17" w14:textId="77777777" w:rsidR="006C7785" w:rsidRPr="00340B0D" w:rsidRDefault="006C7785" w:rsidP="00380FCD">
                <w:pPr>
                  <w:rPr>
                    <w:rFonts w:cs="Arial"/>
                    <w:sz w:val="18"/>
                    <w:szCs w:val="18"/>
                  </w:rPr>
                </w:pPr>
                <w:r w:rsidRPr="00340B0D">
                  <w:rPr>
                    <w:rFonts w:cs="Arial"/>
                    <w:sz w:val="18"/>
                    <w:szCs w:val="18"/>
                  </w:rPr>
                  <w:t>Day</w:t>
                </w:r>
              </w:p>
            </w:tc>
          </w:sdtContent>
        </w:sdt>
        <w:tc>
          <w:tcPr>
            <w:tcW w:w="2328" w:type="dxa"/>
            <w:gridSpan w:val="2"/>
            <w:tcBorders>
              <w:left w:val="single" w:sz="12" w:space="0" w:color="auto"/>
            </w:tcBorders>
          </w:tcPr>
          <w:p w14:paraId="02B3453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09" w:type="dxa"/>
            <w:tcBorders>
              <w:right w:val="single" w:sz="12" w:space="0" w:color="auto"/>
            </w:tcBorders>
          </w:tcPr>
          <w:p w14:paraId="3272B43B" w14:textId="77777777" w:rsidR="006C7785" w:rsidRPr="00340B0D" w:rsidRDefault="006C7785" w:rsidP="00380FCD">
            <w:pPr>
              <w:jc w:val="center"/>
              <w:rPr>
                <w:rFonts w:cs="Arial"/>
                <w:sz w:val="18"/>
                <w:szCs w:val="18"/>
              </w:rPr>
            </w:pPr>
          </w:p>
        </w:tc>
      </w:tr>
      <w:tr w:rsidR="006C7785" w:rsidRPr="00340B0D" w14:paraId="1BA47B40" w14:textId="77777777" w:rsidTr="00380FCD">
        <w:tc>
          <w:tcPr>
            <w:tcW w:w="6304" w:type="dxa"/>
            <w:gridSpan w:val="5"/>
            <w:tcBorders>
              <w:top w:val="single" w:sz="12" w:space="0" w:color="auto"/>
              <w:left w:val="single" w:sz="12" w:space="0" w:color="auto"/>
              <w:right w:val="single" w:sz="12" w:space="0" w:color="auto"/>
            </w:tcBorders>
            <w:shd w:val="clear" w:color="auto" w:fill="FFFFFF" w:themeFill="background1"/>
            <w:vAlign w:val="center"/>
          </w:tcPr>
          <w:p w14:paraId="42151CE3" w14:textId="77777777" w:rsidR="006C7785" w:rsidRPr="00340B0D" w:rsidRDefault="006C7785" w:rsidP="00380FCD">
            <w:pPr>
              <w:jc w:val="center"/>
              <w:rPr>
                <w:rFonts w:cs="Arial"/>
                <w:b/>
                <w:bCs/>
                <w:sz w:val="18"/>
                <w:szCs w:val="18"/>
              </w:rPr>
            </w:pPr>
          </w:p>
        </w:tc>
        <w:tc>
          <w:tcPr>
            <w:tcW w:w="2328" w:type="dxa"/>
            <w:gridSpan w:val="2"/>
            <w:tcBorders>
              <w:left w:val="single" w:sz="12" w:space="0" w:color="auto"/>
            </w:tcBorders>
          </w:tcPr>
          <w:p w14:paraId="3F02147F" w14:textId="77777777" w:rsidR="006C7785" w:rsidRPr="00340B0D" w:rsidRDefault="006C7785" w:rsidP="00380FCD">
            <w:pPr>
              <w:rPr>
                <w:rFonts w:cs="Arial"/>
                <w:sz w:val="18"/>
                <w:szCs w:val="18"/>
              </w:rPr>
            </w:pPr>
          </w:p>
        </w:tc>
        <w:tc>
          <w:tcPr>
            <w:tcW w:w="709" w:type="dxa"/>
            <w:tcBorders>
              <w:right w:val="single" w:sz="12" w:space="0" w:color="auto"/>
            </w:tcBorders>
            <w:vAlign w:val="center"/>
          </w:tcPr>
          <w:p w14:paraId="4DD9126B" w14:textId="77777777" w:rsidR="006C7785" w:rsidRPr="00340B0D" w:rsidRDefault="006C7785" w:rsidP="00380FCD">
            <w:pPr>
              <w:jc w:val="center"/>
              <w:rPr>
                <w:rFonts w:cs="Arial"/>
                <w:sz w:val="18"/>
                <w:szCs w:val="18"/>
              </w:rPr>
            </w:pPr>
          </w:p>
        </w:tc>
      </w:tr>
      <w:tr w:rsidR="006C7785" w:rsidRPr="00340B0D" w14:paraId="60F17EDE" w14:textId="77777777" w:rsidTr="00380FCD">
        <w:tc>
          <w:tcPr>
            <w:tcW w:w="6304" w:type="dxa"/>
            <w:gridSpan w:val="5"/>
            <w:tcBorders>
              <w:left w:val="single" w:sz="12" w:space="0" w:color="auto"/>
              <w:bottom w:val="single" w:sz="12" w:space="0" w:color="auto"/>
              <w:right w:val="single" w:sz="12" w:space="0" w:color="auto"/>
            </w:tcBorders>
            <w:shd w:val="clear" w:color="auto" w:fill="FFFFFF" w:themeFill="background1"/>
          </w:tcPr>
          <w:p w14:paraId="1018FAB4" w14:textId="77777777" w:rsidR="006C7785" w:rsidRPr="00340B0D" w:rsidRDefault="006C7785" w:rsidP="00380FCD">
            <w:pPr>
              <w:rPr>
                <w:rFonts w:cs="Arial"/>
                <w:sz w:val="18"/>
                <w:szCs w:val="18"/>
              </w:rPr>
            </w:pPr>
          </w:p>
        </w:tc>
        <w:tc>
          <w:tcPr>
            <w:tcW w:w="2328" w:type="dxa"/>
            <w:gridSpan w:val="2"/>
            <w:tcBorders>
              <w:left w:val="single" w:sz="12" w:space="0" w:color="auto"/>
              <w:bottom w:val="single" w:sz="12" w:space="0" w:color="auto"/>
            </w:tcBorders>
          </w:tcPr>
          <w:p w14:paraId="29568490" w14:textId="77777777" w:rsidR="006C7785" w:rsidRPr="00340B0D" w:rsidRDefault="006C7785" w:rsidP="00380FCD">
            <w:pPr>
              <w:jc w:val="center"/>
              <w:rPr>
                <w:rFonts w:cs="Arial"/>
                <w:sz w:val="18"/>
                <w:szCs w:val="18"/>
              </w:rPr>
            </w:pPr>
          </w:p>
        </w:tc>
        <w:tc>
          <w:tcPr>
            <w:tcW w:w="709" w:type="dxa"/>
            <w:tcBorders>
              <w:bottom w:val="single" w:sz="12" w:space="0" w:color="auto"/>
              <w:right w:val="single" w:sz="12" w:space="0" w:color="auto"/>
            </w:tcBorders>
            <w:vAlign w:val="center"/>
          </w:tcPr>
          <w:p w14:paraId="7728527D" w14:textId="77777777" w:rsidR="006C7785" w:rsidRPr="00340B0D" w:rsidRDefault="006C7785" w:rsidP="00380FCD">
            <w:pPr>
              <w:jc w:val="center"/>
              <w:rPr>
                <w:rFonts w:cs="Arial"/>
                <w:sz w:val="18"/>
                <w:szCs w:val="18"/>
              </w:rPr>
            </w:pPr>
          </w:p>
        </w:tc>
      </w:tr>
      <w:tr w:rsidR="006C7785" w:rsidRPr="00340B0D" w14:paraId="2D20B74F" w14:textId="77777777" w:rsidTr="00380FCD">
        <w:tc>
          <w:tcPr>
            <w:tcW w:w="6304"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2B9CF56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3037" w:type="dxa"/>
            <w:gridSpan w:val="3"/>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8003D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A82748" w14:textId="77777777" w:rsidTr="00380FCD">
        <w:trPr>
          <w:trHeight w:val="287"/>
        </w:trPr>
        <w:tc>
          <w:tcPr>
            <w:tcW w:w="597" w:type="dxa"/>
            <w:tcBorders>
              <w:left w:val="single" w:sz="12" w:space="0" w:color="auto"/>
              <w:bottom w:val="single" w:sz="4" w:space="0" w:color="auto"/>
            </w:tcBorders>
          </w:tcPr>
          <w:p w14:paraId="5B2527DE" w14:textId="77777777" w:rsidR="006C7785" w:rsidRPr="00340B0D" w:rsidRDefault="006C7785" w:rsidP="00380FCD">
            <w:pPr>
              <w:rPr>
                <w:rFonts w:cs="Arial"/>
                <w:sz w:val="18"/>
                <w:szCs w:val="18"/>
              </w:rPr>
            </w:pPr>
            <w:r w:rsidRPr="00340B0D">
              <w:rPr>
                <w:rFonts w:cs="Arial"/>
                <w:sz w:val="18"/>
                <w:szCs w:val="18"/>
              </w:rPr>
              <w:t>Start Date</w:t>
            </w:r>
          </w:p>
        </w:tc>
        <w:tc>
          <w:tcPr>
            <w:tcW w:w="5707" w:type="dxa"/>
            <w:gridSpan w:val="4"/>
            <w:tcBorders>
              <w:bottom w:val="single" w:sz="4" w:space="0" w:color="auto"/>
              <w:right w:val="single" w:sz="12" w:space="0" w:color="auto"/>
            </w:tcBorders>
          </w:tcPr>
          <w:p w14:paraId="3B774524" w14:textId="77777777" w:rsidR="006C7785" w:rsidRPr="00340B0D" w:rsidRDefault="006C7785" w:rsidP="00380FCD">
            <w:pPr>
              <w:rPr>
                <w:rFonts w:cs="Arial"/>
                <w:sz w:val="18"/>
                <w:szCs w:val="18"/>
              </w:rPr>
            </w:pPr>
          </w:p>
        </w:tc>
        <w:tc>
          <w:tcPr>
            <w:tcW w:w="1097" w:type="dxa"/>
            <w:tcBorders>
              <w:left w:val="single" w:sz="12" w:space="0" w:color="auto"/>
              <w:bottom w:val="single" w:sz="4" w:space="0" w:color="auto"/>
              <w:right w:val="single" w:sz="4" w:space="0" w:color="auto"/>
            </w:tcBorders>
            <w:vAlign w:val="center"/>
          </w:tcPr>
          <w:p w14:paraId="69A45995" w14:textId="77777777" w:rsidR="006C7785" w:rsidRPr="00340B0D" w:rsidRDefault="006C7785" w:rsidP="00380FCD">
            <w:pPr>
              <w:rPr>
                <w:rFonts w:cs="Arial"/>
                <w:sz w:val="18"/>
                <w:szCs w:val="18"/>
              </w:rPr>
            </w:pPr>
            <w:r w:rsidRPr="00340B0D">
              <w:rPr>
                <w:rFonts w:cs="Arial"/>
                <w:sz w:val="18"/>
                <w:szCs w:val="18"/>
              </w:rPr>
              <w:t>Centre</w:t>
            </w:r>
          </w:p>
        </w:tc>
        <w:tc>
          <w:tcPr>
            <w:tcW w:w="1940" w:type="dxa"/>
            <w:gridSpan w:val="2"/>
            <w:tcBorders>
              <w:left w:val="single" w:sz="4" w:space="0" w:color="auto"/>
              <w:bottom w:val="single" w:sz="4" w:space="0" w:color="auto"/>
              <w:right w:val="single" w:sz="12" w:space="0" w:color="auto"/>
            </w:tcBorders>
            <w:vAlign w:val="center"/>
          </w:tcPr>
          <w:p w14:paraId="610D8B5C" w14:textId="77777777" w:rsidR="006C7785" w:rsidRPr="00340B0D" w:rsidRDefault="006C7785" w:rsidP="00380FCD">
            <w:pPr>
              <w:rPr>
                <w:rFonts w:cs="Arial"/>
                <w:sz w:val="18"/>
                <w:szCs w:val="18"/>
              </w:rPr>
            </w:pPr>
            <w:r w:rsidRPr="008B62D2">
              <w:rPr>
                <w:rFonts w:cs="Arial"/>
                <w:sz w:val="18"/>
                <w:szCs w:val="18"/>
              </w:rPr>
              <w:t>10°4'57.324"N, 9°55'6.672"E</w:t>
            </w:r>
          </w:p>
        </w:tc>
      </w:tr>
      <w:tr w:rsidR="006C7785" w:rsidRPr="00340B0D" w14:paraId="247A63C4" w14:textId="77777777" w:rsidTr="00380FCD">
        <w:tc>
          <w:tcPr>
            <w:tcW w:w="597" w:type="dxa"/>
            <w:tcBorders>
              <w:left w:val="single" w:sz="12" w:space="0" w:color="auto"/>
              <w:bottom w:val="single" w:sz="4" w:space="0" w:color="auto"/>
            </w:tcBorders>
          </w:tcPr>
          <w:p w14:paraId="50F7CD59" w14:textId="77777777" w:rsidR="006C7785" w:rsidRPr="00340B0D" w:rsidRDefault="006C7785" w:rsidP="00380FCD">
            <w:pPr>
              <w:rPr>
                <w:rFonts w:cs="Arial"/>
                <w:sz w:val="18"/>
                <w:szCs w:val="18"/>
              </w:rPr>
            </w:pPr>
            <w:r w:rsidRPr="00340B0D">
              <w:rPr>
                <w:rFonts w:cs="Arial"/>
                <w:sz w:val="18"/>
                <w:szCs w:val="18"/>
              </w:rPr>
              <w:t>End Date</w:t>
            </w:r>
          </w:p>
        </w:tc>
        <w:tc>
          <w:tcPr>
            <w:tcW w:w="5707" w:type="dxa"/>
            <w:gridSpan w:val="4"/>
            <w:tcBorders>
              <w:top w:val="single" w:sz="4" w:space="0" w:color="auto"/>
              <w:bottom w:val="single" w:sz="4" w:space="0" w:color="auto"/>
              <w:right w:val="single" w:sz="12" w:space="0" w:color="auto"/>
            </w:tcBorders>
          </w:tcPr>
          <w:p w14:paraId="4D8DA127" w14:textId="77777777" w:rsidR="006C7785" w:rsidRPr="00340B0D" w:rsidRDefault="006C7785" w:rsidP="00380FCD">
            <w:pPr>
              <w:rPr>
                <w:rFonts w:cs="Arial"/>
                <w:sz w:val="18"/>
                <w:szCs w:val="18"/>
              </w:rPr>
            </w:pPr>
          </w:p>
        </w:tc>
        <w:tc>
          <w:tcPr>
            <w:tcW w:w="1097" w:type="dxa"/>
            <w:tcBorders>
              <w:top w:val="single" w:sz="4" w:space="0" w:color="auto"/>
              <w:left w:val="single" w:sz="12" w:space="0" w:color="auto"/>
              <w:bottom w:val="single" w:sz="4" w:space="0" w:color="auto"/>
              <w:right w:val="single" w:sz="4" w:space="0" w:color="auto"/>
            </w:tcBorders>
            <w:shd w:val="clear" w:color="auto" w:fill="FFFFFF" w:themeFill="background1"/>
          </w:tcPr>
          <w:p w14:paraId="4D6C3C7E" w14:textId="77777777" w:rsidR="006C7785" w:rsidRPr="00340B0D" w:rsidRDefault="006C7785" w:rsidP="00380FCD">
            <w:pPr>
              <w:rPr>
                <w:rFonts w:cs="Arial"/>
                <w:sz w:val="18"/>
                <w:szCs w:val="18"/>
              </w:rPr>
            </w:pPr>
            <w:r w:rsidRPr="00340B0D">
              <w:rPr>
                <w:rFonts w:cs="Arial"/>
                <w:sz w:val="18"/>
                <w:szCs w:val="18"/>
              </w:rPr>
              <w:t>Scale</w:t>
            </w:r>
          </w:p>
        </w:tc>
        <w:tc>
          <w:tcPr>
            <w:tcW w:w="1940"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4C599A1F" w14:textId="77777777" w:rsidR="006C7785" w:rsidRPr="00340B0D" w:rsidRDefault="006C7785" w:rsidP="00380FCD">
            <w:pPr>
              <w:rPr>
                <w:rFonts w:cs="Arial"/>
                <w:sz w:val="18"/>
                <w:szCs w:val="18"/>
              </w:rPr>
            </w:pPr>
            <w:r>
              <w:rPr>
                <w:rFonts w:cs="Arial"/>
                <w:sz w:val="18"/>
                <w:szCs w:val="18"/>
              </w:rPr>
              <w:t>1:60,000</w:t>
            </w:r>
          </w:p>
        </w:tc>
      </w:tr>
      <w:tr w:rsidR="006C7785" w:rsidRPr="00340B0D" w14:paraId="30365B3F" w14:textId="77777777" w:rsidTr="00380FCD">
        <w:tc>
          <w:tcPr>
            <w:tcW w:w="6304"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06521B24" w14:textId="77777777" w:rsidR="006C7785" w:rsidRPr="00340B0D" w:rsidRDefault="006C7785" w:rsidP="00380FCD">
            <w:pPr>
              <w:jc w:val="center"/>
              <w:rPr>
                <w:rFonts w:cs="Arial"/>
                <w:b/>
                <w:bCs/>
                <w:sz w:val="18"/>
                <w:szCs w:val="18"/>
              </w:rPr>
            </w:pPr>
          </w:p>
        </w:tc>
        <w:tc>
          <w:tcPr>
            <w:tcW w:w="1097" w:type="dxa"/>
            <w:tcBorders>
              <w:top w:val="single" w:sz="4" w:space="0" w:color="auto"/>
              <w:left w:val="single" w:sz="12" w:space="0" w:color="auto"/>
              <w:bottom w:val="single" w:sz="12" w:space="0" w:color="auto"/>
              <w:right w:val="single" w:sz="4" w:space="0" w:color="auto"/>
            </w:tcBorders>
            <w:shd w:val="clear" w:color="auto" w:fill="auto"/>
          </w:tcPr>
          <w:p w14:paraId="16E7EB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40" w:type="dxa"/>
            <w:gridSpan w:val="2"/>
            <w:tcBorders>
              <w:top w:val="single" w:sz="4" w:space="0" w:color="auto"/>
              <w:left w:val="single" w:sz="4" w:space="0" w:color="auto"/>
              <w:bottom w:val="single" w:sz="12" w:space="0" w:color="auto"/>
              <w:right w:val="single" w:sz="12" w:space="0" w:color="auto"/>
            </w:tcBorders>
            <w:shd w:val="clear" w:color="auto" w:fill="auto"/>
            <w:vAlign w:val="center"/>
          </w:tcPr>
          <w:p w14:paraId="5A4BFD04" w14:textId="77777777" w:rsidR="006C7785" w:rsidRPr="00340B0D" w:rsidRDefault="006C7785" w:rsidP="00380FCD">
            <w:pPr>
              <w:rPr>
                <w:rFonts w:cs="Arial"/>
                <w:sz w:val="18"/>
                <w:szCs w:val="18"/>
              </w:rPr>
            </w:pPr>
          </w:p>
        </w:tc>
      </w:tr>
      <w:tr w:rsidR="006C7785" w:rsidRPr="00340B0D" w14:paraId="1DC1984B"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30573CBB" w14:textId="77777777" w:rsidR="006C7785" w:rsidRPr="00340B0D" w:rsidRDefault="006C7785" w:rsidP="00380FCD">
            <w:pPr>
              <w:rPr>
                <w:rFonts w:cs="Arial"/>
                <w:sz w:val="18"/>
                <w:szCs w:val="18"/>
              </w:rPr>
            </w:pPr>
          </w:p>
        </w:tc>
      </w:tr>
      <w:tr w:rsidR="006C7785" w:rsidRPr="00340B0D" w14:paraId="35EC0DC3"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6FC3E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2856FA3" w14:textId="77777777" w:rsidTr="00380FCD">
        <w:tc>
          <w:tcPr>
            <w:tcW w:w="480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D8D1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F3796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E8C2B5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418866B" w14:textId="77777777" w:rsidR="006C7785" w:rsidRPr="00340B0D" w:rsidRDefault="006C7785" w:rsidP="00380FCD">
            <w:pPr>
              <w:rPr>
                <w:rFonts w:cs="Arial"/>
                <w:sz w:val="18"/>
                <w:szCs w:val="18"/>
              </w:rPr>
            </w:pPr>
            <w:r w:rsidRPr="00340B0D">
              <w:rPr>
                <w:rFonts w:cs="Arial"/>
                <w:sz w:val="18"/>
                <w:szCs w:val="18"/>
              </w:rPr>
              <w:t>Drying lines</w:t>
            </w:r>
          </w:p>
        </w:tc>
        <w:tc>
          <w:tcPr>
            <w:tcW w:w="2140" w:type="dxa"/>
            <w:tcBorders>
              <w:top w:val="single" w:sz="4" w:space="0" w:color="auto"/>
              <w:left w:val="single" w:sz="4" w:space="0" w:color="auto"/>
              <w:bottom w:val="single" w:sz="4" w:space="0" w:color="auto"/>
              <w:right w:val="single" w:sz="12" w:space="0" w:color="auto"/>
            </w:tcBorders>
          </w:tcPr>
          <w:p w14:paraId="6BE9BE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1437884" w14:textId="77777777" w:rsidR="006C7785" w:rsidRPr="00340B0D" w:rsidRDefault="006C7785" w:rsidP="00380FCD">
            <w:pPr>
              <w:pStyle w:val="Default"/>
              <w:rPr>
                <w:sz w:val="18"/>
                <w:szCs w:val="18"/>
              </w:rPr>
            </w:pPr>
            <w:r w:rsidRPr="00340B0D">
              <w:rPr>
                <w:sz w:val="18"/>
                <w:szCs w:val="18"/>
              </w:rPr>
              <w:t>Spot soundings</w:t>
            </w:r>
          </w:p>
        </w:tc>
        <w:tc>
          <w:tcPr>
            <w:tcW w:w="709" w:type="dxa"/>
            <w:tcBorders>
              <w:top w:val="single" w:sz="4" w:space="0" w:color="auto"/>
              <w:bottom w:val="single" w:sz="4" w:space="0" w:color="auto"/>
              <w:right w:val="single" w:sz="12" w:space="0" w:color="auto"/>
            </w:tcBorders>
            <w:vAlign w:val="center"/>
          </w:tcPr>
          <w:p w14:paraId="147318D4" w14:textId="77777777" w:rsidR="006C7785" w:rsidRPr="00340B0D" w:rsidRDefault="006C7785" w:rsidP="00380FCD">
            <w:pPr>
              <w:rPr>
                <w:rFonts w:cs="Arial"/>
                <w:sz w:val="18"/>
                <w:szCs w:val="18"/>
              </w:rPr>
            </w:pPr>
          </w:p>
        </w:tc>
      </w:tr>
      <w:tr w:rsidR="006C7785" w:rsidRPr="00340B0D" w14:paraId="05B7849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266D7E0" w14:textId="77777777" w:rsidR="006C7785" w:rsidRPr="00340B0D" w:rsidRDefault="006C7785" w:rsidP="00380FCD">
            <w:pPr>
              <w:pStyle w:val="Default"/>
              <w:rPr>
                <w:sz w:val="18"/>
                <w:szCs w:val="18"/>
              </w:rPr>
            </w:pPr>
            <w:r w:rsidRPr="00340B0D">
              <w:rPr>
                <w:sz w:val="18"/>
                <w:szCs w:val="18"/>
              </w:rPr>
              <w:t>Buoys. Beacons, aids to navigation</w:t>
            </w:r>
          </w:p>
        </w:tc>
        <w:tc>
          <w:tcPr>
            <w:tcW w:w="2140" w:type="dxa"/>
            <w:tcBorders>
              <w:top w:val="single" w:sz="4" w:space="0" w:color="auto"/>
              <w:left w:val="single" w:sz="4" w:space="0" w:color="auto"/>
              <w:bottom w:val="single" w:sz="4" w:space="0" w:color="auto"/>
              <w:right w:val="single" w:sz="12" w:space="0" w:color="auto"/>
            </w:tcBorders>
          </w:tcPr>
          <w:p w14:paraId="3E74577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04D7E4B" w14:textId="77777777" w:rsidR="006C7785" w:rsidRPr="00340B0D" w:rsidRDefault="006C7785" w:rsidP="00380FCD">
            <w:pPr>
              <w:pStyle w:val="Default"/>
              <w:rPr>
                <w:sz w:val="18"/>
                <w:szCs w:val="18"/>
              </w:rPr>
            </w:pPr>
            <w:r w:rsidRPr="00340B0D">
              <w:rPr>
                <w:sz w:val="18"/>
                <w:szCs w:val="18"/>
              </w:rPr>
              <w:t>Submarine cables and pipelines</w:t>
            </w:r>
          </w:p>
        </w:tc>
        <w:tc>
          <w:tcPr>
            <w:tcW w:w="709" w:type="dxa"/>
            <w:tcBorders>
              <w:top w:val="single" w:sz="4" w:space="0" w:color="auto"/>
              <w:bottom w:val="single" w:sz="4" w:space="0" w:color="auto"/>
              <w:right w:val="single" w:sz="12" w:space="0" w:color="auto"/>
            </w:tcBorders>
            <w:vAlign w:val="center"/>
          </w:tcPr>
          <w:p w14:paraId="07F2B933" w14:textId="77777777" w:rsidR="006C7785" w:rsidRPr="00340B0D" w:rsidRDefault="006C7785" w:rsidP="00380FCD">
            <w:pPr>
              <w:ind w:hanging="408"/>
              <w:rPr>
                <w:rFonts w:cs="Arial"/>
                <w:sz w:val="18"/>
                <w:szCs w:val="18"/>
              </w:rPr>
            </w:pPr>
          </w:p>
        </w:tc>
      </w:tr>
      <w:tr w:rsidR="006C7785" w:rsidRPr="00340B0D" w14:paraId="4D0D5F4D"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C673F84" w14:textId="77777777" w:rsidR="006C7785" w:rsidRPr="00340B0D" w:rsidRDefault="006C7785" w:rsidP="00380FCD">
            <w:pPr>
              <w:pStyle w:val="Default"/>
              <w:rPr>
                <w:sz w:val="18"/>
                <w:szCs w:val="18"/>
              </w:rPr>
            </w:pPr>
            <w:r w:rsidRPr="00340B0D">
              <w:rPr>
                <w:sz w:val="18"/>
                <w:szCs w:val="18"/>
              </w:rPr>
              <w:t xml:space="preserve">Buoys, beacons, structures </w:t>
            </w:r>
          </w:p>
        </w:tc>
        <w:tc>
          <w:tcPr>
            <w:tcW w:w="2140" w:type="dxa"/>
            <w:tcBorders>
              <w:top w:val="single" w:sz="4" w:space="0" w:color="auto"/>
              <w:left w:val="single" w:sz="4" w:space="0" w:color="auto"/>
              <w:bottom w:val="single" w:sz="4" w:space="0" w:color="auto"/>
              <w:right w:val="single" w:sz="12" w:space="0" w:color="auto"/>
            </w:tcBorders>
          </w:tcPr>
          <w:p w14:paraId="4FFCABE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2B5BADFD" w14:textId="77777777" w:rsidR="006C7785" w:rsidRPr="00340B0D" w:rsidRDefault="006C7785" w:rsidP="00380FCD">
            <w:pPr>
              <w:pStyle w:val="Default"/>
              <w:rPr>
                <w:sz w:val="18"/>
                <w:szCs w:val="18"/>
              </w:rPr>
            </w:pPr>
            <w:r w:rsidRPr="00340B0D">
              <w:rPr>
                <w:sz w:val="18"/>
                <w:szCs w:val="18"/>
              </w:rPr>
              <w:t>All isolated dangers</w:t>
            </w:r>
          </w:p>
        </w:tc>
        <w:tc>
          <w:tcPr>
            <w:tcW w:w="709" w:type="dxa"/>
            <w:tcBorders>
              <w:top w:val="single" w:sz="4" w:space="0" w:color="auto"/>
              <w:bottom w:val="single" w:sz="4" w:space="0" w:color="auto"/>
              <w:right w:val="single" w:sz="12" w:space="0" w:color="auto"/>
            </w:tcBorders>
            <w:vAlign w:val="center"/>
          </w:tcPr>
          <w:p w14:paraId="772E7A0E" w14:textId="77777777" w:rsidR="006C7785" w:rsidRPr="00340B0D" w:rsidRDefault="006C7785" w:rsidP="00380FCD">
            <w:pPr>
              <w:rPr>
                <w:rFonts w:cs="Arial"/>
                <w:sz w:val="18"/>
                <w:szCs w:val="18"/>
              </w:rPr>
            </w:pPr>
          </w:p>
        </w:tc>
      </w:tr>
      <w:tr w:rsidR="006C7785" w:rsidRPr="00340B0D" w14:paraId="0A95A6DB"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0DDC53" w14:textId="77777777" w:rsidR="006C7785" w:rsidRPr="00340B0D" w:rsidRDefault="006C7785" w:rsidP="00380FCD">
            <w:pPr>
              <w:pStyle w:val="Default"/>
              <w:rPr>
                <w:sz w:val="18"/>
                <w:szCs w:val="18"/>
              </w:rPr>
            </w:pPr>
            <w:r w:rsidRPr="00340B0D">
              <w:rPr>
                <w:sz w:val="18"/>
                <w:szCs w:val="18"/>
              </w:rPr>
              <w:t>Lights</w:t>
            </w:r>
          </w:p>
        </w:tc>
        <w:tc>
          <w:tcPr>
            <w:tcW w:w="2140" w:type="dxa"/>
            <w:tcBorders>
              <w:top w:val="single" w:sz="4" w:space="0" w:color="auto"/>
              <w:left w:val="single" w:sz="4" w:space="0" w:color="auto"/>
              <w:bottom w:val="single" w:sz="4" w:space="0" w:color="auto"/>
              <w:right w:val="single" w:sz="12" w:space="0" w:color="auto"/>
            </w:tcBorders>
          </w:tcPr>
          <w:p w14:paraId="4FCA1D57"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17D46D7F" w14:textId="77777777" w:rsidR="006C7785" w:rsidRPr="00340B0D" w:rsidRDefault="006C7785" w:rsidP="00380FCD">
            <w:pPr>
              <w:pStyle w:val="Default"/>
              <w:rPr>
                <w:sz w:val="18"/>
                <w:szCs w:val="18"/>
              </w:rPr>
            </w:pPr>
            <w:r w:rsidRPr="00340B0D">
              <w:rPr>
                <w:sz w:val="18"/>
                <w:szCs w:val="18"/>
              </w:rPr>
              <w:t>Magnetic variation</w:t>
            </w:r>
          </w:p>
        </w:tc>
        <w:tc>
          <w:tcPr>
            <w:tcW w:w="709" w:type="dxa"/>
            <w:tcBorders>
              <w:top w:val="single" w:sz="4" w:space="0" w:color="auto"/>
              <w:bottom w:val="single" w:sz="4" w:space="0" w:color="auto"/>
              <w:right w:val="single" w:sz="12" w:space="0" w:color="auto"/>
            </w:tcBorders>
            <w:vAlign w:val="center"/>
          </w:tcPr>
          <w:p w14:paraId="4B796146" w14:textId="77777777" w:rsidR="006C7785" w:rsidRPr="00340B0D" w:rsidRDefault="006C7785" w:rsidP="00380FCD">
            <w:pPr>
              <w:rPr>
                <w:rFonts w:cs="Arial"/>
                <w:sz w:val="18"/>
                <w:szCs w:val="18"/>
              </w:rPr>
            </w:pPr>
          </w:p>
        </w:tc>
      </w:tr>
      <w:tr w:rsidR="006C7785" w:rsidRPr="00340B0D" w14:paraId="71AFB5AE"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2ECCAB" w14:textId="77777777" w:rsidR="006C7785" w:rsidRPr="00340B0D" w:rsidRDefault="006C7785" w:rsidP="00380FCD">
            <w:pPr>
              <w:pStyle w:val="Default"/>
              <w:rPr>
                <w:sz w:val="18"/>
                <w:szCs w:val="18"/>
              </w:rPr>
            </w:pPr>
            <w:r w:rsidRPr="00340B0D">
              <w:rPr>
                <w:sz w:val="18"/>
                <w:szCs w:val="18"/>
              </w:rPr>
              <w:t>Boundaries and limits</w:t>
            </w:r>
          </w:p>
        </w:tc>
        <w:tc>
          <w:tcPr>
            <w:tcW w:w="2140" w:type="dxa"/>
            <w:tcBorders>
              <w:top w:val="single" w:sz="4" w:space="0" w:color="auto"/>
              <w:left w:val="single" w:sz="4" w:space="0" w:color="auto"/>
              <w:bottom w:val="single" w:sz="4" w:space="0" w:color="auto"/>
              <w:right w:val="single" w:sz="12" w:space="0" w:color="auto"/>
            </w:tcBorders>
          </w:tcPr>
          <w:p w14:paraId="606E7CEF"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09BBBB3D" w14:textId="77777777" w:rsidR="006C7785" w:rsidRPr="00340B0D" w:rsidRDefault="006C7785" w:rsidP="00380FCD">
            <w:pPr>
              <w:pStyle w:val="Default"/>
              <w:rPr>
                <w:sz w:val="18"/>
                <w:szCs w:val="18"/>
              </w:rPr>
            </w:pPr>
            <w:r w:rsidRPr="00340B0D">
              <w:rPr>
                <w:sz w:val="18"/>
                <w:szCs w:val="18"/>
              </w:rPr>
              <w:t>Depth contours</w:t>
            </w:r>
          </w:p>
        </w:tc>
        <w:tc>
          <w:tcPr>
            <w:tcW w:w="709" w:type="dxa"/>
            <w:tcBorders>
              <w:top w:val="single" w:sz="4" w:space="0" w:color="auto"/>
              <w:bottom w:val="single" w:sz="4" w:space="0" w:color="auto"/>
              <w:right w:val="single" w:sz="12" w:space="0" w:color="auto"/>
            </w:tcBorders>
            <w:vAlign w:val="center"/>
          </w:tcPr>
          <w:p w14:paraId="020AC18B" w14:textId="77777777" w:rsidR="006C7785" w:rsidRPr="00340B0D" w:rsidRDefault="006C7785" w:rsidP="00380FCD">
            <w:pPr>
              <w:rPr>
                <w:rFonts w:cs="Arial"/>
                <w:sz w:val="18"/>
                <w:szCs w:val="18"/>
              </w:rPr>
            </w:pPr>
          </w:p>
        </w:tc>
      </w:tr>
      <w:tr w:rsidR="006C7785" w:rsidRPr="00340B0D" w14:paraId="683B6BCC"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7CD9B94A" w14:textId="77777777" w:rsidR="006C7785" w:rsidRPr="00340B0D" w:rsidRDefault="006C7785" w:rsidP="00380FCD">
            <w:pPr>
              <w:pStyle w:val="Default"/>
              <w:rPr>
                <w:sz w:val="18"/>
                <w:szCs w:val="18"/>
              </w:rPr>
            </w:pPr>
            <w:r w:rsidRPr="00340B0D">
              <w:rPr>
                <w:sz w:val="18"/>
                <w:szCs w:val="18"/>
              </w:rPr>
              <w:t>Prohibited and restricted areas</w:t>
            </w:r>
          </w:p>
        </w:tc>
        <w:tc>
          <w:tcPr>
            <w:tcW w:w="2140" w:type="dxa"/>
            <w:tcBorders>
              <w:top w:val="single" w:sz="4" w:space="0" w:color="auto"/>
              <w:left w:val="single" w:sz="4" w:space="0" w:color="auto"/>
              <w:bottom w:val="single" w:sz="4" w:space="0" w:color="auto"/>
              <w:right w:val="single" w:sz="12" w:space="0" w:color="auto"/>
            </w:tcBorders>
          </w:tcPr>
          <w:p w14:paraId="47A63E0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A5520D" w14:textId="77777777" w:rsidR="006C7785" w:rsidRPr="00340B0D" w:rsidRDefault="006C7785" w:rsidP="00380FCD">
            <w:pPr>
              <w:pStyle w:val="Default"/>
              <w:rPr>
                <w:sz w:val="18"/>
                <w:szCs w:val="18"/>
              </w:rPr>
            </w:pPr>
            <w:r w:rsidRPr="00340B0D">
              <w:rPr>
                <w:sz w:val="18"/>
                <w:szCs w:val="18"/>
              </w:rPr>
              <w:t>Seabed</w:t>
            </w:r>
          </w:p>
        </w:tc>
        <w:tc>
          <w:tcPr>
            <w:tcW w:w="709" w:type="dxa"/>
            <w:tcBorders>
              <w:top w:val="single" w:sz="4" w:space="0" w:color="auto"/>
              <w:bottom w:val="single" w:sz="4" w:space="0" w:color="auto"/>
              <w:right w:val="single" w:sz="12" w:space="0" w:color="auto"/>
            </w:tcBorders>
            <w:vAlign w:val="center"/>
          </w:tcPr>
          <w:p w14:paraId="1449A494" w14:textId="77777777" w:rsidR="006C7785" w:rsidRPr="00340B0D" w:rsidRDefault="006C7785" w:rsidP="00380FCD">
            <w:pPr>
              <w:rPr>
                <w:rFonts w:cs="Arial"/>
                <w:sz w:val="18"/>
                <w:szCs w:val="18"/>
              </w:rPr>
            </w:pPr>
          </w:p>
        </w:tc>
      </w:tr>
      <w:tr w:rsidR="006C7785" w:rsidRPr="00340B0D" w14:paraId="5255D8EF"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AA36D7D" w14:textId="77777777" w:rsidR="006C7785" w:rsidRPr="00340B0D" w:rsidRDefault="006C7785" w:rsidP="00380FCD">
            <w:pPr>
              <w:pStyle w:val="Default"/>
              <w:rPr>
                <w:sz w:val="18"/>
                <w:szCs w:val="18"/>
              </w:rPr>
            </w:pPr>
            <w:r w:rsidRPr="00340B0D">
              <w:rPr>
                <w:sz w:val="18"/>
                <w:szCs w:val="18"/>
              </w:rPr>
              <w:t>Chart scale boundaries</w:t>
            </w:r>
          </w:p>
        </w:tc>
        <w:tc>
          <w:tcPr>
            <w:tcW w:w="2140" w:type="dxa"/>
            <w:tcBorders>
              <w:top w:val="single" w:sz="4" w:space="0" w:color="auto"/>
              <w:left w:val="single" w:sz="4" w:space="0" w:color="auto"/>
              <w:bottom w:val="single" w:sz="4" w:space="0" w:color="auto"/>
              <w:right w:val="single" w:sz="12" w:space="0" w:color="auto"/>
            </w:tcBorders>
          </w:tcPr>
          <w:p w14:paraId="7AAC425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D797C43" w14:textId="77777777" w:rsidR="006C7785" w:rsidRPr="00340B0D" w:rsidRDefault="006C7785" w:rsidP="00380FCD">
            <w:pPr>
              <w:pStyle w:val="Default"/>
              <w:rPr>
                <w:sz w:val="18"/>
                <w:szCs w:val="18"/>
              </w:rPr>
            </w:pPr>
            <w:r w:rsidRPr="00340B0D">
              <w:rPr>
                <w:sz w:val="18"/>
                <w:szCs w:val="18"/>
              </w:rPr>
              <w:t>Tidal</w:t>
            </w:r>
          </w:p>
        </w:tc>
        <w:tc>
          <w:tcPr>
            <w:tcW w:w="709" w:type="dxa"/>
            <w:tcBorders>
              <w:top w:val="single" w:sz="4" w:space="0" w:color="auto"/>
              <w:bottom w:val="single" w:sz="4" w:space="0" w:color="auto"/>
              <w:right w:val="single" w:sz="12" w:space="0" w:color="auto"/>
            </w:tcBorders>
            <w:vAlign w:val="center"/>
          </w:tcPr>
          <w:p w14:paraId="78A0F7F8" w14:textId="77777777" w:rsidR="006C7785" w:rsidRPr="00340B0D" w:rsidRDefault="006C7785" w:rsidP="00380FCD">
            <w:pPr>
              <w:rPr>
                <w:rFonts w:cs="Arial"/>
                <w:sz w:val="18"/>
                <w:szCs w:val="18"/>
              </w:rPr>
            </w:pPr>
          </w:p>
        </w:tc>
      </w:tr>
      <w:tr w:rsidR="006C7785" w:rsidRPr="00340B0D" w14:paraId="34459B8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42701BC5" w14:textId="77777777" w:rsidR="006C7785" w:rsidRPr="00340B0D" w:rsidRDefault="006C7785" w:rsidP="00380FCD">
            <w:pPr>
              <w:pStyle w:val="Default"/>
              <w:rPr>
                <w:sz w:val="18"/>
                <w:szCs w:val="18"/>
              </w:rPr>
            </w:pPr>
            <w:r w:rsidRPr="00340B0D">
              <w:rPr>
                <w:sz w:val="18"/>
                <w:szCs w:val="18"/>
              </w:rPr>
              <w:t>Cautionary notes</w:t>
            </w:r>
          </w:p>
        </w:tc>
        <w:tc>
          <w:tcPr>
            <w:tcW w:w="2140" w:type="dxa"/>
            <w:tcBorders>
              <w:top w:val="single" w:sz="4" w:space="0" w:color="auto"/>
              <w:left w:val="single" w:sz="4" w:space="0" w:color="auto"/>
              <w:bottom w:val="single" w:sz="4" w:space="0" w:color="auto"/>
              <w:right w:val="single" w:sz="12" w:space="0" w:color="auto"/>
            </w:tcBorders>
          </w:tcPr>
          <w:p w14:paraId="61E63153"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56FF3869" w14:textId="77777777" w:rsidR="006C7785" w:rsidRPr="00340B0D" w:rsidRDefault="006C7785" w:rsidP="00380FCD">
            <w:pPr>
              <w:pStyle w:val="Default"/>
              <w:rPr>
                <w:sz w:val="18"/>
                <w:szCs w:val="18"/>
              </w:rPr>
            </w:pPr>
            <w:r w:rsidRPr="00340B0D">
              <w:rPr>
                <w:sz w:val="18"/>
                <w:szCs w:val="18"/>
              </w:rPr>
              <w:t>Miscellaneous (Other)</w:t>
            </w:r>
          </w:p>
        </w:tc>
        <w:tc>
          <w:tcPr>
            <w:tcW w:w="709" w:type="dxa"/>
            <w:tcBorders>
              <w:top w:val="single" w:sz="4" w:space="0" w:color="auto"/>
              <w:bottom w:val="single" w:sz="4" w:space="0" w:color="auto"/>
              <w:right w:val="single" w:sz="12" w:space="0" w:color="auto"/>
            </w:tcBorders>
            <w:vAlign w:val="center"/>
          </w:tcPr>
          <w:p w14:paraId="1823E645" w14:textId="77777777" w:rsidR="006C7785" w:rsidRPr="00340B0D" w:rsidRDefault="006C7785" w:rsidP="00380FCD">
            <w:pPr>
              <w:rPr>
                <w:rFonts w:cs="Arial"/>
                <w:sz w:val="18"/>
                <w:szCs w:val="18"/>
              </w:rPr>
            </w:pPr>
          </w:p>
        </w:tc>
      </w:tr>
      <w:tr w:rsidR="006C7785" w:rsidRPr="00340B0D" w14:paraId="158B1FD7"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D6CD8FE" w14:textId="77777777" w:rsidR="006C7785" w:rsidRPr="00340B0D" w:rsidRDefault="006C7785" w:rsidP="00380FCD">
            <w:pPr>
              <w:pStyle w:val="Default"/>
              <w:rPr>
                <w:sz w:val="18"/>
                <w:szCs w:val="18"/>
              </w:rPr>
            </w:pPr>
            <w:r w:rsidRPr="00340B0D">
              <w:rPr>
                <w:sz w:val="18"/>
                <w:szCs w:val="18"/>
              </w:rPr>
              <w:lastRenderedPageBreak/>
              <w:t>Ships’ routeing systems and ferry routes</w:t>
            </w:r>
          </w:p>
        </w:tc>
        <w:tc>
          <w:tcPr>
            <w:tcW w:w="2140" w:type="dxa"/>
            <w:tcBorders>
              <w:top w:val="single" w:sz="4" w:space="0" w:color="auto"/>
              <w:left w:val="single" w:sz="4" w:space="0" w:color="auto"/>
              <w:bottom w:val="single" w:sz="4" w:space="0" w:color="auto"/>
              <w:right w:val="single" w:sz="12" w:space="0" w:color="auto"/>
            </w:tcBorders>
          </w:tcPr>
          <w:p w14:paraId="03CD7CA4"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D33567F"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58A4BCF" w14:textId="77777777" w:rsidR="006C7785" w:rsidRPr="00340B0D" w:rsidRDefault="006C7785" w:rsidP="00380FCD">
            <w:pPr>
              <w:rPr>
                <w:rFonts w:cs="Arial"/>
                <w:sz w:val="18"/>
                <w:szCs w:val="18"/>
              </w:rPr>
            </w:pPr>
          </w:p>
        </w:tc>
      </w:tr>
      <w:tr w:rsidR="006C7785" w:rsidRPr="00340B0D" w14:paraId="37986218"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155134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2140" w:type="dxa"/>
            <w:tcBorders>
              <w:top w:val="single" w:sz="4" w:space="0" w:color="auto"/>
              <w:left w:val="single" w:sz="4" w:space="0" w:color="auto"/>
              <w:bottom w:val="single" w:sz="4" w:space="0" w:color="auto"/>
              <w:right w:val="single" w:sz="12" w:space="0" w:color="auto"/>
            </w:tcBorders>
          </w:tcPr>
          <w:p w14:paraId="674C721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7AC226A9"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05520BB9" w14:textId="77777777" w:rsidR="006C7785" w:rsidRPr="00340B0D" w:rsidRDefault="006C7785" w:rsidP="00380FCD">
            <w:pPr>
              <w:rPr>
                <w:rFonts w:cs="Arial"/>
                <w:sz w:val="18"/>
                <w:szCs w:val="18"/>
              </w:rPr>
            </w:pPr>
          </w:p>
        </w:tc>
      </w:tr>
      <w:tr w:rsidR="006C7785" w:rsidRPr="00340B0D" w14:paraId="1FA31FE3"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6BF7FACC" w14:textId="77777777" w:rsidR="006C7785" w:rsidRPr="00340B0D" w:rsidRDefault="006C7785" w:rsidP="00380FCD">
            <w:pPr>
              <w:pStyle w:val="Default"/>
              <w:rPr>
                <w:sz w:val="18"/>
                <w:szCs w:val="18"/>
              </w:rPr>
            </w:pPr>
            <w:r w:rsidRPr="00340B0D">
              <w:rPr>
                <w:sz w:val="18"/>
                <w:szCs w:val="18"/>
              </w:rPr>
              <w:t>Miscellaneous (Standard)</w:t>
            </w:r>
          </w:p>
        </w:tc>
        <w:tc>
          <w:tcPr>
            <w:tcW w:w="2140" w:type="dxa"/>
            <w:tcBorders>
              <w:top w:val="single" w:sz="4" w:space="0" w:color="auto"/>
              <w:left w:val="single" w:sz="4" w:space="0" w:color="auto"/>
              <w:bottom w:val="single" w:sz="4" w:space="0" w:color="auto"/>
              <w:right w:val="single" w:sz="12" w:space="0" w:color="auto"/>
            </w:tcBorders>
          </w:tcPr>
          <w:p w14:paraId="235D5A46"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4F5CF423"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C0ED235" w14:textId="77777777" w:rsidR="006C7785" w:rsidRPr="00340B0D" w:rsidRDefault="006C7785" w:rsidP="00380FCD">
            <w:pPr>
              <w:rPr>
                <w:rFonts w:cs="Arial"/>
                <w:sz w:val="18"/>
                <w:szCs w:val="18"/>
              </w:rPr>
            </w:pPr>
          </w:p>
        </w:tc>
      </w:tr>
      <w:tr w:rsidR="006C7785" w:rsidRPr="00340B0D" w14:paraId="12A9BEC1"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500AF8C4" w14:textId="77777777" w:rsidR="006C7785" w:rsidRPr="00340B0D" w:rsidRDefault="006C7785" w:rsidP="00380FCD">
            <w:pPr>
              <w:pStyle w:val="Default"/>
              <w:rPr>
                <w:sz w:val="18"/>
                <w:szCs w:val="18"/>
              </w:rPr>
            </w:pPr>
            <w:r w:rsidRPr="00340B0D">
              <w:rPr>
                <w:sz w:val="18"/>
                <w:szCs w:val="18"/>
              </w:rPr>
              <w:t>Chart (Standard)</w:t>
            </w:r>
          </w:p>
        </w:tc>
        <w:tc>
          <w:tcPr>
            <w:tcW w:w="2140" w:type="dxa"/>
            <w:tcBorders>
              <w:top w:val="single" w:sz="4" w:space="0" w:color="auto"/>
              <w:left w:val="single" w:sz="4" w:space="0" w:color="auto"/>
              <w:bottom w:val="single" w:sz="4" w:space="0" w:color="auto"/>
              <w:right w:val="single" w:sz="12" w:space="0" w:color="auto"/>
            </w:tcBorders>
          </w:tcPr>
          <w:p w14:paraId="4FF664F9"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4" w:space="0" w:color="auto"/>
            </w:tcBorders>
          </w:tcPr>
          <w:p w14:paraId="3A8C8245"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3B6E546D" w14:textId="77777777" w:rsidR="006C7785" w:rsidRPr="00340B0D" w:rsidRDefault="006C7785" w:rsidP="00380FCD">
            <w:pPr>
              <w:rPr>
                <w:rFonts w:cs="Arial"/>
                <w:sz w:val="18"/>
                <w:szCs w:val="18"/>
              </w:rPr>
            </w:pPr>
          </w:p>
        </w:tc>
      </w:tr>
      <w:tr w:rsidR="006C7785" w:rsidRPr="00340B0D" w14:paraId="5EAECA90" w14:textId="77777777" w:rsidTr="00380FCD">
        <w:tc>
          <w:tcPr>
            <w:tcW w:w="2665" w:type="dxa"/>
            <w:gridSpan w:val="3"/>
            <w:tcBorders>
              <w:top w:val="single" w:sz="4" w:space="0" w:color="auto"/>
              <w:left w:val="single" w:sz="12" w:space="0" w:color="auto"/>
              <w:bottom w:val="single" w:sz="12" w:space="0" w:color="auto"/>
              <w:right w:val="single" w:sz="4" w:space="0" w:color="auto"/>
            </w:tcBorders>
          </w:tcPr>
          <w:p w14:paraId="1507ADD6" w14:textId="77777777" w:rsidR="006C7785" w:rsidRPr="00340B0D" w:rsidRDefault="006C7785" w:rsidP="00380FCD">
            <w:pPr>
              <w:pStyle w:val="Default"/>
              <w:rPr>
                <w:sz w:val="18"/>
                <w:szCs w:val="18"/>
              </w:rPr>
            </w:pPr>
            <w:r w:rsidRPr="00340B0D">
              <w:rPr>
                <w:sz w:val="18"/>
                <w:szCs w:val="18"/>
              </w:rPr>
              <w:t>Alert Highlights (Standard)</w:t>
            </w:r>
          </w:p>
        </w:tc>
        <w:tc>
          <w:tcPr>
            <w:tcW w:w="2140" w:type="dxa"/>
            <w:tcBorders>
              <w:top w:val="single" w:sz="4" w:space="0" w:color="auto"/>
              <w:left w:val="single" w:sz="4" w:space="0" w:color="auto"/>
              <w:bottom w:val="single" w:sz="12" w:space="0" w:color="auto"/>
              <w:right w:val="single" w:sz="12" w:space="0" w:color="auto"/>
            </w:tcBorders>
          </w:tcPr>
          <w:p w14:paraId="62A4954D" w14:textId="77777777" w:rsidR="006C7785" w:rsidRPr="00340B0D" w:rsidRDefault="006C7785" w:rsidP="00380FCD">
            <w:pPr>
              <w:jc w:val="center"/>
              <w:rPr>
                <w:rFonts w:cs="Arial"/>
                <w:sz w:val="18"/>
                <w:szCs w:val="18"/>
              </w:rPr>
            </w:pPr>
          </w:p>
        </w:tc>
        <w:tc>
          <w:tcPr>
            <w:tcW w:w="3827" w:type="dxa"/>
            <w:gridSpan w:val="3"/>
            <w:tcBorders>
              <w:top w:val="single" w:sz="4" w:space="0" w:color="auto"/>
              <w:left w:val="single" w:sz="12" w:space="0" w:color="auto"/>
              <w:bottom w:val="single" w:sz="12" w:space="0" w:color="auto"/>
            </w:tcBorders>
          </w:tcPr>
          <w:p w14:paraId="5F008B67" w14:textId="77777777" w:rsidR="006C7785" w:rsidRPr="00340B0D" w:rsidRDefault="006C7785" w:rsidP="00380FCD">
            <w:pPr>
              <w:rPr>
                <w:rFonts w:cs="Arial"/>
                <w:sz w:val="18"/>
                <w:szCs w:val="18"/>
              </w:rPr>
            </w:pPr>
          </w:p>
        </w:tc>
        <w:tc>
          <w:tcPr>
            <w:tcW w:w="709" w:type="dxa"/>
            <w:tcBorders>
              <w:top w:val="single" w:sz="4" w:space="0" w:color="auto"/>
              <w:bottom w:val="single" w:sz="12" w:space="0" w:color="auto"/>
              <w:right w:val="single" w:sz="12" w:space="0" w:color="auto"/>
            </w:tcBorders>
            <w:vAlign w:val="center"/>
          </w:tcPr>
          <w:p w14:paraId="32F0E5DB" w14:textId="77777777" w:rsidR="006C7785" w:rsidRPr="00340B0D" w:rsidRDefault="006C7785" w:rsidP="00380FCD">
            <w:pPr>
              <w:rPr>
                <w:rFonts w:cs="Arial"/>
                <w:sz w:val="18"/>
                <w:szCs w:val="18"/>
              </w:rPr>
            </w:pPr>
          </w:p>
        </w:tc>
      </w:tr>
      <w:tr w:rsidR="006C7785" w:rsidRPr="00340B0D" w14:paraId="2E7A74FC"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29DE58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B5CAF50"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2AE6A969"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6DFDEE05"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41A11D98"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5CF919B9" w14:textId="77777777" w:rsidR="006C7785" w:rsidRPr="00340B0D" w:rsidRDefault="006C7785" w:rsidP="00380FCD">
            <w:pPr>
              <w:rPr>
                <w:rFonts w:cs="Arial"/>
                <w:sz w:val="18"/>
                <w:szCs w:val="18"/>
              </w:rPr>
            </w:pPr>
          </w:p>
        </w:tc>
      </w:tr>
      <w:tr w:rsidR="006C7785" w:rsidRPr="00340B0D" w14:paraId="3073B20A" w14:textId="77777777" w:rsidTr="00380FCD">
        <w:tc>
          <w:tcPr>
            <w:tcW w:w="2665" w:type="dxa"/>
            <w:gridSpan w:val="3"/>
            <w:tcBorders>
              <w:top w:val="single" w:sz="4" w:space="0" w:color="auto"/>
              <w:left w:val="single" w:sz="12" w:space="0" w:color="auto"/>
              <w:bottom w:val="single" w:sz="4" w:space="0" w:color="auto"/>
              <w:right w:val="single" w:sz="4" w:space="0" w:color="auto"/>
            </w:tcBorders>
          </w:tcPr>
          <w:p w14:paraId="0DBE797D" w14:textId="77777777" w:rsidR="006C7785" w:rsidRPr="00340B0D" w:rsidRDefault="006C7785" w:rsidP="00380FCD">
            <w:pPr>
              <w:pStyle w:val="Default"/>
              <w:ind w:left="720"/>
              <w:rPr>
                <w:sz w:val="18"/>
                <w:szCs w:val="18"/>
              </w:rPr>
            </w:pPr>
          </w:p>
        </w:tc>
        <w:tc>
          <w:tcPr>
            <w:tcW w:w="2140" w:type="dxa"/>
            <w:tcBorders>
              <w:top w:val="single" w:sz="4" w:space="0" w:color="auto"/>
              <w:left w:val="single" w:sz="4" w:space="0" w:color="auto"/>
              <w:bottom w:val="single" w:sz="4" w:space="0" w:color="auto"/>
              <w:right w:val="double" w:sz="4" w:space="0" w:color="auto"/>
            </w:tcBorders>
          </w:tcPr>
          <w:p w14:paraId="5F4779B0" w14:textId="77777777" w:rsidR="006C7785" w:rsidRPr="00340B0D" w:rsidRDefault="006C7785" w:rsidP="00380FCD">
            <w:pPr>
              <w:jc w:val="center"/>
              <w:rPr>
                <w:rFonts w:cs="Arial"/>
                <w:sz w:val="18"/>
                <w:szCs w:val="18"/>
              </w:rPr>
            </w:pPr>
          </w:p>
        </w:tc>
        <w:tc>
          <w:tcPr>
            <w:tcW w:w="3827" w:type="dxa"/>
            <w:gridSpan w:val="3"/>
            <w:tcBorders>
              <w:top w:val="single" w:sz="4" w:space="0" w:color="auto"/>
              <w:left w:val="double" w:sz="4" w:space="0" w:color="auto"/>
              <w:bottom w:val="single" w:sz="4" w:space="0" w:color="auto"/>
            </w:tcBorders>
          </w:tcPr>
          <w:p w14:paraId="54144781" w14:textId="77777777" w:rsidR="006C7785" w:rsidRPr="00340B0D" w:rsidRDefault="006C7785" w:rsidP="00380FCD">
            <w:pPr>
              <w:rPr>
                <w:rFonts w:cs="Arial"/>
                <w:sz w:val="18"/>
                <w:szCs w:val="18"/>
              </w:rPr>
            </w:pPr>
          </w:p>
        </w:tc>
        <w:tc>
          <w:tcPr>
            <w:tcW w:w="709" w:type="dxa"/>
            <w:tcBorders>
              <w:top w:val="single" w:sz="4" w:space="0" w:color="auto"/>
              <w:bottom w:val="single" w:sz="4" w:space="0" w:color="auto"/>
              <w:right w:val="single" w:sz="12" w:space="0" w:color="auto"/>
            </w:tcBorders>
            <w:vAlign w:val="center"/>
          </w:tcPr>
          <w:p w14:paraId="2907EF4A" w14:textId="77777777" w:rsidR="006C7785" w:rsidRPr="00340B0D" w:rsidRDefault="006C7785" w:rsidP="00380FCD">
            <w:pPr>
              <w:rPr>
                <w:rFonts w:cs="Arial"/>
                <w:sz w:val="18"/>
                <w:szCs w:val="18"/>
              </w:rPr>
            </w:pPr>
          </w:p>
        </w:tc>
      </w:tr>
      <w:tr w:rsidR="006C7785" w:rsidRPr="00340B0D" w14:paraId="53562FEE" w14:textId="77777777" w:rsidTr="00380FCD">
        <w:tc>
          <w:tcPr>
            <w:tcW w:w="9341" w:type="dxa"/>
            <w:gridSpan w:val="8"/>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82006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A2350DD" w14:textId="77777777" w:rsidTr="00380FCD">
        <w:tc>
          <w:tcPr>
            <w:tcW w:w="9341" w:type="dxa"/>
            <w:gridSpan w:val="8"/>
            <w:tcBorders>
              <w:top w:val="single" w:sz="4" w:space="0" w:color="auto"/>
              <w:left w:val="single" w:sz="12" w:space="0" w:color="auto"/>
              <w:bottom w:val="single" w:sz="4" w:space="0" w:color="auto"/>
              <w:right w:val="single" w:sz="12" w:space="0" w:color="auto"/>
            </w:tcBorders>
          </w:tcPr>
          <w:p w14:paraId="2C79A65D" w14:textId="77777777" w:rsidR="006C7785" w:rsidRDefault="006C7785" w:rsidP="00380FCD">
            <w:pPr>
              <w:rPr>
                <w:rFonts w:cs="Arial"/>
                <w:sz w:val="18"/>
                <w:szCs w:val="18"/>
              </w:rPr>
            </w:pPr>
          </w:p>
          <w:p w14:paraId="51EFFCA6" w14:textId="77777777" w:rsidR="006C7785" w:rsidRPr="00BE5E8A" w:rsidRDefault="006C7785" w:rsidP="00380FCD">
            <w:pPr>
              <w:rPr>
                <w:rFonts w:cs="Arial"/>
                <w:i/>
              </w:rPr>
            </w:pPr>
            <w:r w:rsidRPr="00BE5E8A">
              <w:rPr>
                <w:rFonts w:cs="Arial"/>
                <w:i/>
              </w:rPr>
              <w:t xml:space="preserve">Load </w:t>
            </w:r>
            <w:r w:rsidRPr="00BE5E8A">
              <w:rPr>
                <w:rFonts w:cs="Arial"/>
                <w:i/>
                <w:iCs/>
              </w:rPr>
              <w:t>the</w:t>
            </w:r>
            <w:r w:rsidRPr="00BE5E8A">
              <w:rPr>
                <w:rFonts w:cs="Arial"/>
                <w:i/>
              </w:rPr>
              <w:t xml:space="preserve"> exchange set </w:t>
            </w:r>
            <w:r w:rsidRPr="00BE5E8A">
              <w:rPr>
                <w:rFonts w:cs="Arial"/>
                <w:b/>
                <w:bCs/>
                <w:i/>
              </w:rPr>
              <w:t>DisplayBase</w:t>
            </w:r>
            <w:r w:rsidRPr="00BE5E8A">
              <w:rPr>
                <w:rFonts w:cs="Arial"/>
                <w:i/>
              </w:rPr>
              <w:t xml:space="preserve"> (containing dataset 10100AA_DBASE.000</w:t>
            </w:r>
            <w:r w:rsidRPr="00BE5E8A">
              <w:rPr>
                <w:rFonts w:cs="Arial"/>
                <w:i/>
                <w:iCs/>
              </w:rPr>
              <w:t xml:space="preserve">) </w:t>
            </w:r>
            <w:r w:rsidRPr="00BE5E8A">
              <w:rPr>
                <w:rFonts w:cs="Arial"/>
                <w:i/>
              </w:rPr>
              <w:t>with provided settings:</w:t>
            </w:r>
          </w:p>
          <w:p w14:paraId="7EBC555A" w14:textId="77777777" w:rsidR="006C7785" w:rsidRPr="00340B0D" w:rsidRDefault="006C7785" w:rsidP="00380FCD">
            <w:pPr>
              <w:rPr>
                <w:rFonts w:cs="Arial"/>
                <w:sz w:val="18"/>
                <w:szCs w:val="18"/>
              </w:rPr>
            </w:pPr>
          </w:p>
        </w:tc>
      </w:tr>
      <w:tr w:rsidR="006C7785" w:rsidRPr="00340B0D" w14:paraId="10ACFB5C"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7E1E8C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3B56F77"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FFFFFF" w:themeFill="background1"/>
          </w:tcPr>
          <w:p w14:paraId="5733A7B3" w14:textId="77777777" w:rsidR="006C7785" w:rsidRPr="00340B0D" w:rsidRDefault="006C7785" w:rsidP="00380FCD">
            <w:pPr>
              <w:rPr>
                <w:rFonts w:cs="Arial"/>
                <w:b/>
                <w:bCs/>
                <w:sz w:val="18"/>
                <w:szCs w:val="18"/>
              </w:rPr>
            </w:pPr>
            <w:r w:rsidRPr="00BE5E8A">
              <w:rPr>
                <w:rFonts w:cs="Arial"/>
                <w:i/>
              </w:rPr>
              <w:t>Check the symbols shown in the ECDIS against the graphical plot</w:t>
            </w:r>
            <w:r w:rsidRPr="00DC4578">
              <w:rPr>
                <w:i/>
              </w:rPr>
              <w:t>.</w:t>
            </w:r>
          </w:p>
        </w:tc>
      </w:tr>
      <w:tr w:rsidR="006C7785" w:rsidRPr="00340B0D" w14:paraId="265BBBD0" w14:textId="77777777" w:rsidTr="00380FCD">
        <w:tc>
          <w:tcPr>
            <w:tcW w:w="9341" w:type="dxa"/>
            <w:gridSpan w:val="8"/>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282289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76C44F2" w14:textId="77777777" w:rsidTr="00380FCD">
        <w:tc>
          <w:tcPr>
            <w:tcW w:w="9341"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840F2AE" w14:textId="77777777" w:rsidR="006C7785" w:rsidRPr="003A5A99" w:rsidRDefault="006C7785" w:rsidP="00380FCD">
            <w:pPr>
              <w:rPr>
                <w:rFonts w:cs="Arial"/>
                <w:i/>
              </w:rPr>
            </w:pPr>
            <w:r w:rsidRPr="003A5A99">
              <w:rPr>
                <w:rFonts w:cs="Arial"/>
                <w:i/>
              </w:rPr>
              <w:t>The ENC in the ECDIS should be shown as in the picture below (scale 1:</w:t>
            </w:r>
            <w:r>
              <w:rPr>
                <w:rFonts w:cs="Arial"/>
                <w:i/>
              </w:rPr>
              <w:t>60000</w:t>
            </w:r>
            <w:r w:rsidRPr="003A5A99">
              <w:rPr>
                <w:rFonts w:cs="Arial"/>
                <w:i/>
              </w:rPr>
              <w:t>).</w:t>
            </w:r>
          </w:p>
          <w:p w14:paraId="5EAAC810" w14:textId="77777777" w:rsidR="006C7785" w:rsidRDefault="006C7785" w:rsidP="00380FCD">
            <w:pPr>
              <w:jc w:val="center"/>
              <w:rPr>
                <w:noProof/>
                <w:lang w:val="en-IN" w:eastAsia="en-IN"/>
                <w14:ligatures w14:val="standardContextual"/>
              </w:rPr>
            </w:pPr>
            <w:r w:rsidRPr="00955F10">
              <w:rPr>
                <w:noProof/>
                <w:lang w:val="en-IN" w:eastAsia="en-IN"/>
                <w14:ligatures w14:val="standardContextual"/>
              </w:rPr>
              <w:drawing>
                <wp:inline distT="0" distB="0" distL="0" distR="0" wp14:anchorId="732D8326" wp14:editId="1245FFB8">
                  <wp:extent cx="5110664" cy="5131375"/>
                  <wp:effectExtent l="0" t="0" r="0" b="0"/>
                  <wp:docPr id="1041344090" name="Picture 1041344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4090" name="Picture 1041344090" descr="A screenshot of a video game&#10;&#10;Description automatically generated"/>
                          <pic:cNvPicPr/>
                        </pic:nvPicPr>
                        <pic:blipFill>
                          <a:blip r:embed="rId52"/>
                          <a:stretch>
                            <a:fillRect/>
                          </a:stretch>
                        </pic:blipFill>
                        <pic:spPr>
                          <a:xfrm>
                            <a:off x="0" y="0"/>
                            <a:ext cx="5137809" cy="5158630"/>
                          </a:xfrm>
                          <a:prstGeom prst="rect">
                            <a:avLst/>
                          </a:prstGeom>
                        </pic:spPr>
                      </pic:pic>
                    </a:graphicData>
                  </a:graphic>
                </wp:inline>
              </w:drawing>
            </w:r>
          </w:p>
          <w:p w14:paraId="58C9F942" w14:textId="77777777" w:rsidR="006C7785" w:rsidRPr="00340B0D" w:rsidRDefault="006C7785" w:rsidP="00380FCD">
            <w:pPr>
              <w:jc w:val="center"/>
              <w:rPr>
                <w:rFonts w:cs="Arial"/>
                <w:b/>
                <w:bCs/>
                <w:sz w:val="18"/>
                <w:szCs w:val="18"/>
              </w:rPr>
            </w:pPr>
          </w:p>
        </w:tc>
      </w:tr>
    </w:tbl>
    <w:p w14:paraId="6F9DEE4C" w14:textId="77777777" w:rsidR="006C7785" w:rsidRDefault="006C7785" w:rsidP="006C7785"/>
    <w:p w14:paraId="18CBD984" w14:textId="77777777" w:rsidR="006C7785" w:rsidRDefault="006C7785" w:rsidP="006C7785"/>
    <w:p w14:paraId="5F6452D3" w14:textId="77777777" w:rsidR="006C7785" w:rsidRDefault="006C7785" w:rsidP="006C7785"/>
    <w:p w14:paraId="26CA597F" w14:textId="77777777" w:rsidR="006C7785" w:rsidRDefault="006C7785" w:rsidP="006C7785"/>
    <w:p w14:paraId="3BD825BE" w14:textId="77777777" w:rsidR="006C7785" w:rsidRDefault="006C7785" w:rsidP="006C7785"/>
    <w:p w14:paraId="6E2CC43C" w14:textId="77777777" w:rsidR="006C7785" w:rsidRDefault="006C7785" w:rsidP="006C7785"/>
    <w:p w14:paraId="4671264F" w14:textId="77777777" w:rsidR="006C7785" w:rsidRDefault="006C7785" w:rsidP="006C7785"/>
    <w:p w14:paraId="7DD78FEB" w14:textId="77777777" w:rsidR="006C7785" w:rsidRPr="00591672" w:rsidRDefault="006C7785" w:rsidP="006C7785"/>
    <w:p w14:paraId="51B927CD" w14:textId="77777777" w:rsidR="006C7785" w:rsidRPr="00591672" w:rsidRDefault="006C7785" w:rsidP="006C7785">
      <w:pPr>
        <w:pStyle w:val="Heading3"/>
      </w:pPr>
      <w:r w:rsidRPr="00591672">
        <w:lastRenderedPageBreak/>
        <w:t>Standard Display category</w:t>
      </w:r>
    </w:p>
    <w:tbl>
      <w:tblPr>
        <w:tblStyle w:val="TableGrid"/>
        <w:tblW w:w="9546" w:type="dxa"/>
        <w:tblInd w:w="-15" w:type="dxa"/>
        <w:tblLook w:val="04A0" w:firstRow="1" w:lastRow="0" w:firstColumn="1" w:lastColumn="0" w:noHBand="0" w:noVBand="1"/>
      </w:tblPr>
      <w:tblGrid>
        <w:gridCol w:w="2015"/>
        <w:gridCol w:w="375"/>
        <w:gridCol w:w="87"/>
        <w:gridCol w:w="2358"/>
        <w:gridCol w:w="291"/>
        <w:gridCol w:w="278"/>
        <w:gridCol w:w="1446"/>
        <w:gridCol w:w="368"/>
        <w:gridCol w:w="485"/>
        <w:gridCol w:w="1079"/>
        <w:gridCol w:w="764"/>
      </w:tblGrid>
      <w:tr w:rsidR="006C7785" w:rsidRPr="00340B0D" w14:paraId="5A70564B" w14:textId="77777777" w:rsidTr="00380FCD">
        <w:trPr>
          <w:trHeight w:val="396"/>
        </w:trPr>
        <w:tc>
          <w:tcPr>
            <w:tcW w:w="2390" w:type="dxa"/>
            <w:gridSpan w:val="2"/>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4738C002" w14:textId="77777777" w:rsidR="006C7785" w:rsidRPr="00591672" w:rsidRDefault="006C7785" w:rsidP="00380FCD">
            <w:pPr>
              <w:jc w:val="center"/>
              <w:rPr>
                <w:rFonts w:cs="Arial"/>
                <w:b/>
                <w:bCs/>
              </w:rPr>
            </w:pPr>
            <w:r w:rsidRPr="00591672">
              <w:rPr>
                <w:rFonts w:cs="Arial"/>
                <w:b/>
                <w:bCs/>
              </w:rPr>
              <w:t>Test Reference</w:t>
            </w:r>
          </w:p>
        </w:tc>
        <w:tc>
          <w:tcPr>
            <w:tcW w:w="3014" w:type="dxa"/>
            <w:gridSpan w:val="4"/>
            <w:tcBorders>
              <w:top w:val="single" w:sz="12" w:space="0" w:color="auto"/>
              <w:left w:val="single" w:sz="4" w:space="0" w:color="auto"/>
              <w:bottom w:val="single" w:sz="12" w:space="0" w:color="auto"/>
              <w:right w:val="single" w:sz="12" w:space="0" w:color="auto"/>
            </w:tcBorders>
            <w:shd w:val="clear" w:color="auto" w:fill="auto"/>
            <w:vAlign w:val="center"/>
          </w:tcPr>
          <w:p w14:paraId="672AF314" w14:textId="77777777" w:rsidR="006C7785" w:rsidRPr="00ED67E3" w:rsidRDefault="006C7785" w:rsidP="00380FCD">
            <w:pPr>
              <w:jc w:val="center"/>
              <w:rPr>
                <w:rFonts w:cs="Arial"/>
                <w:b/>
                <w:bCs/>
              </w:rPr>
            </w:pPr>
            <w:r w:rsidRPr="00ED67E3">
              <w:rPr>
                <w:rFonts w:cs="Arial"/>
                <w:b/>
                <w:bCs/>
              </w:rPr>
              <w:t>DisplayStandard</w:t>
            </w:r>
          </w:p>
        </w:tc>
        <w:tc>
          <w:tcPr>
            <w:tcW w:w="2299"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5BC24BF" w14:textId="77777777" w:rsidR="006C7785" w:rsidRPr="00591672" w:rsidRDefault="006C7785" w:rsidP="00380FCD">
            <w:pPr>
              <w:jc w:val="center"/>
              <w:rPr>
                <w:rFonts w:cs="Arial"/>
                <w:b/>
                <w:bCs/>
              </w:rPr>
            </w:pPr>
            <w:r w:rsidRPr="00591672">
              <w:rPr>
                <w:rFonts w:cs="Arial"/>
                <w:b/>
                <w:bCs/>
              </w:rPr>
              <w:t>IHO Reference</w:t>
            </w:r>
          </w:p>
        </w:tc>
        <w:tc>
          <w:tcPr>
            <w:tcW w:w="184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DDAB576" w14:textId="77777777" w:rsidR="006C7785" w:rsidRPr="00591672" w:rsidRDefault="006C7785" w:rsidP="00380FCD">
            <w:pPr>
              <w:jc w:val="center"/>
              <w:rPr>
                <w:rFonts w:cs="Arial"/>
              </w:rPr>
            </w:pPr>
            <w:r w:rsidRPr="00591672">
              <w:rPr>
                <w:rFonts w:cs="Arial"/>
              </w:rPr>
              <w:t>S-98 C-9.5.3</w:t>
            </w:r>
          </w:p>
        </w:tc>
      </w:tr>
      <w:tr w:rsidR="006C7785" w:rsidRPr="00340B0D" w14:paraId="23A98A9F"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B60B3" w14:textId="77777777" w:rsidR="006C7785" w:rsidRPr="00ED67E3" w:rsidRDefault="006C7785" w:rsidP="00380FCD">
            <w:pPr>
              <w:rPr>
                <w:rFonts w:cs="Arial"/>
                <w:b/>
                <w:bCs/>
              </w:rPr>
            </w:pPr>
            <w:r w:rsidRPr="00ED67E3">
              <w:rPr>
                <w:rFonts w:cs="Arial"/>
                <w:b/>
                <w:bCs/>
              </w:rPr>
              <w:t>Test Description</w:t>
            </w:r>
          </w:p>
        </w:tc>
      </w:tr>
      <w:tr w:rsidR="006C7785" w:rsidRPr="00340B0D" w14:paraId="05AE8F57"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auto"/>
          </w:tcPr>
          <w:p w14:paraId="3A37B633" w14:textId="77777777" w:rsidR="006C7785" w:rsidRPr="00ED67E3" w:rsidRDefault="006C7785" w:rsidP="00380FCD">
            <w:pPr>
              <w:rPr>
                <w:rFonts w:cs="Arial"/>
                <w:i/>
              </w:rPr>
            </w:pPr>
            <w:r w:rsidRPr="00ED67E3">
              <w:rPr>
                <w:rFonts w:cs="Arial"/>
                <w:i/>
              </w:rPr>
              <w:t>The purpose of the test is to verify by observation that ECDIS correctly displays all S-101 ENC features included in the IMO Standard Display category. The test is performed by loading to ECDIS a test S-101 dataset and checking the display against graphical plots.</w:t>
            </w:r>
          </w:p>
          <w:p w14:paraId="0655A476" w14:textId="77777777" w:rsidR="006C7785" w:rsidRPr="00ED67E3" w:rsidRDefault="006C7785" w:rsidP="00380FCD">
            <w:pPr>
              <w:rPr>
                <w:rFonts w:cs="Arial"/>
                <w:i/>
              </w:rPr>
            </w:pPr>
          </w:p>
          <w:p w14:paraId="1E9305DB" w14:textId="77777777" w:rsidR="006C7785" w:rsidRPr="00ED67E3" w:rsidRDefault="006C7785" w:rsidP="00380FCD">
            <w:pPr>
              <w:rPr>
                <w:rFonts w:cs="Arial"/>
              </w:rPr>
            </w:pPr>
            <w:r w:rsidRPr="00ED67E3">
              <w:rPr>
                <w:rFonts w:cs="Arial"/>
                <w:i/>
              </w:rPr>
              <w:t>The test ENC dataset 10100AA_STNDR.000 contains depth and land areas from Display Base plus all S-101 ENC features belonging to Standard Display according to the S-101 Portrayal Catalogue. The features belongin</w:t>
            </w:r>
            <w:r>
              <w:rPr>
                <w:rFonts w:cs="Arial"/>
                <w:i/>
              </w:rPr>
              <w:t xml:space="preserve">g to Standard Display are to be </w:t>
            </w:r>
            <w:r w:rsidRPr="00ED67E3">
              <w:rPr>
                <w:rFonts w:cs="Arial"/>
                <w:i/>
              </w:rPr>
              <w:t>shown if Standard Display is selected in ECDIS HMI and should disappear in the Display Base mode.</w:t>
            </w:r>
          </w:p>
          <w:p w14:paraId="095464E0" w14:textId="77777777" w:rsidR="006C7785" w:rsidRPr="00340B0D" w:rsidRDefault="006C7785" w:rsidP="00380FCD">
            <w:pPr>
              <w:rPr>
                <w:rFonts w:cs="Arial"/>
                <w:sz w:val="18"/>
                <w:szCs w:val="18"/>
              </w:rPr>
            </w:pPr>
          </w:p>
        </w:tc>
      </w:tr>
      <w:tr w:rsidR="006C7785" w:rsidRPr="00340B0D" w14:paraId="4A7AF9EC"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4BDA54B"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2BB05DB5"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tcPr>
          <w:p w14:paraId="6AD2BE1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14:paraId="31D3F6D0" w14:textId="77777777" w:rsidR="006C7785" w:rsidRPr="00340B0D" w:rsidRDefault="006C7785" w:rsidP="00380FCD">
            <w:pPr>
              <w:jc w:val="center"/>
              <w:rPr>
                <w:rFonts w:cs="Arial"/>
                <w:b/>
                <w:bCs/>
                <w:sz w:val="18"/>
                <w:szCs w:val="18"/>
              </w:rPr>
            </w:pPr>
          </w:p>
        </w:tc>
      </w:tr>
      <w:tr w:rsidR="006C7785" w:rsidRPr="00340B0D" w14:paraId="4584D534" w14:textId="77777777" w:rsidTr="00380FCD">
        <w:tc>
          <w:tcPr>
            <w:tcW w:w="7218" w:type="dxa"/>
            <w:gridSpan w:val="8"/>
            <w:tcBorders>
              <w:top w:val="single" w:sz="4" w:space="0" w:color="auto"/>
              <w:left w:val="single" w:sz="12" w:space="0" w:color="auto"/>
              <w:bottom w:val="single" w:sz="4" w:space="0" w:color="auto"/>
              <w:right w:val="single" w:sz="4" w:space="0" w:color="auto"/>
            </w:tcBorders>
            <w:shd w:val="clear" w:color="auto" w:fill="auto"/>
          </w:tcPr>
          <w:p w14:paraId="2807C1EC" w14:textId="77777777" w:rsidR="006C7785" w:rsidRPr="00ED67E3" w:rsidRDefault="006C7785" w:rsidP="00380FCD">
            <w:pPr>
              <w:rPr>
                <w:rFonts w:cs="Arial"/>
              </w:rPr>
            </w:pPr>
            <w:r w:rsidRPr="00ED67E3">
              <w:rPr>
                <w:rFonts w:cs="Arial"/>
                <w:b/>
                <w:bCs/>
                <w:i/>
              </w:rPr>
              <w:t>DisplayStandard</w:t>
            </w:r>
          </w:p>
        </w:tc>
        <w:tc>
          <w:tcPr>
            <w:tcW w:w="2328" w:type="dxa"/>
            <w:gridSpan w:val="3"/>
            <w:tcBorders>
              <w:top w:val="single" w:sz="4" w:space="0" w:color="auto"/>
              <w:left w:val="single" w:sz="4" w:space="0" w:color="auto"/>
              <w:bottom w:val="single" w:sz="4" w:space="0" w:color="auto"/>
              <w:right w:val="single" w:sz="12" w:space="0" w:color="auto"/>
            </w:tcBorders>
            <w:shd w:val="clear" w:color="auto" w:fill="auto"/>
          </w:tcPr>
          <w:p w14:paraId="4CA7340E" w14:textId="77777777" w:rsidR="006C7785" w:rsidRPr="00340B0D" w:rsidRDefault="006C7785" w:rsidP="00380FCD">
            <w:pPr>
              <w:rPr>
                <w:rFonts w:cs="Arial"/>
                <w:sz w:val="18"/>
                <w:szCs w:val="18"/>
              </w:rPr>
            </w:pPr>
          </w:p>
        </w:tc>
      </w:tr>
      <w:tr w:rsidR="006C7785" w:rsidRPr="00340B0D" w14:paraId="6F2A6190" w14:textId="77777777" w:rsidTr="00380FCD">
        <w:tc>
          <w:tcPr>
            <w:tcW w:w="7218" w:type="dxa"/>
            <w:gridSpan w:val="8"/>
            <w:tcBorders>
              <w:top w:val="single" w:sz="4" w:space="0" w:color="auto"/>
              <w:left w:val="single" w:sz="12" w:space="0" w:color="auto"/>
              <w:bottom w:val="single" w:sz="12" w:space="0" w:color="auto"/>
              <w:right w:val="single" w:sz="4" w:space="0" w:color="auto"/>
            </w:tcBorders>
            <w:shd w:val="clear" w:color="auto" w:fill="auto"/>
          </w:tcPr>
          <w:p w14:paraId="13F3F6BF" w14:textId="77777777" w:rsidR="006C7785" w:rsidRPr="00340B0D" w:rsidRDefault="006C7785" w:rsidP="00380FCD">
            <w:pPr>
              <w:rPr>
                <w:rFonts w:cs="Arial"/>
                <w:sz w:val="18"/>
                <w:szCs w:val="18"/>
              </w:rPr>
            </w:pPr>
          </w:p>
        </w:tc>
        <w:tc>
          <w:tcPr>
            <w:tcW w:w="2328" w:type="dxa"/>
            <w:gridSpan w:val="3"/>
            <w:tcBorders>
              <w:top w:val="single" w:sz="4" w:space="0" w:color="auto"/>
              <w:left w:val="single" w:sz="4" w:space="0" w:color="auto"/>
              <w:bottom w:val="single" w:sz="12" w:space="0" w:color="auto"/>
              <w:right w:val="single" w:sz="12" w:space="0" w:color="auto"/>
            </w:tcBorders>
            <w:shd w:val="clear" w:color="auto" w:fill="auto"/>
          </w:tcPr>
          <w:p w14:paraId="114DC279" w14:textId="77777777" w:rsidR="006C7785" w:rsidRPr="00340B0D" w:rsidRDefault="006C7785" w:rsidP="00380FCD">
            <w:pPr>
              <w:rPr>
                <w:rFonts w:cs="Arial"/>
                <w:sz w:val="18"/>
                <w:szCs w:val="18"/>
              </w:rPr>
            </w:pPr>
          </w:p>
        </w:tc>
      </w:tr>
      <w:tr w:rsidR="006C7785" w:rsidRPr="00340B0D" w14:paraId="5AB051D6" w14:textId="77777777" w:rsidTr="00380FCD">
        <w:tc>
          <w:tcPr>
            <w:tcW w:w="5126" w:type="dxa"/>
            <w:gridSpan w:val="5"/>
            <w:tcBorders>
              <w:top w:val="single" w:sz="12" w:space="0" w:color="auto"/>
              <w:left w:val="single" w:sz="12" w:space="0" w:color="auto"/>
              <w:bottom w:val="single" w:sz="4" w:space="0" w:color="auto"/>
              <w:right w:val="double" w:sz="4" w:space="0" w:color="auto"/>
            </w:tcBorders>
            <w:shd w:val="clear" w:color="auto" w:fill="BFBFBF" w:themeFill="background1" w:themeFillShade="BF"/>
            <w:vAlign w:val="center"/>
          </w:tcPr>
          <w:p w14:paraId="47EDC7B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420" w:type="dxa"/>
            <w:gridSpan w:val="6"/>
            <w:tcBorders>
              <w:top w:val="single" w:sz="12" w:space="0" w:color="auto"/>
              <w:left w:val="double" w:sz="4" w:space="0" w:color="auto"/>
              <w:bottom w:val="single" w:sz="4" w:space="0" w:color="auto"/>
              <w:right w:val="single" w:sz="12" w:space="0" w:color="auto"/>
            </w:tcBorders>
            <w:shd w:val="clear" w:color="auto" w:fill="BFBFBF" w:themeFill="background1" w:themeFillShade="BF"/>
            <w:vAlign w:val="center"/>
          </w:tcPr>
          <w:p w14:paraId="0812F79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A3D69F9" w14:textId="77777777" w:rsidTr="00380FCD">
        <w:sdt>
          <w:sdtPr>
            <w:rPr>
              <w:rFonts w:cs="Arial"/>
              <w:sz w:val="18"/>
              <w:szCs w:val="18"/>
            </w:rPr>
            <w:alias w:val="Diplay Category"/>
            <w:tag w:val="Diplay Categor"/>
            <w:id w:val="1373415889"/>
            <w:placeholder>
              <w:docPart w:val="75B1FDCE2B7240B68D8771A4A493F95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5126" w:type="dxa"/>
                <w:gridSpan w:val="5"/>
                <w:tcBorders>
                  <w:top w:val="single" w:sz="4" w:space="0" w:color="auto"/>
                  <w:left w:val="single" w:sz="12" w:space="0" w:color="auto"/>
                  <w:bottom w:val="single" w:sz="12" w:space="0" w:color="auto"/>
                  <w:right w:val="double" w:sz="4" w:space="0" w:color="auto"/>
                </w:tcBorders>
                <w:shd w:val="clear" w:color="auto" w:fill="auto"/>
              </w:tcPr>
              <w:p w14:paraId="3940689E" w14:textId="77777777" w:rsidR="006C7785" w:rsidRPr="00340B0D" w:rsidRDefault="006C7785" w:rsidP="00380FCD">
                <w:pPr>
                  <w:rPr>
                    <w:rFonts w:cs="Arial"/>
                    <w:sz w:val="18"/>
                    <w:szCs w:val="18"/>
                  </w:rPr>
                </w:pPr>
                <w:r w:rsidRPr="00340B0D">
                  <w:rPr>
                    <w:rFonts w:cs="Arial"/>
                    <w:sz w:val="18"/>
                    <w:szCs w:val="18"/>
                  </w:rPr>
                  <w:t>Standard</w:t>
                </w:r>
              </w:p>
            </w:tc>
          </w:sdtContent>
        </w:sdt>
        <w:tc>
          <w:tcPr>
            <w:tcW w:w="3656" w:type="dxa"/>
            <w:gridSpan w:val="5"/>
            <w:tcBorders>
              <w:left w:val="double" w:sz="4" w:space="0" w:color="auto"/>
              <w:bottom w:val="single" w:sz="4" w:space="0" w:color="auto"/>
              <w:right w:val="single" w:sz="4" w:space="0" w:color="auto"/>
            </w:tcBorders>
            <w:shd w:val="clear" w:color="auto" w:fill="auto"/>
          </w:tcPr>
          <w:p w14:paraId="76FA421F" w14:textId="77777777" w:rsidR="006C7785" w:rsidRPr="00340B0D" w:rsidRDefault="006C7785" w:rsidP="00380FCD">
            <w:pPr>
              <w:rPr>
                <w:rFonts w:cs="Arial"/>
                <w:sz w:val="18"/>
                <w:szCs w:val="18"/>
              </w:rPr>
            </w:pPr>
            <w:r w:rsidRPr="00340B0D">
              <w:rPr>
                <w:rFonts w:cs="Arial"/>
                <w:sz w:val="18"/>
                <w:szCs w:val="18"/>
              </w:rPr>
              <w:t>Accuracy</w:t>
            </w:r>
          </w:p>
        </w:tc>
        <w:tc>
          <w:tcPr>
            <w:tcW w:w="764" w:type="dxa"/>
            <w:tcBorders>
              <w:left w:val="single" w:sz="4" w:space="0" w:color="auto"/>
              <w:right w:val="single" w:sz="12" w:space="0" w:color="auto"/>
            </w:tcBorders>
            <w:shd w:val="clear" w:color="auto" w:fill="auto"/>
            <w:vAlign w:val="center"/>
          </w:tcPr>
          <w:p w14:paraId="79C79F76" w14:textId="77777777" w:rsidR="006C7785" w:rsidRPr="00340B0D" w:rsidRDefault="006C7785" w:rsidP="00380FCD">
            <w:pPr>
              <w:jc w:val="center"/>
              <w:rPr>
                <w:rFonts w:cs="Arial"/>
                <w:sz w:val="18"/>
                <w:szCs w:val="18"/>
              </w:rPr>
            </w:pPr>
          </w:p>
        </w:tc>
      </w:tr>
      <w:tr w:rsidR="006C7785" w:rsidRPr="00340B0D" w14:paraId="465B8BA3" w14:textId="77777777" w:rsidTr="00380FCD">
        <w:tc>
          <w:tcPr>
            <w:tcW w:w="5126" w:type="dxa"/>
            <w:gridSpan w:val="5"/>
            <w:tcBorders>
              <w:top w:val="single" w:sz="12" w:space="0" w:color="auto"/>
              <w:left w:val="single" w:sz="12" w:space="0" w:color="auto"/>
              <w:bottom w:val="single" w:sz="8" w:space="0" w:color="auto"/>
              <w:right w:val="double" w:sz="4" w:space="0" w:color="auto"/>
            </w:tcBorders>
            <w:shd w:val="clear" w:color="auto" w:fill="BFBFBF" w:themeFill="background1" w:themeFillShade="BF"/>
            <w:vAlign w:val="center"/>
          </w:tcPr>
          <w:p w14:paraId="21177C4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656" w:type="dxa"/>
            <w:gridSpan w:val="5"/>
            <w:tcBorders>
              <w:left w:val="double" w:sz="4" w:space="0" w:color="auto"/>
              <w:right w:val="single" w:sz="4" w:space="0" w:color="auto"/>
            </w:tcBorders>
            <w:shd w:val="clear" w:color="auto" w:fill="auto"/>
          </w:tcPr>
          <w:p w14:paraId="1D069AC3" w14:textId="77777777" w:rsidR="006C7785" w:rsidRPr="00340B0D" w:rsidRDefault="006C7785" w:rsidP="00380FCD">
            <w:pPr>
              <w:rPr>
                <w:rFonts w:cs="Arial"/>
                <w:sz w:val="18"/>
                <w:szCs w:val="18"/>
              </w:rPr>
            </w:pPr>
            <w:r w:rsidRPr="00340B0D">
              <w:rPr>
                <w:rFonts w:cs="Arial"/>
                <w:sz w:val="18"/>
                <w:szCs w:val="18"/>
              </w:rPr>
              <w:t>Contour label</w:t>
            </w:r>
          </w:p>
        </w:tc>
        <w:tc>
          <w:tcPr>
            <w:tcW w:w="764" w:type="dxa"/>
            <w:tcBorders>
              <w:left w:val="single" w:sz="4" w:space="0" w:color="auto"/>
              <w:right w:val="single" w:sz="12" w:space="0" w:color="auto"/>
            </w:tcBorders>
            <w:shd w:val="clear" w:color="auto" w:fill="auto"/>
            <w:vAlign w:val="center"/>
          </w:tcPr>
          <w:p w14:paraId="216BF9D1" w14:textId="77777777" w:rsidR="006C7785" w:rsidRPr="00340B0D" w:rsidRDefault="006C7785" w:rsidP="00380FCD">
            <w:pPr>
              <w:jc w:val="center"/>
              <w:rPr>
                <w:rFonts w:cs="Arial"/>
                <w:sz w:val="18"/>
                <w:szCs w:val="18"/>
              </w:rPr>
            </w:pPr>
          </w:p>
        </w:tc>
      </w:tr>
      <w:tr w:rsidR="006C7785" w:rsidRPr="00340B0D" w14:paraId="12D206D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108B558" w14:textId="77777777" w:rsidR="006C7785" w:rsidRPr="00340B0D" w:rsidRDefault="006C7785" w:rsidP="00380FCD">
            <w:pPr>
              <w:rPr>
                <w:rFonts w:cs="Arial"/>
                <w:sz w:val="18"/>
                <w:szCs w:val="18"/>
              </w:rPr>
            </w:pPr>
            <w:r>
              <w:rPr>
                <w:rFonts w:cs="Arial"/>
                <w:sz w:val="18"/>
                <w:szCs w:val="18"/>
              </w:rPr>
              <w:t>Four Shades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21D59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5B0C263F" w14:textId="77777777" w:rsidR="006C7785" w:rsidRPr="00340B0D" w:rsidRDefault="006C7785" w:rsidP="00380FCD">
            <w:pPr>
              <w:rPr>
                <w:rFonts w:cs="Arial"/>
                <w:sz w:val="18"/>
                <w:szCs w:val="18"/>
              </w:rPr>
            </w:pPr>
            <w:r w:rsidRPr="00340B0D">
              <w:rPr>
                <w:rFonts w:cs="Arial"/>
                <w:sz w:val="18"/>
                <w:szCs w:val="18"/>
              </w:rPr>
              <w:t>Highlight date dependent</w:t>
            </w:r>
          </w:p>
        </w:tc>
        <w:tc>
          <w:tcPr>
            <w:tcW w:w="764" w:type="dxa"/>
            <w:tcBorders>
              <w:right w:val="single" w:sz="12" w:space="0" w:color="auto"/>
            </w:tcBorders>
          </w:tcPr>
          <w:p w14:paraId="7C242CA7" w14:textId="77777777" w:rsidR="006C7785" w:rsidRPr="00340B0D" w:rsidRDefault="006C7785" w:rsidP="00380FCD">
            <w:pPr>
              <w:jc w:val="center"/>
              <w:rPr>
                <w:rFonts w:cs="Arial"/>
                <w:sz w:val="18"/>
                <w:szCs w:val="18"/>
              </w:rPr>
            </w:pPr>
          </w:p>
        </w:tc>
      </w:tr>
      <w:tr w:rsidR="006C7785" w:rsidRPr="00340B0D" w14:paraId="13A51B5E"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E5D4FD5" w14:textId="77777777" w:rsidR="006C7785" w:rsidRPr="00340B0D" w:rsidRDefault="006C7785" w:rsidP="00380FCD">
            <w:pPr>
              <w:rPr>
                <w:rFonts w:cs="Arial"/>
                <w:sz w:val="18"/>
                <w:szCs w:val="18"/>
              </w:rPr>
            </w:pPr>
            <w:r>
              <w:rPr>
                <w:rFonts w:cs="Arial"/>
                <w:sz w:val="18"/>
                <w:szCs w:val="18"/>
              </w:rPr>
              <w:t>Full Light Lines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CCC5D2A"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471F1CB4" w14:textId="77777777" w:rsidR="006C7785" w:rsidRPr="00340B0D" w:rsidRDefault="006C7785" w:rsidP="00380FCD">
            <w:pPr>
              <w:rPr>
                <w:rFonts w:cs="Arial"/>
                <w:sz w:val="18"/>
                <w:szCs w:val="18"/>
              </w:rPr>
            </w:pPr>
            <w:r w:rsidRPr="00340B0D">
              <w:rPr>
                <w:rFonts w:cs="Arial"/>
                <w:sz w:val="18"/>
                <w:szCs w:val="18"/>
              </w:rPr>
              <w:t>Highlight document</w:t>
            </w:r>
          </w:p>
        </w:tc>
        <w:tc>
          <w:tcPr>
            <w:tcW w:w="764" w:type="dxa"/>
            <w:tcBorders>
              <w:right w:val="single" w:sz="12" w:space="0" w:color="auto"/>
            </w:tcBorders>
          </w:tcPr>
          <w:p w14:paraId="0F9CF664" w14:textId="77777777" w:rsidR="006C7785" w:rsidRPr="00340B0D" w:rsidRDefault="006C7785" w:rsidP="00380FCD">
            <w:pPr>
              <w:jc w:val="center"/>
              <w:rPr>
                <w:rFonts w:cs="Arial"/>
                <w:sz w:val="18"/>
                <w:szCs w:val="18"/>
              </w:rPr>
            </w:pPr>
          </w:p>
        </w:tc>
      </w:tr>
      <w:tr w:rsidR="006C7785" w:rsidRPr="00340B0D" w14:paraId="239E52C9"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4017B21A" w14:textId="77777777" w:rsidR="006C7785" w:rsidRPr="00340B0D" w:rsidRDefault="006C7785" w:rsidP="00380FCD">
            <w:pPr>
              <w:rPr>
                <w:rFonts w:cs="Arial"/>
                <w:sz w:val="18"/>
                <w:szCs w:val="18"/>
              </w:rPr>
            </w:pPr>
            <w:r>
              <w:rPr>
                <w:rFonts w:cs="Arial"/>
                <w:sz w:val="18"/>
                <w:szCs w:val="18"/>
              </w:rPr>
              <w:t>Ignore Scale minimum</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681857D3"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08EE2554" w14:textId="77777777" w:rsidR="006C7785" w:rsidRPr="00340B0D" w:rsidRDefault="006C7785" w:rsidP="00380FCD">
            <w:pPr>
              <w:rPr>
                <w:rFonts w:cs="Arial"/>
                <w:b/>
                <w:bCs/>
                <w:sz w:val="18"/>
                <w:szCs w:val="18"/>
              </w:rPr>
            </w:pPr>
            <w:r w:rsidRPr="00340B0D">
              <w:rPr>
                <w:rFonts w:cs="Arial"/>
                <w:sz w:val="18"/>
                <w:szCs w:val="18"/>
              </w:rPr>
              <w:t>Highlight info</w:t>
            </w:r>
          </w:p>
        </w:tc>
        <w:tc>
          <w:tcPr>
            <w:tcW w:w="764" w:type="dxa"/>
            <w:tcBorders>
              <w:right w:val="single" w:sz="12" w:space="0" w:color="auto"/>
            </w:tcBorders>
          </w:tcPr>
          <w:p w14:paraId="331ABBAB" w14:textId="77777777" w:rsidR="006C7785" w:rsidRPr="00340B0D" w:rsidRDefault="006C7785" w:rsidP="00380FCD">
            <w:pPr>
              <w:jc w:val="center"/>
              <w:rPr>
                <w:rFonts w:cs="Arial"/>
                <w:sz w:val="18"/>
                <w:szCs w:val="18"/>
              </w:rPr>
            </w:pPr>
          </w:p>
        </w:tc>
      </w:tr>
      <w:tr w:rsidR="006C7785" w:rsidRPr="00340B0D" w14:paraId="430E6C71"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0BDA9D53" w14:textId="77777777" w:rsidR="006C7785" w:rsidRPr="00340B0D" w:rsidRDefault="006C7785" w:rsidP="00380FCD">
            <w:pPr>
              <w:rPr>
                <w:rFonts w:cs="Arial"/>
                <w:sz w:val="18"/>
                <w:szCs w:val="18"/>
              </w:rPr>
            </w:pPr>
            <w:r>
              <w:rPr>
                <w:rFonts w:cs="Arial"/>
                <w:sz w:val="18"/>
                <w:szCs w:val="18"/>
              </w:rPr>
              <w:t>Plain Boundaries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5CD22462" w14:textId="77777777" w:rsidR="006C7785" w:rsidRPr="00340B0D" w:rsidRDefault="006C7785" w:rsidP="00380FCD">
            <w:pPr>
              <w:jc w:val="center"/>
              <w:rPr>
                <w:rFonts w:cs="Arial"/>
                <w:sz w:val="18"/>
                <w:szCs w:val="18"/>
              </w:rPr>
            </w:pPr>
            <w:r>
              <w:rPr>
                <w:rFonts w:cs="Arial"/>
                <w:sz w:val="18"/>
                <w:szCs w:val="18"/>
              </w:rPr>
              <w:t>Off</w:t>
            </w:r>
          </w:p>
        </w:tc>
        <w:tc>
          <w:tcPr>
            <w:tcW w:w="3656" w:type="dxa"/>
            <w:gridSpan w:val="5"/>
            <w:tcBorders>
              <w:left w:val="single" w:sz="8" w:space="0" w:color="auto"/>
            </w:tcBorders>
          </w:tcPr>
          <w:p w14:paraId="04CABC64" w14:textId="77777777" w:rsidR="006C7785" w:rsidRPr="00340B0D" w:rsidRDefault="006C7785" w:rsidP="00380FCD">
            <w:pPr>
              <w:rPr>
                <w:rFonts w:cs="Arial"/>
                <w:sz w:val="18"/>
                <w:szCs w:val="18"/>
              </w:rPr>
            </w:pPr>
            <w:r w:rsidRPr="00340B0D">
              <w:rPr>
                <w:rFonts w:cs="Arial"/>
                <w:sz w:val="18"/>
                <w:szCs w:val="18"/>
              </w:rPr>
              <w:t>Shallow Pattern</w:t>
            </w:r>
          </w:p>
        </w:tc>
        <w:tc>
          <w:tcPr>
            <w:tcW w:w="764" w:type="dxa"/>
            <w:tcBorders>
              <w:right w:val="single" w:sz="12" w:space="0" w:color="auto"/>
            </w:tcBorders>
          </w:tcPr>
          <w:p w14:paraId="70A9F44F" w14:textId="77777777" w:rsidR="006C7785" w:rsidRPr="00340B0D" w:rsidRDefault="006C7785" w:rsidP="00380FCD">
            <w:pPr>
              <w:jc w:val="center"/>
              <w:rPr>
                <w:rFonts w:cs="Arial"/>
                <w:sz w:val="18"/>
                <w:szCs w:val="18"/>
              </w:rPr>
            </w:pPr>
          </w:p>
        </w:tc>
      </w:tr>
      <w:tr w:rsidR="006C7785" w:rsidRPr="00340B0D" w14:paraId="3C309EA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B62FAB4" w14:textId="77777777" w:rsidR="006C7785" w:rsidRPr="00340B0D" w:rsidRDefault="006C7785" w:rsidP="00380FCD">
            <w:pPr>
              <w:rPr>
                <w:rFonts w:cs="Arial"/>
                <w:sz w:val="18"/>
                <w:szCs w:val="18"/>
              </w:rPr>
            </w:pPr>
            <w:r>
              <w:rPr>
                <w:rFonts w:cs="Arial"/>
                <w:sz w:val="18"/>
                <w:szCs w:val="18"/>
              </w:rPr>
              <w:t>Radar Overlay</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F388217" w14:textId="77777777" w:rsidR="006C7785" w:rsidRPr="00340B0D" w:rsidRDefault="006C7785" w:rsidP="00380FCD">
            <w:pPr>
              <w:jc w:val="center"/>
              <w:rPr>
                <w:rFonts w:cs="Arial"/>
                <w:sz w:val="18"/>
                <w:szCs w:val="18"/>
              </w:rPr>
            </w:pPr>
          </w:p>
        </w:tc>
        <w:tc>
          <w:tcPr>
            <w:tcW w:w="3656" w:type="dxa"/>
            <w:gridSpan w:val="5"/>
            <w:tcBorders>
              <w:left w:val="single" w:sz="8" w:space="0" w:color="auto"/>
            </w:tcBorders>
          </w:tcPr>
          <w:p w14:paraId="75E376C2" w14:textId="77777777" w:rsidR="006C7785" w:rsidRPr="00340B0D" w:rsidRDefault="006C7785" w:rsidP="00380FCD">
            <w:pPr>
              <w:rPr>
                <w:rFonts w:cs="Arial"/>
                <w:sz w:val="18"/>
                <w:szCs w:val="18"/>
              </w:rPr>
            </w:pPr>
            <w:r w:rsidRPr="00340B0D">
              <w:rPr>
                <w:rFonts w:cs="Arial"/>
                <w:sz w:val="18"/>
                <w:szCs w:val="18"/>
              </w:rPr>
              <w:t>Unknown</w:t>
            </w:r>
          </w:p>
        </w:tc>
        <w:tc>
          <w:tcPr>
            <w:tcW w:w="764" w:type="dxa"/>
            <w:tcBorders>
              <w:right w:val="single" w:sz="12" w:space="0" w:color="auto"/>
            </w:tcBorders>
          </w:tcPr>
          <w:p w14:paraId="324FD87A" w14:textId="77777777" w:rsidR="006C7785" w:rsidRPr="00340B0D" w:rsidRDefault="006C7785" w:rsidP="00380FCD">
            <w:pPr>
              <w:jc w:val="center"/>
              <w:rPr>
                <w:rFonts w:cs="Arial"/>
                <w:sz w:val="18"/>
                <w:szCs w:val="18"/>
              </w:rPr>
            </w:pPr>
          </w:p>
        </w:tc>
      </w:tr>
      <w:tr w:rsidR="006C7785" w:rsidRPr="00340B0D" w14:paraId="7066775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04360CF" w14:textId="77777777" w:rsidR="006C7785" w:rsidRPr="00340B0D" w:rsidRDefault="006C7785" w:rsidP="00380FCD">
            <w:pPr>
              <w:rPr>
                <w:rFonts w:cs="Arial"/>
                <w:sz w:val="18"/>
                <w:szCs w:val="18"/>
              </w:rPr>
            </w:pPr>
            <w:r>
              <w:rPr>
                <w:rFonts w:cs="Arial"/>
                <w:sz w:val="18"/>
                <w:szCs w:val="18"/>
              </w:rPr>
              <w:t>Shallow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23E5AD82" w14:textId="77777777" w:rsidR="006C7785" w:rsidRPr="00AC3DF1" w:rsidRDefault="006C7785" w:rsidP="006C7785">
            <w:pPr>
              <w:pStyle w:val="ListParagraph"/>
              <w:widowControl/>
              <w:numPr>
                <w:ilvl w:val="0"/>
                <w:numId w:val="70"/>
              </w:numPr>
              <w:spacing w:line="240" w:lineRule="auto"/>
              <w:jc w:val="center"/>
              <w:rPr>
                <w:rFonts w:cs="Arial"/>
                <w:sz w:val="18"/>
                <w:szCs w:val="18"/>
              </w:rPr>
            </w:pPr>
          </w:p>
        </w:tc>
        <w:tc>
          <w:tcPr>
            <w:tcW w:w="3656" w:type="dxa"/>
            <w:gridSpan w:val="5"/>
            <w:tcBorders>
              <w:left w:val="single" w:sz="8" w:space="0" w:color="auto"/>
            </w:tcBorders>
          </w:tcPr>
          <w:p w14:paraId="3D3E1291" w14:textId="77777777" w:rsidR="006C7785" w:rsidRPr="00340B0D" w:rsidRDefault="006C7785" w:rsidP="00380FCD">
            <w:pPr>
              <w:rPr>
                <w:rFonts w:cs="Arial"/>
                <w:sz w:val="18"/>
                <w:szCs w:val="18"/>
              </w:rPr>
            </w:pPr>
            <w:r w:rsidRPr="00340B0D">
              <w:rPr>
                <w:rFonts w:cs="Arial"/>
                <w:sz w:val="18"/>
                <w:szCs w:val="18"/>
              </w:rPr>
              <w:t>Update Review</w:t>
            </w:r>
          </w:p>
        </w:tc>
        <w:tc>
          <w:tcPr>
            <w:tcW w:w="764" w:type="dxa"/>
            <w:tcBorders>
              <w:right w:val="single" w:sz="12" w:space="0" w:color="auto"/>
            </w:tcBorders>
          </w:tcPr>
          <w:p w14:paraId="115B2350" w14:textId="77777777" w:rsidR="006C7785" w:rsidRPr="00340B0D" w:rsidRDefault="006C7785" w:rsidP="00380FCD">
            <w:pPr>
              <w:jc w:val="center"/>
              <w:rPr>
                <w:rFonts w:cs="Arial"/>
                <w:sz w:val="18"/>
                <w:szCs w:val="18"/>
              </w:rPr>
            </w:pPr>
          </w:p>
        </w:tc>
      </w:tr>
      <w:tr w:rsidR="006C7785" w:rsidRPr="00340B0D" w14:paraId="39949D3A"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5FD6F85" w14:textId="77777777" w:rsidR="006C7785" w:rsidRPr="00340B0D" w:rsidRDefault="006C7785" w:rsidP="00380FCD">
            <w:pPr>
              <w:rPr>
                <w:rFonts w:cs="Arial"/>
                <w:sz w:val="18"/>
                <w:szCs w:val="18"/>
              </w:rPr>
            </w:pPr>
            <w:r>
              <w:rPr>
                <w:rFonts w:cs="Arial"/>
                <w:sz w:val="18"/>
                <w:szCs w:val="18"/>
              </w:rPr>
              <w:t>Shallow Water Dangers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06AC013C" w14:textId="77777777" w:rsidR="006C7785" w:rsidRPr="00340B0D" w:rsidRDefault="006C7785" w:rsidP="00380FCD">
            <w:pPr>
              <w:rPr>
                <w:rFonts w:cs="Arial"/>
                <w:sz w:val="18"/>
                <w:szCs w:val="18"/>
              </w:rPr>
            </w:pPr>
          </w:p>
        </w:tc>
        <w:tc>
          <w:tcPr>
            <w:tcW w:w="3656" w:type="dxa"/>
            <w:gridSpan w:val="5"/>
            <w:tcBorders>
              <w:left w:val="single" w:sz="8" w:space="0" w:color="auto"/>
            </w:tcBorders>
          </w:tcPr>
          <w:p w14:paraId="0FB80BF4" w14:textId="77777777" w:rsidR="006C7785" w:rsidRPr="00340B0D" w:rsidRDefault="006C7785" w:rsidP="00380FCD">
            <w:pPr>
              <w:rPr>
                <w:rFonts w:cs="Arial"/>
                <w:sz w:val="18"/>
                <w:szCs w:val="18"/>
              </w:rPr>
            </w:pPr>
            <w:r w:rsidRPr="00340B0D">
              <w:rPr>
                <w:rFonts w:cs="Arial"/>
                <w:b/>
                <w:bCs/>
                <w:sz w:val="18"/>
                <w:szCs w:val="18"/>
              </w:rPr>
              <w:t>Text Groups</w:t>
            </w:r>
          </w:p>
        </w:tc>
        <w:tc>
          <w:tcPr>
            <w:tcW w:w="764" w:type="dxa"/>
            <w:tcBorders>
              <w:right w:val="single" w:sz="12" w:space="0" w:color="auto"/>
            </w:tcBorders>
            <w:vAlign w:val="center"/>
          </w:tcPr>
          <w:p w14:paraId="22AF491D" w14:textId="77777777" w:rsidR="006C7785" w:rsidRPr="00340B0D" w:rsidRDefault="006C7785" w:rsidP="00380FCD">
            <w:pPr>
              <w:jc w:val="center"/>
              <w:rPr>
                <w:rFonts w:cs="Arial"/>
                <w:sz w:val="18"/>
                <w:szCs w:val="18"/>
              </w:rPr>
            </w:pPr>
          </w:p>
        </w:tc>
      </w:tr>
      <w:tr w:rsidR="006C7785" w:rsidRPr="00340B0D" w14:paraId="328B0288"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5607CAF" w14:textId="77777777" w:rsidR="006C7785" w:rsidRPr="00340B0D" w:rsidRDefault="006C7785" w:rsidP="00380FCD">
            <w:pPr>
              <w:rPr>
                <w:rFonts w:cs="Arial"/>
                <w:sz w:val="18"/>
                <w:szCs w:val="18"/>
              </w:rPr>
            </w:pPr>
            <w:r w:rsidRPr="00340B0D">
              <w:rPr>
                <w:rFonts w:cs="Arial"/>
                <w:sz w:val="18"/>
                <w:szCs w:val="18"/>
              </w:rPr>
              <w:t>Simplified Symbols</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19C0B69" w14:textId="77777777" w:rsidR="006C7785" w:rsidRPr="00340B0D" w:rsidRDefault="006C7785" w:rsidP="00380FCD">
            <w:pPr>
              <w:jc w:val="center"/>
              <w:rPr>
                <w:rFonts w:cs="Arial"/>
                <w:sz w:val="18"/>
                <w:szCs w:val="18"/>
              </w:rPr>
            </w:pPr>
            <w:r>
              <w:rPr>
                <w:rFonts w:cs="Arial"/>
                <w:sz w:val="18"/>
                <w:szCs w:val="18"/>
              </w:rPr>
              <w:t>On</w:t>
            </w:r>
          </w:p>
        </w:tc>
        <w:tc>
          <w:tcPr>
            <w:tcW w:w="3656" w:type="dxa"/>
            <w:gridSpan w:val="5"/>
            <w:tcBorders>
              <w:left w:val="single" w:sz="8" w:space="0" w:color="auto"/>
            </w:tcBorders>
          </w:tcPr>
          <w:p w14:paraId="4A6E79B6" w14:textId="77777777" w:rsidR="006C7785" w:rsidRPr="00340B0D" w:rsidRDefault="006C7785" w:rsidP="00380FCD">
            <w:pPr>
              <w:rPr>
                <w:rFonts w:cs="Arial"/>
                <w:sz w:val="18"/>
                <w:szCs w:val="18"/>
              </w:rPr>
            </w:pPr>
            <w:r w:rsidRPr="00340B0D">
              <w:rPr>
                <w:rFonts w:cs="Arial"/>
                <w:sz w:val="18"/>
                <w:szCs w:val="18"/>
              </w:rPr>
              <w:t>Chart Text</w:t>
            </w:r>
          </w:p>
        </w:tc>
        <w:tc>
          <w:tcPr>
            <w:tcW w:w="764" w:type="dxa"/>
            <w:tcBorders>
              <w:right w:val="single" w:sz="12" w:space="0" w:color="auto"/>
            </w:tcBorders>
            <w:vAlign w:val="center"/>
          </w:tcPr>
          <w:p w14:paraId="0B40084C" w14:textId="77777777" w:rsidR="006C7785" w:rsidRPr="00340B0D" w:rsidRDefault="006C7785" w:rsidP="00380FCD">
            <w:pPr>
              <w:jc w:val="center"/>
              <w:rPr>
                <w:rFonts w:cs="Arial"/>
                <w:sz w:val="18"/>
                <w:szCs w:val="18"/>
              </w:rPr>
            </w:pPr>
            <w:r>
              <w:rPr>
                <w:rFonts w:cs="Arial"/>
                <w:sz w:val="18"/>
                <w:szCs w:val="18"/>
              </w:rPr>
              <w:t>Off</w:t>
            </w:r>
          </w:p>
        </w:tc>
      </w:tr>
      <w:tr w:rsidR="006C7785" w:rsidRPr="00340B0D" w14:paraId="34B24A12"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19ECFAB8" w14:textId="77777777" w:rsidR="006C7785" w:rsidRPr="00340B0D" w:rsidRDefault="006C7785" w:rsidP="00380FCD">
            <w:pPr>
              <w:rPr>
                <w:rFonts w:cs="Arial"/>
                <w:sz w:val="18"/>
                <w:szCs w:val="18"/>
              </w:rPr>
            </w:pPr>
            <w:r>
              <w:rPr>
                <w:rFonts w:cs="Arial"/>
                <w:sz w:val="18"/>
                <w:szCs w:val="18"/>
              </w:rPr>
              <w:t>Safety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335B1A1E"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4905D05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4" w:type="dxa"/>
            <w:tcBorders>
              <w:right w:val="single" w:sz="12" w:space="0" w:color="auto"/>
            </w:tcBorders>
          </w:tcPr>
          <w:p w14:paraId="7F171CA1" w14:textId="77777777" w:rsidR="006C7785" w:rsidRPr="00340B0D" w:rsidRDefault="006C7785" w:rsidP="00380FCD">
            <w:pPr>
              <w:jc w:val="center"/>
              <w:rPr>
                <w:rFonts w:cs="Arial"/>
                <w:sz w:val="18"/>
                <w:szCs w:val="18"/>
              </w:rPr>
            </w:pPr>
          </w:p>
        </w:tc>
      </w:tr>
      <w:tr w:rsidR="006C7785" w:rsidRPr="00340B0D" w14:paraId="4214AB03"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36D05880" w14:textId="77777777" w:rsidR="006C7785" w:rsidRPr="00340B0D" w:rsidRDefault="006C7785" w:rsidP="00380FCD">
            <w:pPr>
              <w:rPr>
                <w:rFonts w:cs="Arial"/>
                <w:sz w:val="18"/>
                <w:szCs w:val="18"/>
              </w:rPr>
            </w:pPr>
            <w:r>
              <w:rPr>
                <w:rFonts w:cs="Arial"/>
                <w:sz w:val="18"/>
                <w:szCs w:val="18"/>
              </w:rPr>
              <w:t>Safety Depth</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vAlign w:val="center"/>
          </w:tcPr>
          <w:p w14:paraId="71DFF6AC" w14:textId="77777777" w:rsidR="006C7785" w:rsidRPr="00340B0D" w:rsidRDefault="006C7785" w:rsidP="00380FCD">
            <w:pPr>
              <w:jc w:val="center"/>
              <w:rPr>
                <w:rFonts w:cs="Arial"/>
                <w:sz w:val="18"/>
                <w:szCs w:val="18"/>
              </w:rPr>
            </w:pPr>
            <w:r>
              <w:rPr>
                <w:rFonts w:cs="Arial"/>
                <w:sz w:val="18"/>
                <w:szCs w:val="18"/>
              </w:rPr>
              <w:t>10m</w:t>
            </w:r>
          </w:p>
        </w:tc>
        <w:tc>
          <w:tcPr>
            <w:tcW w:w="3656" w:type="dxa"/>
            <w:gridSpan w:val="5"/>
            <w:tcBorders>
              <w:left w:val="single" w:sz="8" w:space="0" w:color="auto"/>
            </w:tcBorders>
          </w:tcPr>
          <w:p w14:paraId="38070BF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4" w:type="dxa"/>
            <w:tcBorders>
              <w:right w:val="single" w:sz="12" w:space="0" w:color="auto"/>
            </w:tcBorders>
          </w:tcPr>
          <w:p w14:paraId="0162B05E" w14:textId="77777777" w:rsidR="006C7785" w:rsidRPr="00340B0D" w:rsidRDefault="006C7785" w:rsidP="00380FCD">
            <w:pPr>
              <w:jc w:val="center"/>
              <w:rPr>
                <w:rFonts w:cs="Arial"/>
                <w:sz w:val="18"/>
                <w:szCs w:val="18"/>
              </w:rPr>
            </w:pPr>
          </w:p>
        </w:tc>
      </w:tr>
      <w:tr w:rsidR="006C7785" w:rsidRPr="00340B0D" w14:paraId="60544665" w14:textId="77777777" w:rsidTr="00380FCD">
        <w:tc>
          <w:tcPr>
            <w:tcW w:w="2477" w:type="dxa"/>
            <w:gridSpan w:val="3"/>
            <w:tcBorders>
              <w:top w:val="single" w:sz="8" w:space="0" w:color="auto"/>
              <w:left w:val="single" w:sz="8" w:space="0" w:color="auto"/>
              <w:bottom w:val="single" w:sz="8" w:space="0" w:color="auto"/>
              <w:right w:val="single" w:sz="8" w:space="0" w:color="auto"/>
            </w:tcBorders>
            <w:shd w:val="clear" w:color="auto" w:fill="auto"/>
          </w:tcPr>
          <w:p w14:paraId="2DF17A05" w14:textId="77777777" w:rsidR="006C7785" w:rsidRPr="00340B0D" w:rsidRDefault="006C7785" w:rsidP="00380FCD">
            <w:pPr>
              <w:rPr>
                <w:rFonts w:cs="Arial"/>
                <w:sz w:val="18"/>
                <w:szCs w:val="18"/>
              </w:rPr>
            </w:pPr>
            <w:r>
              <w:rPr>
                <w:rFonts w:cs="Arial"/>
                <w:sz w:val="18"/>
                <w:szCs w:val="18"/>
              </w:rPr>
              <w:t>Deep Contour</w:t>
            </w:r>
          </w:p>
        </w:tc>
        <w:tc>
          <w:tcPr>
            <w:tcW w:w="2649" w:type="dxa"/>
            <w:gridSpan w:val="2"/>
            <w:tcBorders>
              <w:top w:val="single" w:sz="8" w:space="0" w:color="auto"/>
              <w:left w:val="single" w:sz="8" w:space="0" w:color="auto"/>
              <w:bottom w:val="single" w:sz="8" w:space="0" w:color="auto"/>
              <w:right w:val="single" w:sz="8" w:space="0" w:color="auto"/>
            </w:tcBorders>
            <w:shd w:val="clear" w:color="auto" w:fill="auto"/>
          </w:tcPr>
          <w:p w14:paraId="23E2CE49" w14:textId="77777777" w:rsidR="006C7785" w:rsidRPr="00340B0D" w:rsidRDefault="006C7785" w:rsidP="00380FCD">
            <w:pPr>
              <w:jc w:val="center"/>
              <w:rPr>
                <w:rFonts w:cs="Arial"/>
                <w:sz w:val="18"/>
                <w:szCs w:val="18"/>
              </w:rPr>
            </w:pPr>
            <w:r>
              <w:rPr>
                <w:rFonts w:cs="Arial"/>
                <w:sz w:val="18"/>
                <w:szCs w:val="18"/>
              </w:rPr>
              <w:t>-</w:t>
            </w:r>
          </w:p>
        </w:tc>
        <w:tc>
          <w:tcPr>
            <w:tcW w:w="3656" w:type="dxa"/>
            <w:gridSpan w:val="5"/>
            <w:tcBorders>
              <w:left w:val="single" w:sz="8" w:space="0" w:color="auto"/>
            </w:tcBorders>
          </w:tcPr>
          <w:p w14:paraId="4F109066" w14:textId="77777777" w:rsidR="006C7785" w:rsidRPr="00340B0D" w:rsidRDefault="006C7785" w:rsidP="00380FCD">
            <w:pPr>
              <w:rPr>
                <w:rFonts w:cs="Arial"/>
                <w:sz w:val="18"/>
                <w:szCs w:val="18"/>
              </w:rPr>
            </w:pPr>
            <w:r w:rsidRPr="00340B0D">
              <w:rPr>
                <w:rFonts w:cs="Arial"/>
                <w:sz w:val="18"/>
                <w:szCs w:val="18"/>
              </w:rPr>
              <w:t xml:space="preserve">        Names</w:t>
            </w:r>
          </w:p>
        </w:tc>
        <w:tc>
          <w:tcPr>
            <w:tcW w:w="764" w:type="dxa"/>
            <w:tcBorders>
              <w:right w:val="single" w:sz="12" w:space="0" w:color="auto"/>
            </w:tcBorders>
          </w:tcPr>
          <w:p w14:paraId="498076A4" w14:textId="77777777" w:rsidR="006C7785" w:rsidRPr="00340B0D" w:rsidRDefault="006C7785" w:rsidP="00380FCD">
            <w:pPr>
              <w:jc w:val="center"/>
              <w:rPr>
                <w:rFonts w:cs="Arial"/>
                <w:sz w:val="18"/>
                <w:szCs w:val="18"/>
              </w:rPr>
            </w:pPr>
          </w:p>
        </w:tc>
      </w:tr>
      <w:tr w:rsidR="006C7785" w:rsidRPr="00340B0D" w14:paraId="1E459055" w14:textId="77777777" w:rsidTr="00380FCD">
        <w:tc>
          <w:tcPr>
            <w:tcW w:w="5126" w:type="dxa"/>
            <w:gridSpan w:val="5"/>
            <w:tcBorders>
              <w:top w:val="single" w:sz="8" w:space="0" w:color="auto"/>
              <w:left w:val="single" w:sz="12" w:space="0" w:color="auto"/>
              <w:right w:val="double" w:sz="4" w:space="0" w:color="auto"/>
            </w:tcBorders>
            <w:shd w:val="clear" w:color="auto" w:fill="BFBFBF" w:themeFill="background1" w:themeFillShade="BF"/>
            <w:vAlign w:val="center"/>
          </w:tcPr>
          <w:p w14:paraId="1C1D823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656" w:type="dxa"/>
            <w:gridSpan w:val="5"/>
            <w:tcBorders>
              <w:left w:val="double" w:sz="4" w:space="0" w:color="auto"/>
            </w:tcBorders>
          </w:tcPr>
          <w:p w14:paraId="33190C3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4" w:type="dxa"/>
            <w:tcBorders>
              <w:right w:val="single" w:sz="12" w:space="0" w:color="auto"/>
            </w:tcBorders>
          </w:tcPr>
          <w:p w14:paraId="62F64F1A" w14:textId="77777777" w:rsidR="006C7785" w:rsidRPr="00340B0D" w:rsidRDefault="006C7785" w:rsidP="00380FCD">
            <w:pPr>
              <w:jc w:val="center"/>
              <w:rPr>
                <w:rFonts w:cs="Arial"/>
                <w:sz w:val="18"/>
                <w:szCs w:val="18"/>
              </w:rPr>
            </w:pPr>
          </w:p>
        </w:tc>
      </w:tr>
      <w:tr w:rsidR="006C7785" w:rsidRPr="00340B0D" w14:paraId="6F991600" w14:textId="77777777" w:rsidTr="00380FCD">
        <w:sdt>
          <w:sdtPr>
            <w:rPr>
              <w:rFonts w:cs="Arial"/>
              <w:sz w:val="18"/>
              <w:szCs w:val="18"/>
            </w:rPr>
            <w:alias w:val="Palette"/>
            <w:tag w:val="Palette"/>
            <w:id w:val="238140525"/>
            <w:placeholder>
              <w:docPart w:val="B8D28D5CEEB44F749007E00199A2B144"/>
            </w:placeholder>
            <w:comboBox>
              <w:listItem w:displayText="Day" w:value="Day"/>
              <w:listItem w:displayText="Dusk" w:value="Dusk"/>
              <w:listItem w:displayText="Night" w:value="Night"/>
            </w:comboBox>
          </w:sdtPr>
          <w:sdtContent>
            <w:tc>
              <w:tcPr>
                <w:tcW w:w="5126" w:type="dxa"/>
                <w:gridSpan w:val="5"/>
                <w:tcBorders>
                  <w:left w:val="single" w:sz="12" w:space="0" w:color="auto"/>
                  <w:bottom w:val="single" w:sz="12" w:space="0" w:color="auto"/>
                  <w:right w:val="double" w:sz="4" w:space="0" w:color="auto"/>
                </w:tcBorders>
              </w:tcPr>
              <w:p w14:paraId="6DBED854" w14:textId="77777777" w:rsidR="006C7785" w:rsidRPr="00340B0D" w:rsidRDefault="006C7785" w:rsidP="00380FCD">
                <w:pPr>
                  <w:rPr>
                    <w:rFonts w:cs="Arial"/>
                    <w:sz w:val="18"/>
                    <w:szCs w:val="18"/>
                  </w:rPr>
                </w:pPr>
                <w:r w:rsidRPr="00340B0D">
                  <w:rPr>
                    <w:rFonts w:cs="Arial"/>
                    <w:sz w:val="18"/>
                    <w:szCs w:val="18"/>
                  </w:rPr>
                  <w:t>Day</w:t>
                </w:r>
              </w:p>
            </w:tc>
          </w:sdtContent>
        </w:sdt>
        <w:tc>
          <w:tcPr>
            <w:tcW w:w="3656" w:type="dxa"/>
            <w:gridSpan w:val="5"/>
            <w:tcBorders>
              <w:left w:val="double" w:sz="4" w:space="0" w:color="auto"/>
            </w:tcBorders>
          </w:tcPr>
          <w:p w14:paraId="4D7E0B5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4" w:type="dxa"/>
            <w:tcBorders>
              <w:right w:val="single" w:sz="12" w:space="0" w:color="auto"/>
            </w:tcBorders>
          </w:tcPr>
          <w:p w14:paraId="7786207B" w14:textId="77777777" w:rsidR="006C7785" w:rsidRPr="00340B0D" w:rsidRDefault="006C7785" w:rsidP="00380FCD">
            <w:pPr>
              <w:jc w:val="center"/>
              <w:rPr>
                <w:rFonts w:cs="Arial"/>
                <w:sz w:val="18"/>
                <w:szCs w:val="18"/>
              </w:rPr>
            </w:pPr>
          </w:p>
        </w:tc>
      </w:tr>
      <w:tr w:rsidR="006C7785" w:rsidRPr="00340B0D" w14:paraId="51B5C186" w14:textId="77777777" w:rsidTr="00380FCD">
        <w:tc>
          <w:tcPr>
            <w:tcW w:w="5126" w:type="dxa"/>
            <w:gridSpan w:val="5"/>
            <w:tcBorders>
              <w:top w:val="single" w:sz="12" w:space="0" w:color="auto"/>
              <w:left w:val="single" w:sz="12" w:space="0" w:color="auto"/>
              <w:right w:val="double" w:sz="4" w:space="0" w:color="auto"/>
            </w:tcBorders>
            <w:shd w:val="clear" w:color="auto" w:fill="FFFFFF" w:themeFill="background1"/>
            <w:vAlign w:val="center"/>
          </w:tcPr>
          <w:p w14:paraId="5EEE0000" w14:textId="77777777" w:rsidR="006C7785" w:rsidRPr="00340B0D" w:rsidRDefault="006C7785" w:rsidP="00380FCD">
            <w:pPr>
              <w:jc w:val="center"/>
              <w:rPr>
                <w:rFonts w:cs="Arial"/>
                <w:b/>
                <w:bCs/>
                <w:sz w:val="18"/>
                <w:szCs w:val="18"/>
              </w:rPr>
            </w:pPr>
          </w:p>
        </w:tc>
        <w:tc>
          <w:tcPr>
            <w:tcW w:w="3656" w:type="dxa"/>
            <w:gridSpan w:val="5"/>
            <w:tcBorders>
              <w:left w:val="double" w:sz="4" w:space="0" w:color="auto"/>
            </w:tcBorders>
          </w:tcPr>
          <w:p w14:paraId="6B82DF88" w14:textId="77777777" w:rsidR="006C7785" w:rsidRPr="00340B0D" w:rsidRDefault="006C7785" w:rsidP="00380FCD">
            <w:pPr>
              <w:rPr>
                <w:rFonts w:cs="Arial"/>
                <w:sz w:val="18"/>
                <w:szCs w:val="18"/>
              </w:rPr>
            </w:pPr>
          </w:p>
        </w:tc>
        <w:tc>
          <w:tcPr>
            <w:tcW w:w="764" w:type="dxa"/>
            <w:tcBorders>
              <w:right w:val="single" w:sz="12" w:space="0" w:color="auto"/>
            </w:tcBorders>
            <w:vAlign w:val="center"/>
          </w:tcPr>
          <w:p w14:paraId="16C654F4" w14:textId="77777777" w:rsidR="006C7785" w:rsidRPr="00340B0D" w:rsidRDefault="006C7785" w:rsidP="00380FCD">
            <w:pPr>
              <w:jc w:val="center"/>
              <w:rPr>
                <w:rFonts w:cs="Arial"/>
                <w:sz w:val="18"/>
                <w:szCs w:val="18"/>
              </w:rPr>
            </w:pPr>
          </w:p>
        </w:tc>
      </w:tr>
      <w:tr w:rsidR="006C7785" w:rsidRPr="00340B0D" w14:paraId="14B6B8B9" w14:textId="77777777" w:rsidTr="00380FCD">
        <w:tc>
          <w:tcPr>
            <w:tcW w:w="5126" w:type="dxa"/>
            <w:gridSpan w:val="5"/>
            <w:tcBorders>
              <w:left w:val="single" w:sz="12" w:space="0" w:color="auto"/>
              <w:bottom w:val="single" w:sz="12" w:space="0" w:color="auto"/>
              <w:right w:val="double" w:sz="4" w:space="0" w:color="auto"/>
            </w:tcBorders>
            <w:shd w:val="clear" w:color="auto" w:fill="FFFFFF" w:themeFill="background1"/>
          </w:tcPr>
          <w:p w14:paraId="44CE03F3" w14:textId="77777777" w:rsidR="006C7785" w:rsidRPr="00340B0D" w:rsidRDefault="006C7785" w:rsidP="00380FCD">
            <w:pPr>
              <w:rPr>
                <w:rFonts w:cs="Arial"/>
                <w:sz w:val="18"/>
                <w:szCs w:val="18"/>
              </w:rPr>
            </w:pPr>
          </w:p>
        </w:tc>
        <w:tc>
          <w:tcPr>
            <w:tcW w:w="3656" w:type="dxa"/>
            <w:gridSpan w:val="5"/>
            <w:tcBorders>
              <w:left w:val="double" w:sz="4" w:space="0" w:color="auto"/>
            </w:tcBorders>
          </w:tcPr>
          <w:p w14:paraId="2E7A6C0D" w14:textId="77777777" w:rsidR="006C7785" w:rsidRPr="00340B0D" w:rsidRDefault="006C7785" w:rsidP="00380FCD">
            <w:pPr>
              <w:jc w:val="center"/>
              <w:rPr>
                <w:rFonts w:cs="Arial"/>
                <w:sz w:val="18"/>
                <w:szCs w:val="18"/>
              </w:rPr>
            </w:pPr>
          </w:p>
        </w:tc>
        <w:tc>
          <w:tcPr>
            <w:tcW w:w="764" w:type="dxa"/>
            <w:tcBorders>
              <w:right w:val="single" w:sz="12" w:space="0" w:color="auto"/>
            </w:tcBorders>
            <w:vAlign w:val="center"/>
          </w:tcPr>
          <w:p w14:paraId="29900258" w14:textId="77777777" w:rsidR="006C7785" w:rsidRPr="00340B0D" w:rsidRDefault="006C7785" w:rsidP="00380FCD">
            <w:pPr>
              <w:jc w:val="center"/>
              <w:rPr>
                <w:rFonts w:cs="Arial"/>
                <w:sz w:val="18"/>
                <w:szCs w:val="18"/>
              </w:rPr>
            </w:pPr>
          </w:p>
        </w:tc>
      </w:tr>
      <w:tr w:rsidR="006C7785" w:rsidRPr="00340B0D" w14:paraId="363768A2" w14:textId="77777777" w:rsidTr="00380FCD">
        <w:tc>
          <w:tcPr>
            <w:tcW w:w="5126" w:type="dxa"/>
            <w:gridSpan w:val="5"/>
            <w:tcBorders>
              <w:top w:val="single" w:sz="4" w:space="0" w:color="auto"/>
              <w:left w:val="single" w:sz="4" w:space="0" w:color="auto"/>
              <w:right w:val="single" w:sz="4" w:space="0" w:color="auto"/>
            </w:tcBorders>
            <w:shd w:val="clear" w:color="auto" w:fill="BFBFBF" w:themeFill="background1" w:themeFillShade="BF"/>
            <w:vAlign w:val="center"/>
          </w:tcPr>
          <w:p w14:paraId="40D9410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420" w:type="dxa"/>
            <w:gridSpan w:val="6"/>
            <w:tcBorders>
              <w:left w:val="single" w:sz="4" w:space="0" w:color="auto"/>
              <w:bottom w:val="single" w:sz="4" w:space="0" w:color="auto"/>
              <w:right w:val="single" w:sz="12" w:space="0" w:color="auto"/>
            </w:tcBorders>
            <w:shd w:val="clear" w:color="auto" w:fill="BFBFBF" w:themeFill="background1" w:themeFillShade="BF"/>
          </w:tcPr>
          <w:p w14:paraId="699FE595" w14:textId="77777777" w:rsidR="006C7785" w:rsidRPr="00340B0D" w:rsidRDefault="006C7785" w:rsidP="00380FCD">
            <w:pPr>
              <w:jc w:val="center"/>
              <w:rPr>
                <w:rFonts w:cs="Arial"/>
                <w:sz w:val="18"/>
                <w:szCs w:val="18"/>
              </w:rPr>
            </w:pPr>
            <w:r>
              <w:rPr>
                <w:rFonts w:cs="Arial"/>
                <w:b/>
                <w:bCs/>
                <w:sz w:val="18"/>
                <w:szCs w:val="18"/>
              </w:rPr>
              <w:t xml:space="preserve">Initial </w:t>
            </w:r>
            <w:r w:rsidRPr="00340B0D">
              <w:rPr>
                <w:rFonts w:cs="Arial"/>
                <w:b/>
                <w:bCs/>
                <w:sz w:val="18"/>
                <w:szCs w:val="18"/>
              </w:rPr>
              <w:t>Display</w:t>
            </w:r>
          </w:p>
        </w:tc>
      </w:tr>
      <w:tr w:rsidR="006C7785" w:rsidRPr="00340B0D" w14:paraId="3874B788" w14:textId="77777777" w:rsidTr="00380FCD">
        <w:trPr>
          <w:trHeight w:val="287"/>
        </w:trPr>
        <w:tc>
          <w:tcPr>
            <w:tcW w:w="2015" w:type="dxa"/>
            <w:tcBorders>
              <w:left w:val="single" w:sz="4" w:space="0" w:color="auto"/>
              <w:bottom w:val="single" w:sz="4" w:space="0" w:color="auto"/>
            </w:tcBorders>
          </w:tcPr>
          <w:p w14:paraId="06B5F116" w14:textId="77777777" w:rsidR="006C7785" w:rsidRPr="00340B0D" w:rsidRDefault="006C7785" w:rsidP="00380FCD">
            <w:pPr>
              <w:rPr>
                <w:rFonts w:cs="Arial"/>
                <w:sz w:val="18"/>
                <w:szCs w:val="18"/>
              </w:rPr>
            </w:pPr>
            <w:r w:rsidRPr="00340B0D">
              <w:rPr>
                <w:rFonts w:cs="Arial"/>
                <w:sz w:val="18"/>
                <w:szCs w:val="18"/>
              </w:rPr>
              <w:t>Start Date</w:t>
            </w:r>
          </w:p>
        </w:tc>
        <w:tc>
          <w:tcPr>
            <w:tcW w:w="3111" w:type="dxa"/>
            <w:gridSpan w:val="4"/>
            <w:tcBorders>
              <w:bottom w:val="single" w:sz="4" w:space="0" w:color="auto"/>
              <w:right w:val="single" w:sz="4" w:space="0" w:color="auto"/>
            </w:tcBorders>
          </w:tcPr>
          <w:p w14:paraId="0CEE917E" w14:textId="77777777" w:rsidR="006C7785" w:rsidRPr="00340B0D" w:rsidRDefault="006C7785" w:rsidP="00380FCD">
            <w:pPr>
              <w:rPr>
                <w:rFonts w:cs="Arial"/>
                <w:sz w:val="18"/>
                <w:szCs w:val="18"/>
              </w:rPr>
            </w:pPr>
          </w:p>
        </w:tc>
        <w:tc>
          <w:tcPr>
            <w:tcW w:w="1724" w:type="dxa"/>
            <w:gridSpan w:val="2"/>
            <w:tcBorders>
              <w:left w:val="single" w:sz="4" w:space="0" w:color="auto"/>
              <w:bottom w:val="single" w:sz="4" w:space="0" w:color="auto"/>
              <w:right w:val="single" w:sz="4" w:space="0" w:color="auto"/>
            </w:tcBorders>
            <w:vAlign w:val="center"/>
          </w:tcPr>
          <w:p w14:paraId="3750409A" w14:textId="77777777" w:rsidR="006C7785" w:rsidRPr="00340B0D" w:rsidRDefault="006C7785" w:rsidP="00380FCD">
            <w:pPr>
              <w:rPr>
                <w:rFonts w:cs="Arial"/>
                <w:sz w:val="18"/>
                <w:szCs w:val="18"/>
              </w:rPr>
            </w:pPr>
            <w:r w:rsidRPr="00340B0D">
              <w:rPr>
                <w:rFonts w:cs="Arial"/>
                <w:sz w:val="18"/>
                <w:szCs w:val="18"/>
              </w:rPr>
              <w:t>Centre</w:t>
            </w:r>
          </w:p>
        </w:tc>
        <w:tc>
          <w:tcPr>
            <w:tcW w:w="2696" w:type="dxa"/>
            <w:gridSpan w:val="4"/>
            <w:tcBorders>
              <w:left w:val="single" w:sz="4" w:space="0" w:color="auto"/>
              <w:bottom w:val="single" w:sz="4" w:space="0" w:color="auto"/>
              <w:right w:val="single" w:sz="12" w:space="0" w:color="auto"/>
            </w:tcBorders>
            <w:vAlign w:val="center"/>
          </w:tcPr>
          <w:p w14:paraId="1CCB25C5" w14:textId="77777777" w:rsidR="006C7785" w:rsidRPr="00340B0D" w:rsidRDefault="006C7785" w:rsidP="00380FCD">
            <w:pPr>
              <w:rPr>
                <w:rFonts w:cs="Arial"/>
                <w:sz w:val="18"/>
                <w:szCs w:val="18"/>
              </w:rPr>
            </w:pPr>
            <w:r w:rsidRPr="006E1F23">
              <w:rPr>
                <w:rFonts w:cs="Arial"/>
                <w:sz w:val="18"/>
                <w:szCs w:val="18"/>
              </w:rPr>
              <w:t>10°5'30.48"N 10°5'23.64"E</w:t>
            </w:r>
          </w:p>
        </w:tc>
      </w:tr>
      <w:tr w:rsidR="006C7785" w:rsidRPr="00340B0D" w14:paraId="02E4EA3E" w14:textId="77777777" w:rsidTr="00380FCD">
        <w:tc>
          <w:tcPr>
            <w:tcW w:w="2015" w:type="dxa"/>
            <w:tcBorders>
              <w:left w:val="single" w:sz="4" w:space="0" w:color="auto"/>
              <w:bottom w:val="single" w:sz="4" w:space="0" w:color="auto"/>
            </w:tcBorders>
          </w:tcPr>
          <w:p w14:paraId="70B1A263" w14:textId="77777777" w:rsidR="006C7785" w:rsidRPr="00340B0D" w:rsidRDefault="006C7785" w:rsidP="00380FCD">
            <w:pPr>
              <w:rPr>
                <w:rFonts w:cs="Arial"/>
                <w:sz w:val="18"/>
                <w:szCs w:val="18"/>
              </w:rPr>
            </w:pPr>
            <w:r w:rsidRPr="00340B0D">
              <w:rPr>
                <w:rFonts w:cs="Arial"/>
                <w:sz w:val="18"/>
                <w:szCs w:val="18"/>
              </w:rPr>
              <w:t>End Date</w:t>
            </w:r>
          </w:p>
        </w:tc>
        <w:tc>
          <w:tcPr>
            <w:tcW w:w="3111" w:type="dxa"/>
            <w:gridSpan w:val="4"/>
            <w:tcBorders>
              <w:top w:val="single" w:sz="4" w:space="0" w:color="auto"/>
              <w:bottom w:val="single" w:sz="4" w:space="0" w:color="auto"/>
              <w:right w:val="single" w:sz="4" w:space="0" w:color="auto"/>
            </w:tcBorders>
          </w:tcPr>
          <w:p w14:paraId="69AFA2D4" w14:textId="77777777" w:rsidR="006C7785" w:rsidRPr="00340B0D" w:rsidRDefault="006C7785" w:rsidP="00380FCD">
            <w:pPr>
              <w:rPr>
                <w:rFonts w:cs="Arial"/>
                <w:sz w:val="18"/>
                <w:szCs w:val="18"/>
              </w:rPr>
            </w:pPr>
          </w:p>
        </w:tc>
        <w:tc>
          <w:tcPr>
            <w:tcW w:w="1724" w:type="dxa"/>
            <w:gridSpan w:val="2"/>
            <w:tcBorders>
              <w:top w:val="single" w:sz="4" w:space="0" w:color="auto"/>
              <w:left w:val="single" w:sz="4" w:space="0" w:color="auto"/>
              <w:bottom w:val="single" w:sz="4" w:space="0" w:color="auto"/>
              <w:right w:val="single" w:sz="12" w:space="0" w:color="auto"/>
            </w:tcBorders>
            <w:shd w:val="clear" w:color="auto" w:fill="FFFFFF" w:themeFill="background1"/>
          </w:tcPr>
          <w:p w14:paraId="12068A64" w14:textId="77777777" w:rsidR="006C7785" w:rsidRPr="00340B0D" w:rsidRDefault="006C7785" w:rsidP="00380FCD">
            <w:pPr>
              <w:rPr>
                <w:rFonts w:cs="Arial"/>
                <w:sz w:val="18"/>
                <w:szCs w:val="18"/>
              </w:rPr>
            </w:pPr>
            <w:r w:rsidRPr="00340B0D">
              <w:rPr>
                <w:rFonts w:cs="Arial"/>
                <w:sz w:val="18"/>
                <w:szCs w:val="18"/>
              </w:rPr>
              <w:t>Scale</w:t>
            </w:r>
          </w:p>
        </w:tc>
        <w:tc>
          <w:tcPr>
            <w:tcW w:w="2696" w:type="dxa"/>
            <w:gridSpan w:val="4"/>
            <w:tcBorders>
              <w:top w:val="single" w:sz="4" w:space="0" w:color="auto"/>
              <w:left w:val="double" w:sz="4" w:space="0" w:color="auto"/>
              <w:bottom w:val="single" w:sz="4" w:space="0" w:color="auto"/>
              <w:right w:val="single" w:sz="12" w:space="0" w:color="auto"/>
            </w:tcBorders>
            <w:shd w:val="clear" w:color="auto" w:fill="FFFFFF" w:themeFill="background1"/>
          </w:tcPr>
          <w:p w14:paraId="1FF7DCF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70,000</w:t>
            </w:r>
          </w:p>
        </w:tc>
      </w:tr>
      <w:tr w:rsidR="006C7785" w:rsidRPr="00340B0D" w14:paraId="02D7E214" w14:textId="77777777" w:rsidTr="00380FCD">
        <w:tc>
          <w:tcPr>
            <w:tcW w:w="5126" w:type="dxa"/>
            <w:gridSpan w:val="5"/>
            <w:tcBorders>
              <w:top w:val="single" w:sz="4" w:space="0" w:color="auto"/>
              <w:left w:val="single" w:sz="12" w:space="0" w:color="auto"/>
              <w:bottom w:val="single" w:sz="4" w:space="0" w:color="auto"/>
              <w:right w:val="double" w:sz="4" w:space="0" w:color="auto"/>
            </w:tcBorders>
            <w:shd w:val="clear" w:color="auto" w:fill="FFFFFF" w:themeFill="background1"/>
          </w:tcPr>
          <w:p w14:paraId="22FAFF54" w14:textId="77777777" w:rsidR="006C7785" w:rsidRPr="00340B0D" w:rsidRDefault="006C7785" w:rsidP="00380FCD">
            <w:pPr>
              <w:jc w:val="center"/>
              <w:rPr>
                <w:rFonts w:cs="Arial"/>
                <w:b/>
                <w:bCs/>
                <w:sz w:val="18"/>
                <w:szCs w:val="18"/>
              </w:rPr>
            </w:pPr>
          </w:p>
        </w:tc>
        <w:tc>
          <w:tcPr>
            <w:tcW w:w="1724" w:type="dxa"/>
            <w:gridSpan w:val="2"/>
            <w:tcBorders>
              <w:top w:val="single" w:sz="4" w:space="0" w:color="auto"/>
              <w:left w:val="double" w:sz="4" w:space="0" w:color="auto"/>
              <w:bottom w:val="single" w:sz="4" w:space="0" w:color="auto"/>
              <w:right w:val="single" w:sz="4" w:space="0" w:color="auto"/>
            </w:tcBorders>
            <w:shd w:val="clear" w:color="auto" w:fill="auto"/>
          </w:tcPr>
          <w:p w14:paraId="1221F2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696" w:type="dxa"/>
            <w:gridSpan w:val="4"/>
            <w:tcBorders>
              <w:top w:val="single" w:sz="4" w:space="0" w:color="auto"/>
              <w:left w:val="single" w:sz="4" w:space="0" w:color="auto"/>
              <w:bottom w:val="single" w:sz="4" w:space="0" w:color="auto"/>
              <w:right w:val="single" w:sz="12" w:space="0" w:color="auto"/>
            </w:tcBorders>
            <w:shd w:val="clear" w:color="auto" w:fill="auto"/>
            <w:vAlign w:val="center"/>
          </w:tcPr>
          <w:p w14:paraId="3B6DEADD" w14:textId="77777777" w:rsidR="006C7785" w:rsidRPr="00340B0D" w:rsidRDefault="006C7785" w:rsidP="00380FCD">
            <w:pPr>
              <w:rPr>
                <w:rFonts w:cs="Arial"/>
                <w:sz w:val="18"/>
                <w:szCs w:val="18"/>
              </w:rPr>
            </w:pPr>
          </w:p>
        </w:tc>
      </w:tr>
      <w:tr w:rsidR="006C7785" w:rsidRPr="00340B0D" w14:paraId="7CA6C918"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2F08B8D0" w14:textId="77777777" w:rsidR="006C7785" w:rsidRPr="00340B0D" w:rsidRDefault="006C7785" w:rsidP="00380FCD">
            <w:pPr>
              <w:rPr>
                <w:rFonts w:cs="Arial"/>
                <w:sz w:val="18"/>
                <w:szCs w:val="18"/>
              </w:rPr>
            </w:pPr>
          </w:p>
        </w:tc>
      </w:tr>
      <w:tr w:rsidR="006C7785" w:rsidRPr="00340B0D" w14:paraId="600ECDD2"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57DA42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6AAA467" w14:textId="77777777" w:rsidTr="00380FCD">
        <w:tc>
          <w:tcPr>
            <w:tcW w:w="5404" w:type="dxa"/>
            <w:gridSpan w:val="6"/>
            <w:tcBorders>
              <w:top w:val="single" w:sz="4" w:space="0" w:color="auto"/>
              <w:left w:val="single" w:sz="12" w:space="0" w:color="auto"/>
              <w:bottom w:val="single" w:sz="4" w:space="0" w:color="auto"/>
              <w:right w:val="double" w:sz="4" w:space="0" w:color="auto"/>
            </w:tcBorders>
            <w:shd w:val="clear" w:color="auto" w:fill="BFBFBF" w:themeFill="background1" w:themeFillShade="BF"/>
          </w:tcPr>
          <w:p w14:paraId="32FADBD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142" w:type="dxa"/>
            <w:gridSpan w:val="5"/>
            <w:tcBorders>
              <w:top w:val="single" w:sz="4" w:space="0" w:color="auto"/>
              <w:left w:val="double" w:sz="4" w:space="0" w:color="auto"/>
              <w:bottom w:val="single" w:sz="4" w:space="0" w:color="auto"/>
              <w:right w:val="single" w:sz="12" w:space="0" w:color="auto"/>
            </w:tcBorders>
            <w:shd w:val="clear" w:color="auto" w:fill="BFBFBF" w:themeFill="background1" w:themeFillShade="BF"/>
          </w:tcPr>
          <w:p w14:paraId="5CD085D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95C87D6" w14:textId="77777777" w:rsidTr="00380FCD">
        <w:tc>
          <w:tcPr>
            <w:tcW w:w="4835" w:type="dxa"/>
            <w:gridSpan w:val="4"/>
            <w:tcBorders>
              <w:top w:val="single" w:sz="4" w:space="0" w:color="auto"/>
              <w:left w:val="single" w:sz="12" w:space="0" w:color="auto"/>
              <w:bottom w:val="single" w:sz="4" w:space="0" w:color="auto"/>
            </w:tcBorders>
          </w:tcPr>
          <w:p w14:paraId="1B71D877" w14:textId="77777777" w:rsidR="006C7785" w:rsidRPr="00340B0D" w:rsidRDefault="006C7785" w:rsidP="00380FCD">
            <w:pPr>
              <w:rPr>
                <w:rFonts w:cs="Arial"/>
                <w:sz w:val="18"/>
                <w:szCs w:val="18"/>
              </w:rPr>
            </w:pPr>
            <w:r w:rsidRPr="00340B0D">
              <w:rPr>
                <w:rFonts w:cs="Arial"/>
                <w:sz w:val="18"/>
                <w:szCs w:val="18"/>
              </w:rPr>
              <w:t>Drying lines</w:t>
            </w:r>
          </w:p>
        </w:tc>
        <w:tc>
          <w:tcPr>
            <w:tcW w:w="569" w:type="dxa"/>
            <w:gridSpan w:val="2"/>
            <w:tcBorders>
              <w:top w:val="single" w:sz="4" w:space="0" w:color="auto"/>
              <w:bottom w:val="single" w:sz="4" w:space="0" w:color="auto"/>
              <w:right w:val="double" w:sz="4" w:space="0" w:color="auto"/>
            </w:tcBorders>
          </w:tcPr>
          <w:p w14:paraId="798A06EC"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F3886B1" w14:textId="77777777" w:rsidR="006C7785" w:rsidRPr="00340B0D" w:rsidRDefault="006C7785" w:rsidP="00380FCD">
            <w:pPr>
              <w:pStyle w:val="Default"/>
              <w:rPr>
                <w:sz w:val="18"/>
                <w:szCs w:val="18"/>
              </w:rPr>
            </w:pPr>
            <w:r w:rsidRPr="00340B0D">
              <w:rPr>
                <w:sz w:val="18"/>
                <w:szCs w:val="18"/>
              </w:rPr>
              <w:t>Spot soundings</w:t>
            </w:r>
          </w:p>
        </w:tc>
        <w:tc>
          <w:tcPr>
            <w:tcW w:w="764" w:type="dxa"/>
            <w:tcBorders>
              <w:top w:val="single" w:sz="4" w:space="0" w:color="auto"/>
              <w:bottom w:val="single" w:sz="4" w:space="0" w:color="auto"/>
              <w:right w:val="single" w:sz="12" w:space="0" w:color="auto"/>
            </w:tcBorders>
            <w:vAlign w:val="center"/>
          </w:tcPr>
          <w:p w14:paraId="769410FC" w14:textId="77777777" w:rsidR="006C7785" w:rsidRPr="00340B0D" w:rsidRDefault="006C7785" w:rsidP="00380FCD">
            <w:pPr>
              <w:rPr>
                <w:rFonts w:cs="Arial"/>
                <w:sz w:val="18"/>
                <w:szCs w:val="18"/>
              </w:rPr>
            </w:pPr>
          </w:p>
        </w:tc>
      </w:tr>
      <w:tr w:rsidR="006C7785" w:rsidRPr="00340B0D" w14:paraId="598E2FA1" w14:textId="77777777" w:rsidTr="00380FCD">
        <w:tc>
          <w:tcPr>
            <w:tcW w:w="4835" w:type="dxa"/>
            <w:gridSpan w:val="4"/>
            <w:tcBorders>
              <w:top w:val="single" w:sz="4" w:space="0" w:color="auto"/>
              <w:left w:val="single" w:sz="12" w:space="0" w:color="auto"/>
              <w:bottom w:val="single" w:sz="4" w:space="0" w:color="auto"/>
            </w:tcBorders>
          </w:tcPr>
          <w:p w14:paraId="5DD3F2FC" w14:textId="77777777" w:rsidR="006C7785" w:rsidRPr="00340B0D" w:rsidRDefault="006C7785" w:rsidP="00380FCD">
            <w:pPr>
              <w:pStyle w:val="Default"/>
              <w:rPr>
                <w:sz w:val="18"/>
                <w:szCs w:val="18"/>
              </w:rPr>
            </w:pPr>
            <w:r w:rsidRPr="00340B0D">
              <w:rPr>
                <w:sz w:val="18"/>
                <w:szCs w:val="18"/>
              </w:rPr>
              <w:t>Buoys. Beacons, aids to navigation</w:t>
            </w:r>
          </w:p>
        </w:tc>
        <w:tc>
          <w:tcPr>
            <w:tcW w:w="569" w:type="dxa"/>
            <w:gridSpan w:val="2"/>
            <w:tcBorders>
              <w:top w:val="single" w:sz="4" w:space="0" w:color="auto"/>
              <w:bottom w:val="single" w:sz="4" w:space="0" w:color="auto"/>
              <w:right w:val="double" w:sz="4" w:space="0" w:color="auto"/>
            </w:tcBorders>
          </w:tcPr>
          <w:p w14:paraId="271D8A03"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3444E1D" w14:textId="77777777" w:rsidR="006C7785" w:rsidRPr="00340B0D" w:rsidRDefault="006C7785" w:rsidP="00380FCD">
            <w:pPr>
              <w:pStyle w:val="Default"/>
              <w:rPr>
                <w:sz w:val="18"/>
                <w:szCs w:val="18"/>
              </w:rPr>
            </w:pPr>
            <w:r w:rsidRPr="00340B0D">
              <w:rPr>
                <w:sz w:val="18"/>
                <w:szCs w:val="18"/>
              </w:rPr>
              <w:t>Submarine cables and pipelines</w:t>
            </w:r>
          </w:p>
        </w:tc>
        <w:tc>
          <w:tcPr>
            <w:tcW w:w="764" w:type="dxa"/>
            <w:tcBorders>
              <w:top w:val="single" w:sz="4" w:space="0" w:color="auto"/>
              <w:bottom w:val="single" w:sz="4" w:space="0" w:color="auto"/>
              <w:right w:val="single" w:sz="12" w:space="0" w:color="auto"/>
            </w:tcBorders>
            <w:vAlign w:val="center"/>
          </w:tcPr>
          <w:p w14:paraId="5E756AC7" w14:textId="77777777" w:rsidR="006C7785" w:rsidRPr="00340B0D" w:rsidRDefault="006C7785" w:rsidP="00380FCD">
            <w:pPr>
              <w:rPr>
                <w:rFonts w:cs="Arial"/>
                <w:sz w:val="18"/>
                <w:szCs w:val="18"/>
              </w:rPr>
            </w:pPr>
          </w:p>
        </w:tc>
      </w:tr>
      <w:tr w:rsidR="006C7785" w:rsidRPr="00340B0D" w14:paraId="54F6DC9C" w14:textId="77777777" w:rsidTr="00380FCD">
        <w:tc>
          <w:tcPr>
            <w:tcW w:w="4835" w:type="dxa"/>
            <w:gridSpan w:val="4"/>
            <w:tcBorders>
              <w:top w:val="single" w:sz="4" w:space="0" w:color="auto"/>
              <w:left w:val="single" w:sz="12" w:space="0" w:color="auto"/>
              <w:bottom w:val="single" w:sz="4" w:space="0" w:color="auto"/>
            </w:tcBorders>
          </w:tcPr>
          <w:p w14:paraId="3EC61D7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69" w:type="dxa"/>
            <w:gridSpan w:val="2"/>
            <w:tcBorders>
              <w:top w:val="single" w:sz="4" w:space="0" w:color="auto"/>
              <w:bottom w:val="single" w:sz="4" w:space="0" w:color="auto"/>
              <w:right w:val="double" w:sz="4" w:space="0" w:color="auto"/>
            </w:tcBorders>
          </w:tcPr>
          <w:p w14:paraId="5164256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9FAF653" w14:textId="77777777" w:rsidR="006C7785" w:rsidRPr="00340B0D" w:rsidRDefault="006C7785" w:rsidP="00380FCD">
            <w:pPr>
              <w:pStyle w:val="Default"/>
              <w:rPr>
                <w:sz w:val="18"/>
                <w:szCs w:val="18"/>
              </w:rPr>
            </w:pPr>
            <w:r w:rsidRPr="00340B0D">
              <w:rPr>
                <w:sz w:val="18"/>
                <w:szCs w:val="18"/>
              </w:rPr>
              <w:t>All isolated dangers</w:t>
            </w:r>
          </w:p>
        </w:tc>
        <w:tc>
          <w:tcPr>
            <w:tcW w:w="764" w:type="dxa"/>
            <w:tcBorders>
              <w:top w:val="single" w:sz="4" w:space="0" w:color="auto"/>
              <w:bottom w:val="single" w:sz="4" w:space="0" w:color="auto"/>
              <w:right w:val="single" w:sz="12" w:space="0" w:color="auto"/>
            </w:tcBorders>
            <w:vAlign w:val="center"/>
          </w:tcPr>
          <w:p w14:paraId="7BC879D5" w14:textId="77777777" w:rsidR="006C7785" w:rsidRPr="00340B0D" w:rsidRDefault="006C7785" w:rsidP="00380FCD">
            <w:pPr>
              <w:rPr>
                <w:rFonts w:cs="Arial"/>
                <w:sz w:val="18"/>
                <w:szCs w:val="18"/>
              </w:rPr>
            </w:pPr>
          </w:p>
        </w:tc>
      </w:tr>
      <w:tr w:rsidR="006C7785" w:rsidRPr="00340B0D" w14:paraId="5D35FF83" w14:textId="77777777" w:rsidTr="00380FCD">
        <w:tc>
          <w:tcPr>
            <w:tcW w:w="4835" w:type="dxa"/>
            <w:gridSpan w:val="4"/>
            <w:tcBorders>
              <w:top w:val="single" w:sz="4" w:space="0" w:color="auto"/>
              <w:left w:val="single" w:sz="12" w:space="0" w:color="auto"/>
              <w:bottom w:val="single" w:sz="4" w:space="0" w:color="auto"/>
            </w:tcBorders>
          </w:tcPr>
          <w:p w14:paraId="1D7A2CCF" w14:textId="77777777" w:rsidR="006C7785" w:rsidRPr="00340B0D" w:rsidRDefault="006C7785" w:rsidP="00380FCD">
            <w:pPr>
              <w:pStyle w:val="Default"/>
              <w:ind w:left="720"/>
              <w:rPr>
                <w:sz w:val="18"/>
                <w:szCs w:val="18"/>
              </w:rPr>
            </w:pPr>
            <w:r w:rsidRPr="00340B0D">
              <w:rPr>
                <w:sz w:val="18"/>
                <w:szCs w:val="18"/>
              </w:rPr>
              <w:t>Lights</w:t>
            </w:r>
          </w:p>
        </w:tc>
        <w:tc>
          <w:tcPr>
            <w:tcW w:w="569" w:type="dxa"/>
            <w:gridSpan w:val="2"/>
            <w:tcBorders>
              <w:top w:val="single" w:sz="4" w:space="0" w:color="auto"/>
              <w:bottom w:val="single" w:sz="4" w:space="0" w:color="auto"/>
              <w:right w:val="double" w:sz="4" w:space="0" w:color="auto"/>
            </w:tcBorders>
          </w:tcPr>
          <w:p w14:paraId="7315B665"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3033F8C" w14:textId="77777777" w:rsidR="006C7785" w:rsidRPr="00340B0D" w:rsidRDefault="006C7785" w:rsidP="00380FCD">
            <w:pPr>
              <w:pStyle w:val="Default"/>
              <w:rPr>
                <w:sz w:val="18"/>
                <w:szCs w:val="18"/>
              </w:rPr>
            </w:pPr>
            <w:r w:rsidRPr="00340B0D">
              <w:rPr>
                <w:sz w:val="18"/>
                <w:szCs w:val="18"/>
              </w:rPr>
              <w:t>Magnetic variation</w:t>
            </w:r>
          </w:p>
        </w:tc>
        <w:tc>
          <w:tcPr>
            <w:tcW w:w="764" w:type="dxa"/>
            <w:tcBorders>
              <w:top w:val="single" w:sz="4" w:space="0" w:color="auto"/>
              <w:bottom w:val="single" w:sz="4" w:space="0" w:color="auto"/>
              <w:right w:val="single" w:sz="12" w:space="0" w:color="auto"/>
            </w:tcBorders>
            <w:vAlign w:val="center"/>
          </w:tcPr>
          <w:p w14:paraId="4EA9A544" w14:textId="77777777" w:rsidR="006C7785" w:rsidRPr="00340B0D" w:rsidRDefault="006C7785" w:rsidP="00380FCD">
            <w:pPr>
              <w:rPr>
                <w:rFonts w:cs="Arial"/>
                <w:sz w:val="18"/>
                <w:szCs w:val="18"/>
              </w:rPr>
            </w:pPr>
          </w:p>
        </w:tc>
      </w:tr>
      <w:tr w:rsidR="006C7785" w:rsidRPr="00340B0D" w14:paraId="6A429682" w14:textId="77777777" w:rsidTr="00380FCD">
        <w:tc>
          <w:tcPr>
            <w:tcW w:w="4835" w:type="dxa"/>
            <w:gridSpan w:val="4"/>
            <w:tcBorders>
              <w:top w:val="single" w:sz="4" w:space="0" w:color="auto"/>
              <w:left w:val="single" w:sz="12" w:space="0" w:color="auto"/>
              <w:bottom w:val="single" w:sz="4" w:space="0" w:color="auto"/>
            </w:tcBorders>
          </w:tcPr>
          <w:p w14:paraId="7B982E4F" w14:textId="77777777" w:rsidR="006C7785" w:rsidRPr="00340B0D" w:rsidRDefault="006C7785" w:rsidP="00380FCD">
            <w:pPr>
              <w:pStyle w:val="Default"/>
              <w:rPr>
                <w:sz w:val="18"/>
                <w:szCs w:val="18"/>
              </w:rPr>
            </w:pPr>
            <w:r w:rsidRPr="00340B0D">
              <w:rPr>
                <w:sz w:val="18"/>
                <w:szCs w:val="18"/>
              </w:rPr>
              <w:t>Boundaries and limits</w:t>
            </w:r>
          </w:p>
        </w:tc>
        <w:tc>
          <w:tcPr>
            <w:tcW w:w="569" w:type="dxa"/>
            <w:gridSpan w:val="2"/>
            <w:tcBorders>
              <w:top w:val="single" w:sz="4" w:space="0" w:color="auto"/>
              <w:bottom w:val="single" w:sz="4" w:space="0" w:color="auto"/>
              <w:right w:val="double" w:sz="4" w:space="0" w:color="auto"/>
            </w:tcBorders>
          </w:tcPr>
          <w:p w14:paraId="1835983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B1D5836" w14:textId="77777777" w:rsidR="006C7785" w:rsidRPr="00340B0D" w:rsidRDefault="006C7785" w:rsidP="00380FCD">
            <w:pPr>
              <w:pStyle w:val="Default"/>
              <w:rPr>
                <w:sz w:val="18"/>
                <w:szCs w:val="18"/>
              </w:rPr>
            </w:pPr>
            <w:r w:rsidRPr="00340B0D">
              <w:rPr>
                <w:sz w:val="18"/>
                <w:szCs w:val="18"/>
              </w:rPr>
              <w:t>Depth contours</w:t>
            </w:r>
          </w:p>
        </w:tc>
        <w:tc>
          <w:tcPr>
            <w:tcW w:w="764" w:type="dxa"/>
            <w:tcBorders>
              <w:top w:val="single" w:sz="4" w:space="0" w:color="auto"/>
              <w:bottom w:val="single" w:sz="4" w:space="0" w:color="auto"/>
              <w:right w:val="single" w:sz="12" w:space="0" w:color="auto"/>
            </w:tcBorders>
            <w:vAlign w:val="center"/>
          </w:tcPr>
          <w:p w14:paraId="0FCDEE7B" w14:textId="77777777" w:rsidR="006C7785" w:rsidRPr="00340B0D" w:rsidRDefault="006C7785" w:rsidP="00380FCD">
            <w:pPr>
              <w:rPr>
                <w:rFonts w:cs="Arial"/>
                <w:sz w:val="18"/>
                <w:szCs w:val="18"/>
              </w:rPr>
            </w:pPr>
          </w:p>
        </w:tc>
      </w:tr>
      <w:tr w:rsidR="006C7785" w:rsidRPr="00340B0D" w14:paraId="40D52F18" w14:textId="77777777" w:rsidTr="00380FCD">
        <w:tc>
          <w:tcPr>
            <w:tcW w:w="4835" w:type="dxa"/>
            <w:gridSpan w:val="4"/>
            <w:tcBorders>
              <w:top w:val="single" w:sz="4" w:space="0" w:color="auto"/>
              <w:left w:val="single" w:sz="12" w:space="0" w:color="auto"/>
              <w:bottom w:val="single" w:sz="4" w:space="0" w:color="auto"/>
            </w:tcBorders>
          </w:tcPr>
          <w:p w14:paraId="1794F16A" w14:textId="77777777" w:rsidR="006C7785" w:rsidRPr="00340B0D" w:rsidRDefault="006C7785" w:rsidP="00380FCD">
            <w:pPr>
              <w:pStyle w:val="Default"/>
              <w:rPr>
                <w:sz w:val="18"/>
                <w:szCs w:val="18"/>
              </w:rPr>
            </w:pPr>
            <w:r w:rsidRPr="00340B0D">
              <w:rPr>
                <w:sz w:val="18"/>
                <w:szCs w:val="18"/>
              </w:rPr>
              <w:t>Prohibited and restricted areas</w:t>
            </w:r>
          </w:p>
        </w:tc>
        <w:tc>
          <w:tcPr>
            <w:tcW w:w="569" w:type="dxa"/>
            <w:gridSpan w:val="2"/>
            <w:tcBorders>
              <w:top w:val="single" w:sz="4" w:space="0" w:color="auto"/>
              <w:bottom w:val="single" w:sz="4" w:space="0" w:color="auto"/>
              <w:right w:val="double" w:sz="4" w:space="0" w:color="auto"/>
            </w:tcBorders>
          </w:tcPr>
          <w:p w14:paraId="47FE3078"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D9657F0" w14:textId="77777777" w:rsidR="006C7785" w:rsidRPr="00340B0D" w:rsidRDefault="006C7785" w:rsidP="00380FCD">
            <w:pPr>
              <w:pStyle w:val="Default"/>
              <w:rPr>
                <w:sz w:val="18"/>
                <w:szCs w:val="18"/>
              </w:rPr>
            </w:pPr>
            <w:r w:rsidRPr="00340B0D">
              <w:rPr>
                <w:sz w:val="18"/>
                <w:szCs w:val="18"/>
              </w:rPr>
              <w:t>Seabed</w:t>
            </w:r>
          </w:p>
        </w:tc>
        <w:tc>
          <w:tcPr>
            <w:tcW w:w="764" w:type="dxa"/>
            <w:tcBorders>
              <w:top w:val="single" w:sz="4" w:space="0" w:color="auto"/>
              <w:bottom w:val="single" w:sz="4" w:space="0" w:color="auto"/>
              <w:right w:val="single" w:sz="12" w:space="0" w:color="auto"/>
            </w:tcBorders>
            <w:vAlign w:val="center"/>
          </w:tcPr>
          <w:p w14:paraId="0BB8850E" w14:textId="77777777" w:rsidR="006C7785" w:rsidRPr="00340B0D" w:rsidRDefault="006C7785" w:rsidP="00380FCD">
            <w:pPr>
              <w:rPr>
                <w:rFonts w:cs="Arial"/>
                <w:sz w:val="18"/>
                <w:szCs w:val="18"/>
              </w:rPr>
            </w:pPr>
          </w:p>
        </w:tc>
      </w:tr>
      <w:tr w:rsidR="006C7785" w:rsidRPr="00340B0D" w14:paraId="39B73B6D" w14:textId="77777777" w:rsidTr="00380FCD">
        <w:tc>
          <w:tcPr>
            <w:tcW w:w="4835" w:type="dxa"/>
            <w:gridSpan w:val="4"/>
            <w:tcBorders>
              <w:top w:val="single" w:sz="4" w:space="0" w:color="auto"/>
              <w:left w:val="single" w:sz="12" w:space="0" w:color="auto"/>
              <w:bottom w:val="single" w:sz="4" w:space="0" w:color="auto"/>
            </w:tcBorders>
          </w:tcPr>
          <w:p w14:paraId="4D7C90B9" w14:textId="77777777" w:rsidR="006C7785" w:rsidRPr="00340B0D" w:rsidRDefault="006C7785" w:rsidP="00380FCD">
            <w:pPr>
              <w:pStyle w:val="Default"/>
              <w:rPr>
                <w:sz w:val="18"/>
                <w:szCs w:val="18"/>
              </w:rPr>
            </w:pPr>
            <w:r w:rsidRPr="00340B0D">
              <w:rPr>
                <w:sz w:val="18"/>
                <w:szCs w:val="18"/>
              </w:rPr>
              <w:t>Chart scale boundaries</w:t>
            </w:r>
          </w:p>
        </w:tc>
        <w:tc>
          <w:tcPr>
            <w:tcW w:w="569" w:type="dxa"/>
            <w:gridSpan w:val="2"/>
            <w:tcBorders>
              <w:top w:val="single" w:sz="4" w:space="0" w:color="auto"/>
              <w:bottom w:val="single" w:sz="4" w:space="0" w:color="auto"/>
              <w:right w:val="double" w:sz="4" w:space="0" w:color="auto"/>
            </w:tcBorders>
          </w:tcPr>
          <w:p w14:paraId="3EC8DD5A"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3AE09EDC" w14:textId="77777777" w:rsidR="006C7785" w:rsidRPr="00340B0D" w:rsidRDefault="006C7785" w:rsidP="00380FCD">
            <w:pPr>
              <w:pStyle w:val="Default"/>
              <w:rPr>
                <w:sz w:val="18"/>
                <w:szCs w:val="18"/>
              </w:rPr>
            </w:pPr>
            <w:r w:rsidRPr="00340B0D">
              <w:rPr>
                <w:sz w:val="18"/>
                <w:szCs w:val="18"/>
              </w:rPr>
              <w:t>Tidal</w:t>
            </w:r>
          </w:p>
        </w:tc>
        <w:tc>
          <w:tcPr>
            <w:tcW w:w="764" w:type="dxa"/>
            <w:tcBorders>
              <w:top w:val="single" w:sz="4" w:space="0" w:color="auto"/>
              <w:bottom w:val="single" w:sz="4" w:space="0" w:color="auto"/>
              <w:right w:val="single" w:sz="12" w:space="0" w:color="auto"/>
            </w:tcBorders>
            <w:vAlign w:val="center"/>
          </w:tcPr>
          <w:p w14:paraId="563B3D9B" w14:textId="77777777" w:rsidR="006C7785" w:rsidRPr="00340B0D" w:rsidRDefault="006C7785" w:rsidP="00380FCD">
            <w:pPr>
              <w:rPr>
                <w:rFonts w:cs="Arial"/>
                <w:sz w:val="18"/>
                <w:szCs w:val="18"/>
              </w:rPr>
            </w:pPr>
          </w:p>
        </w:tc>
      </w:tr>
      <w:tr w:rsidR="006C7785" w:rsidRPr="00340B0D" w14:paraId="118B7657" w14:textId="77777777" w:rsidTr="00380FCD">
        <w:tc>
          <w:tcPr>
            <w:tcW w:w="4835" w:type="dxa"/>
            <w:gridSpan w:val="4"/>
            <w:tcBorders>
              <w:top w:val="single" w:sz="4" w:space="0" w:color="auto"/>
              <w:left w:val="single" w:sz="12" w:space="0" w:color="auto"/>
              <w:bottom w:val="single" w:sz="4" w:space="0" w:color="auto"/>
            </w:tcBorders>
          </w:tcPr>
          <w:p w14:paraId="456F8F73" w14:textId="77777777" w:rsidR="006C7785" w:rsidRPr="00340B0D" w:rsidRDefault="006C7785" w:rsidP="00380FCD">
            <w:pPr>
              <w:pStyle w:val="Default"/>
              <w:rPr>
                <w:sz w:val="18"/>
                <w:szCs w:val="18"/>
              </w:rPr>
            </w:pPr>
            <w:r w:rsidRPr="00340B0D">
              <w:rPr>
                <w:sz w:val="18"/>
                <w:szCs w:val="18"/>
              </w:rPr>
              <w:t>Cautionary notes</w:t>
            </w:r>
          </w:p>
        </w:tc>
        <w:tc>
          <w:tcPr>
            <w:tcW w:w="569" w:type="dxa"/>
            <w:gridSpan w:val="2"/>
            <w:tcBorders>
              <w:top w:val="single" w:sz="4" w:space="0" w:color="auto"/>
              <w:bottom w:val="single" w:sz="4" w:space="0" w:color="auto"/>
              <w:right w:val="double" w:sz="4" w:space="0" w:color="auto"/>
            </w:tcBorders>
          </w:tcPr>
          <w:p w14:paraId="63DF1A39"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00FDE8AF" w14:textId="77777777" w:rsidR="006C7785" w:rsidRPr="00340B0D" w:rsidRDefault="006C7785" w:rsidP="00380FCD">
            <w:pPr>
              <w:pStyle w:val="Default"/>
              <w:rPr>
                <w:sz w:val="18"/>
                <w:szCs w:val="18"/>
              </w:rPr>
            </w:pPr>
            <w:r w:rsidRPr="00340B0D">
              <w:rPr>
                <w:sz w:val="18"/>
                <w:szCs w:val="18"/>
              </w:rPr>
              <w:t>Miscellaneous (Other)</w:t>
            </w:r>
          </w:p>
        </w:tc>
        <w:tc>
          <w:tcPr>
            <w:tcW w:w="764" w:type="dxa"/>
            <w:tcBorders>
              <w:top w:val="single" w:sz="4" w:space="0" w:color="auto"/>
              <w:bottom w:val="single" w:sz="4" w:space="0" w:color="auto"/>
              <w:right w:val="single" w:sz="12" w:space="0" w:color="auto"/>
            </w:tcBorders>
            <w:vAlign w:val="center"/>
          </w:tcPr>
          <w:p w14:paraId="27D42B3C" w14:textId="77777777" w:rsidR="006C7785" w:rsidRPr="00340B0D" w:rsidRDefault="006C7785" w:rsidP="00380FCD">
            <w:pPr>
              <w:rPr>
                <w:rFonts w:cs="Arial"/>
                <w:sz w:val="18"/>
                <w:szCs w:val="18"/>
              </w:rPr>
            </w:pPr>
          </w:p>
        </w:tc>
      </w:tr>
      <w:tr w:rsidR="006C7785" w:rsidRPr="00340B0D" w14:paraId="643A956C" w14:textId="77777777" w:rsidTr="00380FCD">
        <w:tc>
          <w:tcPr>
            <w:tcW w:w="4835" w:type="dxa"/>
            <w:gridSpan w:val="4"/>
            <w:tcBorders>
              <w:top w:val="single" w:sz="4" w:space="0" w:color="auto"/>
              <w:left w:val="single" w:sz="12" w:space="0" w:color="auto"/>
              <w:bottom w:val="single" w:sz="4" w:space="0" w:color="auto"/>
            </w:tcBorders>
          </w:tcPr>
          <w:p w14:paraId="2E47A8E8" w14:textId="77777777" w:rsidR="006C7785" w:rsidRPr="00340B0D" w:rsidRDefault="006C7785" w:rsidP="00380FCD">
            <w:pPr>
              <w:pStyle w:val="Default"/>
              <w:rPr>
                <w:sz w:val="18"/>
                <w:szCs w:val="18"/>
              </w:rPr>
            </w:pPr>
            <w:r w:rsidRPr="00340B0D">
              <w:rPr>
                <w:sz w:val="18"/>
                <w:szCs w:val="18"/>
              </w:rPr>
              <w:t>Ships’ routeing systems and ferry routes</w:t>
            </w:r>
          </w:p>
        </w:tc>
        <w:tc>
          <w:tcPr>
            <w:tcW w:w="569" w:type="dxa"/>
            <w:gridSpan w:val="2"/>
            <w:tcBorders>
              <w:top w:val="single" w:sz="4" w:space="0" w:color="auto"/>
              <w:bottom w:val="single" w:sz="4" w:space="0" w:color="auto"/>
              <w:right w:val="double" w:sz="4" w:space="0" w:color="auto"/>
            </w:tcBorders>
          </w:tcPr>
          <w:p w14:paraId="0E279E72"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0F62231"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D8A786C" w14:textId="77777777" w:rsidR="006C7785" w:rsidRPr="00340B0D" w:rsidRDefault="006C7785" w:rsidP="00380FCD">
            <w:pPr>
              <w:rPr>
                <w:rFonts w:cs="Arial"/>
                <w:sz w:val="18"/>
                <w:szCs w:val="18"/>
              </w:rPr>
            </w:pPr>
          </w:p>
        </w:tc>
      </w:tr>
      <w:tr w:rsidR="006C7785" w:rsidRPr="00340B0D" w14:paraId="4B5F8BBE" w14:textId="77777777" w:rsidTr="00380FCD">
        <w:tc>
          <w:tcPr>
            <w:tcW w:w="4835" w:type="dxa"/>
            <w:gridSpan w:val="4"/>
            <w:tcBorders>
              <w:top w:val="single" w:sz="4" w:space="0" w:color="auto"/>
              <w:left w:val="single" w:sz="12" w:space="0" w:color="auto"/>
              <w:bottom w:val="single" w:sz="4" w:space="0" w:color="auto"/>
            </w:tcBorders>
          </w:tcPr>
          <w:p w14:paraId="36832B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69" w:type="dxa"/>
            <w:gridSpan w:val="2"/>
            <w:tcBorders>
              <w:top w:val="single" w:sz="4" w:space="0" w:color="auto"/>
              <w:bottom w:val="single" w:sz="4" w:space="0" w:color="auto"/>
              <w:right w:val="double" w:sz="4" w:space="0" w:color="auto"/>
            </w:tcBorders>
          </w:tcPr>
          <w:p w14:paraId="612FB9D4"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7EF8F15F"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2F50D747" w14:textId="77777777" w:rsidR="006C7785" w:rsidRPr="00340B0D" w:rsidRDefault="006C7785" w:rsidP="00380FCD">
            <w:pPr>
              <w:rPr>
                <w:rFonts w:cs="Arial"/>
                <w:sz w:val="18"/>
                <w:szCs w:val="18"/>
              </w:rPr>
            </w:pPr>
          </w:p>
        </w:tc>
      </w:tr>
      <w:tr w:rsidR="006C7785" w:rsidRPr="00340B0D" w14:paraId="145A4714" w14:textId="77777777" w:rsidTr="00380FCD">
        <w:tc>
          <w:tcPr>
            <w:tcW w:w="4835" w:type="dxa"/>
            <w:gridSpan w:val="4"/>
            <w:tcBorders>
              <w:top w:val="single" w:sz="4" w:space="0" w:color="auto"/>
              <w:left w:val="single" w:sz="12" w:space="0" w:color="auto"/>
              <w:bottom w:val="single" w:sz="4" w:space="0" w:color="auto"/>
            </w:tcBorders>
          </w:tcPr>
          <w:p w14:paraId="2B80E6C5" w14:textId="77777777" w:rsidR="006C7785" w:rsidRPr="00340B0D" w:rsidRDefault="006C7785" w:rsidP="00380FCD">
            <w:pPr>
              <w:pStyle w:val="Default"/>
              <w:rPr>
                <w:sz w:val="18"/>
                <w:szCs w:val="18"/>
              </w:rPr>
            </w:pPr>
            <w:r w:rsidRPr="00340B0D">
              <w:rPr>
                <w:sz w:val="18"/>
                <w:szCs w:val="18"/>
              </w:rPr>
              <w:t>Miscellaneous (Standard)</w:t>
            </w:r>
          </w:p>
        </w:tc>
        <w:tc>
          <w:tcPr>
            <w:tcW w:w="569" w:type="dxa"/>
            <w:gridSpan w:val="2"/>
            <w:tcBorders>
              <w:top w:val="single" w:sz="4" w:space="0" w:color="auto"/>
              <w:bottom w:val="single" w:sz="4" w:space="0" w:color="auto"/>
              <w:right w:val="double" w:sz="4" w:space="0" w:color="auto"/>
            </w:tcBorders>
          </w:tcPr>
          <w:p w14:paraId="0B21D8E1"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2C89E3E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0F8657D" w14:textId="77777777" w:rsidR="006C7785" w:rsidRPr="00340B0D" w:rsidRDefault="006C7785" w:rsidP="00380FCD">
            <w:pPr>
              <w:rPr>
                <w:rFonts w:cs="Arial"/>
                <w:sz w:val="18"/>
                <w:szCs w:val="18"/>
              </w:rPr>
            </w:pPr>
          </w:p>
        </w:tc>
      </w:tr>
      <w:tr w:rsidR="006C7785" w:rsidRPr="00340B0D" w14:paraId="1C6ADE3A" w14:textId="77777777" w:rsidTr="00380FCD">
        <w:tc>
          <w:tcPr>
            <w:tcW w:w="4835" w:type="dxa"/>
            <w:gridSpan w:val="4"/>
            <w:tcBorders>
              <w:top w:val="single" w:sz="4" w:space="0" w:color="auto"/>
              <w:left w:val="single" w:sz="12" w:space="0" w:color="auto"/>
              <w:bottom w:val="single" w:sz="4" w:space="0" w:color="auto"/>
            </w:tcBorders>
          </w:tcPr>
          <w:p w14:paraId="6665757F" w14:textId="77777777" w:rsidR="006C7785" w:rsidRPr="00340B0D" w:rsidRDefault="006C7785" w:rsidP="00380FCD">
            <w:pPr>
              <w:pStyle w:val="Default"/>
              <w:ind w:left="720"/>
              <w:rPr>
                <w:sz w:val="18"/>
                <w:szCs w:val="18"/>
              </w:rPr>
            </w:pPr>
            <w:r w:rsidRPr="00340B0D">
              <w:rPr>
                <w:sz w:val="18"/>
                <w:szCs w:val="18"/>
              </w:rPr>
              <w:t>Chart (Standard)</w:t>
            </w:r>
          </w:p>
        </w:tc>
        <w:tc>
          <w:tcPr>
            <w:tcW w:w="569" w:type="dxa"/>
            <w:gridSpan w:val="2"/>
            <w:tcBorders>
              <w:top w:val="single" w:sz="4" w:space="0" w:color="auto"/>
              <w:bottom w:val="single" w:sz="4" w:space="0" w:color="auto"/>
              <w:right w:val="double" w:sz="4" w:space="0" w:color="auto"/>
            </w:tcBorders>
          </w:tcPr>
          <w:p w14:paraId="5D5981EB"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4DDA0D1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4134AA02" w14:textId="77777777" w:rsidR="006C7785" w:rsidRPr="00340B0D" w:rsidRDefault="006C7785" w:rsidP="00380FCD">
            <w:pPr>
              <w:rPr>
                <w:rFonts w:cs="Arial"/>
                <w:sz w:val="18"/>
                <w:szCs w:val="18"/>
              </w:rPr>
            </w:pPr>
          </w:p>
        </w:tc>
      </w:tr>
      <w:tr w:rsidR="006C7785" w:rsidRPr="00340B0D" w14:paraId="0B936DE6" w14:textId="77777777" w:rsidTr="00380FCD">
        <w:tc>
          <w:tcPr>
            <w:tcW w:w="4835" w:type="dxa"/>
            <w:gridSpan w:val="4"/>
            <w:tcBorders>
              <w:top w:val="single" w:sz="4" w:space="0" w:color="auto"/>
              <w:left w:val="single" w:sz="12" w:space="0" w:color="auto"/>
              <w:bottom w:val="single" w:sz="4" w:space="0" w:color="auto"/>
            </w:tcBorders>
          </w:tcPr>
          <w:p w14:paraId="4ADC2632" w14:textId="77777777" w:rsidR="006C7785" w:rsidRPr="00340B0D" w:rsidRDefault="006C7785" w:rsidP="00380FCD">
            <w:pPr>
              <w:pStyle w:val="Default"/>
              <w:ind w:left="720"/>
              <w:rPr>
                <w:sz w:val="18"/>
                <w:szCs w:val="18"/>
              </w:rPr>
            </w:pPr>
            <w:r w:rsidRPr="00340B0D">
              <w:rPr>
                <w:sz w:val="18"/>
                <w:szCs w:val="18"/>
              </w:rPr>
              <w:t>Alert Highlights (Standard)</w:t>
            </w:r>
          </w:p>
        </w:tc>
        <w:tc>
          <w:tcPr>
            <w:tcW w:w="569" w:type="dxa"/>
            <w:gridSpan w:val="2"/>
            <w:tcBorders>
              <w:top w:val="single" w:sz="4" w:space="0" w:color="auto"/>
              <w:bottom w:val="single" w:sz="4" w:space="0" w:color="auto"/>
              <w:right w:val="double" w:sz="4" w:space="0" w:color="auto"/>
            </w:tcBorders>
          </w:tcPr>
          <w:p w14:paraId="7AB21ECF"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E54D274"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371A6B4E" w14:textId="77777777" w:rsidR="006C7785" w:rsidRPr="00340B0D" w:rsidRDefault="006C7785" w:rsidP="00380FCD">
            <w:pPr>
              <w:rPr>
                <w:rFonts w:cs="Arial"/>
                <w:sz w:val="18"/>
                <w:szCs w:val="18"/>
              </w:rPr>
            </w:pPr>
          </w:p>
        </w:tc>
      </w:tr>
      <w:tr w:rsidR="006C7785" w:rsidRPr="00340B0D" w14:paraId="3E1F6951" w14:textId="77777777" w:rsidTr="00380FCD">
        <w:tc>
          <w:tcPr>
            <w:tcW w:w="9546"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EBCCE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DB1F20" w14:textId="77777777" w:rsidTr="00380FCD">
        <w:tc>
          <w:tcPr>
            <w:tcW w:w="4835" w:type="dxa"/>
            <w:gridSpan w:val="4"/>
            <w:tcBorders>
              <w:top w:val="single" w:sz="4" w:space="0" w:color="auto"/>
              <w:left w:val="single" w:sz="12" w:space="0" w:color="auto"/>
              <w:bottom w:val="single" w:sz="4" w:space="0" w:color="auto"/>
            </w:tcBorders>
          </w:tcPr>
          <w:p w14:paraId="56182E41"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78B347A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10D1D6C6"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5D292772" w14:textId="77777777" w:rsidR="006C7785" w:rsidRPr="00340B0D" w:rsidRDefault="006C7785" w:rsidP="00380FCD">
            <w:pPr>
              <w:rPr>
                <w:rFonts w:cs="Arial"/>
                <w:sz w:val="18"/>
                <w:szCs w:val="18"/>
              </w:rPr>
            </w:pPr>
          </w:p>
        </w:tc>
      </w:tr>
      <w:tr w:rsidR="006C7785" w:rsidRPr="00340B0D" w14:paraId="409FFC19" w14:textId="77777777" w:rsidTr="00380FCD">
        <w:tc>
          <w:tcPr>
            <w:tcW w:w="4835" w:type="dxa"/>
            <w:gridSpan w:val="4"/>
            <w:tcBorders>
              <w:top w:val="single" w:sz="4" w:space="0" w:color="auto"/>
              <w:left w:val="single" w:sz="12" w:space="0" w:color="auto"/>
              <w:bottom w:val="single" w:sz="4" w:space="0" w:color="auto"/>
            </w:tcBorders>
          </w:tcPr>
          <w:p w14:paraId="0745D8E2" w14:textId="77777777" w:rsidR="006C7785" w:rsidRPr="00340B0D" w:rsidRDefault="006C7785" w:rsidP="00380FCD">
            <w:pPr>
              <w:pStyle w:val="Default"/>
              <w:ind w:left="720"/>
              <w:rPr>
                <w:sz w:val="18"/>
                <w:szCs w:val="18"/>
              </w:rPr>
            </w:pPr>
          </w:p>
        </w:tc>
        <w:tc>
          <w:tcPr>
            <w:tcW w:w="569" w:type="dxa"/>
            <w:gridSpan w:val="2"/>
            <w:tcBorders>
              <w:top w:val="single" w:sz="4" w:space="0" w:color="auto"/>
              <w:bottom w:val="single" w:sz="4" w:space="0" w:color="auto"/>
              <w:right w:val="double" w:sz="4" w:space="0" w:color="auto"/>
            </w:tcBorders>
          </w:tcPr>
          <w:p w14:paraId="1D9E09CE" w14:textId="77777777" w:rsidR="006C7785" w:rsidRPr="00340B0D" w:rsidRDefault="006C7785" w:rsidP="00380FCD">
            <w:pPr>
              <w:jc w:val="center"/>
              <w:rPr>
                <w:rFonts w:cs="Arial"/>
                <w:sz w:val="18"/>
                <w:szCs w:val="18"/>
              </w:rPr>
            </w:pPr>
          </w:p>
        </w:tc>
        <w:tc>
          <w:tcPr>
            <w:tcW w:w="3378" w:type="dxa"/>
            <w:gridSpan w:val="4"/>
            <w:tcBorders>
              <w:top w:val="single" w:sz="4" w:space="0" w:color="auto"/>
              <w:left w:val="double" w:sz="4" w:space="0" w:color="auto"/>
              <w:bottom w:val="single" w:sz="4" w:space="0" w:color="auto"/>
            </w:tcBorders>
          </w:tcPr>
          <w:p w14:paraId="52EAE40C" w14:textId="77777777" w:rsidR="006C7785" w:rsidRPr="00340B0D" w:rsidRDefault="006C7785" w:rsidP="00380FCD">
            <w:pPr>
              <w:rPr>
                <w:rFonts w:cs="Arial"/>
                <w:sz w:val="18"/>
                <w:szCs w:val="18"/>
              </w:rPr>
            </w:pPr>
          </w:p>
        </w:tc>
        <w:tc>
          <w:tcPr>
            <w:tcW w:w="764" w:type="dxa"/>
            <w:tcBorders>
              <w:top w:val="single" w:sz="4" w:space="0" w:color="auto"/>
              <w:bottom w:val="single" w:sz="4" w:space="0" w:color="auto"/>
              <w:right w:val="single" w:sz="12" w:space="0" w:color="auto"/>
            </w:tcBorders>
            <w:vAlign w:val="center"/>
          </w:tcPr>
          <w:p w14:paraId="183B93C0" w14:textId="77777777" w:rsidR="006C7785" w:rsidRPr="00340B0D" w:rsidRDefault="006C7785" w:rsidP="00380FCD">
            <w:pPr>
              <w:rPr>
                <w:rFonts w:cs="Arial"/>
                <w:sz w:val="18"/>
                <w:szCs w:val="18"/>
              </w:rPr>
            </w:pPr>
          </w:p>
        </w:tc>
      </w:tr>
      <w:tr w:rsidR="006C7785" w:rsidRPr="00340B0D" w14:paraId="477E4BBD" w14:textId="77777777" w:rsidTr="00380FCD">
        <w:tc>
          <w:tcPr>
            <w:tcW w:w="9546"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49732A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1E84784" w14:textId="77777777" w:rsidTr="00380FCD">
        <w:tc>
          <w:tcPr>
            <w:tcW w:w="9546" w:type="dxa"/>
            <w:gridSpan w:val="11"/>
            <w:tcBorders>
              <w:top w:val="single" w:sz="4" w:space="0" w:color="auto"/>
              <w:left w:val="single" w:sz="12" w:space="0" w:color="auto"/>
              <w:bottom w:val="single" w:sz="4" w:space="0" w:color="auto"/>
              <w:right w:val="single" w:sz="12" w:space="0" w:color="auto"/>
            </w:tcBorders>
          </w:tcPr>
          <w:p w14:paraId="532C7829" w14:textId="77777777" w:rsidR="006C7785" w:rsidRPr="00340B0D" w:rsidRDefault="006C7785" w:rsidP="00380FCD">
            <w:pPr>
              <w:rPr>
                <w:rFonts w:cs="Arial"/>
                <w:sz w:val="18"/>
                <w:szCs w:val="18"/>
              </w:rPr>
            </w:pPr>
          </w:p>
          <w:p w14:paraId="6C0AA950" w14:textId="77777777" w:rsidR="006C7785" w:rsidRPr="006E1F23" w:rsidRDefault="006C7785" w:rsidP="00380FCD">
            <w:pPr>
              <w:rPr>
                <w:rFonts w:cs="Arial"/>
                <w:i/>
              </w:rPr>
            </w:pPr>
            <w:r w:rsidRPr="006E1F23">
              <w:rPr>
                <w:rFonts w:cs="Arial"/>
                <w:i/>
              </w:rPr>
              <w:t xml:space="preserve">Load the exchange set </w:t>
            </w:r>
            <w:r w:rsidRPr="006E1F23">
              <w:rPr>
                <w:rFonts w:cs="Arial"/>
                <w:b/>
                <w:bCs/>
                <w:i/>
              </w:rPr>
              <w:t>DisplayStandard</w:t>
            </w:r>
            <w:r w:rsidRPr="006E1F23">
              <w:rPr>
                <w:rFonts w:cs="Arial"/>
                <w:i/>
              </w:rPr>
              <w:t xml:space="preserve"> (10100AA_STNDR.000) with the </w:t>
            </w:r>
            <w:r>
              <w:rPr>
                <w:rFonts w:cs="Arial"/>
                <w:i/>
              </w:rPr>
              <w:t xml:space="preserve">following </w:t>
            </w:r>
            <w:r w:rsidRPr="006E1F23">
              <w:rPr>
                <w:rFonts w:cs="Arial"/>
                <w:i/>
              </w:rPr>
              <w:t>settings provided.</w:t>
            </w:r>
          </w:p>
          <w:p w14:paraId="700E5BE5" w14:textId="77777777" w:rsidR="006C7785" w:rsidRPr="00340B0D" w:rsidRDefault="006C7785" w:rsidP="00380FCD">
            <w:pPr>
              <w:rPr>
                <w:rFonts w:cs="Arial"/>
                <w:sz w:val="18"/>
                <w:szCs w:val="18"/>
              </w:rPr>
            </w:pPr>
          </w:p>
        </w:tc>
      </w:tr>
      <w:tr w:rsidR="006C7785" w:rsidRPr="00340B0D" w14:paraId="357F596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70C7F5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DF1EF9D"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1964C17" w14:textId="77777777" w:rsidR="006C7785" w:rsidRPr="00340B0D" w:rsidRDefault="006C7785" w:rsidP="00380FCD">
            <w:pPr>
              <w:rPr>
                <w:rFonts w:cs="Arial"/>
                <w:b/>
                <w:bCs/>
                <w:sz w:val="18"/>
                <w:szCs w:val="18"/>
              </w:rPr>
            </w:pPr>
            <w:r w:rsidRPr="00D46A01">
              <w:rPr>
                <w:rFonts w:cs="Arial"/>
                <w:i/>
              </w:rPr>
              <w:t>Switch on Standard Display.</w:t>
            </w:r>
            <w:r w:rsidRPr="00FB0F57">
              <w:rPr>
                <w:rFonts w:cs="Arial"/>
                <w:i/>
              </w:rPr>
              <w:t xml:space="preserve"> Check ENC symbols shown in ECDIS against graphical plot</w:t>
            </w:r>
          </w:p>
        </w:tc>
      </w:tr>
      <w:tr w:rsidR="006C7785" w:rsidRPr="00340B0D" w14:paraId="5DBF790C" w14:textId="77777777" w:rsidTr="00380FCD">
        <w:tc>
          <w:tcPr>
            <w:tcW w:w="9546"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822B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08601E7" w14:textId="77777777" w:rsidTr="00380FCD">
        <w:tc>
          <w:tcPr>
            <w:tcW w:w="9546" w:type="dxa"/>
            <w:gridSpan w:val="11"/>
            <w:tcBorders>
              <w:top w:val="single" w:sz="4" w:space="0" w:color="auto"/>
              <w:left w:val="single" w:sz="12" w:space="0" w:color="auto"/>
              <w:bottom w:val="single" w:sz="12" w:space="0" w:color="auto"/>
              <w:right w:val="single" w:sz="12" w:space="0" w:color="auto"/>
            </w:tcBorders>
            <w:vAlign w:val="center"/>
          </w:tcPr>
          <w:p w14:paraId="1593AC6F"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Confirm that depth and land areas from Display Base are shown</w:t>
            </w:r>
          </w:p>
          <w:p w14:paraId="5D4AE774" w14:textId="77777777" w:rsidR="006C7785" w:rsidRPr="00D46A01" w:rsidRDefault="006C7785" w:rsidP="006C7785">
            <w:pPr>
              <w:pStyle w:val="ListParagraph"/>
              <w:widowControl/>
              <w:numPr>
                <w:ilvl w:val="0"/>
                <w:numId w:val="70"/>
              </w:numPr>
              <w:spacing w:line="240" w:lineRule="auto"/>
              <w:jc w:val="left"/>
              <w:rPr>
                <w:rFonts w:cs="Arial"/>
                <w:i/>
              </w:rPr>
            </w:pPr>
            <w:r w:rsidRPr="00D46A01">
              <w:rPr>
                <w:rFonts w:cs="Arial"/>
                <w:i/>
              </w:rPr>
              <w:t>The ENC in the ECDIS should be shown as in the picture below (scale 1:</w:t>
            </w:r>
            <w:r>
              <w:rPr>
                <w:rFonts w:cs="Arial"/>
                <w:i/>
              </w:rPr>
              <w:t>70,</w:t>
            </w:r>
            <w:r w:rsidRPr="00D46A01">
              <w:rPr>
                <w:rFonts w:cs="Arial"/>
                <w:i/>
              </w:rPr>
              <w:t>000).</w:t>
            </w:r>
          </w:p>
          <w:p w14:paraId="1D9E31C6" w14:textId="77777777" w:rsidR="006C7785" w:rsidRDefault="006C7785" w:rsidP="00380FCD">
            <w:pPr>
              <w:rPr>
                <w:rFonts w:cs="Arial"/>
                <w:sz w:val="18"/>
                <w:szCs w:val="18"/>
              </w:rPr>
            </w:pPr>
          </w:p>
          <w:p w14:paraId="58E82A3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8A33257" wp14:editId="226FE008">
                  <wp:extent cx="5206365" cy="5212715"/>
                  <wp:effectExtent l="0" t="0" r="0" b="6985"/>
                  <wp:docPr id="11"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pic:cNvPicPr/>
                        </pic:nvPicPr>
                        <pic:blipFill>
                          <a:blip r:embed="rId53"/>
                          <a:stretch>
                            <a:fillRect/>
                          </a:stretch>
                        </pic:blipFill>
                        <pic:spPr>
                          <a:xfrm>
                            <a:off x="0" y="0"/>
                            <a:ext cx="5206365" cy="5212715"/>
                          </a:xfrm>
                          <a:prstGeom prst="rect">
                            <a:avLst/>
                          </a:prstGeom>
                        </pic:spPr>
                      </pic:pic>
                    </a:graphicData>
                  </a:graphic>
                </wp:inline>
              </w:drawing>
            </w:r>
          </w:p>
          <w:p w14:paraId="5DA90734" w14:textId="77777777" w:rsidR="006C7785" w:rsidRDefault="006C7785" w:rsidP="00380FCD">
            <w:pPr>
              <w:rPr>
                <w:rFonts w:cs="Arial"/>
                <w:sz w:val="18"/>
                <w:szCs w:val="18"/>
              </w:rPr>
            </w:pPr>
          </w:p>
          <w:p w14:paraId="388633B4" w14:textId="77777777" w:rsidR="006C7785" w:rsidRDefault="006C7785" w:rsidP="00380FCD">
            <w:pPr>
              <w:jc w:val="center"/>
              <w:rPr>
                <w:rFonts w:cs="Arial"/>
                <w:sz w:val="18"/>
                <w:szCs w:val="18"/>
              </w:rPr>
            </w:pPr>
          </w:p>
          <w:p w14:paraId="0F7A43C1" w14:textId="77777777" w:rsidR="006C7785" w:rsidRPr="00340B0D" w:rsidRDefault="006C7785" w:rsidP="00380FCD">
            <w:pPr>
              <w:rPr>
                <w:rFonts w:cs="Arial"/>
                <w:sz w:val="18"/>
                <w:szCs w:val="18"/>
              </w:rPr>
            </w:pPr>
          </w:p>
        </w:tc>
      </w:tr>
    </w:tbl>
    <w:p w14:paraId="1003DD01" w14:textId="77777777" w:rsidR="006C7785" w:rsidRDefault="006C7785" w:rsidP="006C7785">
      <w:bookmarkStart w:id="856" w:name="_Hlk157782526"/>
      <w:bookmarkStart w:id="857" w:name="_Hlk157782632"/>
      <w:r>
        <w:br w:type="page"/>
      </w:r>
    </w:p>
    <w:tbl>
      <w:tblPr>
        <w:tblStyle w:val="TableGrid"/>
        <w:tblW w:w="9546" w:type="dxa"/>
        <w:tblInd w:w="-15" w:type="dxa"/>
        <w:tblLook w:val="04A0" w:firstRow="1" w:lastRow="0" w:firstColumn="1" w:lastColumn="0" w:noHBand="0" w:noVBand="1"/>
      </w:tblPr>
      <w:tblGrid>
        <w:gridCol w:w="9546"/>
      </w:tblGrid>
      <w:tr w:rsidR="006C7785" w:rsidRPr="00340B0D" w14:paraId="25E9532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F4219EB"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bookmarkEnd w:id="856"/>
      <w:tr w:rsidR="006C7785" w:rsidRPr="00340B0D" w14:paraId="406E798B"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32869C6" w14:textId="77777777" w:rsidR="006C7785" w:rsidRPr="00B9592C" w:rsidRDefault="006C7785" w:rsidP="00380FCD">
            <w:pPr>
              <w:rPr>
                <w:rFonts w:cs="Arial"/>
                <w:b/>
                <w:bCs/>
              </w:rPr>
            </w:pPr>
            <w:r w:rsidRPr="00B9592C">
              <w:rPr>
                <w:rFonts w:cs="Arial"/>
                <w:i/>
              </w:rPr>
              <w:t>Select all Text groups. Check ENC symbols shown in ECDIS against graphical plot.</w:t>
            </w:r>
          </w:p>
        </w:tc>
      </w:tr>
      <w:tr w:rsidR="006C7785" w:rsidRPr="00340B0D" w14:paraId="60116763"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9398E35" w14:textId="77777777" w:rsidR="006C7785" w:rsidRPr="00340B0D" w:rsidRDefault="006C7785" w:rsidP="00380FCD">
            <w:pPr>
              <w:jc w:val="center"/>
              <w:rPr>
                <w:rFonts w:cs="Arial"/>
                <w:b/>
                <w:bCs/>
                <w:sz w:val="18"/>
                <w:szCs w:val="18"/>
              </w:rPr>
            </w:pPr>
            <w:r>
              <w:rPr>
                <w:rFonts w:cs="Arial"/>
                <w:b/>
                <w:bCs/>
                <w:sz w:val="18"/>
                <w:szCs w:val="18"/>
              </w:rPr>
              <w:t xml:space="preserve">Results </w:t>
            </w:r>
          </w:p>
        </w:tc>
      </w:tr>
      <w:bookmarkEnd w:id="857"/>
      <w:tr w:rsidR="006C7785" w:rsidRPr="00340B0D" w14:paraId="2AB87B8A"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B81C88" w14:textId="77777777" w:rsidR="006C7785" w:rsidRPr="00B9592C" w:rsidRDefault="006C7785" w:rsidP="00380FCD">
            <w:pPr>
              <w:rPr>
                <w:rFonts w:cs="Arial"/>
                <w:i/>
              </w:rPr>
            </w:pPr>
            <w:r w:rsidRPr="00B9592C">
              <w:rPr>
                <w:rFonts w:cs="Arial"/>
                <w:i/>
              </w:rPr>
              <w:t>The ENC in the ECDIS should be shown as in the picture below.</w:t>
            </w:r>
          </w:p>
          <w:p w14:paraId="302B3F89" w14:textId="77777777" w:rsidR="006C7785" w:rsidRPr="00B9592C" w:rsidRDefault="006C7785" w:rsidP="00380FCD">
            <w:pPr>
              <w:jc w:val="center"/>
              <w:rPr>
                <w:rFonts w:cs="Arial"/>
                <w:b/>
                <w:bCs/>
              </w:rPr>
            </w:pPr>
            <w:r w:rsidRPr="000A2F6B">
              <w:rPr>
                <w:rFonts w:cs="Arial"/>
                <w:noProof/>
                <w:lang w:val="en-IN" w:eastAsia="en-IN"/>
                <w14:ligatures w14:val="standardContextual"/>
              </w:rPr>
              <w:drawing>
                <wp:inline distT="0" distB="0" distL="0" distR="0" wp14:anchorId="52E97F2F" wp14:editId="38F25080">
                  <wp:extent cx="5206365" cy="5200015"/>
                  <wp:effectExtent l="0" t="0" r="0" b="635"/>
                  <wp:docPr id="13"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ame&#10;&#10;Description automatically generated"/>
                          <pic:cNvPicPr/>
                        </pic:nvPicPr>
                        <pic:blipFill>
                          <a:blip r:embed="rId54"/>
                          <a:stretch>
                            <a:fillRect/>
                          </a:stretch>
                        </pic:blipFill>
                        <pic:spPr>
                          <a:xfrm>
                            <a:off x="0" y="0"/>
                            <a:ext cx="5206365" cy="5200015"/>
                          </a:xfrm>
                          <a:prstGeom prst="rect">
                            <a:avLst/>
                          </a:prstGeom>
                        </pic:spPr>
                      </pic:pic>
                    </a:graphicData>
                  </a:graphic>
                </wp:inline>
              </w:drawing>
            </w:r>
          </w:p>
          <w:p w14:paraId="0631321B" w14:textId="77777777" w:rsidR="006C7785" w:rsidRPr="00B9592C" w:rsidRDefault="006C7785" w:rsidP="00380FCD">
            <w:pPr>
              <w:jc w:val="center"/>
              <w:rPr>
                <w:rFonts w:cs="Arial"/>
                <w:b/>
                <w:bCs/>
              </w:rPr>
            </w:pPr>
          </w:p>
          <w:p w14:paraId="285BE64A" w14:textId="77777777" w:rsidR="006C7785" w:rsidRPr="00B9592C" w:rsidRDefault="006C7785" w:rsidP="00380FCD">
            <w:pPr>
              <w:jc w:val="center"/>
              <w:rPr>
                <w:rFonts w:cs="Arial"/>
                <w:b/>
                <w:bCs/>
              </w:rPr>
            </w:pPr>
            <w:r w:rsidRPr="00B9592C">
              <w:rPr>
                <w:rFonts w:cs="Arial"/>
                <w:noProof/>
                <w:lang w:val="en-IN" w:eastAsia="en-IN"/>
              </w:rPr>
              <w:drawing>
                <wp:inline distT="0" distB="0" distL="0" distR="0" wp14:anchorId="242DF89A" wp14:editId="4306FDD1">
                  <wp:extent cx="5731514" cy="2358393"/>
                  <wp:effectExtent l="0" t="0" r="2536" b="3807"/>
                  <wp:docPr id="9" name="Picture 9" descr="A blue background with arrows an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blue background with arrows and squares&#10;&#10;Description automatically generated"/>
                          <pic:cNvPicPr/>
                        </pic:nvPicPr>
                        <pic:blipFill>
                          <a:blip r:embed="rId55"/>
                          <a:stretch>
                            <a:fillRect/>
                          </a:stretch>
                        </pic:blipFill>
                        <pic:spPr>
                          <a:xfrm>
                            <a:off x="0" y="0"/>
                            <a:ext cx="5731514" cy="2358393"/>
                          </a:xfrm>
                          <a:prstGeom prst="rect">
                            <a:avLst/>
                          </a:prstGeom>
                          <a:noFill/>
                          <a:ln>
                            <a:noFill/>
                            <a:prstDash/>
                          </a:ln>
                        </pic:spPr>
                      </pic:pic>
                    </a:graphicData>
                  </a:graphic>
                </wp:inline>
              </w:drawing>
            </w:r>
          </w:p>
          <w:p w14:paraId="689E6C5D" w14:textId="77777777" w:rsidR="006C7785" w:rsidRPr="00B9592C" w:rsidRDefault="006C7785" w:rsidP="00380FCD">
            <w:pPr>
              <w:jc w:val="center"/>
              <w:rPr>
                <w:rFonts w:cs="Arial"/>
                <w:b/>
                <w:bCs/>
              </w:rPr>
            </w:pPr>
          </w:p>
          <w:p w14:paraId="20B01091" w14:textId="77777777" w:rsidR="006C7785" w:rsidRPr="00B9592C" w:rsidRDefault="006C7785" w:rsidP="00380FCD">
            <w:pPr>
              <w:jc w:val="center"/>
              <w:rPr>
                <w:rFonts w:cs="Arial"/>
                <w:bCs/>
              </w:rPr>
            </w:pPr>
            <w:r w:rsidRPr="00B9592C">
              <w:rPr>
                <w:rFonts w:cs="Arial"/>
                <w:bCs/>
              </w:rPr>
              <w:t>A part of above chart at scale 1:20 000</w:t>
            </w:r>
          </w:p>
          <w:p w14:paraId="1D7849EB" w14:textId="77777777" w:rsidR="006C7785" w:rsidRPr="00B9592C" w:rsidRDefault="006C7785" w:rsidP="00380FCD">
            <w:pPr>
              <w:rPr>
                <w:rFonts w:cs="Arial"/>
                <w:b/>
                <w:bCs/>
              </w:rPr>
            </w:pPr>
          </w:p>
        </w:tc>
      </w:tr>
    </w:tbl>
    <w:p w14:paraId="02681555" w14:textId="77777777" w:rsidR="006C7785" w:rsidRDefault="006C7785" w:rsidP="006C7785">
      <w:r>
        <w:br w:type="page"/>
      </w:r>
    </w:p>
    <w:tbl>
      <w:tblPr>
        <w:tblStyle w:val="TableGrid"/>
        <w:tblW w:w="9546" w:type="dxa"/>
        <w:tblInd w:w="-15" w:type="dxa"/>
        <w:tblLook w:val="04A0" w:firstRow="1" w:lastRow="0" w:firstColumn="1" w:lastColumn="0" w:noHBand="0" w:noVBand="1"/>
      </w:tblPr>
      <w:tblGrid>
        <w:gridCol w:w="9546"/>
      </w:tblGrid>
      <w:tr w:rsidR="006C7785" w:rsidRPr="00340B0D" w14:paraId="2184D279"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E071A32" w14:textId="77777777" w:rsidR="006C7785" w:rsidRPr="00340B0D" w:rsidRDefault="006C7785" w:rsidP="00380FCD">
            <w:pPr>
              <w:jc w:val="center"/>
              <w:rPr>
                <w:rFonts w:cs="Arial"/>
                <w:sz w:val="18"/>
                <w:szCs w:val="18"/>
              </w:rPr>
            </w:pPr>
            <w:r>
              <w:rPr>
                <w:rFonts w:cs="Arial"/>
                <w:sz w:val="18"/>
                <w:szCs w:val="18"/>
              </w:rPr>
              <w:lastRenderedPageBreak/>
              <w:t>Action</w:t>
            </w:r>
          </w:p>
        </w:tc>
      </w:tr>
      <w:tr w:rsidR="006C7785" w:rsidRPr="00340B0D" w14:paraId="1C82FA79" w14:textId="77777777" w:rsidTr="00380FCD">
        <w:tc>
          <w:tcPr>
            <w:tcW w:w="9546" w:type="dxa"/>
            <w:tcBorders>
              <w:top w:val="single" w:sz="4" w:space="0" w:color="auto"/>
              <w:left w:val="single" w:sz="12" w:space="0" w:color="auto"/>
              <w:bottom w:val="single" w:sz="12" w:space="0" w:color="auto"/>
              <w:right w:val="single" w:sz="12" w:space="0" w:color="auto"/>
            </w:tcBorders>
            <w:vAlign w:val="center"/>
          </w:tcPr>
          <w:p w14:paraId="7F8B427F" w14:textId="77777777" w:rsidR="006C7785" w:rsidRPr="00B9592C" w:rsidRDefault="006C7785" w:rsidP="00380FCD">
            <w:pPr>
              <w:rPr>
                <w:rFonts w:cs="Arial"/>
              </w:rPr>
            </w:pPr>
            <w:r w:rsidRPr="00B9592C">
              <w:rPr>
                <w:rFonts w:cs="Arial"/>
                <w:i/>
              </w:rPr>
              <w:t xml:space="preserve">Switch </w:t>
            </w:r>
            <w:r>
              <w:rPr>
                <w:rFonts w:cs="Arial"/>
                <w:i/>
              </w:rPr>
              <w:t>on</w:t>
            </w:r>
            <w:r w:rsidRPr="00B9592C">
              <w:rPr>
                <w:rFonts w:cs="Arial"/>
                <w:i/>
              </w:rPr>
              <w:t xml:space="preserve"> Display </w:t>
            </w:r>
            <w:r>
              <w:rPr>
                <w:rFonts w:cs="Arial"/>
                <w:i/>
              </w:rPr>
              <w:t>Base</w:t>
            </w:r>
            <w:r w:rsidRPr="00B9592C">
              <w:rPr>
                <w:rFonts w:cs="Arial"/>
                <w:i/>
              </w:rPr>
              <w:t>. Check ENC symbols shown in ECDIS against graphical plot.</w:t>
            </w:r>
          </w:p>
        </w:tc>
      </w:tr>
      <w:tr w:rsidR="006C7785" w:rsidRPr="00340B0D" w14:paraId="2878EF68" w14:textId="77777777" w:rsidTr="00380FCD">
        <w:tc>
          <w:tcPr>
            <w:tcW w:w="954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7CFC301" w14:textId="77777777" w:rsidR="006C7785" w:rsidRPr="00340B0D" w:rsidRDefault="006C7785" w:rsidP="00380FCD">
            <w:pPr>
              <w:jc w:val="center"/>
              <w:rPr>
                <w:rFonts w:cs="Arial"/>
                <w:b/>
                <w:bCs/>
                <w:sz w:val="18"/>
                <w:szCs w:val="18"/>
              </w:rPr>
            </w:pPr>
            <w:r>
              <w:rPr>
                <w:rFonts w:cs="Arial"/>
                <w:b/>
                <w:bCs/>
                <w:sz w:val="18"/>
                <w:szCs w:val="18"/>
              </w:rPr>
              <w:t xml:space="preserve">Results </w:t>
            </w:r>
          </w:p>
        </w:tc>
      </w:tr>
      <w:tr w:rsidR="006C7785" w:rsidRPr="00340B0D" w14:paraId="65A3CAED" w14:textId="77777777" w:rsidTr="00380FCD">
        <w:tc>
          <w:tcPr>
            <w:tcW w:w="95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2852DCA" w14:textId="77777777" w:rsidR="006C7785" w:rsidRDefault="006C7785" w:rsidP="00380FCD">
            <w:pPr>
              <w:rPr>
                <w:rFonts w:cs="Arial"/>
                <w:b/>
                <w:bCs/>
                <w:sz w:val="18"/>
                <w:szCs w:val="18"/>
              </w:rPr>
            </w:pPr>
            <w:r w:rsidRPr="00B9592C">
              <w:rPr>
                <w:rFonts w:cs="Arial"/>
                <w:i/>
              </w:rPr>
              <w:t>The ENC in the ECDIS should be shown as in the picture below</w:t>
            </w:r>
          </w:p>
          <w:p w14:paraId="0A3A8364" w14:textId="77777777" w:rsidR="006C7785" w:rsidRDefault="006C7785" w:rsidP="00380FCD">
            <w:pPr>
              <w:jc w:val="center"/>
              <w:rPr>
                <w:rFonts w:cs="Arial"/>
                <w:b/>
                <w:bCs/>
                <w:sz w:val="18"/>
                <w:szCs w:val="18"/>
              </w:rPr>
            </w:pPr>
            <w:r>
              <w:rPr>
                <w:noProof/>
                <w:lang w:val="en-IN" w:eastAsia="en-IN"/>
              </w:rPr>
              <w:drawing>
                <wp:inline distT="0" distB="0" distL="0" distR="0" wp14:anchorId="29964439" wp14:editId="7E44010E">
                  <wp:extent cx="5731514" cy="4389120"/>
                  <wp:effectExtent l="0" t="0" r="2536" b="0"/>
                  <wp:docPr id="10" name="Picture 9" descr="A blue and brown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Picture 9" descr="A blue and brown background&#10;&#10;Description automatically generated with medium confidence"/>
                          <pic:cNvPicPr/>
                        </pic:nvPicPr>
                        <pic:blipFill>
                          <a:blip r:embed="rId56"/>
                          <a:stretch>
                            <a:fillRect/>
                          </a:stretch>
                        </pic:blipFill>
                        <pic:spPr>
                          <a:xfrm>
                            <a:off x="0" y="0"/>
                            <a:ext cx="5731514" cy="4389120"/>
                          </a:xfrm>
                          <a:prstGeom prst="rect">
                            <a:avLst/>
                          </a:prstGeom>
                          <a:noFill/>
                          <a:ln>
                            <a:noFill/>
                            <a:prstDash/>
                          </a:ln>
                        </pic:spPr>
                      </pic:pic>
                    </a:graphicData>
                  </a:graphic>
                </wp:inline>
              </w:drawing>
            </w:r>
          </w:p>
          <w:p w14:paraId="01CF411D" w14:textId="77777777" w:rsidR="006C7785" w:rsidRDefault="006C7785" w:rsidP="00380FCD">
            <w:pPr>
              <w:jc w:val="center"/>
              <w:rPr>
                <w:rFonts w:cs="Arial"/>
                <w:b/>
                <w:bCs/>
                <w:sz w:val="18"/>
                <w:szCs w:val="18"/>
              </w:rPr>
            </w:pPr>
          </w:p>
          <w:p w14:paraId="0701A857" w14:textId="77777777" w:rsidR="006C7785" w:rsidRDefault="006C7785" w:rsidP="00380FCD">
            <w:pPr>
              <w:jc w:val="center"/>
              <w:rPr>
                <w:rFonts w:cs="Arial"/>
                <w:b/>
                <w:bCs/>
                <w:sz w:val="18"/>
                <w:szCs w:val="18"/>
              </w:rPr>
            </w:pPr>
          </w:p>
        </w:tc>
      </w:tr>
    </w:tbl>
    <w:p w14:paraId="57ACD535" w14:textId="77777777" w:rsidR="006C7785" w:rsidRPr="00340B0D" w:rsidRDefault="006C7785" w:rsidP="006C7785"/>
    <w:p w14:paraId="1C7C2B1F" w14:textId="77777777" w:rsidR="006C7785" w:rsidRDefault="006C7785" w:rsidP="006C7785">
      <w:r>
        <w:br w:type="page"/>
      </w:r>
    </w:p>
    <w:p w14:paraId="628F0812" w14:textId="77777777" w:rsidR="006C7785" w:rsidRPr="006442FC" w:rsidRDefault="006C7785" w:rsidP="006C7785">
      <w:pPr>
        <w:pStyle w:val="Heading3"/>
      </w:pPr>
      <w:r w:rsidRPr="006442FC">
        <w:lastRenderedPageBreak/>
        <w:t>Other Display category</w:t>
      </w:r>
    </w:p>
    <w:tbl>
      <w:tblPr>
        <w:tblStyle w:val="TableGrid"/>
        <w:tblW w:w="9199" w:type="dxa"/>
        <w:tblLayout w:type="fixed"/>
        <w:tblLook w:val="04A0" w:firstRow="1" w:lastRow="0" w:firstColumn="1" w:lastColumn="0" w:noHBand="0" w:noVBand="1"/>
      </w:tblPr>
      <w:tblGrid>
        <w:gridCol w:w="1789"/>
        <w:gridCol w:w="492"/>
        <w:gridCol w:w="68"/>
        <w:gridCol w:w="2026"/>
        <w:gridCol w:w="281"/>
        <w:gridCol w:w="273"/>
        <w:gridCol w:w="1301"/>
        <w:gridCol w:w="347"/>
        <w:gridCol w:w="509"/>
        <w:gridCol w:w="1441"/>
        <w:gridCol w:w="672"/>
      </w:tblGrid>
      <w:tr w:rsidR="006C7785" w:rsidRPr="00340B0D" w14:paraId="20311495" w14:textId="77777777" w:rsidTr="00380FCD">
        <w:trPr>
          <w:trHeight w:val="416"/>
        </w:trPr>
        <w:tc>
          <w:tcPr>
            <w:tcW w:w="2281"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4358324"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648"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3F4C56F" w14:textId="77777777" w:rsidR="006C7785" w:rsidRPr="00C87169" w:rsidRDefault="006C7785" w:rsidP="00380FCD">
            <w:pPr>
              <w:jc w:val="center"/>
              <w:rPr>
                <w:rFonts w:cs="Arial"/>
                <w:bCs/>
              </w:rPr>
            </w:pPr>
            <w:r w:rsidRPr="00C87169">
              <w:rPr>
                <w:rFonts w:cs="Arial"/>
                <w:bCs/>
              </w:rPr>
              <w:t>DisplayOther</w:t>
            </w:r>
          </w:p>
        </w:tc>
        <w:tc>
          <w:tcPr>
            <w:tcW w:w="2157"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504706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113"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FD10170" w14:textId="77777777" w:rsidR="006C7785" w:rsidRPr="00340B0D" w:rsidRDefault="006C7785" w:rsidP="00380FCD">
            <w:pPr>
              <w:jc w:val="center"/>
              <w:rPr>
                <w:rFonts w:cs="Arial"/>
                <w:sz w:val="18"/>
                <w:szCs w:val="18"/>
              </w:rPr>
            </w:pPr>
            <w:r w:rsidRPr="009F562B">
              <w:rPr>
                <w:rFonts w:cs="Arial"/>
                <w:sz w:val="18"/>
                <w:szCs w:val="18"/>
              </w:rPr>
              <w:t>S-98 C-9.5.4</w:t>
            </w:r>
          </w:p>
        </w:tc>
      </w:tr>
      <w:tr w:rsidR="006C7785" w:rsidRPr="00340B0D" w14:paraId="1CF7142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F6B6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913B33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vAlign w:val="center"/>
          </w:tcPr>
          <w:p w14:paraId="4DCCBA37" w14:textId="77777777" w:rsidR="006C7785" w:rsidRPr="009C22F4" w:rsidRDefault="006C7785" w:rsidP="00380FCD">
            <w:pPr>
              <w:rPr>
                <w:rFonts w:cs="Arial"/>
                <w:i/>
              </w:rPr>
            </w:pPr>
          </w:p>
          <w:p w14:paraId="4210A39A" w14:textId="77777777" w:rsidR="006C7785" w:rsidRPr="009C22F4" w:rsidRDefault="006C7785" w:rsidP="00380FCD">
            <w:pPr>
              <w:rPr>
                <w:rFonts w:cs="Arial"/>
                <w:i/>
              </w:rPr>
            </w:pPr>
            <w:r w:rsidRPr="009C22F4">
              <w:rPr>
                <w:rFonts w:cs="Arial"/>
                <w:i/>
              </w:rPr>
              <w:t>The purpose of the test is to verify by observation that ECDIS correctly displays all ENC features included in the IMO Other Display category. The test is performed by loading to ECDIS a test S-101 dataset and checking display against graphical plots.</w:t>
            </w:r>
          </w:p>
          <w:p w14:paraId="136119B3" w14:textId="77777777" w:rsidR="006C7785" w:rsidRPr="009C22F4" w:rsidRDefault="006C7785" w:rsidP="00380FCD">
            <w:pPr>
              <w:rPr>
                <w:rFonts w:cs="Arial"/>
                <w:i/>
              </w:rPr>
            </w:pPr>
          </w:p>
          <w:p w14:paraId="0F2397D6" w14:textId="77777777" w:rsidR="006C7785" w:rsidRPr="009C22F4" w:rsidRDefault="006C7785" w:rsidP="00380FCD">
            <w:pPr>
              <w:rPr>
                <w:rFonts w:cs="Arial"/>
                <w:i/>
              </w:rPr>
            </w:pPr>
            <w:r w:rsidRPr="009C22F4">
              <w:rPr>
                <w:rFonts w:cs="Arial"/>
                <w:i/>
              </w:rPr>
              <w:t>The test ENC dataset 10100AA_OTHER.000 contains depth and land areas from Display Base plus all ENC features belonging to Other Display according to the S-101 portrayal catalogue..</w:t>
            </w:r>
          </w:p>
          <w:p w14:paraId="63849BDF" w14:textId="77777777" w:rsidR="006C7785" w:rsidRPr="009C22F4" w:rsidRDefault="006C7785" w:rsidP="00380FCD">
            <w:pPr>
              <w:rPr>
                <w:rFonts w:cs="Arial"/>
                <w:i/>
              </w:rPr>
            </w:pPr>
            <w:r w:rsidRPr="009C22F4">
              <w:rPr>
                <w:rFonts w:cs="Arial"/>
                <w:i/>
              </w:rPr>
              <w:t>The features belonging to Other Display are to be shown if Other (or All) display is selected in ECDIS HMI and should disappear in the Display Base or Standard Display Categories.</w:t>
            </w:r>
          </w:p>
          <w:p w14:paraId="715C9D84" w14:textId="77777777" w:rsidR="006C7785" w:rsidRPr="009C22F4" w:rsidRDefault="006C7785" w:rsidP="00380FCD">
            <w:pPr>
              <w:rPr>
                <w:rFonts w:cs="Arial"/>
                <w:i/>
              </w:rPr>
            </w:pPr>
          </w:p>
        </w:tc>
      </w:tr>
      <w:tr w:rsidR="006C7785" w:rsidRPr="00340B0D" w14:paraId="1EA3B8E3"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CDF102"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0A5643D5"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9F8AA2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3A4F4F6" w14:textId="77777777" w:rsidR="006C7785" w:rsidRPr="00340B0D" w:rsidRDefault="006C7785" w:rsidP="00380FCD">
            <w:pPr>
              <w:jc w:val="center"/>
              <w:rPr>
                <w:rFonts w:cs="Arial"/>
                <w:b/>
                <w:bCs/>
                <w:sz w:val="18"/>
                <w:szCs w:val="18"/>
              </w:rPr>
            </w:pPr>
          </w:p>
        </w:tc>
      </w:tr>
      <w:tr w:rsidR="006C7785" w:rsidRPr="00340B0D" w14:paraId="24CBAC60" w14:textId="77777777" w:rsidTr="00380FCD">
        <w:tc>
          <w:tcPr>
            <w:tcW w:w="6577" w:type="dxa"/>
            <w:gridSpan w:val="8"/>
            <w:tcBorders>
              <w:top w:val="single" w:sz="4" w:space="0" w:color="auto"/>
              <w:left w:val="single" w:sz="12" w:space="0" w:color="auto"/>
              <w:bottom w:val="single" w:sz="4" w:space="0" w:color="auto"/>
              <w:right w:val="single" w:sz="12" w:space="0" w:color="auto"/>
            </w:tcBorders>
            <w:shd w:val="clear" w:color="auto" w:fill="auto"/>
          </w:tcPr>
          <w:p w14:paraId="2A74FA47" w14:textId="77777777" w:rsidR="006C7785" w:rsidRPr="00340B0D" w:rsidRDefault="006C7785" w:rsidP="00380FCD">
            <w:pPr>
              <w:rPr>
                <w:rFonts w:cs="Arial"/>
                <w:sz w:val="18"/>
                <w:szCs w:val="18"/>
              </w:rPr>
            </w:pPr>
            <w:r w:rsidRPr="00C87169">
              <w:rPr>
                <w:rFonts w:cs="Arial"/>
                <w:b/>
                <w:bCs/>
                <w:i/>
              </w:rPr>
              <w:t>DisplayOthe</w:t>
            </w:r>
            <w:r>
              <w:rPr>
                <w:b/>
                <w:bCs/>
                <w:i/>
              </w:rPr>
              <w:t>r</w:t>
            </w:r>
          </w:p>
        </w:tc>
        <w:tc>
          <w:tcPr>
            <w:tcW w:w="2622" w:type="dxa"/>
            <w:gridSpan w:val="3"/>
            <w:tcBorders>
              <w:top w:val="single" w:sz="4" w:space="0" w:color="auto"/>
              <w:left w:val="single" w:sz="12" w:space="0" w:color="auto"/>
              <w:bottom w:val="single" w:sz="4" w:space="0" w:color="auto"/>
              <w:right w:val="single" w:sz="12" w:space="0" w:color="auto"/>
            </w:tcBorders>
            <w:shd w:val="clear" w:color="auto" w:fill="auto"/>
          </w:tcPr>
          <w:p w14:paraId="64B23C99" w14:textId="77777777" w:rsidR="006C7785" w:rsidRPr="00340B0D" w:rsidRDefault="006C7785" w:rsidP="00380FCD">
            <w:pPr>
              <w:rPr>
                <w:rFonts w:cs="Arial"/>
                <w:sz w:val="18"/>
                <w:szCs w:val="18"/>
              </w:rPr>
            </w:pPr>
          </w:p>
        </w:tc>
      </w:tr>
      <w:tr w:rsidR="006C7785" w:rsidRPr="00340B0D" w14:paraId="759BD03A" w14:textId="77777777" w:rsidTr="00380FCD">
        <w:tc>
          <w:tcPr>
            <w:tcW w:w="6577" w:type="dxa"/>
            <w:gridSpan w:val="8"/>
            <w:tcBorders>
              <w:top w:val="single" w:sz="4" w:space="0" w:color="auto"/>
              <w:left w:val="single" w:sz="12" w:space="0" w:color="auto"/>
              <w:bottom w:val="single" w:sz="12" w:space="0" w:color="auto"/>
              <w:right w:val="single" w:sz="12" w:space="0" w:color="auto"/>
            </w:tcBorders>
            <w:shd w:val="clear" w:color="auto" w:fill="auto"/>
          </w:tcPr>
          <w:p w14:paraId="34A09CD7" w14:textId="77777777" w:rsidR="006C7785" w:rsidRPr="00340B0D" w:rsidRDefault="006C7785" w:rsidP="00380FCD">
            <w:pPr>
              <w:rPr>
                <w:rFonts w:cs="Arial"/>
                <w:sz w:val="18"/>
                <w:szCs w:val="18"/>
              </w:rPr>
            </w:pPr>
          </w:p>
        </w:tc>
        <w:tc>
          <w:tcPr>
            <w:tcW w:w="2622" w:type="dxa"/>
            <w:gridSpan w:val="3"/>
            <w:tcBorders>
              <w:top w:val="single" w:sz="4" w:space="0" w:color="auto"/>
              <w:left w:val="single" w:sz="12" w:space="0" w:color="auto"/>
              <w:bottom w:val="single" w:sz="12" w:space="0" w:color="auto"/>
              <w:right w:val="single" w:sz="12" w:space="0" w:color="auto"/>
            </w:tcBorders>
            <w:shd w:val="clear" w:color="auto" w:fill="auto"/>
          </w:tcPr>
          <w:p w14:paraId="10ADC644" w14:textId="77777777" w:rsidR="006C7785" w:rsidRPr="00340B0D" w:rsidRDefault="006C7785" w:rsidP="00380FCD">
            <w:pPr>
              <w:rPr>
                <w:rFonts w:cs="Arial"/>
                <w:sz w:val="18"/>
                <w:szCs w:val="18"/>
              </w:rPr>
            </w:pPr>
          </w:p>
        </w:tc>
      </w:tr>
      <w:tr w:rsidR="006C7785" w:rsidRPr="00340B0D" w14:paraId="6C96214D" w14:textId="77777777" w:rsidTr="00380FCD">
        <w:tc>
          <w:tcPr>
            <w:tcW w:w="465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59043B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A83C7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E2AB854" w14:textId="77777777" w:rsidTr="00380FCD">
        <w:sdt>
          <w:sdtPr>
            <w:rPr>
              <w:rFonts w:cs="Arial"/>
              <w:sz w:val="18"/>
              <w:szCs w:val="18"/>
            </w:rPr>
            <w:alias w:val="Diplay Category"/>
            <w:tag w:val="Diplay Categor"/>
            <w:id w:val="-1659073106"/>
            <w:placeholder>
              <w:docPart w:val="61628F1C0D7D4896A514FF55696CBF2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56" w:type="dxa"/>
                <w:gridSpan w:val="5"/>
                <w:tcBorders>
                  <w:top w:val="single" w:sz="4" w:space="0" w:color="auto"/>
                  <w:left w:val="single" w:sz="12" w:space="0" w:color="auto"/>
                  <w:bottom w:val="single" w:sz="12" w:space="0" w:color="auto"/>
                  <w:right w:val="single" w:sz="12" w:space="0" w:color="auto"/>
                </w:tcBorders>
                <w:shd w:val="clear" w:color="auto" w:fill="auto"/>
              </w:tcPr>
              <w:p w14:paraId="56886887" w14:textId="77777777" w:rsidR="006C7785" w:rsidRPr="00340B0D" w:rsidRDefault="006C7785" w:rsidP="00380FCD">
                <w:pPr>
                  <w:rPr>
                    <w:rFonts w:cs="Arial"/>
                    <w:sz w:val="18"/>
                    <w:szCs w:val="18"/>
                  </w:rPr>
                </w:pPr>
                <w:r>
                  <w:rPr>
                    <w:rFonts w:cs="Arial"/>
                    <w:sz w:val="18"/>
                    <w:szCs w:val="18"/>
                  </w:rPr>
                  <w:t>Other</w:t>
                </w:r>
              </w:p>
            </w:tc>
          </w:sdtContent>
        </w:sdt>
        <w:tc>
          <w:tcPr>
            <w:tcW w:w="3871" w:type="dxa"/>
            <w:gridSpan w:val="5"/>
            <w:tcBorders>
              <w:left w:val="single" w:sz="12" w:space="0" w:color="auto"/>
              <w:bottom w:val="single" w:sz="4" w:space="0" w:color="auto"/>
              <w:right w:val="single" w:sz="4" w:space="0" w:color="auto"/>
            </w:tcBorders>
            <w:shd w:val="clear" w:color="auto" w:fill="auto"/>
          </w:tcPr>
          <w:p w14:paraId="4A1EF010" w14:textId="77777777" w:rsidR="006C7785" w:rsidRPr="00340B0D" w:rsidRDefault="006C7785" w:rsidP="00380FCD">
            <w:pPr>
              <w:rPr>
                <w:rFonts w:cs="Arial"/>
                <w:sz w:val="18"/>
                <w:szCs w:val="18"/>
              </w:rPr>
            </w:pPr>
            <w:r w:rsidRPr="00340B0D">
              <w:rPr>
                <w:rFonts w:cs="Arial"/>
                <w:sz w:val="18"/>
                <w:szCs w:val="18"/>
              </w:rPr>
              <w:t>Accuracy</w:t>
            </w:r>
          </w:p>
        </w:tc>
        <w:tc>
          <w:tcPr>
            <w:tcW w:w="672" w:type="dxa"/>
            <w:tcBorders>
              <w:left w:val="single" w:sz="4" w:space="0" w:color="auto"/>
              <w:right w:val="single" w:sz="12" w:space="0" w:color="auto"/>
            </w:tcBorders>
            <w:shd w:val="clear" w:color="auto" w:fill="auto"/>
            <w:vAlign w:val="center"/>
          </w:tcPr>
          <w:p w14:paraId="1FEC7AAB" w14:textId="77777777" w:rsidR="006C7785" w:rsidRPr="00340B0D" w:rsidRDefault="006C7785" w:rsidP="00380FCD">
            <w:pPr>
              <w:jc w:val="center"/>
              <w:rPr>
                <w:rFonts w:cs="Arial"/>
                <w:sz w:val="18"/>
                <w:szCs w:val="18"/>
              </w:rPr>
            </w:pPr>
          </w:p>
        </w:tc>
      </w:tr>
      <w:tr w:rsidR="006C7785" w:rsidRPr="00340B0D" w14:paraId="6A786201" w14:textId="77777777" w:rsidTr="00380FCD">
        <w:tc>
          <w:tcPr>
            <w:tcW w:w="4656"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7EE4FE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3871" w:type="dxa"/>
            <w:gridSpan w:val="5"/>
            <w:tcBorders>
              <w:left w:val="single" w:sz="12" w:space="0" w:color="auto"/>
              <w:right w:val="single" w:sz="4" w:space="0" w:color="auto"/>
            </w:tcBorders>
            <w:shd w:val="clear" w:color="auto" w:fill="auto"/>
          </w:tcPr>
          <w:p w14:paraId="6C7CEFAB" w14:textId="77777777" w:rsidR="006C7785" w:rsidRPr="00340B0D" w:rsidRDefault="006C7785" w:rsidP="00380FCD">
            <w:pPr>
              <w:rPr>
                <w:rFonts w:cs="Arial"/>
                <w:sz w:val="18"/>
                <w:szCs w:val="18"/>
              </w:rPr>
            </w:pPr>
            <w:r w:rsidRPr="00340B0D">
              <w:rPr>
                <w:rFonts w:cs="Arial"/>
                <w:sz w:val="18"/>
                <w:szCs w:val="18"/>
              </w:rPr>
              <w:t>Contour label</w:t>
            </w:r>
          </w:p>
        </w:tc>
        <w:tc>
          <w:tcPr>
            <w:tcW w:w="672" w:type="dxa"/>
            <w:tcBorders>
              <w:left w:val="single" w:sz="4" w:space="0" w:color="auto"/>
              <w:right w:val="single" w:sz="12" w:space="0" w:color="auto"/>
            </w:tcBorders>
            <w:shd w:val="clear" w:color="auto" w:fill="auto"/>
            <w:vAlign w:val="center"/>
          </w:tcPr>
          <w:p w14:paraId="1003524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2093D0D"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2754B601" w14:textId="77777777" w:rsidR="006C7785" w:rsidRPr="00340B0D" w:rsidRDefault="006C7785" w:rsidP="00380FCD">
            <w:pPr>
              <w:rPr>
                <w:rFonts w:cs="Arial"/>
                <w:sz w:val="18"/>
                <w:szCs w:val="18"/>
              </w:rPr>
            </w:pPr>
            <w:r w:rsidRPr="00340B0D">
              <w:rPr>
                <w:rFonts w:cs="Arial"/>
                <w:sz w:val="18"/>
                <w:szCs w:val="18"/>
              </w:rPr>
              <w:t>Safety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D6FE94"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0DF17924" w14:textId="77777777" w:rsidR="006C7785" w:rsidRPr="00340B0D" w:rsidRDefault="006C7785" w:rsidP="00380FCD">
            <w:pPr>
              <w:rPr>
                <w:rFonts w:cs="Arial"/>
                <w:sz w:val="18"/>
                <w:szCs w:val="18"/>
              </w:rPr>
            </w:pPr>
            <w:r w:rsidRPr="00340B0D">
              <w:rPr>
                <w:rFonts w:cs="Arial"/>
                <w:sz w:val="18"/>
                <w:szCs w:val="18"/>
              </w:rPr>
              <w:t>Highlight date dependent</w:t>
            </w:r>
          </w:p>
        </w:tc>
        <w:tc>
          <w:tcPr>
            <w:tcW w:w="672" w:type="dxa"/>
            <w:tcBorders>
              <w:right w:val="single" w:sz="12" w:space="0" w:color="auto"/>
            </w:tcBorders>
          </w:tcPr>
          <w:p w14:paraId="03C119D9" w14:textId="77777777" w:rsidR="006C7785" w:rsidRPr="00340B0D" w:rsidRDefault="006C7785" w:rsidP="00380FCD">
            <w:pPr>
              <w:jc w:val="center"/>
              <w:rPr>
                <w:rFonts w:cs="Arial"/>
                <w:sz w:val="18"/>
                <w:szCs w:val="18"/>
              </w:rPr>
            </w:pPr>
          </w:p>
        </w:tc>
      </w:tr>
      <w:tr w:rsidR="006C7785" w:rsidRPr="00340B0D" w14:paraId="70C1D471"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777DD6F" w14:textId="77777777" w:rsidR="006C7785" w:rsidRPr="00340B0D" w:rsidRDefault="006C7785" w:rsidP="00380FCD">
            <w:pPr>
              <w:rPr>
                <w:rFonts w:cs="Arial"/>
                <w:sz w:val="18"/>
                <w:szCs w:val="18"/>
              </w:rPr>
            </w:pPr>
            <w:r w:rsidRPr="00340B0D">
              <w:rPr>
                <w:rFonts w:cs="Arial"/>
                <w:sz w:val="18"/>
                <w:szCs w:val="18"/>
              </w:rPr>
              <w:t>Safety Depth</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76D0A1" w14:textId="77777777" w:rsidR="006C7785" w:rsidRPr="00340B0D" w:rsidRDefault="006C7785" w:rsidP="00380FCD">
            <w:pPr>
              <w:rPr>
                <w:rFonts w:cs="Arial"/>
                <w:sz w:val="18"/>
                <w:szCs w:val="18"/>
              </w:rPr>
            </w:pPr>
            <w:r>
              <w:rPr>
                <w:rFonts w:cs="Arial"/>
                <w:sz w:val="18"/>
                <w:szCs w:val="18"/>
              </w:rPr>
              <w:t>10m</w:t>
            </w:r>
          </w:p>
        </w:tc>
        <w:tc>
          <w:tcPr>
            <w:tcW w:w="3871" w:type="dxa"/>
            <w:gridSpan w:val="5"/>
            <w:tcBorders>
              <w:left w:val="single" w:sz="12" w:space="0" w:color="auto"/>
            </w:tcBorders>
          </w:tcPr>
          <w:p w14:paraId="652E7A24" w14:textId="77777777" w:rsidR="006C7785" w:rsidRPr="00340B0D" w:rsidRDefault="006C7785" w:rsidP="00380FCD">
            <w:pPr>
              <w:rPr>
                <w:rFonts w:cs="Arial"/>
                <w:sz w:val="18"/>
                <w:szCs w:val="18"/>
              </w:rPr>
            </w:pPr>
            <w:r w:rsidRPr="00340B0D">
              <w:rPr>
                <w:rFonts w:cs="Arial"/>
                <w:sz w:val="18"/>
                <w:szCs w:val="18"/>
              </w:rPr>
              <w:t>Highlight document</w:t>
            </w:r>
          </w:p>
        </w:tc>
        <w:tc>
          <w:tcPr>
            <w:tcW w:w="672" w:type="dxa"/>
            <w:tcBorders>
              <w:right w:val="single" w:sz="12" w:space="0" w:color="auto"/>
            </w:tcBorders>
          </w:tcPr>
          <w:p w14:paraId="4310A61F" w14:textId="77777777" w:rsidR="006C7785" w:rsidRPr="00340B0D" w:rsidRDefault="006C7785" w:rsidP="00380FCD">
            <w:pPr>
              <w:jc w:val="center"/>
              <w:rPr>
                <w:rFonts w:cs="Arial"/>
                <w:sz w:val="18"/>
                <w:szCs w:val="18"/>
              </w:rPr>
            </w:pPr>
          </w:p>
        </w:tc>
      </w:tr>
      <w:tr w:rsidR="006C7785" w:rsidRPr="00340B0D" w14:paraId="4C378AFB"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6FFE371" w14:textId="77777777" w:rsidR="006C7785" w:rsidRPr="00340B0D" w:rsidRDefault="006C7785" w:rsidP="00380FCD">
            <w:pPr>
              <w:rPr>
                <w:rFonts w:cs="Arial"/>
                <w:sz w:val="18"/>
                <w:szCs w:val="18"/>
              </w:rPr>
            </w:pPr>
            <w:r w:rsidRPr="00340B0D">
              <w:rPr>
                <w:rFonts w:cs="Arial"/>
                <w:sz w:val="18"/>
                <w:szCs w:val="18"/>
              </w:rPr>
              <w:t>Deep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C55193"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79D740FA" w14:textId="77777777" w:rsidR="006C7785" w:rsidRPr="00340B0D" w:rsidRDefault="006C7785" w:rsidP="00380FCD">
            <w:pPr>
              <w:rPr>
                <w:rFonts w:cs="Arial"/>
                <w:b/>
                <w:bCs/>
                <w:sz w:val="18"/>
                <w:szCs w:val="18"/>
              </w:rPr>
            </w:pPr>
            <w:r w:rsidRPr="00340B0D">
              <w:rPr>
                <w:rFonts w:cs="Arial"/>
                <w:sz w:val="18"/>
                <w:szCs w:val="18"/>
              </w:rPr>
              <w:t>Highlight info</w:t>
            </w:r>
          </w:p>
        </w:tc>
        <w:tc>
          <w:tcPr>
            <w:tcW w:w="672" w:type="dxa"/>
            <w:tcBorders>
              <w:right w:val="single" w:sz="12" w:space="0" w:color="auto"/>
            </w:tcBorders>
          </w:tcPr>
          <w:p w14:paraId="51E4A916" w14:textId="77777777" w:rsidR="006C7785" w:rsidRPr="00340B0D" w:rsidRDefault="006C7785" w:rsidP="00380FCD">
            <w:pPr>
              <w:jc w:val="center"/>
              <w:rPr>
                <w:rFonts w:cs="Arial"/>
                <w:sz w:val="18"/>
                <w:szCs w:val="18"/>
              </w:rPr>
            </w:pPr>
          </w:p>
        </w:tc>
      </w:tr>
      <w:tr w:rsidR="006C7785" w:rsidRPr="00340B0D" w14:paraId="394E6E02"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9DB9ECC" w14:textId="77777777" w:rsidR="006C7785" w:rsidRPr="00340B0D" w:rsidRDefault="006C7785" w:rsidP="00380FCD">
            <w:pPr>
              <w:rPr>
                <w:rFonts w:cs="Arial"/>
                <w:sz w:val="18"/>
                <w:szCs w:val="18"/>
              </w:rPr>
            </w:pPr>
            <w:r w:rsidRPr="00340B0D">
              <w:rPr>
                <w:rFonts w:cs="Arial"/>
                <w:sz w:val="18"/>
                <w:szCs w:val="18"/>
              </w:rPr>
              <w:t>Shallow Contour</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67A2E5" w14:textId="77777777" w:rsidR="006C7785" w:rsidRPr="00340B0D" w:rsidRDefault="006C7785" w:rsidP="00380FCD">
            <w:pPr>
              <w:rPr>
                <w:rFonts w:cs="Arial"/>
                <w:sz w:val="18"/>
                <w:szCs w:val="18"/>
              </w:rPr>
            </w:pPr>
            <w:r>
              <w:rPr>
                <w:rFonts w:cs="Arial"/>
                <w:sz w:val="18"/>
                <w:szCs w:val="18"/>
              </w:rPr>
              <w:t>-</w:t>
            </w:r>
          </w:p>
        </w:tc>
        <w:tc>
          <w:tcPr>
            <w:tcW w:w="3871" w:type="dxa"/>
            <w:gridSpan w:val="5"/>
            <w:tcBorders>
              <w:left w:val="single" w:sz="12" w:space="0" w:color="auto"/>
            </w:tcBorders>
          </w:tcPr>
          <w:p w14:paraId="27E0FA2B" w14:textId="77777777" w:rsidR="006C7785" w:rsidRPr="00340B0D" w:rsidRDefault="006C7785" w:rsidP="00380FCD">
            <w:pPr>
              <w:rPr>
                <w:rFonts w:cs="Arial"/>
                <w:sz w:val="18"/>
                <w:szCs w:val="18"/>
              </w:rPr>
            </w:pPr>
            <w:r w:rsidRPr="00340B0D">
              <w:rPr>
                <w:rFonts w:cs="Arial"/>
                <w:sz w:val="18"/>
                <w:szCs w:val="18"/>
              </w:rPr>
              <w:t>Shallow Pattern</w:t>
            </w:r>
          </w:p>
        </w:tc>
        <w:tc>
          <w:tcPr>
            <w:tcW w:w="672" w:type="dxa"/>
            <w:tcBorders>
              <w:right w:val="single" w:sz="12" w:space="0" w:color="auto"/>
            </w:tcBorders>
          </w:tcPr>
          <w:p w14:paraId="7CEA0854" w14:textId="77777777" w:rsidR="006C7785" w:rsidRPr="00340B0D" w:rsidRDefault="006C7785" w:rsidP="00380FCD">
            <w:pPr>
              <w:jc w:val="center"/>
              <w:rPr>
                <w:rFonts w:cs="Arial"/>
                <w:sz w:val="18"/>
                <w:szCs w:val="18"/>
              </w:rPr>
            </w:pPr>
          </w:p>
        </w:tc>
      </w:tr>
      <w:tr w:rsidR="006C7785" w:rsidRPr="00340B0D" w14:paraId="58121D36"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10DF275C" w14:textId="77777777" w:rsidR="006C7785" w:rsidRPr="00340B0D" w:rsidRDefault="006C7785" w:rsidP="00380FCD">
            <w:pPr>
              <w:rPr>
                <w:rFonts w:cs="Arial"/>
                <w:sz w:val="18"/>
                <w:szCs w:val="18"/>
              </w:rPr>
            </w:pPr>
            <w:r w:rsidRPr="00340B0D">
              <w:rPr>
                <w:rFonts w:cs="Arial"/>
                <w:sz w:val="18"/>
                <w:szCs w:val="18"/>
              </w:rPr>
              <w:t>Four Shades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F5A5B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79E397F9" w14:textId="77777777" w:rsidR="006C7785" w:rsidRPr="00340B0D" w:rsidRDefault="006C7785" w:rsidP="00380FCD">
            <w:pPr>
              <w:rPr>
                <w:rFonts w:cs="Arial"/>
                <w:sz w:val="18"/>
                <w:szCs w:val="18"/>
              </w:rPr>
            </w:pPr>
            <w:r w:rsidRPr="00340B0D">
              <w:rPr>
                <w:rFonts w:cs="Arial"/>
                <w:sz w:val="18"/>
                <w:szCs w:val="18"/>
              </w:rPr>
              <w:t>Unknown</w:t>
            </w:r>
          </w:p>
        </w:tc>
        <w:tc>
          <w:tcPr>
            <w:tcW w:w="672" w:type="dxa"/>
            <w:tcBorders>
              <w:right w:val="single" w:sz="12" w:space="0" w:color="auto"/>
            </w:tcBorders>
          </w:tcPr>
          <w:p w14:paraId="2B4A2FA2" w14:textId="77777777" w:rsidR="006C7785" w:rsidRPr="00340B0D" w:rsidRDefault="006C7785" w:rsidP="00380FCD">
            <w:pPr>
              <w:jc w:val="center"/>
              <w:rPr>
                <w:rFonts w:cs="Arial"/>
                <w:sz w:val="18"/>
                <w:szCs w:val="18"/>
              </w:rPr>
            </w:pPr>
          </w:p>
        </w:tc>
      </w:tr>
      <w:tr w:rsidR="006C7785" w:rsidRPr="00340B0D" w14:paraId="7FA363E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9F785C5" w14:textId="77777777" w:rsidR="006C7785" w:rsidRPr="00340B0D" w:rsidRDefault="006C7785" w:rsidP="00380FCD">
            <w:pPr>
              <w:rPr>
                <w:rFonts w:cs="Arial"/>
                <w:sz w:val="18"/>
                <w:szCs w:val="18"/>
              </w:rPr>
            </w:pPr>
            <w:r w:rsidRPr="00340B0D">
              <w:rPr>
                <w:rFonts w:cs="Arial"/>
                <w:sz w:val="18"/>
                <w:szCs w:val="18"/>
              </w:rPr>
              <w:t>Radar Overlay</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D3B8A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05F893A" w14:textId="77777777" w:rsidR="006C7785" w:rsidRPr="00340B0D" w:rsidRDefault="006C7785" w:rsidP="00380FCD">
            <w:pPr>
              <w:rPr>
                <w:rFonts w:cs="Arial"/>
                <w:sz w:val="18"/>
                <w:szCs w:val="18"/>
              </w:rPr>
            </w:pPr>
            <w:r w:rsidRPr="00340B0D">
              <w:rPr>
                <w:rFonts w:cs="Arial"/>
                <w:sz w:val="18"/>
                <w:szCs w:val="18"/>
              </w:rPr>
              <w:t>Update Review</w:t>
            </w:r>
          </w:p>
        </w:tc>
        <w:tc>
          <w:tcPr>
            <w:tcW w:w="672" w:type="dxa"/>
            <w:tcBorders>
              <w:right w:val="single" w:sz="12" w:space="0" w:color="auto"/>
            </w:tcBorders>
          </w:tcPr>
          <w:p w14:paraId="7C205680" w14:textId="77777777" w:rsidR="006C7785" w:rsidRPr="00340B0D" w:rsidRDefault="006C7785" w:rsidP="00380FCD">
            <w:pPr>
              <w:jc w:val="center"/>
              <w:rPr>
                <w:rFonts w:cs="Arial"/>
                <w:sz w:val="18"/>
                <w:szCs w:val="18"/>
              </w:rPr>
            </w:pPr>
          </w:p>
        </w:tc>
      </w:tr>
      <w:tr w:rsidR="006C7785" w:rsidRPr="00340B0D" w14:paraId="1BAAF247"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3A3DB658" w14:textId="77777777" w:rsidR="006C7785" w:rsidRPr="00340B0D" w:rsidRDefault="006C7785" w:rsidP="00380FCD">
            <w:pPr>
              <w:rPr>
                <w:rFonts w:cs="Arial"/>
                <w:sz w:val="18"/>
                <w:szCs w:val="18"/>
              </w:rPr>
            </w:pPr>
            <w:r w:rsidRPr="00340B0D">
              <w:rPr>
                <w:rFonts w:cs="Arial"/>
                <w:sz w:val="18"/>
                <w:szCs w:val="18"/>
              </w:rPr>
              <w:t>Plain Boundaries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8924CF" w14:textId="77777777" w:rsidR="006C7785" w:rsidRPr="00340B0D" w:rsidRDefault="006C7785" w:rsidP="00380FCD">
            <w:pPr>
              <w:rPr>
                <w:rFonts w:cs="Arial"/>
                <w:sz w:val="18"/>
                <w:szCs w:val="18"/>
              </w:rPr>
            </w:pPr>
            <w:r>
              <w:rPr>
                <w:rFonts w:cs="Arial"/>
                <w:sz w:val="18"/>
                <w:szCs w:val="18"/>
              </w:rPr>
              <w:t>Off</w:t>
            </w:r>
          </w:p>
        </w:tc>
        <w:tc>
          <w:tcPr>
            <w:tcW w:w="3871" w:type="dxa"/>
            <w:gridSpan w:val="5"/>
            <w:tcBorders>
              <w:left w:val="single" w:sz="12" w:space="0" w:color="auto"/>
            </w:tcBorders>
          </w:tcPr>
          <w:p w14:paraId="6456070B" w14:textId="77777777" w:rsidR="006C7785" w:rsidRPr="00340B0D" w:rsidRDefault="006C7785" w:rsidP="00380FCD">
            <w:pPr>
              <w:rPr>
                <w:rFonts w:cs="Arial"/>
                <w:sz w:val="18"/>
                <w:szCs w:val="18"/>
              </w:rPr>
            </w:pPr>
            <w:r w:rsidRPr="00340B0D">
              <w:rPr>
                <w:rFonts w:cs="Arial"/>
                <w:b/>
                <w:bCs/>
                <w:sz w:val="18"/>
                <w:szCs w:val="18"/>
              </w:rPr>
              <w:t>Text Groups</w:t>
            </w:r>
          </w:p>
        </w:tc>
        <w:tc>
          <w:tcPr>
            <w:tcW w:w="672" w:type="dxa"/>
            <w:tcBorders>
              <w:right w:val="single" w:sz="12" w:space="0" w:color="auto"/>
            </w:tcBorders>
          </w:tcPr>
          <w:p w14:paraId="535915EC" w14:textId="77777777" w:rsidR="006C7785" w:rsidRPr="00340B0D" w:rsidRDefault="006C7785" w:rsidP="00380FCD">
            <w:pPr>
              <w:jc w:val="center"/>
              <w:rPr>
                <w:rFonts w:cs="Arial"/>
                <w:sz w:val="18"/>
                <w:szCs w:val="18"/>
              </w:rPr>
            </w:pPr>
          </w:p>
        </w:tc>
      </w:tr>
      <w:tr w:rsidR="006C7785" w:rsidRPr="00340B0D" w14:paraId="79800E00"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081D44B8" w14:textId="77777777" w:rsidR="006C7785" w:rsidRPr="00340B0D" w:rsidRDefault="006C7785" w:rsidP="00380FCD">
            <w:pPr>
              <w:rPr>
                <w:rFonts w:cs="Arial"/>
                <w:sz w:val="18"/>
                <w:szCs w:val="18"/>
              </w:rPr>
            </w:pPr>
            <w:r w:rsidRPr="00340B0D">
              <w:rPr>
                <w:rFonts w:cs="Arial"/>
                <w:sz w:val="18"/>
                <w:szCs w:val="18"/>
              </w:rPr>
              <w:t>Simplified Symbols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E1FFC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A1EC406" w14:textId="77777777" w:rsidR="006C7785" w:rsidRPr="00340B0D" w:rsidRDefault="006C7785" w:rsidP="00380FCD">
            <w:pPr>
              <w:rPr>
                <w:rFonts w:cs="Arial"/>
                <w:sz w:val="18"/>
                <w:szCs w:val="18"/>
              </w:rPr>
            </w:pPr>
            <w:r w:rsidRPr="00340B0D">
              <w:rPr>
                <w:rFonts w:cs="Arial"/>
                <w:sz w:val="18"/>
                <w:szCs w:val="18"/>
              </w:rPr>
              <w:t>Chart Text</w:t>
            </w:r>
          </w:p>
        </w:tc>
        <w:tc>
          <w:tcPr>
            <w:tcW w:w="672" w:type="dxa"/>
            <w:tcBorders>
              <w:right w:val="single" w:sz="12" w:space="0" w:color="auto"/>
            </w:tcBorders>
          </w:tcPr>
          <w:p w14:paraId="7952D346" w14:textId="77777777" w:rsidR="006C7785" w:rsidRPr="00340B0D" w:rsidRDefault="006C7785" w:rsidP="00380FCD">
            <w:pPr>
              <w:jc w:val="center"/>
              <w:rPr>
                <w:rFonts w:cs="Arial"/>
                <w:sz w:val="18"/>
                <w:szCs w:val="18"/>
              </w:rPr>
            </w:pPr>
          </w:p>
        </w:tc>
      </w:tr>
      <w:tr w:rsidR="006C7785" w:rsidRPr="00340B0D" w14:paraId="1D4B10CF"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40A613A8" w14:textId="77777777" w:rsidR="006C7785" w:rsidRPr="00340B0D" w:rsidRDefault="006C7785" w:rsidP="00380FCD">
            <w:pPr>
              <w:rPr>
                <w:rFonts w:cs="Arial"/>
                <w:sz w:val="18"/>
                <w:szCs w:val="18"/>
              </w:rPr>
            </w:pPr>
            <w:r w:rsidRPr="00340B0D">
              <w:rPr>
                <w:rFonts w:cs="Arial"/>
                <w:sz w:val="18"/>
                <w:szCs w:val="18"/>
              </w:rPr>
              <w:t>Full Light Lines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CDF09"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26152F4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72" w:type="dxa"/>
            <w:tcBorders>
              <w:right w:val="single" w:sz="12" w:space="0" w:color="auto"/>
            </w:tcBorders>
          </w:tcPr>
          <w:p w14:paraId="15C40D9E" w14:textId="77777777" w:rsidR="006C7785" w:rsidRPr="00340B0D" w:rsidRDefault="006C7785" w:rsidP="00380FCD">
            <w:pPr>
              <w:jc w:val="center"/>
              <w:rPr>
                <w:rFonts w:cs="Arial"/>
                <w:sz w:val="18"/>
                <w:szCs w:val="18"/>
              </w:rPr>
            </w:pPr>
          </w:p>
        </w:tc>
      </w:tr>
      <w:tr w:rsidR="006C7785" w:rsidRPr="00340B0D" w14:paraId="60CDC9B3"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63D0A7B2" w14:textId="77777777" w:rsidR="006C7785" w:rsidRPr="00340B0D" w:rsidRDefault="006C7785" w:rsidP="00380FCD">
            <w:pPr>
              <w:rPr>
                <w:rFonts w:cs="Arial"/>
                <w:sz w:val="18"/>
                <w:szCs w:val="18"/>
              </w:rPr>
            </w:pPr>
            <w:r w:rsidRPr="00340B0D">
              <w:rPr>
                <w:rFonts w:cs="Arial"/>
                <w:sz w:val="18"/>
                <w:szCs w:val="18"/>
              </w:rPr>
              <w:t>Ignore scale minimum</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BE30FA"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969D47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72" w:type="dxa"/>
            <w:tcBorders>
              <w:right w:val="single" w:sz="12" w:space="0" w:color="auto"/>
            </w:tcBorders>
          </w:tcPr>
          <w:p w14:paraId="4C07C2ED" w14:textId="77777777" w:rsidR="006C7785" w:rsidRPr="00340B0D" w:rsidRDefault="006C7785" w:rsidP="00380FCD">
            <w:pPr>
              <w:jc w:val="center"/>
              <w:rPr>
                <w:rFonts w:cs="Arial"/>
                <w:sz w:val="18"/>
                <w:szCs w:val="18"/>
              </w:rPr>
            </w:pPr>
          </w:p>
        </w:tc>
      </w:tr>
      <w:tr w:rsidR="006C7785" w:rsidRPr="00340B0D" w14:paraId="1FBB75F8" w14:textId="77777777" w:rsidTr="00380FCD">
        <w:tc>
          <w:tcPr>
            <w:tcW w:w="2349" w:type="dxa"/>
            <w:gridSpan w:val="3"/>
            <w:tcBorders>
              <w:top w:val="single" w:sz="8" w:space="0" w:color="auto"/>
              <w:left w:val="single" w:sz="12" w:space="0" w:color="auto"/>
              <w:bottom w:val="single" w:sz="8" w:space="0" w:color="auto"/>
              <w:right w:val="single" w:sz="12" w:space="0" w:color="auto"/>
            </w:tcBorders>
            <w:shd w:val="clear" w:color="auto" w:fill="auto"/>
          </w:tcPr>
          <w:p w14:paraId="51BFBC6E" w14:textId="77777777" w:rsidR="006C7785" w:rsidRPr="00340B0D" w:rsidRDefault="006C7785" w:rsidP="00380FCD">
            <w:pPr>
              <w:rPr>
                <w:rFonts w:cs="Arial"/>
                <w:sz w:val="18"/>
                <w:szCs w:val="18"/>
              </w:rPr>
            </w:pPr>
            <w:r w:rsidRPr="00340B0D">
              <w:rPr>
                <w:rFonts w:cs="Arial"/>
                <w:sz w:val="18"/>
                <w:szCs w:val="18"/>
              </w:rPr>
              <w:t>Shallow Water Dangers</w:t>
            </w:r>
          </w:p>
        </w:tc>
        <w:tc>
          <w:tcPr>
            <w:tcW w:w="2307" w:type="dxa"/>
            <w:gridSpan w:val="2"/>
            <w:tcBorders>
              <w:top w:val="single" w:sz="8" w:space="0" w:color="auto"/>
              <w:left w:val="single" w:sz="12" w:space="0" w:color="auto"/>
              <w:bottom w:val="single" w:sz="8" w:space="0" w:color="auto"/>
              <w:right w:val="single" w:sz="12" w:space="0" w:color="auto"/>
            </w:tcBorders>
            <w:shd w:val="clear" w:color="auto" w:fill="auto"/>
          </w:tcPr>
          <w:p w14:paraId="43ACB116" w14:textId="77777777" w:rsidR="006C7785" w:rsidRPr="00340B0D" w:rsidRDefault="006C7785" w:rsidP="00380FCD">
            <w:pPr>
              <w:rPr>
                <w:rFonts w:cs="Arial"/>
                <w:sz w:val="18"/>
                <w:szCs w:val="18"/>
              </w:rPr>
            </w:pPr>
          </w:p>
        </w:tc>
        <w:tc>
          <w:tcPr>
            <w:tcW w:w="3871" w:type="dxa"/>
            <w:gridSpan w:val="5"/>
            <w:tcBorders>
              <w:left w:val="single" w:sz="12" w:space="0" w:color="auto"/>
            </w:tcBorders>
          </w:tcPr>
          <w:p w14:paraId="53126CC3" w14:textId="77777777" w:rsidR="006C7785" w:rsidRPr="00340B0D" w:rsidRDefault="006C7785" w:rsidP="00380FCD">
            <w:pPr>
              <w:rPr>
                <w:rFonts w:cs="Arial"/>
                <w:sz w:val="18"/>
                <w:szCs w:val="18"/>
              </w:rPr>
            </w:pPr>
            <w:r w:rsidRPr="00340B0D">
              <w:rPr>
                <w:rFonts w:cs="Arial"/>
                <w:sz w:val="18"/>
                <w:szCs w:val="18"/>
              </w:rPr>
              <w:t xml:space="preserve">        Names</w:t>
            </w:r>
          </w:p>
        </w:tc>
        <w:tc>
          <w:tcPr>
            <w:tcW w:w="672" w:type="dxa"/>
            <w:tcBorders>
              <w:right w:val="single" w:sz="12" w:space="0" w:color="auto"/>
            </w:tcBorders>
          </w:tcPr>
          <w:p w14:paraId="04E35188" w14:textId="77777777" w:rsidR="006C7785" w:rsidRPr="00340B0D" w:rsidRDefault="006C7785" w:rsidP="00380FCD">
            <w:pPr>
              <w:jc w:val="center"/>
              <w:rPr>
                <w:rFonts w:cs="Arial"/>
                <w:sz w:val="18"/>
                <w:szCs w:val="18"/>
              </w:rPr>
            </w:pPr>
          </w:p>
        </w:tc>
      </w:tr>
      <w:tr w:rsidR="006C7785" w:rsidRPr="00340B0D" w14:paraId="390B4248" w14:textId="77777777" w:rsidTr="00380FCD">
        <w:tc>
          <w:tcPr>
            <w:tcW w:w="4656"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75A9815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3871" w:type="dxa"/>
            <w:gridSpan w:val="5"/>
            <w:tcBorders>
              <w:left w:val="single" w:sz="12" w:space="0" w:color="auto"/>
            </w:tcBorders>
          </w:tcPr>
          <w:p w14:paraId="02D39CB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72" w:type="dxa"/>
            <w:tcBorders>
              <w:right w:val="single" w:sz="12" w:space="0" w:color="auto"/>
            </w:tcBorders>
          </w:tcPr>
          <w:p w14:paraId="0B2F84EE" w14:textId="77777777" w:rsidR="006C7785" w:rsidRPr="00340B0D" w:rsidRDefault="006C7785" w:rsidP="00380FCD">
            <w:pPr>
              <w:jc w:val="center"/>
              <w:rPr>
                <w:rFonts w:cs="Arial"/>
                <w:sz w:val="18"/>
                <w:szCs w:val="18"/>
              </w:rPr>
            </w:pPr>
          </w:p>
        </w:tc>
      </w:tr>
      <w:tr w:rsidR="006C7785" w:rsidRPr="00340B0D" w14:paraId="07FD0BE8" w14:textId="77777777" w:rsidTr="00380FCD">
        <w:sdt>
          <w:sdtPr>
            <w:rPr>
              <w:rFonts w:cs="Arial"/>
              <w:sz w:val="18"/>
              <w:szCs w:val="18"/>
            </w:rPr>
            <w:alias w:val="Palette"/>
            <w:tag w:val="Palette"/>
            <w:id w:val="-1317956265"/>
            <w:placeholder>
              <w:docPart w:val="B644CF78BFB74C9DBCA80F6691045266"/>
            </w:placeholder>
            <w:comboBox>
              <w:listItem w:displayText="Day" w:value="Day"/>
              <w:listItem w:displayText="Dusk" w:value="Dusk"/>
              <w:listItem w:displayText="Night" w:value="Night"/>
            </w:comboBox>
          </w:sdtPr>
          <w:sdtContent>
            <w:tc>
              <w:tcPr>
                <w:tcW w:w="4656" w:type="dxa"/>
                <w:gridSpan w:val="5"/>
                <w:tcBorders>
                  <w:left w:val="single" w:sz="12" w:space="0" w:color="auto"/>
                  <w:bottom w:val="single" w:sz="12" w:space="0" w:color="auto"/>
                  <w:right w:val="single" w:sz="12" w:space="0" w:color="auto"/>
                </w:tcBorders>
              </w:tcPr>
              <w:p w14:paraId="7FFA87E1" w14:textId="77777777" w:rsidR="006C7785" w:rsidRPr="00340B0D" w:rsidRDefault="006C7785" w:rsidP="00380FCD">
                <w:pPr>
                  <w:rPr>
                    <w:rFonts w:cs="Arial"/>
                    <w:sz w:val="18"/>
                    <w:szCs w:val="18"/>
                  </w:rPr>
                </w:pPr>
                <w:r w:rsidRPr="00340B0D">
                  <w:rPr>
                    <w:rFonts w:cs="Arial"/>
                    <w:sz w:val="18"/>
                    <w:szCs w:val="18"/>
                  </w:rPr>
                  <w:t>Day</w:t>
                </w:r>
              </w:p>
            </w:tc>
          </w:sdtContent>
        </w:sdt>
        <w:tc>
          <w:tcPr>
            <w:tcW w:w="3871" w:type="dxa"/>
            <w:gridSpan w:val="5"/>
            <w:tcBorders>
              <w:left w:val="single" w:sz="12" w:space="0" w:color="auto"/>
            </w:tcBorders>
          </w:tcPr>
          <w:p w14:paraId="493BBB7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72" w:type="dxa"/>
            <w:tcBorders>
              <w:right w:val="single" w:sz="12" w:space="0" w:color="auto"/>
            </w:tcBorders>
          </w:tcPr>
          <w:p w14:paraId="1392F63C" w14:textId="77777777" w:rsidR="006C7785" w:rsidRPr="00340B0D" w:rsidRDefault="006C7785" w:rsidP="00380FCD">
            <w:pPr>
              <w:jc w:val="center"/>
              <w:rPr>
                <w:rFonts w:cs="Arial"/>
                <w:sz w:val="18"/>
                <w:szCs w:val="18"/>
              </w:rPr>
            </w:pPr>
          </w:p>
        </w:tc>
      </w:tr>
      <w:tr w:rsidR="006C7785" w:rsidRPr="00340B0D" w14:paraId="688D153D" w14:textId="77777777" w:rsidTr="00380FCD">
        <w:tc>
          <w:tcPr>
            <w:tcW w:w="4656" w:type="dxa"/>
            <w:gridSpan w:val="5"/>
            <w:tcBorders>
              <w:top w:val="single" w:sz="12" w:space="0" w:color="auto"/>
              <w:left w:val="single" w:sz="12" w:space="0" w:color="auto"/>
              <w:right w:val="single" w:sz="12" w:space="0" w:color="auto"/>
            </w:tcBorders>
            <w:shd w:val="clear" w:color="auto" w:fill="FFFFFF" w:themeFill="background1"/>
            <w:vAlign w:val="center"/>
          </w:tcPr>
          <w:p w14:paraId="11BE67ED" w14:textId="77777777" w:rsidR="006C7785" w:rsidRPr="00340B0D" w:rsidRDefault="006C7785" w:rsidP="00380FCD">
            <w:pPr>
              <w:jc w:val="center"/>
              <w:rPr>
                <w:rFonts w:cs="Arial"/>
                <w:b/>
                <w:bCs/>
                <w:sz w:val="18"/>
                <w:szCs w:val="18"/>
              </w:rPr>
            </w:pPr>
          </w:p>
        </w:tc>
        <w:tc>
          <w:tcPr>
            <w:tcW w:w="3871" w:type="dxa"/>
            <w:gridSpan w:val="5"/>
            <w:tcBorders>
              <w:left w:val="single" w:sz="12" w:space="0" w:color="auto"/>
            </w:tcBorders>
          </w:tcPr>
          <w:p w14:paraId="50A59BC1" w14:textId="77777777" w:rsidR="006C7785" w:rsidRPr="00340B0D" w:rsidRDefault="006C7785" w:rsidP="00380FCD">
            <w:pPr>
              <w:rPr>
                <w:rFonts w:cs="Arial"/>
                <w:sz w:val="18"/>
                <w:szCs w:val="18"/>
              </w:rPr>
            </w:pPr>
          </w:p>
        </w:tc>
        <w:tc>
          <w:tcPr>
            <w:tcW w:w="672" w:type="dxa"/>
            <w:tcBorders>
              <w:right w:val="single" w:sz="12" w:space="0" w:color="auto"/>
            </w:tcBorders>
            <w:vAlign w:val="center"/>
          </w:tcPr>
          <w:p w14:paraId="7C551ED7" w14:textId="77777777" w:rsidR="006C7785" w:rsidRPr="00340B0D" w:rsidRDefault="006C7785" w:rsidP="00380FCD">
            <w:pPr>
              <w:jc w:val="center"/>
              <w:rPr>
                <w:rFonts w:cs="Arial"/>
                <w:sz w:val="18"/>
                <w:szCs w:val="18"/>
              </w:rPr>
            </w:pPr>
          </w:p>
        </w:tc>
      </w:tr>
      <w:tr w:rsidR="006C7785" w:rsidRPr="00340B0D" w14:paraId="00AEAAF5" w14:textId="77777777" w:rsidTr="00380FCD">
        <w:tc>
          <w:tcPr>
            <w:tcW w:w="4656" w:type="dxa"/>
            <w:gridSpan w:val="5"/>
            <w:tcBorders>
              <w:left w:val="single" w:sz="12" w:space="0" w:color="auto"/>
              <w:bottom w:val="single" w:sz="12" w:space="0" w:color="auto"/>
              <w:right w:val="single" w:sz="12" w:space="0" w:color="auto"/>
            </w:tcBorders>
            <w:shd w:val="clear" w:color="auto" w:fill="FFFFFF" w:themeFill="background1"/>
          </w:tcPr>
          <w:p w14:paraId="0774BE2C" w14:textId="77777777" w:rsidR="006C7785" w:rsidRPr="00340B0D" w:rsidRDefault="006C7785" w:rsidP="00380FCD">
            <w:pPr>
              <w:rPr>
                <w:rFonts w:cs="Arial"/>
                <w:sz w:val="18"/>
                <w:szCs w:val="18"/>
              </w:rPr>
            </w:pPr>
          </w:p>
        </w:tc>
        <w:tc>
          <w:tcPr>
            <w:tcW w:w="3871" w:type="dxa"/>
            <w:gridSpan w:val="5"/>
            <w:tcBorders>
              <w:left w:val="single" w:sz="12" w:space="0" w:color="auto"/>
              <w:bottom w:val="single" w:sz="12" w:space="0" w:color="auto"/>
            </w:tcBorders>
          </w:tcPr>
          <w:p w14:paraId="24B05EE0" w14:textId="77777777" w:rsidR="006C7785" w:rsidRPr="00340B0D" w:rsidRDefault="006C7785" w:rsidP="00380FCD">
            <w:pPr>
              <w:jc w:val="center"/>
              <w:rPr>
                <w:rFonts w:cs="Arial"/>
                <w:sz w:val="18"/>
                <w:szCs w:val="18"/>
              </w:rPr>
            </w:pPr>
          </w:p>
        </w:tc>
        <w:tc>
          <w:tcPr>
            <w:tcW w:w="672" w:type="dxa"/>
            <w:tcBorders>
              <w:bottom w:val="single" w:sz="12" w:space="0" w:color="auto"/>
              <w:right w:val="single" w:sz="12" w:space="0" w:color="auto"/>
            </w:tcBorders>
            <w:vAlign w:val="center"/>
          </w:tcPr>
          <w:p w14:paraId="1D347664" w14:textId="77777777" w:rsidR="006C7785" w:rsidRPr="00340B0D" w:rsidRDefault="006C7785" w:rsidP="00380FCD">
            <w:pPr>
              <w:jc w:val="center"/>
              <w:rPr>
                <w:rFonts w:cs="Arial"/>
                <w:sz w:val="18"/>
                <w:szCs w:val="18"/>
              </w:rPr>
            </w:pPr>
          </w:p>
        </w:tc>
      </w:tr>
      <w:tr w:rsidR="006C7785" w:rsidRPr="00340B0D" w14:paraId="441EDAF7" w14:textId="77777777" w:rsidTr="00380FCD">
        <w:tc>
          <w:tcPr>
            <w:tcW w:w="4656"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7E1173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4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43E11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C5CEF05" w14:textId="77777777" w:rsidTr="00380FCD">
        <w:trPr>
          <w:trHeight w:val="287"/>
        </w:trPr>
        <w:tc>
          <w:tcPr>
            <w:tcW w:w="1789" w:type="dxa"/>
            <w:tcBorders>
              <w:left w:val="single" w:sz="12" w:space="0" w:color="auto"/>
              <w:bottom w:val="single" w:sz="4" w:space="0" w:color="auto"/>
            </w:tcBorders>
          </w:tcPr>
          <w:p w14:paraId="6EC304A1" w14:textId="77777777" w:rsidR="006C7785" w:rsidRPr="00340B0D" w:rsidRDefault="006C7785" w:rsidP="00380FCD">
            <w:pPr>
              <w:rPr>
                <w:rFonts w:cs="Arial"/>
                <w:sz w:val="18"/>
                <w:szCs w:val="18"/>
              </w:rPr>
            </w:pPr>
            <w:r w:rsidRPr="00340B0D">
              <w:rPr>
                <w:rFonts w:cs="Arial"/>
                <w:sz w:val="18"/>
                <w:szCs w:val="18"/>
              </w:rPr>
              <w:t>Start Date</w:t>
            </w:r>
          </w:p>
        </w:tc>
        <w:tc>
          <w:tcPr>
            <w:tcW w:w="2867" w:type="dxa"/>
            <w:gridSpan w:val="4"/>
            <w:tcBorders>
              <w:bottom w:val="single" w:sz="4" w:space="0" w:color="auto"/>
              <w:right w:val="single" w:sz="12" w:space="0" w:color="auto"/>
            </w:tcBorders>
          </w:tcPr>
          <w:p w14:paraId="4A957898" w14:textId="77777777" w:rsidR="006C7785" w:rsidRPr="00340B0D" w:rsidRDefault="006C7785" w:rsidP="00380FCD">
            <w:pPr>
              <w:rPr>
                <w:rFonts w:cs="Arial"/>
                <w:sz w:val="18"/>
                <w:szCs w:val="18"/>
              </w:rPr>
            </w:pPr>
          </w:p>
        </w:tc>
        <w:tc>
          <w:tcPr>
            <w:tcW w:w="1574" w:type="dxa"/>
            <w:gridSpan w:val="2"/>
            <w:tcBorders>
              <w:left w:val="single" w:sz="12" w:space="0" w:color="auto"/>
              <w:bottom w:val="single" w:sz="4" w:space="0" w:color="auto"/>
              <w:right w:val="single" w:sz="4" w:space="0" w:color="auto"/>
            </w:tcBorders>
            <w:vAlign w:val="center"/>
          </w:tcPr>
          <w:p w14:paraId="63402C78" w14:textId="77777777" w:rsidR="006C7785" w:rsidRPr="00340B0D" w:rsidRDefault="006C7785" w:rsidP="00380FCD">
            <w:pPr>
              <w:rPr>
                <w:rFonts w:cs="Arial"/>
                <w:sz w:val="18"/>
                <w:szCs w:val="18"/>
              </w:rPr>
            </w:pPr>
            <w:r w:rsidRPr="00340B0D">
              <w:rPr>
                <w:rFonts w:cs="Arial"/>
                <w:sz w:val="18"/>
                <w:szCs w:val="18"/>
              </w:rPr>
              <w:t>Centre</w:t>
            </w:r>
          </w:p>
        </w:tc>
        <w:tc>
          <w:tcPr>
            <w:tcW w:w="2969" w:type="dxa"/>
            <w:gridSpan w:val="4"/>
            <w:tcBorders>
              <w:left w:val="single" w:sz="4" w:space="0" w:color="auto"/>
              <w:bottom w:val="single" w:sz="4" w:space="0" w:color="auto"/>
              <w:right w:val="single" w:sz="12" w:space="0" w:color="auto"/>
            </w:tcBorders>
            <w:vAlign w:val="center"/>
          </w:tcPr>
          <w:p w14:paraId="2FF6DBD9" w14:textId="77777777" w:rsidR="006C7785" w:rsidRPr="00C87169" w:rsidRDefault="006C7785" w:rsidP="00380FCD">
            <w:pPr>
              <w:rPr>
                <w:rFonts w:cs="Arial"/>
              </w:rPr>
            </w:pPr>
            <w:r w:rsidRPr="00C87169">
              <w:rPr>
                <w:rFonts w:cs="Arial"/>
                <w:color w:val="333333"/>
                <w:shd w:val="clear" w:color="auto" w:fill="FFFFFF"/>
              </w:rPr>
              <w:t>10°5'4.596"N, 10°15'13.356"E</w:t>
            </w:r>
          </w:p>
        </w:tc>
      </w:tr>
      <w:tr w:rsidR="006C7785" w:rsidRPr="00340B0D" w14:paraId="7C0701A0" w14:textId="77777777" w:rsidTr="00380FCD">
        <w:tc>
          <w:tcPr>
            <w:tcW w:w="1789" w:type="dxa"/>
            <w:tcBorders>
              <w:left w:val="single" w:sz="12" w:space="0" w:color="auto"/>
              <w:bottom w:val="single" w:sz="4" w:space="0" w:color="auto"/>
            </w:tcBorders>
          </w:tcPr>
          <w:p w14:paraId="044A6ED5" w14:textId="77777777" w:rsidR="006C7785" w:rsidRPr="00340B0D" w:rsidRDefault="006C7785" w:rsidP="00380FCD">
            <w:pPr>
              <w:rPr>
                <w:rFonts w:cs="Arial"/>
                <w:sz w:val="18"/>
                <w:szCs w:val="18"/>
              </w:rPr>
            </w:pPr>
            <w:r w:rsidRPr="00340B0D">
              <w:rPr>
                <w:rFonts w:cs="Arial"/>
                <w:sz w:val="18"/>
                <w:szCs w:val="18"/>
              </w:rPr>
              <w:t>End Date</w:t>
            </w:r>
          </w:p>
        </w:tc>
        <w:tc>
          <w:tcPr>
            <w:tcW w:w="2867" w:type="dxa"/>
            <w:gridSpan w:val="4"/>
            <w:tcBorders>
              <w:top w:val="single" w:sz="4" w:space="0" w:color="auto"/>
              <w:bottom w:val="single" w:sz="4" w:space="0" w:color="auto"/>
              <w:right w:val="single" w:sz="12" w:space="0" w:color="auto"/>
            </w:tcBorders>
          </w:tcPr>
          <w:p w14:paraId="368A96F4" w14:textId="77777777" w:rsidR="006C7785" w:rsidRPr="00340B0D" w:rsidRDefault="006C7785" w:rsidP="00380FCD">
            <w:pPr>
              <w:rPr>
                <w:rFonts w:cs="Arial"/>
                <w:sz w:val="18"/>
                <w:szCs w:val="18"/>
              </w:rPr>
            </w:pPr>
          </w:p>
        </w:tc>
        <w:tc>
          <w:tcPr>
            <w:tcW w:w="157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DCDE39B" w14:textId="77777777" w:rsidR="006C7785" w:rsidRPr="00340B0D" w:rsidRDefault="006C7785" w:rsidP="00380FCD">
            <w:pPr>
              <w:rPr>
                <w:rFonts w:cs="Arial"/>
                <w:sz w:val="18"/>
                <w:szCs w:val="18"/>
              </w:rPr>
            </w:pPr>
            <w:r w:rsidRPr="00340B0D">
              <w:rPr>
                <w:rFonts w:cs="Arial"/>
                <w:sz w:val="18"/>
                <w:szCs w:val="18"/>
              </w:rPr>
              <w:t>Scale</w:t>
            </w:r>
          </w:p>
        </w:tc>
        <w:tc>
          <w:tcPr>
            <w:tcW w:w="2969"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EA1B0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5415B996" w14:textId="77777777" w:rsidTr="00380FCD">
        <w:tc>
          <w:tcPr>
            <w:tcW w:w="4656"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3D660B2" w14:textId="77777777" w:rsidR="006C7785" w:rsidRPr="00340B0D" w:rsidRDefault="006C7785" w:rsidP="00380FCD">
            <w:pPr>
              <w:jc w:val="center"/>
              <w:rPr>
                <w:rFonts w:cs="Arial"/>
                <w:b/>
                <w:bCs/>
                <w:sz w:val="18"/>
                <w:szCs w:val="18"/>
              </w:rPr>
            </w:pPr>
          </w:p>
        </w:tc>
        <w:tc>
          <w:tcPr>
            <w:tcW w:w="1574" w:type="dxa"/>
            <w:gridSpan w:val="2"/>
            <w:tcBorders>
              <w:top w:val="single" w:sz="4" w:space="0" w:color="auto"/>
              <w:left w:val="single" w:sz="12" w:space="0" w:color="auto"/>
              <w:bottom w:val="single" w:sz="12" w:space="0" w:color="auto"/>
              <w:right w:val="single" w:sz="4" w:space="0" w:color="auto"/>
            </w:tcBorders>
            <w:shd w:val="clear" w:color="auto" w:fill="auto"/>
          </w:tcPr>
          <w:p w14:paraId="4248530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969"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BA5D628" w14:textId="77777777" w:rsidR="006C7785" w:rsidRPr="00340B0D" w:rsidRDefault="006C7785" w:rsidP="00380FCD">
            <w:pPr>
              <w:rPr>
                <w:rFonts w:cs="Arial"/>
                <w:sz w:val="18"/>
                <w:szCs w:val="18"/>
              </w:rPr>
            </w:pPr>
          </w:p>
        </w:tc>
      </w:tr>
      <w:tr w:rsidR="006C7785" w:rsidRPr="00340B0D" w14:paraId="4BF608F2"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607D8F79" w14:textId="77777777" w:rsidR="006C7785" w:rsidRPr="00340B0D" w:rsidRDefault="006C7785" w:rsidP="00380FCD">
            <w:pPr>
              <w:rPr>
                <w:rFonts w:cs="Arial"/>
                <w:sz w:val="18"/>
                <w:szCs w:val="18"/>
              </w:rPr>
            </w:pPr>
          </w:p>
        </w:tc>
      </w:tr>
      <w:tr w:rsidR="006C7785" w:rsidRPr="00340B0D" w14:paraId="076C02E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C20CA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 (Default = On)</w:t>
            </w:r>
          </w:p>
        </w:tc>
      </w:tr>
      <w:tr w:rsidR="006C7785" w:rsidRPr="00340B0D" w14:paraId="19790E37" w14:textId="77777777" w:rsidTr="00380FCD">
        <w:tc>
          <w:tcPr>
            <w:tcW w:w="4929"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B79C5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270"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FF5F30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AEF0F0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4231026" w14:textId="77777777" w:rsidR="006C7785" w:rsidRPr="00340B0D" w:rsidRDefault="006C7785" w:rsidP="00380FCD">
            <w:pPr>
              <w:rPr>
                <w:rFonts w:cs="Arial"/>
                <w:sz w:val="18"/>
                <w:szCs w:val="18"/>
              </w:rPr>
            </w:pPr>
            <w:r w:rsidRPr="00340B0D">
              <w:rPr>
                <w:rFonts w:cs="Arial"/>
                <w:sz w:val="18"/>
                <w:szCs w:val="18"/>
              </w:rPr>
              <w:t>Drying lines</w:t>
            </w:r>
          </w:p>
        </w:tc>
        <w:tc>
          <w:tcPr>
            <w:tcW w:w="554" w:type="dxa"/>
            <w:gridSpan w:val="2"/>
            <w:tcBorders>
              <w:top w:val="single" w:sz="4" w:space="0" w:color="auto"/>
              <w:left w:val="single" w:sz="4" w:space="0" w:color="auto"/>
              <w:bottom w:val="single" w:sz="4" w:space="0" w:color="auto"/>
              <w:right w:val="single" w:sz="12" w:space="0" w:color="auto"/>
            </w:tcBorders>
          </w:tcPr>
          <w:p w14:paraId="602F562C"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1309C40F" w14:textId="77777777" w:rsidR="006C7785" w:rsidRPr="00340B0D" w:rsidRDefault="006C7785" w:rsidP="00380FCD">
            <w:pPr>
              <w:pStyle w:val="Default"/>
              <w:rPr>
                <w:sz w:val="18"/>
                <w:szCs w:val="18"/>
              </w:rPr>
            </w:pPr>
            <w:r w:rsidRPr="00340B0D">
              <w:rPr>
                <w:sz w:val="18"/>
                <w:szCs w:val="18"/>
              </w:rPr>
              <w:t>Spot soundings</w:t>
            </w:r>
          </w:p>
        </w:tc>
        <w:tc>
          <w:tcPr>
            <w:tcW w:w="672" w:type="dxa"/>
            <w:tcBorders>
              <w:top w:val="single" w:sz="4" w:space="0" w:color="auto"/>
              <w:bottom w:val="single" w:sz="4" w:space="0" w:color="auto"/>
              <w:right w:val="single" w:sz="12" w:space="0" w:color="auto"/>
            </w:tcBorders>
            <w:vAlign w:val="center"/>
          </w:tcPr>
          <w:p w14:paraId="78B32067" w14:textId="77777777" w:rsidR="006C7785" w:rsidRPr="00340B0D" w:rsidRDefault="006C7785" w:rsidP="00380FCD">
            <w:pPr>
              <w:rPr>
                <w:rFonts w:cs="Arial"/>
                <w:sz w:val="18"/>
                <w:szCs w:val="18"/>
              </w:rPr>
            </w:pPr>
          </w:p>
        </w:tc>
      </w:tr>
      <w:tr w:rsidR="006C7785" w:rsidRPr="00340B0D" w14:paraId="4CA6EF52"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1020198C" w14:textId="77777777" w:rsidR="006C7785" w:rsidRPr="00340B0D" w:rsidRDefault="006C7785" w:rsidP="00380FCD">
            <w:pPr>
              <w:pStyle w:val="Default"/>
              <w:rPr>
                <w:sz w:val="18"/>
                <w:szCs w:val="18"/>
              </w:rPr>
            </w:pPr>
            <w:r w:rsidRPr="00340B0D">
              <w:rPr>
                <w:sz w:val="18"/>
                <w:szCs w:val="18"/>
              </w:rPr>
              <w:t>Buoys. Beacons, aids to navigation</w:t>
            </w:r>
          </w:p>
        </w:tc>
        <w:tc>
          <w:tcPr>
            <w:tcW w:w="554" w:type="dxa"/>
            <w:gridSpan w:val="2"/>
            <w:tcBorders>
              <w:top w:val="single" w:sz="4" w:space="0" w:color="auto"/>
              <w:left w:val="single" w:sz="4" w:space="0" w:color="auto"/>
              <w:bottom w:val="single" w:sz="4" w:space="0" w:color="auto"/>
              <w:right w:val="single" w:sz="12" w:space="0" w:color="auto"/>
            </w:tcBorders>
          </w:tcPr>
          <w:p w14:paraId="3A80C476"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8FDA9F9" w14:textId="77777777" w:rsidR="006C7785" w:rsidRPr="00340B0D" w:rsidRDefault="006C7785" w:rsidP="00380FCD">
            <w:pPr>
              <w:pStyle w:val="Default"/>
              <w:rPr>
                <w:sz w:val="18"/>
                <w:szCs w:val="18"/>
              </w:rPr>
            </w:pPr>
            <w:r w:rsidRPr="00340B0D">
              <w:rPr>
                <w:sz w:val="18"/>
                <w:szCs w:val="18"/>
              </w:rPr>
              <w:t>Submarine cables and pipelines</w:t>
            </w:r>
          </w:p>
        </w:tc>
        <w:tc>
          <w:tcPr>
            <w:tcW w:w="672" w:type="dxa"/>
            <w:tcBorders>
              <w:top w:val="single" w:sz="4" w:space="0" w:color="auto"/>
              <w:bottom w:val="single" w:sz="4" w:space="0" w:color="auto"/>
              <w:right w:val="single" w:sz="12" w:space="0" w:color="auto"/>
            </w:tcBorders>
            <w:vAlign w:val="center"/>
          </w:tcPr>
          <w:p w14:paraId="366E9DC2" w14:textId="77777777" w:rsidR="006C7785" w:rsidRPr="00340B0D" w:rsidRDefault="006C7785" w:rsidP="00380FCD">
            <w:pPr>
              <w:rPr>
                <w:rFonts w:cs="Arial"/>
                <w:sz w:val="18"/>
                <w:szCs w:val="18"/>
              </w:rPr>
            </w:pPr>
          </w:p>
        </w:tc>
      </w:tr>
      <w:tr w:rsidR="006C7785" w:rsidRPr="00340B0D" w14:paraId="1E2DA47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3800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4" w:type="dxa"/>
            <w:gridSpan w:val="2"/>
            <w:tcBorders>
              <w:top w:val="single" w:sz="4" w:space="0" w:color="auto"/>
              <w:left w:val="single" w:sz="4" w:space="0" w:color="auto"/>
              <w:bottom w:val="single" w:sz="4" w:space="0" w:color="auto"/>
              <w:right w:val="single" w:sz="12" w:space="0" w:color="auto"/>
            </w:tcBorders>
          </w:tcPr>
          <w:p w14:paraId="6E75DF3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B013DF6" w14:textId="77777777" w:rsidR="006C7785" w:rsidRPr="00340B0D" w:rsidRDefault="006C7785" w:rsidP="00380FCD">
            <w:pPr>
              <w:pStyle w:val="Default"/>
              <w:rPr>
                <w:sz w:val="18"/>
                <w:szCs w:val="18"/>
              </w:rPr>
            </w:pPr>
            <w:r w:rsidRPr="00340B0D">
              <w:rPr>
                <w:sz w:val="18"/>
                <w:szCs w:val="18"/>
              </w:rPr>
              <w:t>All isolated dangers</w:t>
            </w:r>
          </w:p>
        </w:tc>
        <w:tc>
          <w:tcPr>
            <w:tcW w:w="672" w:type="dxa"/>
            <w:tcBorders>
              <w:top w:val="single" w:sz="4" w:space="0" w:color="auto"/>
              <w:bottom w:val="single" w:sz="4" w:space="0" w:color="auto"/>
              <w:right w:val="single" w:sz="12" w:space="0" w:color="auto"/>
            </w:tcBorders>
            <w:vAlign w:val="center"/>
          </w:tcPr>
          <w:p w14:paraId="39B2DF4F" w14:textId="77777777" w:rsidR="006C7785" w:rsidRPr="00340B0D" w:rsidRDefault="006C7785" w:rsidP="00380FCD">
            <w:pPr>
              <w:rPr>
                <w:rFonts w:cs="Arial"/>
                <w:sz w:val="18"/>
                <w:szCs w:val="18"/>
              </w:rPr>
            </w:pPr>
          </w:p>
        </w:tc>
      </w:tr>
      <w:tr w:rsidR="006C7785" w:rsidRPr="00340B0D" w14:paraId="1705FBB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80BC0CC" w14:textId="77777777" w:rsidR="006C7785" w:rsidRPr="00340B0D" w:rsidRDefault="006C7785" w:rsidP="00380FCD">
            <w:pPr>
              <w:pStyle w:val="Default"/>
              <w:ind w:left="720"/>
              <w:rPr>
                <w:sz w:val="18"/>
                <w:szCs w:val="18"/>
              </w:rPr>
            </w:pPr>
            <w:r w:rsidRPr="00340B0D">
              <w:rPr>
                <w:sz w:val="18"/>
                <w:szCs w:val="18"/>
              </w:rPr>
              <w:t>Lights</w:t>
            </w:r>
          </w:p>
        </w:tc>
        <w:tc>
          <w:tcPr>
            <w:tcW w:w="554" w:type="dxa"/>
            <w:gridSpan w:val="2"/>
            <w:tcBorders>
              <w:top w:val="single" w:sz="4" w:space="0" w:color="auto"/>
              <w:left w:val="single" w:sz="4" w:space="0" w:color="auto"/>
              <w:bottom w:val="single" w:sz="4" w:space="0" w:color="auto"/>
              <w:right w:val="single" w:sz="12" w:space="0" w:color="auto"/>
            </w:tcBorders>
          </w:tcPr>
          <w:p w14:paraId="55F0423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D289489" w14:textId="77777777" w:rsidR="006C7785" w:rsidRPr="00340B0D" w:rsidRDefault="006C7785" w:rsidP="00380FCD">
            <w:pPr>
              <w:pStyle w:val="Default"/>
              <w:rPr>
                <w:sz w:val="18"/>
                <w:szCs w:val="18"/>
              </w:rPr>
            </w:pPr>
            <w:r w:rsidRPr="00340B0D">
              <w:rPr>
                <w:sz w:val="18"/>
                <w:szCs w:val="18"/>
              </w:rPr>
              <w:t>Magnetic variation</w:t>
            </w:r>
          </w:p>
        </w:tc>
        <w:tc>
          <w:tcPr>
            <w:tcW w:w="672" w:type="dxa"/>
            <w:tcBorders>
              <w:top w:val="single" w:sz="4" w:space="0" w:color="auto"/>
              <w:bottom w:val="single" w:sz="4" w:space="0" w:color="auto"/>
              <w:right w:val="single" w:sz="12" w:space="0" w:color="auto"/>
            </w:tcBorders>
            <w:vAlign w:val="center"/>
          </w:tcPr>
          <w:p w14:paraId="18D74F32" w14:textId="77777777" w:rsidR="006C7785" w:rsidRPr="00340B0D" w:rsidRDefault="006C7785" w:rsidP="00380FCD">
            <w:pPr>
              <w:rPr>
                <w:rFonts w:cs="Arial"/>
                <w:sz w:val="18"/>
                <w:szCs w:val="18"/>
              </w:rPr>
            </w:pPr>
          </w:p>
        </w:tc>
      </w:tr>
      <w:tr w:rsidR="006C7785" w:rsidRPr="00340B0D" w14:paraId="28399018"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5B96916B" w14:textId="77777777" w:rsidR="006C7785" w:rsidRPr="00340B0D" w:rsidRDefault="006C7785" w:rsidP="00380FCD">
            <w:pPr>
              <w:pStyle w:val="Default"/>
              <w:rPr>
                <w:sz w:val="18"/>
                <w:szCs w:val="18"/>
              </w:rPr>
            </w:pPr>
            <w:r w:rsidRPr="00340B0D">
              <w:rPr>
                <w:sz w:val="18"/>
                <w:szCs w:val="18"/>
              </w:rPr>
              <w:t>Boundaries and limits</w:t>
            </w:r>
          </w:p>
        </w:tc>
        <w:tc>
          <w:tcPr>
            <w:tcW w:w="554" w:type="dxa"/>
            <w:gridSpan w:val="2"/>
            <w:tcBorders>
              <w:top w:val="single" w:sz="4" w:space="0" w:color="auto"/>
              <w:left w:val="single" w:sz="4" w:space="0" w:color="auto"/>
              <w:bottom w:val="single" w:sz="4" w:space="0" w:color="auto"/>
              <w:right w:val="single" w:sz="12" w:space="0" w:color="auto"/>
            </w:tcBorders>
          </w:tcPr>
          <w:p w14:paraId="3A558BF7"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EE75140" w14:textId="77777777" w:rsidR="006C7785" w:rsidRPr="00340B0D" w:rsidRDefault="006C7785" w:rsidP="00380FCD">
            <w:pPr>
              <w:pStyle w:val="Default"/>
              <w:rPr>
                <w:sz w:val="18"/>
                <w:szCs w:val="18"/>
              </w:rPr>
            </w:pPr>
            <w:r w:rsidRPr="00340B0D">
              <w:rPr>
                <w:sz w:val="18"/>
                <w:szCs w:val="18"/>
              </w:rPr>
              <w:t>Depth contours</w:t>
            </w:r>
          </w:p>
        </w:tc>
        <w:tc>
          <w:tcPr>
            <w:tcW w:w="672" w:type="dxa"/>
            <w:tcBorders>
              <w:top w:val="single" w:sz="4" w:space="0" w:color="auto"/>
              <w:bottom w:val="single" w:sz="4" w:space="0" w:color="auto"/>
              <w:right w:val="single" w:sz="12" w:space="0" w:color="auto"/>
            </w:tcBorders>
            <w:vAlign w:val="center"/>
          </w:tcPr>
          <w:p w14:paraId="0B25123E" w14:textId="77777777" w:rsidR="006C7785" w:rsidRPr="00340B0D" w:rsidRDefault="006C7785" w:rsidP="00380FCD">
            <w:pPr>
              <w:rPr>
                <w:rFonts w:cs="Arial"/>
                <w:sz w:val="18"/>
                <w:szCs w:val="18"/>
              </w:rPr>
            </w:pPr>
          </w:p>
        </w:tc>
      </w:tr>
      <w:tr w:rsidR="006C7785" w:rsidRPr="00340B0D" w14:paraId="55A316E6"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4359ABB4" w14:textId="77777777" w:rsidR="006C7785" w:rsidRPr="00340B0D" w:rsidRDefault="006C7785" w:rsidP="00380FCD">
            <w:pPr>
              <w:pStyle w:val="Default"/>
              <w:rPr>
                <w:sz w:val="18"/>
                <w:szCs w:val="18"/>
              </w:rPr>
            </w:pPr>
            <w:r w:rsidRPr="00340B0D">
              <w:rPr>
                <w:sz w:val="18"/>
                <w:szCs w:val="18"/>
              </w:rPr>
              <w:t>Prohibited and restricted areas</w:t>
            </w:r>
          </w:p>
        </w:tc>
        <w:tc>
          <w:tcPr>
            <w:tcW w:w="554" w:type="dxa"/>
            <w:gridSpan w:val="2"/>
            <w:tcBorders>
              <w:top w:val="single" w:sz="4" w:space="0" w:color="auto"/>
              <w:left w:val="single" w:sz="4" w:space="0" w:color="auto"/>
              <w:bottom w:val="single" w:sz="4" w:space="0" w:color="auto"/>
              <w:right w:val="single" w:sz="12" w:space="0" w:color="auto"/>
            </w:tcBorders>
          </w:tcPr>
          <w:p w14:paraId="621D0110"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0DBEB981" w14:textId="77777777" w:rsidR="006C7785" w:rsidRPr="00340B0D" w:rsidRDefault="006C7785" w:rsidP="00380FCD">
            <w:pPr>
              <w:pStyle w:val="Default"/>
              <w:rPr>
                <w:sz w:val="18"/>
                <w:szCs w:val="18"/>
              </w:rPr>
            </w:pPr>
            <w:r w:rsidRPr="00340B0D">
              <w:rPr>
                <w:sz w:val="18"/>
                <w:szCs w:val="18"/>
              </w:rPr>
              <w:t>Seabed</w:t>
            </w:r>
          </w:p>
        </w:tc>
        <w:tc>
          <w:tcPr>
            <w:tcW w:w="672" w:type="dxa"/>
            <w:tcBorders>
              <w:top w:val="single" w:sz="4" w:space="0" w:color="auto"/>
              <w:bottom w:val="single" w:sz="4" w:space="0" w:color="auto"/>
              <w:right w:val="single" w:sz="12" w:space="0" w:color="auto"/>
            </w:tcBorders>
            <w:vAlign w:val="center"/>
          </w:tcPr>
          <w:p w14:paraId="68DF328C" w14:textId="77777777" w:rsidR="006C7785" w:rsidRPr="00340B0D" w:rsidRDefault="006C7785" w:rsidP="00380FCD">
            <w:pPr>
              <w:rPr>
                <w:rFonts w:cs="Arial"/>
                <w:sz w:val="18"/>
                <w:szCs w:val="18"/>
              </w:rPr>
            </w:pPr>
          </w:p>
        </w:tc>
      </w:tr>
      <w:tr w:rsidR="006C7785" w:rsidRPr="00340B0D" w14:paraId="41FD9F80"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6CB260ED" w14:textId="77777777" w:rsidR="006C7785" w:rsidRPr="00340B0D" w:rsidRDefault="006C7785" w:rsidP="00380FCD">
            <w:pPr>
              <w:pStyle w:val="Default"/>
              <w:rPr>
                <w:sz w:val="18"/>
                <w:szCs w:val="18"/>
              </w:rPr>
            </w:pPr>
            <w:r w:rsidRPr="00340B0D">
              <w:rPr>
                <w:sz w:val="18"/>
                <w:szCs w:val="18"/>
              </w:rPr>
              <w:t>Chart scale boundaries</w:t>
            </w:r>
          </w:p>
        </w:tc>
        <w:tc>
          <w:tcPr>
            <w:tcW w:w="554" w:type="dxa"/>
            <w:gridSpan w:val="2"/>
            <w:tcBorders>
              <w:top w:val="single" w:sz="4" w:space="0" w:color="auto"/>
              <w:left w:val="single" w:sz="4" w:space="0" w:color="auto"/>
              <w:bottom w:val="single" w:sz="4" w:space="0" w:color="auto"/>
              <w:right w:val="single" w:sz="12" w:space="0" w:color="auto"/>
            </w:tcBorders>
          </w:tcPr>
          <w:p w14:paraId="123D491B"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542A3E97" w14:textId="77777777" w:rsidR="006C7785" w:rsidRPr="00340B0D" w:rsidRDefault="006C7785" w:rsidP="00380FCD">
            <w:pPr>
              <w:pStyle w:val="Default"/>
              <w:rPr>
                <w:sz w:val="18"/>
                <w:szCs w:val="18"/>
              </w:rPr>
            </w:pPr>
            <w:r w:rsidRPr="00340B0D">
              <w:rPr>
                <w:sz w:val="18"/>
                <w:szCs w:val="18"/>
              </w:rPr>
              <w:t>Tidal</w:t>
            </w:r>
          </w:p>
        </w:tc>
        <w:tc>
          <w:tcPr>
            <w:tcW w:w="672" w:type="dxa"/>
            <w:tcBorders>
              <w:top w:val="single" w:sz="4" w:space="0" w:color="auto"/>
              <w:bottom w:val="single" w:sz="4" w:space="0" w:color="auto"/>
              <w:right w:val="single" w:sz="12" w:space="0" w:color="auto"/>
            </w:tcBorders>
            <w:vAlign w:val="center"/>
          </w:tcPr>
          <w:p w14:paraId="73B00004" w14:textId="77777777" w:rsidR="006C7785" w:rsidRPr="00340B0D" w:rsidRDefault="006C7785" w:rsidP="00380FCD">
            <w:pPr>
              <w:rPr>
                <w:rFonts w:cs="Arial"/>
                <w:sz w:val="18"/>
                <w:szCs w:val="18"/>
              </w:rPr>
            </w:pPr>
          </w:p>
        </w:tc>
      </w:tr>
      <w:tr w:rsidR="006C7785" w:rsidRPr="00340B0D" w14:paraId="5FF3CF9B"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9DCC9B1" w14:textId="77777777" w:rsidR="006C7785" w:rsidRPr="00340B0D" w:rsidRDefault="006C7785" w:rsidP="00380FCD">
            <w:pPr>
              <w:pStyle w:val="Default"/>
              <w:rPr>
                <w:sz w:val="18"/>
                <w:szCs w:val="18"/>
              </w:rPr>
            </w:pPr>
            <w:r w:rsidRPr="00340B0D">
              <w:rPr>
                <w:sz w:val="18"/>
                <w:szCs w:val="18"/>
              </w:rPr>
              <w:t>Cautionary notes</w:t>
            </w:r>
          </w:p>
        </w:tc>
        <w:tc>
          <w:tcPr>
            <w:tcW w:w="554" w:type="dxa"/>
            <w:gridSpan w:val="2"/>
            <w:tcBorders>
              <w:top w:val="single" w:sz="4" w:space="0" w:color="auto"/>
              <w:left w:val="single" w:sz="4" w:space="0" w:color="auto"/>
              <w:bottom w:val="single" w:sz="4" w:space="0" w:color="auto"/>
              <w:right w:val="single" w:sz="12" w:space="0" w:color="auto"/>
            </w:tcBorders>
          </w:tcPr>
          <w:p w14:paraId="66325D1F"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52B5597" w14:textId="77777777" w:rsidR="006C7785" w:rsidRPr="00340B0D" w:rsidRDefault="006C7785" w:rsidP="00380FCD">
            <w:pPr>
              <w:pStyle w:val="Default"/>
              <w:rPr>
                <w:sz w:val="18"/>
                <w:szCs w:val="18"/>
              </w:rPr>
            </w:pPr>
            <w:r w:rsidRPr="00340B0D">
              <w:rPr>
                <w:sz w:val="18"/>
                <w:szCs w:val="18"/>
              </w:rPr>
              <w:t>Miscellaneous (Other)</w:t>
            </w:r>
          </w:p>
        </w:tc>
        <w:tc>
          <w:tcPr>
            <w:tcW w:w="672" w:type="dxa"/>
            <w:tcBorders>
              <w:top w:val="single" w:sz="4" w:space="0" w:color="auto"/>
              <w:bottom w:val="single" w:sz="4" w:space="0" w:color="auto"/>
              <w:right w:val="single" w:sz="12" w:space="0" w:color="auto"/>
            </w:tcBorders>
            <w:vAlign w:val="center"/>
          </w:tcPr>
          <w:p w14:paraId="5A7F47D6" w14:textId="77777777" w:rsidR="006C7785" w:rsidRPr="00340B0D" w:rsidRDefault="006C7785" w:rsidP="00380FCD">
            <w:pPr>
              <w:rPr>
                <w:rFonts w:cs="Arial"/>
                <w:sz w:val="18"/>
                <w:szCs w:val="18"/>
              </w:rPr>
            </w:pPr>
          </w:p>
        </w:tc>
      </w:tr>
      <w:tr w:rsidR="006C7785" w:rsidRPr="00340B0D" w14:paraId="0FC2B3B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2770589C" w14:textId="77777777" w:rsidR="006C7785" w:rsidRPr="00340B0D" w:rsidRDefault="006C7785" w:rsidP="00380FCD">
            <w:pPr>
              <w:pStyle w:val="Default"/>
              <w:rPr>
                <w:sz w:val="18"/>
                <w:szCs w:val="18"/>
              </w:rPr>
            </w:pPr>
            <w:r w:rsidRPr="00340B0D">
              <w:rPr>
                <w:sz w:val="18"/>
                <w:szCs w:val="18"/>
              </w:rPr>
              <w:t>Ships’ routeing systems and ferry routes</w:t>
            </w:r>
          </w:p>
        </w:tc>
        <w:tc>
          <w:tcPr>
            <w:tcW w:w="554" w:type="dxa"/>
            <w:gridSpan w:val="2"/>
            <w:tcBorders>
              <w:top w:val="single" w:sz="4" w:space="0" w:color="auto"/>
              <w:left w:val="single" w:sz="4" w:space="0" w:color="auto"/>
              <w:bottom w:val="single" w:sz="4" w:space="0" w:color="auto"/>
              <w:right w:val="single" w:sz="12" w:space="0" w:color="auto"/>
            </w:tcBorders>
          </w:tcPr>
          <w:p w14:paraId="1C04105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2F3D83C"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3FBB4E96" w14:textId="77777777" w:rsidR="006C7785" w:rsidRPr="00340B0D" w:rsidRDefault="006C7785" w:rsidP="00380FCD">
            <w:pPr>
              <w:rPr>
                <w:rFonts w:cs="Arial"/>
                <w:sz w:val="18"/>
                <w:szCs w:val="18"/>
              </w:rPr>
            </w:pPr>
          </w:p>
        </w:tc>
      </w:tr>
      <w:tr w:rsidR="006C7785" w:rsidRPr="00340B0D" w14:paraId="1E5EBD0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B74A063"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4" w:type="dxa"/>
            <w:gridSpan w:val="2"/>
            <w:tcBorders>
              <w:top w:val="single" w:sz="4" w:space="0" w:color="auto"/>
              <w:left w:val="single" w:sz="4" w:space="0" w:color="auto"/>
              <w:bottom w:val="single" w:sz="4" w:space="0" w:color="auto"/>
              <w:right w:val="single" w:sz="12" w:space="0" w:color="auto"/>
            </w:tcBorders>
          </w:tcPr>
          <w:p w14:paraId="0439BEF3"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365F209B"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A72BA37" w14:textId="77777777" w:rsidR="006C7785" w:rsidRPr="00340B0D" w:rsidRDefault="006C7785" w:rsidP="00380FCD">
            <w:pPr>
              <w:rPr>
                <w:rFonts w:cs="Arial"/>
                <w:sz w:val="18"/>
                <w:szCs w:val="18"/>
              </w:rPr>
            </w:pPr>
          </w:p>
        </w:tc>
      </w:tr>
      <w:tr w:rsidR="006C7785" w:rsidRPr="00340B0D" w14:paraId="2B5523D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33858DEE" w14:textId="77777777" w:rsidR="006C7785" w:rsidRPr="00340B0D" w:rsidRDefault="006C7785" w:rsidP="00380FCD">
            <w:pPr>
              <w:pStyle w:val="Default"/>
              <w:rPr>
                <w:sz w:val="18"/>
                <w:szCs w:val="18"/>
              </w:rPr>
            </w:pPr>
            <w:r w:rsidRPr="00340B0D">
              <w:rPr>
                <w:sz w:val="18"/>
                <w:szCs w:val="18"/>
              </w:rPr>
              <w:t>Miscellaneous (Standard)</w:t>
            </w:r>
          </w:p>
        </w:tc>
        <w:tc>
          <w:tcPr>
            <w:tcW w:w="554" w:type="dxa"/>
            <w:gridSpan w:val="2"/>
            <w:tcBorders>
              <w:top w:val="single" w:sz="4" w:space="0" w:color="auto"/>
              <w:left w:val="single" w:sz="4" w:space="0" w:color="auto"/>
              <w:bottom w:val="single" w:sz="4" w:space="0" w:color="auto"/>
              <w:right w:val="single" w:sz="12" w:space="0" w:color="auto"/>
            </w:tcBorders>
          </w:tcPr>
          <w:p w14:paraId="25A2B0A4"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6D5F3A80"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79541FCE" w14:textId="77777777" w:rsidR="006C7785" w:rsidRPr="00340B0D" w:rsidRDefault="006C7785" w:rsidP="00380FCD">
            <w:pPr>
              <w:rPr>
                <w:rFonts w:cs="Arial"/>
                <w:sz w:val="18"/>
                <w:szCs w:val="18"/>
              </w:rPr>
            </w:pPr>
          </w:p>
        </w:tc>
      </w:tr>
      <w:tr w:rsidR="006C7785" w:rsidRPr="00340B0D" w14:paraId="59BBC151"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C4CA846" w14:textId="77777777" w:rsidR="006C7785" w:rsidRPr="00340B0D" w:rsidRDefault="006C7785" w:rsidP="00380FCD">
            <w:pPr>
              <w:pStyle w:val="Default"/>
              <w:ind w:left="720"/>
              <w:rPr>
                <w:sz w:val="18"/>
                <w:szCs w:val="18"/>
              </w:rPr>
            </w:pPr>
            <w:r w:rsidRPr="00340B0D">
              <w:rPr>
                <w:sz w:val="18"/>
                <w:szCs w:val="18"/>
              </w:rPr>
              <w:t>Chart (Standard)</w:t>
            </w:r>
          </w:p>
        </w:tc>
        <w:tc>
          <w:tcPr>
            <w:tcW w:w="554" w:type="dxa"/>
            <w:gridSpan w:val="2"/>
            <w:tcBorders>
              <w:top w:val="single" w:sz="4" w:space="0" w:color="auto"/>
              <w:left w:val="single" w:sz="4" w:space="0" w:color="auto"/>
              <w:bottom w:val="single" w:sz="4" w:space="0" w:color="auto"/>
              <w:right w:val="single" w:sz="12" w:space="0" w:color="auto"/>
            </w:tcBorders>
          </w:tcPr>
          <w:p w14:paraId="23E075F9"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4" w:space="0" w:color="auto"/>
            </w:tcBorders>
          </w:tcPr>
          <w:p w14:paraId="751AA4B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1A2D5FAA" w14:textId="77777777" w:rsidR="006C7785" w:rsidRPr="00340B0D" w:rsidRDefault="006C7785" w:rsidP="00380FCD">
            <w:pPr>
              <w:rPr>
                <w:rFonts w:cs="Arial"/>
                <w:sz w:val="18"/>
                <w:szCs w:val="18"/>
              </w:rPr>
            </w:pPr>
          </w:p>
        </w:tc>
      </w:tr>
      <w:tr w:rsidR="006C7785" w:rsidRPr="00340B0D" w14:paraId="4565C338" w14:textId="77777777" w:rsidTr="00380FCD">
        <w:tc>
          <w:tcPr>
            <w:tcW w:w="4375" w:type="dxa"/>
            <w:gridSpan w:val="4"/>
            <w:tcBorders>
              <w:top w:val="single" w:sz="4" w:space="0" w:color="auto"/>
              <w:left w:val="single" w:sz="12" w:space="0" w:color="auto"/>
              <w:bottom w:val="single" w:sz="12" w:space="0" w:color="auto"/>
              <w:right w:val="single" w:sz="4" w:space="0" w:color="auto"/>
            </w:tcBorders>
          </w:tcPr>
          <w:p w14:paraId="12F421FC" w14:textId="77777777" w:rsidR="006C7785" w:rsidRPr="00340B0D" w:rsidRDefault="006C7785" w:rsidP="00380FCD">
            <w:pPr>
              <w:pStyle w:val="Default"/>
              <w:ind w:left="720"/>
              <w:rPr>
                <w:sz w:val="18"/>
                <w:szCs w:val="18"/>
              </w:rPr>
            </w:pPr>
            <w:r w:rsidRPr="00340B0D">
              <w:rPr>
                <w:sz w:val="18"/>
                <w:szCs w:val="18"/>
              </w:rPr>
              <w:t>Alert Highlights (Standard)</w:t>
            </w:r>
          </w:p>
        </w:tc>
        <w:tc>
          <w:tcPr>
            <w:tcW w:w="554" w:type="dxa"/>
            <w:gridSpan w:val="2"/>
            <w:tcBorders>
              <w:top w:val="single" w:sz="4" w:space="0" w:color="auto"/>
              <w:left w:val="single" w:sz="4" w:space="0" w:color="auto"/>
              <w:bottom w:val="single" w:sz="12" w:space="0" w:color="auto"/>
              <w:right w:val="single" w:sz="12" w:space="0" w:color="auto"/>
            </w:tcBorders>
          </w:tcPr>
          <w:p w14:paraId="3AC8870E" w14:textId="77777777" w:rsidR="006C7785" w:rsidRPr="00340B0D" w:rsidRDefault="006C7785" w:rsidP="00380FCD">
            <w:pPr>
              <w:jc w:val="center"/>
              <w:rPr>
                <w:rFonts w:cs="Arial"/>
                <w:sz w:val="18"/>
                <w:szCs w:val="18"/>
              </w:rPr>
            </w:pPr>
          </w:p>
        </w:tc>
        <w:tc>
          <w:tcPr>
            <w:tcW w:w="3598" w:type="dxa"/>
            <w:gridSpan w:val="4"/>
            <w:tcBorders>
              <w:top w:val="single" w:sz="4" w:space="0" w:color="auto"/>
              <w:left w:val="single" w:sz="12" w:space="0" w:color="auto"/>
              <w:bottom w:val="single" w:sz="12" w:space="0" w:color="auto"/>
            </w:tcBorders>
          </w:tcPr>
          <w:p w14:paraId="39F1FB01" w14:textId="77777777" w:rsidR="006C7785" w:rsidRPr="00340B0D" w:rsidRDefault="006C7785" w:rsidP="00380FCD">
            <w:pPr>
              <w:rPr>
                <w:rFonts w:cs="Arial"/>
                <w:sz w:val="18"/>
                <w:szCs w:val="18"/>
              </w:rPr>
            </w:pPr>
          </w:p>
        </w:tc>
        <w:tc>
          <w:tcPr>
            <w:tcW w:w="672" w:type="dxa"/>
            <w:tcBorders>
              <w:top w:val="single" w:sz="4" w:space="0" w:color="auto"/>
              <w:bottom w:val="single" w:sz="12" w:space="0" w:color="auto"/>
              <w:right w:val="single" w:sz="12" w:space="0" w:color="auto"/>
            </w:tcBorders>
            <w:vAlign w:val="center"/>
          </w:tcPr>
          <w:p w14:paraId="133723D1" w14:textId="77777777" w:rsidR="006C7785" w:rsidRPr="00340B0D" w:rsidRDefault="006C7785" w:rsidP="00380FCD">
            <w:pPr>
              <w:rPr>
                <w:rFonts w:cs="Arial"/>
                <w:sz w:val="18"/>
                <w:szCs w:val="18"/>
              </w:rPr>
            </w:pPr>
          </w:p>
        </w:tc>
      </w:tr>
      <w:tr w:rsidR="006C7785" w:rsidRPr="00340B0D" w14:paraId="35AE28CC"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BFF21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E0E9683"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755FE410"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7ABD1E5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4442CCFF"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51BF2C2D" w14:textId="77777777" w:rsidR="006C7785" w:rsidRPr="00340B0D" w:rsidRDefault="006C7785" w:rsidP="00380FCD">
            <w:pPr>
              <w:rPr>
                <w:rFonts w:cs="Arial"/>
                <w:sz w:val="18"/>
                <w:szCs w:val="18"/>
              </w:rPr>
            </w:pPr>
          </w:p>
        </w:tc>
      </w:tr>
      <w:tr w:rsidR="006C7785" w:rsidRPr="00340B0D" w14:paraId="6469BBA7" w14:textId="77777777" w:rsidTr="00380FCD">
        <w:tc>
          <w:tcPr>
            <w:tcW w:w="4375" w:type="dxa"/>
            <w:gridSpan w:val="4"/>
            <w:tcBorders>
              <w:top w:val="single" w:sz="4" w:space="0" w:color="auto"/>
              <w:left w:val="single" w:sz="12" w:space="0" w:color="auto"/>
              <w:bottom w:val="single" w:sz="4" w:space="0" w:color="auto"/>
              <w:right w:val="single" w:sz="4" w:space="0" w:color="auto"/>
            </w:tcBorders>
          </w:tcPr>
          <w:p w14:paraId="00B0E31B" w14:textId="77777777" w:rsidR="006C7785" w:rsidRPr="00340B0D" w:rsidRDefault="006C7785" w:rsidP="00380FCD">
            <w:pPr>
              <w:pStyle w:val="Default"/>
              <w:ind w:left="720"/>
              <w:rPr>
                <w:sz w:val="18"/>
                <w:szCs w:val="18"/>
              </w:rPr>
            </w:pPr>
          </w:p>
        </w:tc>
        <w:tc>
          <w:tcPr>
            <w:tcW w:w="554" w:type="dxa"/>
            <w:gridSpan w:val="2"/>
            <w:tcBorders>
              <w:top w:val="single" w:sz="4" w:space="0" w:color="auto"/>
              <w:left w:val="single" w:sz="4" w:space="0" w:color="auto"/>
              <w:bottom w:val="single" w:sz="4" w:space="0" w:color="auto"/>
              <w:right w:val="double" w:sz="4" w:space="0" w:color="auto"/>
            </w:tcBorders>
          </w:tcPr>
          <w:p w14:paraId="1D05292D" w14:textId="77777777" w:rsidR="006C7785" w:rsidRPr="00340B0D" w:rsidRDefault="006C7785" w:rsidP="00380FCD">
            <w:pPr>
              <w:jc w:val="center"/>
              <w:rPr>
                <w:rFonts w:cs="Arial"/>
                <w:sz w:val="18"/>
                <w:szCs w:val="18"/>
              </w:rPr>
            </w:pPr>
          </w:p>
        </w:tc>
        <w:tc>
          <w:tcPr>
            <w:tcW w:w="3598" w:type="dxa"/>
            <w:gridSpan w:val="4"/>
            <w:tcBorders>
              <w:top w:val="single" w:sz="4" w:space="0" w:color="auto"/>
              <w:left w:val="double" w:sz="4" w:space="0" w:color="auto"/>
              <w:bottom w:val="single" w:sz="4" w:space="0" w:color="auto"/>
            </w:tcBorders>
          </w:tcPr>
          <w:p w14:paraId="6A0956D3" w14:textId="77777777" w:rsidR="006C7785" w:rsidRPr="00340B0D" w:rsidRDefault="006C7785" w:rsidP="00380FCD">
            <w:pPr>
              <w:rPr>
                <w:rFonts w:cs="Arial"/>
                <w:sz w:val="18"/>
                <w:szCs w:val="18"/>
              </w:rPr>
            </w:pPr>
          </w:p>
        </w:tc>
        <w:tc>
          <w:tcPr>
            <w:tcW w:w="672" w:type="dxa"/>
            <w:tcBorders>
              <w:top w:val="single" w:sz="4" w:space="0" w:color="auto"/>
              <w:bottom w:val="single" w:sz="4" w:space="0" w:color="auto"/>
              <w:right w:val="single" w:sz="12" w:space="0" w:color="auto"/>
            </w:tcBorders>
            <w:vAlign w:val="center"/>
          </w:tcPr>
          <w:p w14:paraId="0354B9D4" w14:textId="77777777" w:rsidR="006C7785" w:rsidRPr="00340B0D" w:rsidRDefault="006C7785" w:rsidP="00380FCD">
            <w:pPr>
              <w:rPr>
                <w:rFonts w:cs="Arial"/>
                <w:sz w:val="18"/>
                <w:szCs w:val="18"/>
              </w:rPr>
            </w:pPr>
          </w:p>
        </w:tc>
      </w:tr>
      <w:tr w:rsidR="006C7785" w:rsidRPr="00340B0D" w14:paraId="02E20F25"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50D40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637F55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356BBDAF" w14:textId="77777777" w:rsidR="006C7785" w:rsidRDefault="006C7785" w:rsidP="00380FCD">
            <w:pPr>
              <w:rPr>
                <w:rFonts w:cs="Arial"/>
                <w:sz w:val="18"/>
                <w:szCs w:val="18"/>
              </w:rPr>
            </w:pPr>
          </w:p>
          <w:p w14:paraId="0158A1BF" w14:textId="77777777" w:rsidR="006C7785" w:rsidRPr="00110428" w:rsidRDefault="006C7785" w:rsidP="00380FCD">
            <w:pPr>
              <w:rPr>
                <w:rFonts w:cs="Arial"/>
              </w:rPr>
            </w:pPr>
            <w:r w:rsidRPr="00110428">
              <w:rPr>
                <w:rFonts w:cs="Arial"/>
                <w:i/>
              </w:rPr>
              <w:t xml:space="preserve">Load the exchange set </w:t>
            </w:r>
            <w:r w:rsidRPr="00110428">
              <w:rPr>
                <w:rFonts w:cs="Arial"/>
                <w:b/>
                <w:bCs/>
                <w:i/>
              </w:rPr>
              <w:t>DisplayOther</w:t>
            </w:r>
            <w:r w:rsidRPr="00110428">
              <w:rPr>
                <w:rFonts w:cs="Arial"/>
                <w:i/>
              </w:rPr>
              <w:t xml:space="preserve"> (dataset 10100AA_OTH</w:t>
            </w:r>
            <w:r>
              <w:rPr>
                <w:rFonts w:cs="Arial"/>
                <w:i/>
              </w:rPr>
              <w:t>ER.000) with the following settings provided.</w:t>
            </w:r>
            <w:r w:rsidRPr="00110428">
              <w:rPr>
                <w:rFonts w:cs="Arial"/>
                <w:i/>
              </w:rPr>
              <w:t xml:space="preserve">. </w:t>
            </w:r>
          </w:p>
          <w:p w14:paraId="4041C539" w14:textId="77777777" w:rsidR="006C7785" w:rsidRPr="00340B0D" w:rsidRDefault="006C7785" w:rsidP="00380FCD">
            <w:pPr>
              <w:rPr>
                <w:rFonts w:cs="Arial"/>
                <w:sz w:val="18"/>
                <w:szCs w:val="18"/>
              </w:rPr>
            </w:pPr>
          </w:p>
        </w:tc>
      </w:tr>
      <w:tr w:rsidR="006C7785" w:rsidRPr="00340B0D" w14:paraId="5E654256"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B396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40882E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DAEBFFF" w14:textId="77777777" w:rsidR="006C7785" w:rsidRPr="00110428" w:rsidRDefault="006C7785" w:rsidP="00380FCD">
            <w:pPr>
              <w:rPr>
                <w:rFonts w:cs="Arial"/>
                <w:b/>
                <w:bCs/>
              </w:rPr>
            </w:pPr>
            <w:r w:rsidRPr="00110428">
              <w:rPr>
                <w:rFonts w:cs="Arial"/>
                <w:i/>
              </w:rPr>
              <w:t>Switch on Other Display. Check every ENC symbol shown in ECDIS against graphical plot.</w:t>
            </w:r>
          </w:p>
        </w:tc>
      </w:tr>
      <w:tr w:rsidR="006C7785" w:rsidRPr="00340B0D" w14:paraId="646A5F0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593066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539182CA"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5FCBC0A4" w14:textId="77777777" w:rsidR="006C7785" w:rsidRPr="0055738B" w:rsidRDefault="006C7785" w:rsidP="00380FCD">
            <w:pPr>
              <w:rPr>
                <w:rFonts w:cs="Arial"/>
              </w:rPr>
            </w:pPr>
            <w:r w:rsidRPr="0055738B">
              <w:rPr>
                <w:rFonts w:cs="Arial"/>
              </w:rPr>
              <w:t>The features are shown as presented in the screen plot below (Scale 1:60,000)</w:t>
            </w:r>
          </w:p>
          <w:p w14:paraId="26AA4984" w14:textId="77777777" w:rsidR="006C7785" w:rsidRDefault="006C7785" w:rsidP="00380FCD">
            <w:pPr>
              <w:rPr>
                <w:rFonts w:cs="Arial"/>
                <w:sz w:val="18"/>
                <w:szCs w:val="18"/>
              </w:rPr>
            </w:pPr>
          </w:p>
          <w:p w14:paraId="6DD3230B" w14:textId="77777777" w:rsidR="006C7785" w:rsidRDefault="006C7785" w:rsidP="00380FCD">
            <w:pPr>
              <w:rPr>
                <w:rFonts w:cs="Arial"/>
                <w:sz w:val="18"/>
                <w:szCs w:val="18"/>
              </w:rPr>
            </w:pPr>
            <w:r w:rsidRPr="000A2F6B">
              <w:rPr>
                <w:noProof/>
                <w:lang w:val="en-IN" w:eastAsia="en-IN"/>
                <w14:ligatures w14:val="standardContextual"/>
              </w:rPr>
              <w:drawing>
                <wp:inline distT="0" distB="0" distL="0" distR="0" wp14:anchorId="7008BA62" wp14:editId="11E976E4">
                  <wp:extent cx="5704205" cy="5727065"/>
                  <wp:effectExtent l="0" t="0" r="0" b="6985"/>
                  <wp:docPr id="1500577863" name="Picture 150057786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7863" name="Picture 1500577863" descr="A screenshot of a computer game&#10;&#10;Description automatically generated"/>
                          <pic:cNvPicPr/>
                        </pic:nvPicPr>
                        <pic:blipFill>
                          <a:blip r:embed="rId57"/>
                          <a:stretch>
                            <a:fillRect/>
                          </a:stretch>
                        </pic:blipFill>
                        <pic:spPr>
                          <a:xfrm>
                            <a:off x="0" y="0"/>
                            <a:ext cx="5704205" cy="5727065"/>
                          </a:xfrm>
                          <a:prstGeom prst="rect">
                            <a:avLst/>
                          </a:prstGeom>
                        </pic:spPr>
                      </pic:pic>
                    </a:graphicData>
                  </a:graphic>
                </wp:inline>
              </w:drawing>
            </w:r>
          </w:p>
          <w:p w14:paraId="57F451E2" w14:textId="77777777" w:rsidR="006C7785" w:rsidRDefault="006C7785" w:rsidP="00380FCD">
            <w:pPr>
              <w:rPr>
                <w:rFonts w:cs="Arial"/>
                <w:sz w:val="18"/>
                <w:szCs w:val="18"/>
              </w:rPr>
            </w:pPr>
          </w:p>
          <w:p w14:paraId="52F632BA" w14:textId="77777777" w:rsidR="006C7785" w:rsidRPr="00340B0D" w:rsidRDefault="006C7785" w:rsidP="00380FCD">
            <w:pPr>
              <w:jc w:val="center"/>
              <w:rPr>
                <w:rFonts w:cs="Arial"/>
                <w:sz w:val="18"/>
                <w:szCs w:val="18"/>
              </w:rPr>
            </w:pPr>
            <w:r>
              <w:rPr>
                <w:noProof/>
                <w:lang w:val="en-IN" w:eastAsia="en-IN"/>
              </w:rPr>
              <w:lastRenderedPageBreak/>
              <w:drawing>
                <wp:inline distT="0" distB="0" distL="0" distR="0" wp14:anchorId="3F322411" wp14:editId="4482C598">
                  <wp:extent cx="5731514" cy="2887976"/>
                  <wp:effectExtent l="0" t="0" r="2536" b="7624"/>
                  <wp:docPr id="14" name="Picture 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82" descr="A screenshot of a video game&#10;&#10;Description automatically generated"/>
                          <pic:cNvPicPr/>
                        </pic:nvPicPr>
                        <pic:blipFill>
                          <a:blip r:embed="rId58"/>
                          <a:stretch>
                            <a:fillRect/>
                          </a:stretch>
                        </pic:blipFill>
                        <pic:spPr>
                          <a:xfrm>
                            <a:off x="0" y="0"/>
                            <a:ext cx="5731514" cy="2887976"/>
                          </a:xfrm>
                          <a:prstGeom prst="rect">
                            <a:avLst/>
                          </a:prstGeom>
                          <a:noFill/>
                          <a:ln>
                            <a:noFill/>
                            <a:prstDash/>
                          </a:ln>
                        </pic:spPr>
                      </pic:pic>
                    </a:graphicData>
                  </a:graphic>
                </wp:inline>
              </w:drawing>
            </w:r>
          </w:p>
          <w:p w14:paraId="4A04EB6D" w14:textId="77777777" w:rsidR="006C7785" w:rsidRPr="00340B0D" w:rsidRDefault="006C7785" w:rsidP="00380FCD">
            <w:pPr>
              <w:jc w:val="center"/>
              <w:rPr>
                <w:rFonts w:cs="Arial"/>
                <w:sz w:val="18"/>
                <w:szCs w:val="18"/>
              </w:rPr>
            </w:pPr>
            <w:r w:rsidRPr="0088091C">
              <w:rPr>
                <w:rFonts w:cs="Arial"/>
                <w:sz w:val="18"/>
                <w:szCs w:val="18"/>
              </w:rPr>
              <w:t>A part of above chart at scale 1:20 000</w:t>
            </w:r>
          </w:p>
          <w:p w14:paraId="39C896FB" w14:textId="77777777" w:rsidR="006C7785" w:rsidRDefault="006C7785" w:rsidP="00380FCD">
            <w:pPr>
              <w:tabs>
                <w:tab w:val="left" w:pos="3048"/>
              </w:tabs>
              <w:jc w:val="center"/>
              <w:rPr>
                <w:rFonts w:cs="Arial"/>
                <w:sz w:val="18"/>
                <w:szCs w:val="18"/>
              </w:rPr>
            </w:pPr>
          </w:p>
          <w:p w14:paraId="5F54E19D" w14:textId="77777777" w:rsidR="006C7785" w:rsidRPr="00340B0D" w:rsidRDefault="006C7785" w:rsidP="00380FCD">
            <w:pPr>
              <w:tabs>
                <w:tab w:val="left" w:pos="3048"/>
              </w:tabs>
              <w:jc w:val="center"/>
              <w:rPr>
                <w:rFonts w:cs="Arial"/>
                <w:sz w:val="18"/>
                <w:szCs w:val="18"/>
              </w:rPr>
            </w:pPr>
          </w:p>
          <w:p w14:paraId="56603A59" w14:textId="77777777" w:rsidR="006C7785" w:rsidRDefault="006C7785" w:rsidP="00380FCD">
            <w:pPr>
              <w:jc w:val="center"/>
              <w:rPr>
                <w:rFonts w:cs="Arial"/>
                <w:sz w:val="18"/>
                <w:szCs w:val="18"/>
              </w:rPr>
            </w:pPr>
            <w:r>
              <w:rPr>
                <w:noProof/>
                <w:lang w:val="en-IN" w:eastAsia="en-IN"/>
              </w:rPr>
              <w:drawing>
                <wp:inline distT="0" distB="0" distL="0" distR="0" wp14:anchorId="3893536D" wp14:editId="67E33DF8">
                  <wp:extent cx="5731514" cy="3419471"/>
                  <wp:effectExtent l="0" t="0" r="2536" b="0"/>
                  <wp:docPr id="15" name="Picture 83" descr="A blue background with many squar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83" descr="A blue background with many squares and dots&#10;&#10;Description automatically generated"/>
                          <pic:cNvPicPr/>
                        </pic:nvPicPr>
                        <pic:blipFill>
                          <a:blip r:embed="rId59"/>
                          <a:stretch>
                            <a:fillRect/>
                          </a:stretch>
                        </pic:blipFill>
                        <pic:spPr>
                          <a:xfrm>
                            <a:off x="0" y="0"/>
                            <a:ext cx="5731514" cy="3419471"/>
                          </a:xfrm>
                          <a:prstGeom prst="rect">
                            <a:avLst/>
                          </a:prstGeom>
                          <a:noFill/>
                          <a:ln>
                            <a:noFill/>
                            <a:prstDash/>
                          </a:ln>
                        </pic:spPr>
                      </pic:pic>
                    </a:graphicData>
                  </a:graphic>
                </wp:inline>
              </w:drawing>
            </w:r>
          </w:p>
          <w:p w14:paraId="44AB3AE7" w14:textId="77777777" w:rsidR="006C7785" w:rsidRDefault="006C7785" w:rsidP="00380FCD">
            <w:pPr>
              <w:jc w:val="center"/>
              <w:rPr>
                <w:rFonts w:cs="Arial"/>
                <w:sz w:val="18"/>
                <w:szCs w:val="18"/>
              </w:rPr>
            </w:pPr>
          </w:p>
          <w:p w14:paraId="77FF9033" w14:textId="77777777" w:rsidR="006C7785" w:rsidRPr="00110428" w:rsidRDefault="006C7785" w:rsidP="00380FCD">
            <w:pPr>
              <w:jc w:val="center"/>
              <w:rPr>
                <w:rFonts w:cs="Arial"/>
                <w:noProof/>
                <w:lang w:eastAsia="en-GB"/>
              </w:rPr>
            </w:pPr>
            <w:r w:rsidRPr="00110428">
              <w:rPr>
                <w:rFonts w:cs="Arial"/>
                <w:noProof/>
                <w:lang w:eastAsia="en-GB"/>
              </w:rPr>
              <w:t>Another part of above chart at scale 1:20 000</w:t>
            </w:r>
          </w:p>
          <w:p w14:paraId="224BDE07" w14:textId="77777777" w:rsidR="006C7785" w:rsidRPr="00340B0D" w:rsidRDefault="006C7785" w:rsidP="00380FCD">
            <w:pPr>
              <w:rPr>
                <w:rFonts w:cs="Arial"/>
                <w:sz w:val="18"/>
                <w:szCs w:val="18"/>
              </w:rPr>
            </w:pPr>
          </w:p>
        </w:tc>
      </w:tr>
    </w:tbl>
    <w:p w14:paraId="10536DD5" w14:textId="77777777" w:rsidR="006C7785" w:rsidRDefault="006C7785" w:rsidP="006C7785">
      <w:r>
        <w:lastRenderedPageBreak/>
        <w:br w:type="page"/>
      </w:r>
    </w:p>
    <w:tbl>
      <w:tblPr>
        <w:tblStyle w:val="TableGrid"/>
        <w:tblW w:w="9214" w:type="dxa"/>
        <w:tblInd w:w="-15" w:type="dxa"/>
        <w:tblBorders>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214"/>
      </w:tblGrid>
      <w:tr w:rsidR="006C7785" w:rsidRPr="00340B0D" w14:paraId="544F6F8F" w14:textId="77777777" w:rsidTr="00380FCD">
        <w:tc>
          <w:tcPr>
            <w:tcW w:w="9214" w:type="dxa"/>
            <w:shd w:val="clear" w:color="auto" w:fill="BFBFBF" w:themeFill="background1" w:themeFillShade="BF"/>
          </w:tcPr>
          <w:p w14:paraId="6BA92DD0"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37AD6FB5" w14:textId="77777777" w:rsidTr="00380FCD">
        <w:tc>
          <w:tcPr>
            <w:tcW w:w="9214" w:type="dxa"/>
            <w:shd w:val="clear" w:color="auto" w:fill="FFFFFF" w:themeFill="background1"/>
          </w:tcPr>
          <w:p w14:paraId="0677A97A" w14:textId="77777777" w:rsidR="006C7785" w:rsidRPr="00340B0D" w:rsidRDefault="006C7785" w:rsidP="00380FCD">
            <w:pPr>
              <w:rPr>
                <w:rFonts w:cs="Arial"/>
                <w:b/>
                <w:bCs/>
                <w:sz w:val="18"/>
                <w:szCs w:val="18"/>
              </w:rPr>
            </w:pPr>
            <w:r w:rsidRPr="00913FA7">
              <w:rPr>
                <w:rFonts w:cs="Arial"/>
                <w:i/>
              </w:rPr>
              <w:t>Switch on Display Base. Check ENC display in ECDIS against graphical plot</w:t>
            </w:r>
          </w:p>
        </w:tc>
      </w:tr>
      <w:tr w:rsidR="006C7785" w:rsidRPr="00340B0D" w14:paraId="7A5C7949" w14:textId="77777777" w:rsidTr="00380FCD">
        <w:tc>
          <w:tcPr>
            <w:tcW w:w="9214" w:type="dxa"/>
            <w:shd w:val="clear" w:color="auto" w:fill="BFBFBF" w:themeFill="background1" w:themeFillShade="BF"/>
          </w:tcPr>
          <w:p w14:paraId="13A34A0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A1D441E" w14:textId="77777777" w:rsidTr="00380FCD">
        <w:tc>
          <w:tcPr>
            <w:tcW w:w="9214" w:type="dxa"/>
            <w:vAlign w:val="center"/>
          </w:tcPr>
          <w:p w14:paraId="48A5D7EF" w14:textId="77777777" w:rsidR="006C7785" w:rsidRPr="00110428" w:rsidRDefault="006C7785" w:rsidP="00380FCD">
            <w:pPr>
              <w:rPr>
                <w:rFonts w:cs="Arial"/>
                <w:i/>
              </w:rPr>
            </w:pPr>
            <w:r w:rsidRPr="00110428">
              <w:rPr>
                <w:rFonts w:cs="Arial"/>
                <w:i/>
              </w:rPr>
              <w:t>The ENC in the ECDIS should be shown as in the picture below.</w:t>
            </w:r>
          </w:p>
          <w:p w14:paraId="1D59D3C1" w14:textId="77777777" w:rsidR="006C7785" w:rsidRPr="00340B0D" w:rsidRDefault="006C7785" w:rsidP="00380FCD">
            <w:pPr>
              <w:rPr>
                <w:rFonts w:cs="Arial"/>
                <w:sz w:val="18"/>
                <w:szCs w:val="18"/>
              </w:rPr>
            </w:pPr>
            <w:r>
              <w:rPr>
                <w:noProof/>
                <w:lang w:val="en-IN" w:eastAsia="en-IN"/>
              </w:rPr>
              <w:drawing>
                <wp:inline distT="0" distB="0" distL="0" distR="0" wp14:anchorId="66404859" wp14:editId="13CD4690">
                  <wp:extent cx="5731514" cy="5916926"/>
                  <wp:effectExtent l="0" t="0" r="2536" b="7624"/>
                  <wp:docPr id="16" name="Picture 85" descr="A blue and brown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85" descr="A blue and brown rectangles&#10;&#10;Description automatically generated"/>
                          <pic:cNvPicPr/>
                        </pic:nvPicPr>
                        <pic:blipFill>
                          <a:blip r:embed="rId60"/>
                          <a:stretch>
                            <a:fillRect/>
                          </a:stretch>
                        </pic:blipFill>
                        <pic:spPr>
                          <a:xfrm>
                            <a:off x="0" y="0"/>
                            <a:ext cx="5731514" cy="5916926"/>
                          </a:xfrm>
                          <a:prstGeom prst="rect">
                            <a:avLst/>
                          </a:prstGeom>
                          <a:noFill/>
                          <a:ln>
                            <a:noFill/>
                            <a:prstDash/>
                          </a:ln>
                        </pic:spPr>
                      </pic:pic>
                    </a:graphicData>
                  </a:graphic>
                </wp:inline>
              </w:drawing>
            </w:r>
          </w:p>
        </w:tc>
      </w:tr>
    </w:tbl>
    <w:p w14:paraId="6FCB04CB" w14:textId="77777777" w:rsidR="006C7785" w:rsidRDefault="006C7785" w:rsidP="006C7785"/>
    <w:p w14:paraId="5A83CE0A" w14:textId="77777777" w:rsidR="006C7785" w:rsidRDefault="006C7785" w:rsidP="006C7785">
      <w:r>
        <w:br w:type="page"/>
      </w:r>
    </w:p>
    <w:p w14:paraId="0D843DDD" w14:textId="77777777" w:rsidR="006C7785" w:rsidRPr="00273D67" w:rsidRDefault="006C7785" w:rsidP="006C7785">
      <w:pPr>
        <w:pStyle w:val="Heading3"/>
      </w:pPr>
      <w:r w:rsidRPr="00273D67">
        <w:lastRenderedPageBreak/>
        <w:t>ECDIS Viewing groups names. Standard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9BB18B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2545EDCD"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6C092E4" w14:textId="77777777" w:rsidR="006C7785" w:rsidRPr="00110428" w:rsidRDefault="006C7785" w:rsidP="00380FCD">
            <w:pPr>
              <w:jc w:val="center"/>
              <w:rPr>
                <w:rFonts w:cs="Arial"/>
                <w:b/>
                <w:bCs/>
              </w:rPr>
            </w:pPr>
            <w:r w:rsidRPr="00110428">
              <w:rPr>
                <w:rFonts w:cs="Arial"/>
              </w:rPr>
              <w:t>ViewingGroupsStd</w:t>
            </w:r>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4CFD7E6"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49A4654" w14:textId="77777777" w:rsidR="006C7785" w:rsidRDefault="006C7785" w:rsidP="00380FCD">
            <w:pPr>
              <w:jc w:val="center"/>
              <w:rPr>
                <w:rFonts w:ascii="Calibri" w:hAnsi="Calibri" w:cs="Calibri"/>
                <w:color w:val="000000"/>
              </w:rPr>
            </w:pPr>
            <w:r>
              <w:rPr>
                <w:rFonts w:ascii="Calibri" w:hAnsi="Calibri" w:cs="Calibri"/>
                <w:color w:val="000000"/>
              </w:rPr>
              <w:t>S-98 C-9.5.5</w:t>
            </w:r>
          </w:p>
          <w:p w14:paraId="3D88F210" w14:textId="77777777" w:rsidR="006C7785" w:rsidRPr="00340B0D" w:rsidRDefault="006C7785" w:rsidP="00380FCD">
            <w:pPr>
              <w:jc w:val="center"/>
              <w:rPr>
                <w:rFonts w:cs="Arial"/>
                <w:sz w:val="18"/>
                <w:szCs w:val="18"/>
              </w:rPr>
            </w:pPr>
          </w:p>
        </w:tc>
      </w:tr>
      <w:tr w:rsidR="006C7785" w:rsidRPr="00340B0D" w14:paraId="63F810B4"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9B01A9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E7317C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EA5B609" w14:textId="77777777" w:rsidR="006C7785" w:rsidRPr="00273D67" w:rsidRDefault="006C7785" w:rsidP="00380FCD">
            <w:pPr>
              <w:rPr>
                <w:rFonts w:cs="Arial"/>
                <w:i/>
              </w:rPr>
            </w:pPr>
            <w:r w:rsidRPr="00273D67">
              <w:rPr>
                <w:rFonts w:cs="Arial"/>
                <w:i/>
              </w:rPr>
              <w:t xml:space="preserve">The purpose of the test is to verify that ECDIS is able to change S-101 display settings using standardized controls. </w:t>
            </w:r>
          </w:p>
          <w:p w14:paraId="76455FA4" w14:textId="77777777" w:rsidR="006C7785" w:rsidRPr="00340B0D" w:rsidRDefault="006C7785" w:rsidP="00380FCD">
            <w:pPr>
              <w:rPr>
                <w:rFonts w:cs="Arial"/>
                <w:sz w:val="18"/>
                <w:szCs w:val="18"/>
              </w:rPr>
            </w:pPr>
            <w:r w:rsidRPr="00273D67">
              <w:rPr>
                <w:rFonts w:cs="Arial"/>
                <w:i/>
              </w:rPr>
              <w:t>Names of the controls, located under the Standard Display section of ECDIS should switch on and off certain viewing layers and should comply with the content of the S-101 portrayal catalogue.</w:t>
            </w:r>
          </w:p>
        </w:tc>
      </w:tr>
      <w:tr w:rsidR="006C7785" w:rsidRPr="00340B0D" w14:paraId="76CE787B"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6326A7"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5EF18F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F1002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D9F5E3C" w14:textId="77777777" w:rsidR="006C7785" w:rsidRPr="00340B0D" w:rsidRDefault="006C7785" w:rsidP="00380FCD">
            <w:pPr>
              <w:jc w:val="center"/>
              <w:rPr>
                <w:rFonts w:cs="Arial"/>
                <w:b/>
                <w:bCs/>
                <w:sz w:val="18"/>
                <w:szCs w:val="18"/>
              </w:rPr>
            </w:pPr>
          </w:p>
        </w:tc>
      </w:tr>
      <w:tr w:rsidR="006C7785" w:rsidRPr="00340B0D" w14:paraId="4F26E1CB"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009E58B0" w14:textId="77777777" w:rsidR="006C7785" w:rsidRPr="003A20E8" w:rsidRDefault="006C7785" w:rsidP="00380FCD">
            <w:pPr>
              <w:rPr>
                <w:rFonts w:cs="Arial"/>
              </w:rPr>
            </w:pPr>
            <w:r w:rsidRPr="003A20E8">
              <w:rPr>
                <w:rFonts w:cs="Arial"/>
                <w:b/>
                <w:bCs/>
                <w:i/>
              </w:rPr>
              <w:t>DisplayStandard</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55BD02F2" w14:textId="77777777" w:rsidR="006C7785" w:rsidRPr="00340B0D" w:rsidRDefault="006C7785" w:rsidP="00380FCD">
            <w:pPr>
              <w:rPr>
                <w:rFonts w:cs="Arial"/>
                <w:sz w:val="18"/>
                <w:szCs w:val="18"/>
              </w:rPr>
            </w:pPr>
          </w:p>
        </w:tc>
      </w:tr>
      <w:tr w:rsidR="006C7785" w:rsidRPr="00340B0D" w14:paraId="3C987ED0"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21B112EC"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212FA9F9" w14:textId="77777777" w:rsidR="006C7785" w:rsidRPr="00340B0D" w:rsidRDefault="006C7785" w:rsidP="00380FCD">
            <w:pPr>
              <w:rPr>
                <w:rFonts w:cs="Arial"/>
                <w:sz w:val="18"/>
                <w:szCs w:val="18"/>
              </w:rPr>
            </w:pPr>
          </w:p>
        </w:tc>
      </w:tr>
      <w:tr w:rsidR="006C7785" w:rsidRPr="00340B0D" w14:paraId="0B2A7B7B"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45C4B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C992B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7398760" w14:textId="77777777" w:rsidTr="00380FCD">
        <w:sdt>
          <w:sdtPr>
            <w:rPr>
              <w:rFonts w:cs="Arial"/>
              <w:sz w:val="18"/>
              <w:szCs w:val="18"/>
            </w:rPr>
            <w:alias w:val="Diplay Category"/>
            <w:tag w:val="Diplay Categor"/>
            <w:id w:val="-336857317"/>
            <w:placeholder>
              <w:docPart w:val="3A66319CACE24069BFC5C91FCD72447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77CFCA90" w14:textId="77777777" w:rsidR="006C7785" w:rsidRPr="00340B0D" w:rsidRDefault="006C7785" w:rsidP="00380FCD">
                <w:pPr>
                  <w:rPr>
                    <w:rFonts w:cs="Arial"/>
                    <w:sz w:val="18"/>
                    <w:szCs w:val="18"/>
                  </w:rPr>
                </w:pPr>
                <w:r w:rsidRPr="00340B0D">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799AEEF2"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7CDA4D6" w14:textId="77777777" w:rsidR="006C7785" w:rsidRPr="00340B0D" w:rsidRDefault="006C7785" w:rsidP="00380FCD">
            <w:pPr>
              <w:jc w:val="center"/>
              <w:rPr>
                <w:rFonts w:cs="Arial"/>
                <w:sz w:val="18"/>
                <w:szCs w:val="18"/>
              </w:rPr>
            </w:pPr>
          </w:p>
        </w:tc>
      </w:tr>
      <w:tr w:rsidR="006C7785" w:rsidRPr="00340B0D" w14:paraId="3F11E8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50B3B5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0AF0BE7F"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0C8B699" w14:textId="77777777" w:rsidR="006C7785" w:rsidRPr="00340B0D" w:rsidRDefault="006C7785" w:rsidP="00380FCD">
            <w:pPr>
              <w:jc w:val="center"/>
              <w:rPr>
                <w:rFonts w:cs="Arial"/>
                <w:sz w:val="18"/>
                <w:szCs w:val="18"/>
              </w:rPr>
            </w:pPr>
          </w:p>
        </w:tc>
      </w:tr>
      <w:tr w:rsidR="006C7785" w:rsidRPr="00340B0D" w14:paraId="326429E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D19AC3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F09DD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45E4DFA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864141A" w14:textId="77777777" w:rsidR="006C7785" w:rsidRPr="00340B0D" w:rsidRDefault="006C7785" w:rsidP="00380FCD">
            <w:pPr>
              <w:jc w:val="center"/>
              <w:rPr>
                <w:rFonts w:cs="Arial"/>
                <w:sz w:val="18"/>
                <w:szCs w:val="18"/>
              </w:rPr>
            </w:pPr>
          </w:p>
        </w:tc>
      </w:tr>
      <w:tr w:rsidR="006C7785" w:rsidRPr="00340B0D" w14:paraId="6DF7C30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7A736BD"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EBCB9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4EF803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43173FCF" w14:textId="77777777" w:rsidR="006C7785" w:rsidRPr="00340B0D" w:rsidRDefault="006C7785" w:rsidP="00380FCD">
            <w:pPr>
              <w:jc w:val="center"/>
              <w:rPr>
                <w:rFonts w:cs="Arial"/>
                <w:sz w:val="18"/>
                <w:szCs w:val="18"/>
              </w:rPr>
            </w:pPr>
          </w:p>
        </w:tc>
      </w:tr>
      <w:tr w:rsidR="006C7785" w:rsidRPr="00340B0D" w14:paraId="3B83A640"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501299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A6A96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CBCC84E"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15D188D" w14:textId="77777777" w:rsidR="006C7785" w:rsidRPr="00340B0D" w:rsidRDefault="006C7785" w:rsidP="00380FCD">
            <w:pPr>
              <w:jc w:val="center"/>
              <w:rPr>
                <w:rFonts w:cs="Arial"/>
                <w:sz w:val="18"/>
                <w:szCs w:val="18"/>
              </w:rPr>
            </w:pPr>
          </w:p>
        </w:tc>
      </w:tr>
      <w:tr w:rsidR="006C7785" w:rsidRPr="00340B0D" w14:paraId="1659C9D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48DB49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56392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5DAA83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07512AA" w14:textId="77777777" w:rsidR="006C7785" w:rsidRPr="00340B0D" w:rsidRDefault="006C7785" w:rsidP="00380FCD">
            <w:pPr>
              <w:jc w:val="center"/>
              <w:rPr>
                <w:rFonts w:cs="Arial"/>
                <w:sz w:val="18"/>
                <w:szCs w:val="18"/>
              </w:rPr>
            </w:pPr>
          </w:p>
        </w:tc>
      </w:tr>
      <w:tr w:rsidR="006C7785" w:rsidRPr="00340B0D" w14:paraId="5AD3785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A02A6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874BD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576620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99CAE32" w14:textId="77777777" w:rsidR="006C7785" w:rsidRPr="00340B0D" w:rsidRDefault="006C7785" w:rsidP="00380FCD">
            <w:pPr>
              <w:jc w:val="center"/>
              <w:rPr>
                <w:rFonts w:cs="Arial"/>
                <w:sz w:val="18"/>
                <w:szCs w:val="18"/>
              </w:rPr>
            </w:pPr>
          </w:p>
        </w:tc>
      </w:tr>
      <w:tr w:rsidR="006C7785" w:rsidRPr="00340B0D" w14:paraId="59BB9FF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DBCD36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073E4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0EC3F0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23A82E0" w14:textId="77777777" w:rsidR="006C7785" w:rsidRPr="00340B0D" w:rsidRDefault="006C7785" w:rsidP="00380FCD">
            <w:pPr>
              <w:jc w:val="center"/>
              <w:rPr>
                <w:rFonts w:cs="Arial"/>
                <w:sz w:val="18"/>
                <w:szCs w:val="18"/>
              </w:rPr>
            </w:pPr>
          </w:p>
        </w:tc>
      </w:tr>
      <w:tr w:rsidR="006C7785" w:rsidRPr="00340B0D" w14:paraId="33D4187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DF4C9B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EAEBB7"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617F7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C646DC5" w14:textId="77777777" w:rsidR="006C7785" w:rsidRPr="00340B0D" w:rsidRDefault="006C7785" w:rsidP="00380FCD">
            <w:pPr>
              <w:jc w:val="center"/>
              <w:rPr>
                <w:rFonts w:cs="Arial"/>
                <w:sz w:val="18"/>
                <w:szCs w:val="18"/>
              </w:rPr>
            </w:pPr>
          </w:p>
        </w:tc>
      </w:tr>
      <w:tr w:rsidR="006C7785" w:rsidRPr="00340B0D" w14:paraId="07C4E7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ABB6C2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31666B" w14:textId="77777777" w:rsidR="006C7785" w:rsidRPr="00340B0D" w:rsidRDefault="006C7785" w:rsidP="00380FCD">
            <w:pPr>
              <w:rPr>
                <w:rFonts w:cs="Arial"/>
                <w:sz w:val="18"/>
                <w:szCs w:val="18"/>
              </w:rPr>
            </w:pPr>
            <w:r>
              <w:rPr>
                <w:rFonts w:cs="Arial"/>
                <w:sz w:val="18"/>
                <w:szCs w:val="18"/>
              </w:rPr>
              <w:t>Off</w:t>
            </w:r>
          </w:p>
        </w:tc>
        <w:tc>
          <w:tcPr>
            <w:tcW w:w="4182" w:type="dxa"/>
            <w:gridSpan w:val="5"/>
            <w:tcBorders>
              <w:left w:val="single" w:sz="12" w:space="0" w:color="auto"/>
            </w:tcBorders>
          </w:tcPr>
          <w:p w14:paraId="0932E49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00779CBE" w14:textId="77777777" w:rsidR="006C7785" w:rsidRPr="00340B0D" w:rsidRDefault="006C7785" w:rsidP="00380FCD">
            <w:pPr>
              <w:jc w:val="center"/>
              <w:rPr>
                <w:rFonts w:cs="Arial"/>
                <w:sz w:val="18"/>
                <w:szCs w:val="18"/>
              </w:rPr>
            </w:pPr>
          </w:p>
        </w:tc>
      </w:tr>
      <w:tr w:rsidR="006C7785" w:rsidRPr="00340B0D" w14:paraId="0EBE2FD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7F15E4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BBCF0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D015AC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48054F40" w14:textId="77777777" w:rsidR="006C7785" w:rsidRPr="00340B0D" w:rsidRDefault="006C7785" w:rsidP="00380FCD">
            <w:pPr>
              <w:jc w:val="center"/>
              <w:rPr>
                <w:rFonts w:cs="Arial"/>
                <w:sz w:val="18"/>
                <w:szCs w:val="18"/>
              </w:rPr>
            </w:pPr>
          </w:p>
        </w:tc>
      </w:tr>
      <w:tr w:rsidR="006C7785" w:rsidRPr="00340B0D" w14:paraId="6B3D4A9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13EA3B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1BCEC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D817E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71191B68" w14:textId="77777777" w:rsidR="006C7785" w:rsidRPr="00340B0D" w:rsidRDefault="006C7785" w:rsidP="00380FCD">
            <w:pPr>
              <w:jc w:val="center"/>
              <w:rPr>
                <w:rFonts w:cs="Arial"/>
                <w:sz w:val="18"/>
                <w:szCs w:val="18"/>
              </w:rPr>
            </w:pPr>
          </w:p>
        </w:tc>
      </w:tr>
      <w:tr w:rsidR="006C7785" w:rsidRPr="00340B0D" w14:paraId="57FA6A8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96416D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CC29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65416E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2FFBCC9" w14:textId="77777777" w:rsidR="006C7785" w:rsidRPr="00340B0D" w:rsidRDefault="006C7785" w:rsidP="00380FCD">
            <w:pPr>
              <w:jc w:val="center"/>
              <w:rPr>
                <w:rFonts w:cs="Arial"/>
                <w:sz w:val="18"/>
                <w:szCs w:val="18"/>
              </w:rPr>
            </w:pPr>
          </w:p>
        </w:tc>
      </w:tr>
      <w:tr w:rsidR="006C7785" w:rsidRPr="00340B0D" w14:paraId="5B7AD55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3CD65CB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06AED85B"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CAEDDAB" w14:textId="77777777" w:rsidR="006C7785" w:rsidRPr="00340B0D" w:rsidRDefault="006C7785" w:rsidP="00380FCD">
            <w:pPr>
              <w:jc w:val="center"/>
              <w:rPr>
                <w:rFonts w:cs="Arial"/>
                <w:sz w:val="18"/>
                <w:szCs w:val="18"/>
              </w:rPr>
            </w:pPr>
          </w:p>
        </w:tc>
      </w:tr>
      <w:tr w:rsidR="006C7785" w:rsidRPr="00340B0D" w14:paraId="75AC90EF" w14:textId="77777777" w:rsidTr="00380FCD">
        <w:sdt>
          <w:sdtPr>
            <w:rPr>
              <w:rFonts w:cs="Arial"/>
              <w:sz w:val="18"/>
              <w:szCs w:val="18"/>
            </w:rPr>
            <w:alias w:val="Palette"/>
            <w:tag w:val="Palette"/>
            <w:id w:val="908734015"/>
            <w:placeholder>
              <w:docPart w:val="50900543A58842E79C4F47DBD3B31DF2"/>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256695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1814953D"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8ADFC15" w14:textId="77777777" w:rsidR="006C7785" w:rsidRPr="00340B0D" w:rsidRDefault="006C7785" w:rsidP="00380FCD">
            <w:pPr>
              <w:jc w:val="center"/>
              <w:rPr>
                <w:rFonts w:cs="Arial"/>
                <w:sz w:val="18"/>
                <w:szCs w:val="18"/>
              </w:rPr>
            </w:pPr>
          </w:p>
        </w:tc>
      </w:tr>
      <w:tr w:rsidR="006C7785" w:rsidRPr="00340B0D" w14:paraId="5B762770"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784122D2"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75E1D82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742F73B0" w14:textId="77777777" w:rsidR="006C7785" w:rsidRPr="00340B0D" w:rsidRDefault="006C7785" w:rsidP="00380FCD">
            <w:pPr>
              <w:jc w:val="center"/>
              <w:rPr>
                <w:rFonts w:cs="Arial"/>
                <w:sz w:val="18"/>
                <w:szCs w:val="18"/>
              </w:rPr>
            </w:pPr>
          </w:p>
        </w:tc>
      </w:tr>
      <w:tr w:rsidR="006C7785" w:rsidRPr="00340B0D" w14:paraId="49D96CC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5ED3E14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0177639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C33CA01" w14:textId="77777777" w:rsidR="006C7785" w:rsidRPr="00340B0D" w:rsidRDefault="006C7785" w:rsidP="00380FCD">
            <w:pPr>
              <w:jc w:val="center"/>
              <w:rPr>
                <w:rFonts w:cs="Arial"/>
                <w:sz w:val="18"/>
                <w:szCs w:val="18"/>
              </w:rPr>
            </w:pPr>
          </w:p>
        </w:tc>
      </w:tr>
      <w:tr w:rsidR="006C7785" w:rsidRPr="00340B0D" w14:paraId="361E3C7A"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352E8FC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4F2A7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3A51DC" w14:textId="77777777" w:rsidTr="00380FCD">
        <w:trPr>
          <w:trHeight w:val="287"/>
        </w:trPr>
        <w:tc>
          <w:tcPr>
            <w:tcW w:w="1659" w:type="dxa"/>
            <w:tcBorders>
              <w:left w:val="single" w:sz="12" w:space="0" w:color="auto"/>
              <w:bottom w:val="single" w:sz="4" w:space="0" w:color="auto"/>
            </w:tcBorders>
          </w:tcPr>
          <w:p w14:paraId="4102F53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2985A06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667B1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531C5D76" w14:textId="77777777" w:rsidR="006C7785" w:rsidRPr="00340B0D" w:rsidRDefault="006C7785" w:rsidP="00380FCD">
            <w:pPr>
              <w:rPr>
                <w:rFonts w:cs="Arial"/>
                <w:sz w:val="18"/>
                <w:szCs w:val="18"/>
              </w:rPr>
            </w:pPr>
          </w:p>
        </w:tc>
      </w:tr>
      <w:tr w:rsidR="006C7785" w:rsidRPr="00340B0D" w14:paraId="0EA0E7B1" w14:textId="77777777" w:rsidTr="00380FCD">
        <w:tc>
          <w:tcPr>
            <w:tcW w:w="1659" w:type="dxa"/>
            <w:tcBorders>
              <w:left w:val="single" w:sz="12" w:space="0" w:color="auto"/>
              <w:bottom w:val="single" w:sz="4" w:space="0" w:color="auto"/>
            </w:tcBorders>
          </w:tcPr>
          <w:p w14:paraId="12631E2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F8928C4"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BEDF38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2A4FD95" w14:textId="77777777" w:rsidR="006C7785" w:rsidRPr="00340B0D" w:rsidRDefault="006C7785" w:rsidP="00380FCD">
            <w:pPr>
              <w:rPr>
                <w:rFonts w:cs="Arial"/>
                <w:sz w:val="18"/>
                <w:szCs w:val="18"/>
              </w:rPr>
            </w:pPr>
            <w:r>
              <w:rPr>
                <w:rFonts w:cs="Arial"/>
                <w:sz w:val="18"/>
                <w:szCs w:val="18"/>
              </w:rPr>
              <w:t>1:7</w:t>
            </w:r>
            <w:r w:rsidRPr="00340B0D">
              <w:rPr>
                <w:rFonts w:cs="Arial"/>
                <w:sz w:val="18"/>
                <w:szCs w:val="18"/>
              </w:rPr>
              <w:t>0,000</w:t>
            </w:r>
          </w:p>
        </w:tc>
      </w:tr>
      <w:tr w:rsidR="006C7785" w:rsidRPr="00340B0D" w14:paraId="6513F9C3"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4DE52B5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BBDC39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6A0536CB" w14:textId="77777777" w:rsidR="006C7785" w:rsidRPr="00340B0D" w:rsidRDefault="006C7785" w:rsidP="00380FCD">
            <w:pPr>
              <w:rPr>
                <w:rFonts w:cs="Arial"/>
                <w:sz w:val="18"/>
                <w:szCs w:val="18"/>
              </w:rPr>
            </w:pPr>
          </w:p>
        </w:tc>
      </w:tr>
      <w:tr w:rsidR="006C7785" w:rsidRPr="00340B0D" w14:paraId="1DCC6B49"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4A619CE2" w14:textId="77777777" w:rsidR="006C7785" w:rsidRPr="00340B0D" w:rsidRDefault="006C7785" w:rsidP="00380FCD">
            <w:pPr>
              <w:rPr>
                <w:rFonts w:cs="Arial"/>
                <w:sz w:val="18"/>
                <w:szCs w:val="18"/>
              </w:rPr>
            </w:pPr>
          </w:p>
        </w:tc>
      </w:tr>
      <w:tr w:rsidR="006C7785" w:rsidRPr="00340B0D" w14:paraId="1DDB7B6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63C998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ED13F3"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192B2F"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9A4F9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8161E4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C2329E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C0BF1A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6141EF2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9817FF1" w14:textId="77777777" w:rsidR="006C7785" w:rsidRPr="00340B0D" w:rsidRDefault="006C7785" w:rsidP="00380FCD">
            <w:pPr>
              <w:rPr>
                <w:rFonts w:cs="Arial"/>
                <w:sz w:val="18"/>
                <w:szCs w:val="18"/>
              </w:rPr>
            </w:pPr>
          </w:p>
        </w:tc>
      </w:tr>
      <w:tr w:rsidR="006C7785" w:rsidRPr="00340B0D" w14:paraId="0DF16AB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94B94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3B949BB4"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4F262A19"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29D588" w14:textId="77777777" w:rsidR="006C7785" w:rsidRPr="00340B0D" w:rsidRDefault="006C7785" w:rsidP="00380FCD">
            <w:pPr>
              <w:rPr>
                <w:rFonts w:cs="Arial"/>
                <w:sz w:val="18"/>
                <w:szCs w:val="18"/>
              </w:rPr>
            </w:pPr>
          </w:p>
        </w:tc>
      </w:tr>
      <w:tr w:rsidR="006C7785" w:rsidRPr="00340B0D" w14:paraId="7846E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197E40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B14539C"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5D86ACE"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A862BB1" w14:textId="77777777" w:rsidR="006C7785" w:rsidRPr="00340B0D" w:rsidRDefault="006C7785" w:rsidP="00380FCD">
            <w:pPr>
              <w:rPr>
                <w:rFonts w:cs="Arial"/>
                <w:sz w:val="18"/>
                <w:szCs w:val="18"/>
              </w:rPr>
            </w:pPr>
          </w:p>
        </w:tc>
      </w:tr>
      <w:tr w:rsidR="006C7785" w:rsidRPr="00340B0D" w14:paraId="1592847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39A9D9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D9BE08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10006F03"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7BAF77C4" w14:textId="77777777" w:rsidR="006C7785" w:rsidRPr="00340B0D" w:rsidRDefault="006C7785" w:rsidP="00380FCD">
            <w:pPr>
              <w:rPr>
                <w:rFonts w:cs="Arial"/>
                <w:sz w:val="18"/>
                <w:szCs w:val="18"/>
              </w:rPr>
            </w:pPr>
          </w:p>
        </w:tc>
      </w:tr>
      <w:tr w:rsidR="006C7785" w:rsidRPr="00340B0D" w14:paraId="0A60627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0F01F7F"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6F51E50"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49888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AA656E4" w14:textId="77777777" w:rsidR="006C7785" w:rsidRPr="00340B0D" w:rsidRDefault="006C7785" w:rsidP="00380FCD">
            <w:pPr>
              <w:rPr>
                <w:rFonts w:cs="Arial"/>
                <w:sz w:val="18"/>
                <w:szCs w:val="18"/>
              </w:rPr>
            </w:pPr>
          </w:p>
        </w:tc>
      </w:tr>
      <w:tr w:rsidR="006C7785" w:rsidRPr="00340B0D" w14:paraId="4E0811A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AD34F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585C7"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B79F6EA"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023DC3" w14:textId="77777777" w:rsidR="006C7785" w:rsidRPr="00340B0D" w:rsidRDefault="006C7785" w:rsidP="00380FCD">
            <w:pPr>
              <w:rPr>
                <w:rFonts w:cs="Arial"/>
                <w:sz w:val="18"/>
                <w:szCs w:val="18"/>
              </w:rPr>
            </w:pPr>
          </w:p>
        </w:tc>
      </w:tr>
      <w:tr w:rsidR="006C7785" w:rsidRPr="00340B0D" w14:paraId="35964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699BC7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2DEDD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ADC607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36D5D05" w14:textId="77777777" w:rsidR="006C7785" w:rsidRPr="00340B0D" w:rsidRDefault="006C7785" w:rsidP="00380FCD">
            <w:pPr>
              <w:rPr>
                <w:rFonts w:cs="Arial"/>
                <w:sz w:val="18"/>
                <w:szCs w:val="18"/>
              </w:rPr>
            </w:pPr>
          </w:p>
        </w:tc>
      </w:tr>
      <w:tr w:rsidR="006C7785" w:rsidRPr="00340B0D" w14:paraId="705F7CC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2EBCEA"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6123965"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7430B01B"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0AE0E28A" w14:textId="77777777" w:rsidR="006C7785" w:rsidRPr="00340B0D" w:rsidRDefault="006C7785" w:rsidP="00380FCD">
            <w:pPr>
              <w:rPr>
                <w:rFonts w:cs="Arial"/>
                <w:sz w:val="18"/>
                <w:szCs w:val="18"/>
              </w:rPr>
            </w:pPr>
          </w:p>
        </w:tc>
      </w:tr>
      <w:tr w:rsidR="006C7785" w:rsidRPr="00340B0D" w14:paraId="318CC35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43DF4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8D964C2"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6FB48A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11E46BD" w14:textId="77777777" w:rsidR="006C7785" w:rsidRPr="00340B0D" w:rsidRDefault="006C7785" w:rsidP="00380FCD">
            <w:pPr>
              <w:rPr>
                <w:rFonts w:cs="Arial"/>
                <w:sz w:val="18"/>
                <w:szCs w:val="18"/>
              </w:rPr>
            </w:pPr>
          </w:p>
        </w:tc>
      </w:tr>
      <w:tr w:rsidR="006C7785" w:rsidRPr="00340B0D" w14:paraId="24D89CB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2E8B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4B1C9CA" w14:textId="77777777" w:rsidR="006C7785" w:rsidRPr="00340B0D" w:rsidRDefault="006C7785" w:rsidP="00380FCD">
            <w:pPr>
              <w:jc w:val="center"/>
              <w:rPr>
                <w:rFonts w:cs="Arial"/>
                <w:sz w:val="18"/>
                <w:szCs w:val="18"/>
              </w:rPr>
            </w:pPr>
            <w:r w:rsidRPr="00E44565">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0396FE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2B27FAB" w14:textId="77777777" w:rsidR="006C7785" w:rsidRPr="00340B0D" w:rsidRDefault="006C7785" w:rsidP="00380FCD">
            <w:pPr>
              <w:rPr>
                <w:rFonts w:cs="Arial"/>
                <w:sz w:val="18"/>
                <w:szCs w:val="18"/>
              </w:rPr>
            </w:pPr>
          </w:p>
        </w:tc>
      </w:tr>
      <w:tr w:rsidR="006C7785" w:rsidRPr="00340B0D" w14:paraId="48B9C92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501037B"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EF47D9" w14:textId="77777777" w:rsidR="006C7785" w:rsidRPr="00340B0D" w:rsidRDefault="006C7785" w:rsidP="00380FCD">
            <w:pPr>
              <w:jc w:val="center"/>
              <w:rPr>
                <w:rFonts w:cs="Arial"/>
                <w:sz w:val="18"/>
                <w:szCs w:val="18"/>
              </w:rPr>
            </w:pPr>
            <w:r>
              <w:rPr>
                <w:rFonts w:cs="Arial"/>
                <w:sz w:val="18"/>
                <w:szCs w:val="18"/>
              </w:rPr>
              <w:t>On</w:t>
            </w:r>
          </w:p>
        </w:tc>
        <w:tc>
          <w:tcPr>
            <w:tcW w:w="3966" w:type="dxa"/>
            <w:gridSpan w:val="4"/>
            <w:tcBorders>
              <w:top w:val="single" w:sz="4" w:space="0" w:color="auto"/>
              <w:left w:val="single" w:sz="12" w:space="0" w:color="auto"/>
              <w:bottom w:val="single" w:sz="4" w:space="0" w:color="auto"/>
            </w:tcBorders>
          </w:tcPr>
          <w:p w14:paraId="20A4123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5BC5A2" w14:textId="77777777" w:rsidR="006C7785" w:rsidRPr="00340B0D" w:rsidRDefault="006C7785" w:rsidP="00380FCD">
            <w:pPr>
              <w:rPr>
                <w:rFonts w:cs="Arial"/>
                <w:sz w:val="18"/>
                <w:szCs w:val="18"/>
              </w:rPr>
            </w:pPr>
          </w:p>
        </w:tc>
      </w:tr>
      <w:tr w:rsidR="006C7785" w:rsidRPr="00340B0D" w14:paraId="4C193F9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A665C7F"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F7359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D10B8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7B3E9B2" w14:textId="77777777" w:rsidR="006C7785" w:rsidRPr="00340B0D" w:rsidRDefault="006C7785" w:rsidP="00380FCD">
            <w:pPr>
              <w:rPr>
                <w:rFonts w:cs="Arial"/>
                <w:sz w:val="18"/>
                <w:szCs w:val="18"/>
              </w:rPr>
            </w:pPr>
          </w:p>
        </w:tc>
      </w:tr>
      <w:tr w:rsidR="006C7785" w:rsidRPr="00340B0D" w14:paraId="4D85AD82"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FA922F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6AEACB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6253D8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DB540DA" w14:textId="77777777" w:rsidR="006C7785" w:rsidRPr="00340B0D" w:rsidRDefault="006C7785" w:rsidP="00380FCD">
            <w:pPr>
              <w:rPr>
                <w:rFonts w:cs="Arial"/>
                <w:sz w:val="18"/>
                <w:szCs w:val="18"/>
              </w:rPr>
            </w:pPr>
          </w:p>
        </w:tc>
      </w:tr>
      <w:tr w:rsidR="006C7785" w:rsidRPr="00340B0D" w14:paraId="62AD0445"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C5E248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FD044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289BD1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28A0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4695E9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33E5A1" w14:textId="77777777" w:rsidR="006C7785" w:rsidRPr="00340B0D" w:rsidRDefault="006C7785" w:rsidP="00380FCD">
            <w:pPr>
              <w:rPr>
                <w:rFonts w:cs="Arial"/>
                <w:sz w:val="18"/>
                <w:szCs w:val="18"/>
              </w:rPr>
            </w:pPr>
          </w:p>
        </w:tc>
      </w:tr>
      <w:tr w:rsidR="006C7785" w:rsidRPr="00340B0D" w14:paraId="68C4BE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29A6A9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8F7232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C0D61C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6C960A" w14:textId="77777777" w:rsidR="006C7785" w:rsidRPr="00340B0D" w:rsidRDefault="006C7785" w:rsidP="00380FCD">
            <w:pPr>
              <w:rPr>
                <w:rFonts w:cs="Arial"/>
                <w:sz w:val="18"/>
                <w:szCs w:val="18"/>
              </w:rPr>
            </w:pPr>
          </w:p>
        </w:tc>
      </w:tr>
      <w:tr w:rsidR="006C7785" w:rsidRPr="00340B0D" w14:paraId="086BBC2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0B990"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6C298FA"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81EF5A6" w14:textId="77777777" w:rsidR="006C7785" w:rsidRPr="00340B0D" w:rsidRDefault="006C7785" w:rsidP="00380FCD">
            <w:pPr>
              <w:rPr>
                <w:rFonts w:cs="Arial"/>
                <w:sz w:val="18"/>
                <w:szCs w:val="18"/>
              </w:rPr>
            </w:pPr>
            <w:r w:rsidRPr="00110428">
              <w:rPr>
                <w:rFonts w:cs="Arial"/>
                <w:i/>
              </w:rPr>
              <w:t xml:space="preserve">Load the exchange set </w:t>
            </w:r>
            <w:r w:rsidRPr="00110428">
              <w:rPr>
                <w:rFonts w:cs="Arial"/>
                <w:b/>
                <w:bCs/>
                <w:i/>
              </w:rPr>
              <w:t xml:space="preserve">DisplayStandard </w:t>
            </w:r>
            <w:r w:rsidRPr="00110428">
              <w:rPr>
                <w:rFonts w:cs="Arial"/>
                <w:i/>
              </w:rPr>
              <w:t>with the following settings provided.</w:t>
            </w:r>
          </w:p>
        </w:tc>
      </w:tr>
      <w:tr w:rsidR="006C7785" w:rsidRPr="00340B0D" w14:paraId="15122FC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73871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3B5AA4"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75BFEEDC" w14:textId="77777777" w:rsidR="006C7785" w:rsidRPr="00340B0D" w:rsidRDefault="006C7785" w:rsidP="00380FCD">
            <w:pPr>
              <w:rPr>
                <w:rFonts w:cs="Arial"/>
                <w:b/>
                <w:bCs/>
                <w:sz w:val="18"/>
                <w:szCs w:val="18"/>
              </w:rPr>
            </w:pPr>
            <w:r w:rsidRPr="00110428">
              <w:rPr>
                <w:rFonts w:cs="Arial"/>
                <w:i/>
              </w:rPr>
              <w:lastRenderedPageBreak/>
              <w:t>Switch on Standard Display. Check that ECDIS HMI contains standardized controls that can switch on and off certain features from the chart</w:t>
            </w:r>
          </w:p>
        </w:tc>
      </w:tr>
      <w:tr w:rsidR="006C7785" w:rsidRPr="00340B0D" w14:paraId="462AF84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11350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A029B83"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9845765" w14:textId="77777777" w:rsidR="006C7785" w:rsidRPr="00110428" w:rsidRDefault="006C7785" w:rsidP="00380FCD">
            <w:pPr>
              <w:rPr>
                <w:rFonts w:cs="Arial"/>
                <w:i/>
              </w:rPr>
            </w:pPr>
            <w:r w:rsidRPr="00110428">
              <w:rPr>
                <w:rFonts w:cs="Arial"/>
                <w:i/>
              </w:rPr>
              <w:t>Confirm that the following controls are available at ECDIS HMI</w:t>
            </w:r>
          </w:p>
          <w:p w14:paraId="6519C216" w14:textId="77777777" w:rsidR="006C7785" w:rsidRPr="00110428" w:rsidRDefault="006C7785" w:rsidP="00380FCD">
            <w:pPr>
              <w:rPr>
                <w:rFonts w:cs="Arial"/>
                <w:i/>
              </w:rPr>
            </w:pPr>
            <w:r w:rsidRPr="00110428">
              <w:rPr>
                <w:rFonts w:cs="Arial"/>
                <w:i/>
              </w:rPr>
              <w:t>Drying line</w:t>
            </w:r>
          </w:p>
          <w:p w14:paraId="2837C4B3" w14:textId="77777777" w:rsidR="006C7785" w:rsidRPr="00110428" w:rsidRDefault="006C7785" w:rsidP="00380FCD">
            <w:pPr>
              <w:rPr>
                <w:rFonts w:cs="Arial"/>
                <w:i/>
              </w:rPr>
            </w:pPr>
            <w:r w:rsidRPr="00110428">
              <w:rPr>
                <w:rFonts w:cs="Arial"/>
                <w:i/>
              </w:rPr>
              <w:t>Buoys, beacons, aids to navigation</w:t>
            </w:r>
          </w:p>
          <w:p w14:paraId="7E81C06B" w14:textId="77777777" w:rsidR="006C7785" w:rsidRPr="00110428" w:rsidRDefault="006C7785" w:rsidP="00380FCD">
            <w:pPr>
              <w:rPr>
                <w:rFonts w:cs="Arial"/>
                <w:i/>
              </w:rPr>
            </w:pPr>
            <w:r w:rsidRPr="00110428">
              <w:rPr>
                <w:rFonts w:cs="Arial"/>
                <w:i/>
              </w:rPr>
              <w:t xml:space="preserve">   Buoys, beacons, structures</w:t>
            </w:r>
          </w:p>
          <w:p w14:paraId="52BFCE51" w14:textId="77777777" w:rsidR="006C7785" w:rsidRPr="00110428" w:rsidRDefault="006C7785" w:rsidP="00380FCD">
            <w:pPr>
              <w:rPr>
                <w:rFonts w:cs="Arial"/>
                <w:i/>
              </w:rPr>
            </w:pPr>
            <w:r w:rsidRPr="00110428">
              <w:rPr>
                <w:rFonts w:cs="Arial"/>
                <w:i/>
              </w:rPr>
              <w:t xml:space="preserve">   Lights</w:t>
            </w:r>
          </w:p>
          <w:p w14:paraId="235AE699" w14:textId="77777777" w:rsidR="006C7785" w:rsidRPr="00110428" w:rsidRDefault="006C7785" w:rsidP="00380FCD">
            <w:pPr>
              <w:rPr>
                <w:rFonts w:cs="Arial"/>
                <w:i/>
              </w:rPr>
            </w:pPr>
            <w:r w:rsidRPr="00110428">
              <w:rPr>
                <w:rFonts w:cs="Arial"/>
                <w:i/>
              </w:rPr>
              <w:t xml:space="preserve">Boundaries and limits </w:t>
            </w:r>
          </w:p>
          <w:p w14:paraId="714D4802" w14:textId="77777777" w:rsidR="006C7785" w:rsidRPr="00110428" w:rsidRDefault="006C7785" w:rsidP="00380FCD">
            <w:pPr>
              <w:rPr>
                <w:rFonts w:cs="Arial"/>
                <w:i/>
              </w:rPr>
            </w:pPr>
            <w:r w:rsidRPr="00110428">
              <w:rPr>
                <w:rFonts w:cs="Arial"/>
                <w:i/>
              </w:rPr>
              <w:t xml:space="preserve">Prohibited and restricted areas </w:t>
            </w:r>
          </w:p>
          <w:p w14:paraId="3CD0590E" w14:textId="77777777" w:rsidR="006C7785" w:rsidRPr="00110428" w:rsidRDefault="006C7785" w:rsidP="00380FCD">
            <w:pPr>
              <w:rPr>
                <w:rFonts w:cs="Arial"/>
                <w:i/>
              </w:rPr>
            </w:pPr>
            <w:r w:rsidRPr="00110428">
              <w:rPr>
                <w:rFonts w:cs="Arial"/>
                <w:i/>
              </w:rPr>
              <w:t>Chart scale boundaries</w:t>
            </w:r>
          </w:p>
          <w:p w14:paraId="1FF55052" w14:textId="77777777" w:rsidR="006C7785" w:rsidRPr="00110428" w:rsidRDefault="006C7785" w:rsidP="00380FCD">
            <w:pPr>
              <w:rPr>
                <w:rFonts w:cs="Arial"/>
                <w:i/>
              </w:rPr>
            </w:pPr>
            <w:r w:rsidRPr="00110428">
              <w:rPr>
                <w:rFonts w:cs="Arial"/>
                <w:i/>
              </w:rPr>
              <w:t>Cautionary notes</w:t>
            </w:r>
          </w:p>
          <w:p w14:paraId="2117124A" w14:textId="77777777" w:rsidR="006C7785" w:rsidRPr="00110428" w:rsidRDefault="006C7785" w:rsidP="00380FCD">
            <w:pPr>
              <w:rPr>
                <w:rFonts w:cs="Arial"/>
                <w:i/>
              </w:rPr>
            </w:pPr>
            <w:r w:rsidRPr="00110428">
              <w:rPr>
                <w:rFonts w:cs="Arial"/>
                <w:i/>
              </w:rPr>
              <w:t>Ships’ routeing systems and ferry routes</w:t>
            </w:r>
          </w:p>
          <w:p w14:paraId="0D2552B7" w14:textId="77777777" w:rsidR="006C7785" w:rsidRPr="00110428" w:rsidRDefault="006C7785" w:rsidP="00380FCD">
            <w:pPr>
              <w:rPr>
                <w:rFonts w:cs="Arial"/>
                <w:i/>
              </w:rPr>
            </w:pPr>
            <w:r w:rsidRPr="00110428">
              <w:rPr>
                <w:rFonts w:cs="Arial"/>
                <w:i/>
              </w:rPr>
              <w:t>Archipelagic sea lanes</w:t>
            </w:r>
          </w:p>
          <w:p w14:paraId="6BE2E1F0" w14:textId="77777777" w:rsidR="006C7785" w:rsidRPr="00340B0D" w:rsidRDefault="006C7785" w:rsidP="00380FCD">
            <w:pPr>
              <w:rPr>
                <w:rFonts w:cs="Arial"/>
                <w:sz w:val="18"/>
                <w:szCs w:val="18"/>
              </w:rPr>
            </w:pPr>
            <w:r w:rsidRPr="00110428">
              <w:rPr>
                <w:rFonts w:cs="Arial"/>
                <w:i/>
              </w:rPr>
              <w:t>Miscellaneous</w:t>
            </w:r>
          </w:p>
        </w:tc>
      </w:tr>
    </w:tbl>
    <w:p w14:paraId="5114DD03" w14:textId="77777777" w:rsidR="006C7785" w:rsidRDefault="006C7785" w:rsidP="006C7785"/>
    <w:p w14:paraId="286F8FA3" w14:textId="77777777" w:rsidR="006C7785" w:rsidRDefault="006C7785" w:rsidP="006C7785"/>
    <w:p w14:paraId="5AE627FF" w14:textId="77777777" w:rsidR="006C7785" w:rsidRDefault="006C7785" w:rsidP="006C7785"/>
    <w:tbl>
      <w:tblPr>
        <w:tblStyle w:val="TableGrid"/>
        <w:tblW w:w="9199" w:type="dxa"/>
        <w:tblLook w:val="04A0" w:firstRow="1" w:lastRow="0" w:firstColumn="1" w:lastColumn="0" w:noHBand="0" w:noVBand="1"/>
      </w:tblPr>
      <w:tblGrid>
        <w:gridCol w:w="9246"/>
      </w:tblGrid>
      <w:tr w:rsidR="006C7785" w:rsidRPr="00340B0D" w14:paraId="739CC837"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A993B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3DF6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B9CD01"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Drying line</w:t>
            </w:r>
            <w:r w:rsidRPr="00273D67">
              <w:rPr>
                <w:rFonts w:cs="Arial"/>
                <w:i/>
              </w:rPr>
              <w:t xml:space="preserve">” control. </w:t>
            </w:r>
          </w:p>
          <w:p w14:paraId="52FA9646"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7947C85C"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7D984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DD8D24D"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51DE7944" w14:textId="77777777" w:rsidR="006C7785" w:rsidRPr="00273D67" w:rsidRDefault="006C7785" w:rsidP="00380FCD">
            <w:pPr>
              <w:rPr>
                <w:rFonts w:cs="Arial"/>
                <w:i/>
              </w:rPr>
            </w:pPr>
            <w:r w:rsidRPr="00273D67">
              <w:rPr>
                <w:rFonts w:cs="Arial"/>
                <w:i/>
              </w:rPr>
              <w:t>The features are shown as presented in the screen plot below (scale 1:70 000)</w:t>
            </w:r>
          </w:p>
          <w:p w14:paraId="5EDF0BAE" w14:textId="77777777" w:rsidR="006C7785" w:rsidRDefault="006C7785" w:rsidP="00380FCD">
            <w:pPr>
              <w:rPr>
                <w:i/>
              </w:rPr>
            </w:pPr>
            <w:r>
              <w:rPr>
                <w:noProof/>
                <w:lang w:val="en-IN" w:eastAsia="en-IN"/>
                <w14:ligatures w14:val="standardContextual"/>
              </w:rPr>
              <w:drawing>
                <wp:inline distT="0" distB="0" distL="0" distR="0" wp14:anchorId="4F70BDF6" wp14:editId="4518B244">
                  <wp:extent cx="5731510" cy="3187700"/>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1"/>
                          <a:stretch>
                            <a:fillRect/>
                          </a:stretch>
                        </pic:blipFill>
                        <pic:spPr>
                          <a:xfrm>
                            <a:off x="0" y="0"/>
                            <a:ext cx="5731510" cy="3187700"/>
                          </a:xfrm>
                          <a:prstGeom prst="rect">
                            <a:avLst/>
                          </a:prstGeom>
                        </pic:spPr>
                      </pic:pic>
                    </a:graphicData>
                  </a:graphic>
                </wp:inline>
              </w:drawing>
            </w:r>
          </w:p>
          <w:p w14:paraId="2DCFF438" w14:textId="77777777" w:rsidR="006C7785" w:rsidRPr="00340B0D" w:rsidRDefault="006C7785" w:rsidP="00380FCD">
            <w:pPr>
              <w:rPr>
                <w:rFonts w:cs="Arial"/>
                <w:sz w:val="18"/>
                <w:szCs w:val="18"/>
              </w:rPr>
            </w:pPr>
          </w:p>
        </w:tc>
      </w:tr>
    </w:tbl>
    <w:p w14:paraId="2208922A" w14:textId="77777777" w:rsidR="006C7785" w:rsidRDefault="006C7785" w:rsidP="006C7785"/>
    <w:p w14:paraId="3DDC25F5" w14:textId="77777777" w:rsidR="006C7785" w:rsidRDefault="006C7785" w:rsidP="006C7785"/>
    <w:p w14:paraId="41A8F388" w14:textId="77777777" w:rsidR="006C7785" w:rsidRDefault="006C7785" w:rsidP="006C7785"/>
    <w:p w14:paraId="099385D8" w14:textId="77777777" w:rsidR="006C7785" w:rsidRDefault="006C7785" w:rsidP="006C7785"/>
    <w:p w14:paraId="7B827659" w14:textId="77777777" w:rsidR="006C7785" w:rsidRDefault="006C7785" w:rsidP="006C7785"/>
    <w:p w14:paraId="57032E17" w14:textId="77777777" w:rsidR="006C7785" w:rsidRDefault="006C7785" w:rsidP="006C7785"/>
    <w:p w14:paraId="300C08A4" w14:textId="77777777" w:rsidR="006C7785" w:rsidRDefault="006C7785" w:rsidP="006C7785"/>
    <w:p w14:paraId="58B43EB6" w14:textId="77777777" w:rsidR="006C7785" w:rsidRDefault="006C7785" w:rsidP="006C7785"/>
    <w:p w14:paraId="15D6C2BB" w14:textId="77777777" w:rsidR="006C7785" w:rsidRDefault="006C7785" w:rsidP="006C7785"/>
    <w:p w14:paraId="6AF94803" w14:textId="77777777" w:rsidR="006C7785" w:rsidRDefault="006C7785" w:rsidP="006C7785"/>
    <w:p w14:paraId="784C9140" w14:textId="77777777" w:rsidR="006C7785" w:rsidRDefault="006C7785" w:rsidP="006C7785"/>
    <w:p w14:paraId="2C6D2F53" w14:textId="77777777" w:rsidR="006C7785" w:rsidRDefault="006C7785" w:rsidP="006C7785"/>
    <w:p w14:paraId="73BD4C5B"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99C4294"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272AA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DEB8E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AB2EF8C" w14:textId="77777777" w:rsidR="006C7785" w:rsidRPr="00273D67" w:rsidRDefault="006C7785" w:rsidP="00380FCD">
            <w:pPr>
              <w:rPr>
                <w:rFonts w:cs="Arial"/>
                <w:i/>
              </w:rPr>
            </w:pPr>
            <w:r w:rsidRPr="00273D67">
              <w:rPr>
                <w:rFonts w:cs="Arial"/>
                <w:i/>
              </w:rPr>
              <w:t>Switch off all controls and switch on only the “</w:t>
            </w:r>
            <w:r w:rsidRPr="00273D67">
              <w:rPr>
                <w:rFonts w:cs="Arial"/>
                <w:b/>
                <w:i/>
              </w:rPr>
              <w:t>Buoys, beacons, aids to navigation</w:t>
            </w:r>
            <w:r w:rsidRPr="00273D67">
              <w:rPr>
                <w:rFonts w:cs="Arial"/>
                <w:i/>
              </w:rPr>
              <w:t xml:space="preserve">” control. </w:t>
            </w:r>
          </w:p>
          <w:p w14:paraId="7D9CA825"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D933B63" w14:textId="77777777" w:rsidTr="00380FCD">
        <w:trPr>
          <w:trHeight w:val="255"/>
        </w:trPr>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0D6DAC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D0BF0DE" w14:textId="77777777" w:rsidTr="00380FCD">
        <w:tc>
          <w:tcPr>
            <w:tcW w:w="9199" w:type="dxa"/>
            <w:tcBorders>
              <w:top w:val="single" w:sz="4" w:space="0" w:color="auto"/>
              <w:left w:val="single" w:sz="12" w:space="0" w:color="auto"/>
              <w:bottom w:val="single" w:sz="4" w:space="0" w:color="auto"/>
              <w:right w:val="single" w:sz="12" w:space="0" w:color="auto"/>
            </w:tcBorders>
            <w:vAlign w:val="center"/>
          </w:tcPr>
          <w:p w14:paraId="745A28EB"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41E0A50D" w14:textId="77777777" w:rsidR="006C7785" w:rsidRDefault="006C7785" w:rsidP="00380FCD">
            <w:pPr>
              <w:rPr>
                <w:i/>
              </w:rPr>
            </w:pPr>
            <w:r w:rsidRPr="00012677">
              <w:rPr>
                <w:noProof/>
                <w:lang w:val="en-IN" w:eastAsia="en-IN"/>
                <w14:ligatures w14:val="standardContextual"/>
              </w:rPr>
              <w:drawing>
                <wp:inline distT="0" distB="0" distL="0" distR="0" wp14:anchorId="7D4FCC6B" wp14:editId="47D028BF">
                  <wp:extent cx="5206365" cy="5304790"/>
                  <wp:effectExtent l="0" t="0" r="0" b="0"/>
                  <wp:docPr id="223131925" name="Picture 2231319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925" name="Picture 223131925" descr="A screenshot of a video game&#10;&#10;Description automatically generated"/>
                          <pic:cNvPicPr/>
                        </pic:nvPicPr>
                        <pic:blipFill>
                          <a:blip r:embed="rId62"/>
                          <a:stretch>
                            <a:fillRect/>
                          </a:stretch>
                        </pic:blipFill>
                        <pic:spPr>
                          <a:xfrm>
                            <a:off x="0" y="0"/>
                            <a:ext cx="5206365" cy="5304790"/>
                          </a:xfrm>
                          <a:prstGeom prst="rect">
                            <a:avLst/>
                          </a:prstGeom>
                        </pic:spPr>
                      </pic:pic>
                    </a:graphicData>
                  </a:graphic>
                </wp:inline>
              </w:drawing>
            </w:r>
          </w:p>
          <w:p w14:paraId="6228A9EE" w14:textId="77777777" w:rsidR="006C7785" w:rsidRPr="00340B0D" w:rsidRDefault="006C7785" w:rsidP="00380FCD">
            <w:pPr>
              <w:rPr>
                <w:rFonts w:cs="Arial"/>
                <w:sz w:val="18"/>
                <w:szCs w:val="18"/>
              </w:rPr>
            </w:pPr>
          </w:p>
        </w:tc>
      </w:tr>
    </w:tbl>
    <w:p w14:paraId="5E245395" w14:textId="77777777" w:rsidR="006C7785" w:rsidRDefault="006C7785" w:rsidP="006C7785"/>
    <w:p w14:paraId="32A75A4A" w14:textId="77777777" w:rsidR="006C7785" w:rsidRDefault="006C7785" w:rsidP="006C7785"/>
    <w:p w14:paraId="593F9695" w14:textId="77777777" w:rsidR="006C7785" w:rsidRDefault="006C7785" w:rsidP="006C7785"/>
    <w:p w14:paraId="7780B9D4" w14:textId="77777777" w:rsidR="006C7785" w:rsidRDefault="006C7785" w:rsidP="006C7785"/>
    <w:p w14:paraId="2065E2D8" w14:textId="77777777" w:rsidR="006C7785" w:rsidRDefault="006C7785" w:rsidP="006C7785"/>
    <w:p w14:paraId="7FBC3070" w14:textId="77777777" w:rsidR="006C7785" w:rsidRDefault="006C7785" w:rsidP="006C7785"/>
    <w:p w14:paraId="719B2CD3" w14:textId="77777777" w:rsidR="006C7785" w:rsidRDefault="006C7785" w:rsidP="006C7785"/>
    <w:p w14:paraId="69138978" w14:textId="77777777" w:rsidR="006C7785" w:rsidRDefault="006C7785" w:rsidP="006C7785"/>
    <w:p w14:paraId="2D8DB34F" w14:textId="77777777" w:rsidR="006C7785" w:rsidRDefault="006C7785" w:rsidP="006C7785"/>
    <w:p w14:paraId="3024BB10" w14:textId="77777777" w:rsidR="006C7785" w:rsidRDefault="006C7785" w:rsidP="006C7785"/>
    <w:p w14:paraId="0C2914BB" w14:textId="77777777" w:rsidR="006C7785" w:rsidRDefault="006C7785" w:rsidP="006C7785"/>
    <w:p w14:paraId="1F0CFB17" w14:textId="77777777" w:rsidR="006C7785" w:rsidRDefault="006C7785" w:rsidP="006C7785"/>
    <w:tbl>
      <w:tblPr>
        <w:tblStyle w:val="TableGrid"/>
        <w:tblW w:w="9246" w:type="dxa"/>
        <w:tblInd w:w="10" w:type="dxa"/>
        <w:tblLook w:val="04A0" w:firstRow="1" w:lastRow="0" w:firstColumn="1" w:lastColumn="0" w:noHBand="0" w:noVBand="1"/>
      </w:tblPr>
      <w:tblGrid>
        <w:gridCol w:w="9246"/>
      </w:tblGrid>
      <w:tr w:rsidR="006C7785" w:rsidRPr="00340B0D" w14:paraId="11EE36B5" w14:textId="77777777" w:rsidTr="00380FCD">
        <w:tc>
          <w:tcPr>
            <w:tcW w:w="9246" w:type="dxa"/>
          </w:tcPr>
          <w:p w14:paraId="50095AD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77911D" w14:textId="77777777" w:rsidTr="00380FCD">
        <w:tc>
          <w:tcPr>
            <w:tcW w:w="9246" w:type="dxa"/>
          </w:tcPr>
          <w:p w14:paraId="7AB5805D" w14:textId="77777777" w:rsidR="006C7785" w:rsidRPr="00273D67" w:rsidRDefault="006C7785" w:rsidP="00380FCD">
            <w:pPr>
              <w:rPr>
                <w:rFonts w:cs="Arial"/>
                <w:i/>
              </w:rPr>
            </w:pPr>
            <w:r w:rsidRPr="00273D67">
              <w:rPr>
                <w:rFonts w:cs="Arial"/>
                <w:i/>
              </w:rPr>
              <w:t>Switch off all controls and switch on only the “</w:t>
            </w:r>
            <w:r>
              <w:rPr>
                <w:rFonts w:cs="Arial"/>
                <w:b/>
                <w:i/>
              </w:rPr>
              <w:t>Lights</w:t>
            </w:r>
            <w:r w:rsidRPr="00273D67">
              <w:rPr>
                <w:rFonts w:cs="Arial"/>
                <w:i/>
              </w:rPr>
              <w:t xml:space="preserve">” control. </w:t>
            </w:r>
          </w:p>
          <w:p w14:paraId="200A5BFC" w14:textId="77777777" w:rsidR="006C7785" w:rsidRPr="00340B0D" w:rsidRDefault="006C7785" w:rsidP="00380FCD">
            <w:pPr>
              <w:rPr>
                <w:rFonts w:cs="Arial"/>
                <w:b/>
                <w:bCs/>
                <w:sz w:val="18"/>
                <w:szCs w:val="18"/>
              </w:rPr>
            </w:pPr>
            <w:r w:rsidRPr="00273D67">
              <w:rPr>
                <w:rFonts w:cs="Arial"/>
                <w:i/>
              </w:rPr>
              <w:t>Verify that the features are displayed correctly as presented in the plot.</w:t>
            </w:r>
          </w:p>
        </w:tc>
      </w:tr>
      <w:tr w:rsidR="006C7785" w:rsidRPr="00340B0D" w14:paraId="56CE6D67" w14:textId="77777777" w:rsidTr="00380FCD">
        <w:trPr>
          <w:trHeight w:val="255"/>
        </w:trPr>
        <w:tc>
          <w:tcPr>
            <w:tcW w:w="9246" w:type="dxa"/>
          </w:tcPr>
          <w:p w14:paraId="2E06D2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D8115B0" w14:textId="77777777" w:rsidTr="00380FCD">
        <w:tc>
          <w:tcPr>
            <w:tcW w:w="9246" w:type="dxa"/>
          </w:tcPr>
          <w:p w14:paraId="4847E7BA" w14:textId="77777777" w:rsidR="006C7785" w:rsidRPr="00273D67" w:rsidRDefault="006C7785" w:rsidP="00380FCD">
            <w:pPr>
              <w:rPr>
                <w:rFonts w:cs="Arial"/>
                <w:noProof/>
                <w:lang w:val="en-IN" w:eastAsia="en-IN"/>
                <w14:ligatures w14:val="standardContextual"/>
              </w:rPr>
            </w:pPr>
            <w:r w:rsidRPr="00273D67">
              <w:rPr>
                <w:rFonts w:cs="Arial"/>
                <w:i/>
              </w:rPr>
              <w:t>The features are shown as presented in the screen plot below</w:t>
            </w:r>
          </w:p>
          <w:p w14:paraId="0991A636"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46EA07FE" wp14:editId="17B807D2">
                  <wp:extent cx="5206365" cy="5287010"/>
                  <wp:effectExtent l="0" t="0" r="0" b="8890"/>
                  <wp:docPr id="1674440264" name="Picture 1674440264" descr="A cartoon of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0264" name="Picture 1674440264" descr="A cartoon of a beach&#10;&#10;Description automatically generated with medium confidence"/>
                          <pic:cNvPicPr/>
                        </pic:nvPicPr>
                        <pic:blipFill>
                          <a:blip r:embed="rId63"/>
                          <a:stretch>
                            <a:fillRect/>
                          </a:stretch>
                        </pic:blipFill>
                        <pic:spPr>
                          <a:xfrm>
                            <a:off x="0" y="0"/>
                            <a:ext cx="5206365" cy="5287010"/>
                          </a:xfrm>
                          <a:prstGeom prst="rect">
                            <a:avLst/>
                          </a:prstGeom>
                        </pic:spPr>
                      </pic:pic>
                    </a:graphicData>
                  </a:graphic>
                </wp:inline>
              </w:drawing>
            </w:r>
          </w:p>
          <w:p w14:paraId="33A21EB7" w14:textId="77777777" w:rsidR="006C7785" w:rsidRPr="00340B0D" w:rsidRDefault="006C7785" w:rsidP="00380FCD">
            <w:pPr>
              <w:rPr>
                <w:rFonts w:cs="Arial"/>
                <w:sz w:val="18"/>
                <w:szCs w:val="18"/>
              </w:rPr>
            </w:pPr>
          </w:p>
        </w:tc>
      </w:tr>
    </w:tbl>
    <w:p w14:paraId="0C29FE85" w14:textId="77777777" w:rsidR="006C7785" w:rsidRDefault="006C7785" w:rsidP="006C7785"/>
    <w:p w14:paraId="4215F847" w14:textId="77777777" w:rsidR="006C7785" w:rsidRDefault="006C7785" w:rsidP="006C7785"/>
    <w:p w14:paraId="5FE28BF7" w14:textId="77777777" w:rsidR="006C7785" w:rsidRDefault="006C7785" w:rsidP="006C7785"/>
    <w:p w14:paraId="11206A36" w14:textId="77777777" w:rsidR="006C7785" w:rsidRDefault="006C7785" w:rsidP="006C7785"/>
    <w:p w14:paraId="2397472D" w14:textId="77777777" w:rsidR="006C7785" w:rsidRDefault="006C7785" w:rsidP="006C7785"/>
    <w:p w14:paraId="7D924D9B" w14:textId="77777777" w:rsidR="006C7785" w:rsidRDefault="006C7785" w:rsidP="006C7785"/>
    <w:p w14:paraId="70B81F5A" w14:textId="77777777" w:rsidR="006C7785" w:rsidRDefault="006C7785" w:rsidP="006C7785"/>
    <w:p w14:paraId="6297BD33" w14:textId="77777777" w:rsidR="006C7785" w:rsidRDefault="006C7785" w:rsidP="006C7785"/>
    <w:p w14:paraId="724230F4" w14:textId="77777777" w:rsidR="006C7785" w:rsidRDefault="006C7785" w:rsidP="006C7785"/>
    <w:p w14:paraId="705D0244" w14:textId="77777777" w:rsidR="006C7785" w:rsidRDefault="006C7785" w:rsidP="006C7785"/>
    <w:p w14:paraId="3B2CCDD5" w14:textId="77777777" w:rsidR="006C7785" w:rsidRDefault="006C7785" w:rsidP="006C7785"/>
    <w:p w14:paraId="40E14A35" w14:textId="77777777" w:rsidR="006C7785" w:rsidRDefault="006C7785" w:rsidP="006C7785"/>
    <w:tbl>
      <w:tblPr>
        <w:tblStyle w:val="TableGrid"/>
        <w:tblW w:w="9246" w:type="dxa"/>
        <w:tblLook w:val="04A0" w:firstRow="1" w:lastRow="0" w:firstColumn="1" w:lastColumn="0" w:noHBand="0" w:noVBand="1"/>
      </w:tblPr>
      <w:tblGrid>
        <w:gridCol w:w="9246"/>
      </w:tblGrid>
      <w:tr w:rsidR="006C7785" w:rsidRPr="00340B0D" w14:paraId="0167ED5A"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DE8A7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98D8B62"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B095324"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Boundaries and limits</w:t>
            </w:r>
            <w:r w:rsidRPr="001E6F2E">
              <w:rPr>
                <w:rFonts w:cs="Arial"/>
                <w:i/>
              </w:rPr>
              <w:t xml:space="preserve">” control. </w:t>
            </w:r>
          </w:p>
          <w:p w14:paraId="7FC73D74"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4BA391D9" w14:textId="77777777" w:rsidTr="00380FCD">
        <w:tc>
          <w:tcPr>
            <w:tcW w:w="924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28F09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252A55F" w14:textId="77777777" w:rsidTr="00380FCD">
        <w:tc>
          <w:tcPr>
            <w:tcW w:w="9246" w:type="dxa"/>
            <w:tcBorders>
              <w:top w:val="single" w:sz="4" w:space="0" w:color="auto"/>
              <w:left w:val="single" w:sz="12" w:space="0" w:color="auto"/>
              <w:bottom w:val="single" w:sz="12" w:space="0" w:color="auto"/>
              <w:right w:val="single" w:sz="12" w:space="0" w:color="auto"/>
            </w:tcBorders>
            <w:vAlign w:val="center"/>
          </w:tcPr>
          <w:p w14:paraId="5D1F115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0BEA0D55"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3850B58E" wp14:editId="0A10D45D">
                  <wp:extent cx="5206365" cy="5311775"/>
                  <wp:effectExtent l="0" t="0" r="0" b="3175"/>
                  <wp:docPr id="1379499663" name="Picture 13794996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9663" name="Picture 1379499663" descr="A screenshot of a video game&#10;&#10;Description automatically generated"/>
                          <pic:cNvPicPr/>
                        </pic:nvPicPr>
                        <pic:blipFill>
                          <a:blip r:embed="rId64"/>
                          <a:stretch>
                            <a:fillRect/>
                          </a:stretch>
                        </pic:blipFill>
                        <pic:spPr>
                          <a:xfrm>
                            <a:off x="0" y="0"/>
                            <a:ext cx="5206365" cy="5311775"/>
                          </a:xfrm>
                          <a:prstGeom prst="rect">
                            <a:avLst/>
                          </a:prstGeom>
                        </pic:spPr>
                      </pic:pic>
                    </a:graphicData>
                  </a:graphic>
                </wp:inline>
              </w:drawing>
            </w:r>
          </w:p>
          <w:p w14:paraId="2D0E229D" w14:textId="77777777" w:rsidR="006C7785" w:rsidRPr="00340B0D" w:rsidRDefault="006C7785" w:rsidP="00380FCD">
            <w:pPr>
              <w:rPr>
                <w:rFonts w:cs="Arial"/>
                <w:sz w:val="18"/>
                <w:szCs w:val="18"/>
              </w:rPr>
            </w:pPr>
          </w:p>
        </w:tc>
      </w:tr>
    </w:tbl>
    <w:p w14:paraId="079EFA2B" w14:textId="77777777" w:rsidR="006C7785" w:rsidRDefault="006C7785" w:rsidP="006C7785"/>
    <w:p w14:paraId="78EFF020" w14:textId="77777777" w:rsidR="006C7785" w:rsidRDefault="006C7785" w:rsidP="006C7785"/>
    <w:p w14:paraId="27DBF7C8" w14:textId="77777777" w:rsidR="006C7785" w:rsidRDefault="006C7785" w:rsidP="006C7785"/>
    <w:p w14:paraId="3CBD8CBF" w14:textId="77777777" w:rsidR="006C7785" w:rsidRDefault="006C7785" w:rsidP="006C7785"/>
    <w:p w14:paraId="4ECD541A" w14:textId="77777777" w:rsidR="006C7785" w:rsidRDefault="006C7785" w:rsidP="006C7785"/>
    <w:p w14:paraId="362045AF" w14:textId="77777777" w:rsidR="006C7785" w:rsidRDefault="006C7785" w:rsidP="006C7785"/>
    <w:p w14:paraId="0F1E150E" w14:textId="77777777" w:rsidR="006C7785" w:rsidRDefault="006C7785" w:rsidP="006C7785"/>
    <w:p w14:paraId="101A82B2" w14:textId="77777777" w:rsidR="006C7785" w:rsidRDefault="006C7785" w:rsidP="006C7785"/>
    <w:p w14:paraId="64149A83" w14:textId="77777777" w:rsidR="006C7785" w:rsidRDefault="006C7785" w:rsidP="006C7785"/>
    <w:p w14:paraId="0578881B" w14:textId="77777777" w:rsidR="006C7785" w:rsidRDefault="006C7785" w:rsidP="006C7785"/>
    <w:p w14:paraId="7C0A3897" w14:textId="77777777" w:rsidR="006C7785" w:rsidRDefault="006C7785" w:rsidP="006C7785"/>
    <w:tbl>
      <w:tblPr>
        <w:tblStyle w:val="TableGrid"/>
        <w:tblW w:w="8774" w:type="dxa"/>
        <w:tblLook w:val="04A0" w:firstRow="1" w:lastRow="0" w:firstColumn="1" w:lastColumn="0" w:noHBand="0" w:noVBand="1"/>
      </w:tblPr>
      <w:tblGrid>
        <w:gridCol w:w="8774"/>
      </w:tblGrid>
      <w:tr w:rsidR="006C7785" w:rsidRPr="00340B0D" w14:paraId="76CED70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F29EF5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BCC9F41"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1B46BC"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Prohibited and restricted areas</w:t>
            </w:r>
            <w:r w:rsidRPr="001E6F2E">
              <w:rPr>
                <w:rFonts w:cs="Arial"/>
                <w:i/>
              </w:rPr>
              <w:t xml:space="preserve">” control. </w:t>
            </w:r>
          </w:p>
          <w:p w14:paraId="4975806D"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036A36D" w14:textId="77777777" w:rsidTr="00380FCD">
        <w:tc>
          <w:tcPr>
            <w:tcW w:w="8774"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406494B"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CEAA418" w14:textId="77777777" w:rsidTr="00380FCD">
        <w:tc>
          <w:tcPr>
            <w:tcW w:w="8774" w:type="dxa"/>
            <w:tcBorders>
              <w:top w:val="single" w:sz="4" w:space="0" w:color="auto"/>
              <w:left w:val="single" w:sz="12" w:space="0" w:color="auto"/>
              <w:bottom w:val="single" w:sz="12" w:space="0" w:color="auto"/>
              <w:right w:val="single" w:sz="12" w:space="0" w:color="auto"/>
            </w:tcBorders>
            <w:vAlign w:val="center"/>
          </w:tcPr>
          <w:p w14:paraId="7B287CFD"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5B4FE16E" w14:textId="77777777" w:rsidR="006C7785" w:rsidRPr="001E6F2E" w:rsidRDefault="006C7785" w:rsidP="00380FCD">
            <w:pPr>
              <w:rPr>
                <w:rFonts w:cs="Arial"/>
                <w:noProof/>
                <w:lang w:val="en-IN" w:eastAsia="en-IN"/>
                <w14:ligatures w14:val="standardContextual"/>
              </w:rPr>
            </w:pPr>
            <w:r w:rsidRPr="00012677">
              <w:rPr>
                <w:rFonts w:cs="Arial"/>
                <w:noProof/>
                <w:lang w:val="en-IN" w:eastAsia="en-IN"/>
                <w14:ligatures w14:val="standardContextual"/>
              </w:rPr>
              <w:lastRenderedPageBreak/>
              <w:drawing>
                <wp:inline distT="0" distB="0" distL="0" distR="0" wp14:anchorId="5D011CF2" wp14:editId="42AFBBCB">
                  <wp:extent cx="5206365" cy="5305425"/>
                  <wp:effectExtent l="0" t="0" r="0" b="9525"/>
                  <wp:docPr id="39886936" name="Picture 39886936" descr="A blue and brown rectangular object with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936" name="Picture 39886936" descr="A blue and brown rectangular object with pink lines&#10;&#10;Description automatically generated with medium confidence"/>
                          <pic:cNvPicPr/>
                        </pic:nvPicPr>
                        <pic:blipFill>
                          <a:blip r:embed="rId65"/>
                          <a:stretch>
                            <a:fillRect/>
                          </a:stretch>
                        </pic:blipFill>
                        <pic:spPr>
                          <a:xfrm>
                            <a:off x="0" y="0"/>
                            <a:ext cx="5206365" cy="5305425"/>
                          </a:xfrm>
                          <a:prstGeom prst="rect">
                            <a:avLst/>
                          </a:prstGeom>
                        </pic:spPr>
                      </pic:pic>
                    </a:graphicData>
                  </a:graphic>
                </wp:inline>
              </w:drawing>
            </w:r>
          </w:p>
          <w:p w14:paraId="22882BFA" w14:textId="77777777" w:rsidR="006C7785" w:rsidRPr="001E6F2E" w:rsidRDefault="006C7785" w:rsidP="00380FCD">
            <w:pPr>
              <w:rPr>
                <w:rFonts w:cs="Arial"/>
                <w:i/>
              </w:rPr>
            </w:pPr>
          </w:p>
          <w:p w14:paraId="5D0BE8B1" w14:textId="77777777" w:rsidR="006C7785" w:rsidRPr="001E6F2E" w:rsidRDefault="006C7785" w:rsidP="00380FCD">
            <w:pPr>
              <w:rPr>
                <w:rFonts w:cs="Arial"/>
              </w:rPr>
            </w:pPr>
          </w:p>
        </w:tc>
      </w:tr>
    </w:tbl>
    <w:p w14:paraId="40A605BC" w14:textId="77777777" w:rsidR="006C7785" w:rsidRDefault="006C7785" w:rsidP="006C7785"/>
    <w:p w14:paraId="3C36CF0B" w14:textId="77777777" w:rsidR="006C7785" w:rsidRDefault="006C7785" w:rsidP="006C7785"/>
    <w:p w14:paraId="1DB1B95B" w14:textId="77777777" w:rsidR="006C7785" w:rsidRDefault="006C7785" w:rsidP="006C7785"/>
    <w:p w14:paraId="4620A22A" w14:textId="77777777" w:rsidR="006C7785" w:rsidRDefault="006C7785" w:rsidP="006C7785"/>
    <w:p w14:paraId="6CF9F162" w14:textId="77777777" w:rsidR="006C7785" w:rsidRDefault="006C7785" w:rsidP="006C7785"/>
    <w:p w14:paraId="4BAE2B6C" w14:textId="77777777" w:rsidR="006C7785" w:rsidRDefault="006C7785" w:rsidP="006C7785"/>
    <w:p w14:paraId="73C49A95" w14:textId="77777777" w:rsidR="006C7785" w:rsidRDefault="006C7785" w:rsidP="006C7785"/>
    <w:p w14:paraId="586B49DA" w14:textId="77777777" w:rsidR="006C7785" w:rsidRDefault="006C7785" w:rsidP="006C7785"/>
    <w:p w14:paraId="26FD16A0" w14:textId="77777777" w:rsidR="006C7785" w:rsidRDefault="006C7785" w:rsidP="006C7785"/>
    <w:p w14:paraId="5659B737" w14:textId="77777777" w:rsidR="006C7785" w:rsidRDefault="006C7785" w:rsidP="006C7785"/>
    <w:p w14:paraId="4AD69092"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B20750A"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47517D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944239"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736C39E" w14:textId="77777777" w:rsidR="006C7785" w:rsidRPr="001E6F2E" w:rsidRDefault="006C7785" w:rsidP="00380FCD">
            <w:pPr>
              <w:rPr>
                <w:rFonts w:cs="Arial"/>
                <w:i/>
              </w:rPr>
            </w:pPr>
            <w:r w:rsidRPr="001E6F2E">
              <w:rPr>
                <w:rFonts w:cs="Arial"/>
                <w:i/>
              </w:rPr>
              <w:t>Switch off all controls and switch on only the “</w:t>
            </w:r>
            <w:r w:rsidRPr="001E6F2E">
              <w:rPr>
                <w:rFonts w:cs="Arial"/>
                <w:b/>
                <w:i/>
              </w:rPr>
              <w:t>Cautionary notes</w:t>
            </w:r>
            <w:r w:rsidRPr="001E6F2E">
              <w:rPr>
                <w:rFonts w:cs="Arial"/>
                <w:i/>
              </w:rPr>
              <w:t xml:space="preserve">” control. </w:t>
            </w:r>
          </w:p>
          <w:p w14:paraId="3AFB6D13" w14:textId="77777777" w:rsidR="006C7785" w:rsidRPr="00340B0D" w:rsidRDefault="006C7785" w:rsidP="00380FCD">
            <w:pPr>
              <w:rPr>
                <w:rFonts w:cs="Arial"/>
                <w:b/>
                <w:bCs/>
                <w:sz w:val="18"/>
                <w:szCs w:val="18"/>
              </w:rPr>
            </w:pPr>
            <w:r w:rsidRPr="001E6F2E">
              <w:rPr>
                <w:rFonts w:cs="Arial"/>
                <w:i/>
              </w:rPr>
              <w:t>Verify that the features are displayed correctly as presented in the plot..</w:t>
            </w:r>
          </w:p>
        </w:tc>
      </w:tr>
      <w:tr w:rsidR="006C7785" w:rsidRPr="00340B0D" w14:paraId="7402C2F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BD7A2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89E414" w14:textId="77777777" w:rsidTr="00380FCD">
        <w:tc>
          <w:tcPr>
            <w:tcW w:w="8632" w:type="dxa"/>
            <w:tcBorders>
              <w:top w:val="single" w:sz="4" w:space="0" w:color="auto"/>
              <w:left w:val="single" w:sz="12" w:space="0" w:color="auto"/>
              <w:bottom w:val="single" w:sz="12" w:space="0" w:color="auto"/>
              <w:right w:val="single" w:sz="12" w:space="0" w:color="auto"/>
            </w:tcBorders>
            <w:vAlign w:val="center"/>
          </w:tcPr>
          <w:p w14:paraId="28FD5C90" w14:textId="77777777" w:rsidR="006C7785" w:rsidRPr="001E6F2E" w:rsidRDefault="006C7785" w:rsidP="00380FCD">
            <w:pPr>
              <w:rPr>
                <w:rFonts w:cs="Arial"/>
                <w:noProof/>
                <w:lang w:val="en-IN" w:eastAsia="en-IN"/>
                <w14:ligatures w14:val="standardContextual"/>
              </w:rPr>
            </w:pPr>
            <w:r w:rsidRPr="001E6F2E">
              <w:rPr>
                <w:rFonts w:cs="Arial"/>
                <w:i/>
              </w:rPr>
              <w:t>The features are shown as presented in the screen plot below</w:t>
            </w:r>
            <w:r w:rsidRPr="001E6F2E">
              <w:rPr>
                <w:rFonts w:cs="Arial"/>
                <w:noProof/>
                <w:lang w:val="en-IN" w:eastAsia="en-IN"/>
                <w14:ligatures w14:val="standardContextual"/>
              </w:rPr>
              <w:t xml:space="preserve"> </w:t>
            </w:r>
          </w:p>
          <w:p w14:paraId="1AD4BF08" w14:textId="77777777" w:rsidR="006C7785" w:rsidRDefault="006C7785" w:rsidP="00380FCD">
            <w:pPr>
              <w:rPr>
                <w:i/>
              </w:rPr>
            </w:pPr>
            <w:r w:rsidRPr="00012677">
              <w:rPr>
                <w:noProof/>
                <w:lang w:val="en-IN" w:eastAsia="en-IN"/>
                <w14:ligatures w14:val="standardContextual"/>
              </w:rPr>
              <w:lastRenderedPageBreak/>
              <w:drawing>
                <wp:inline distT="0" distB="0" distL="0" distR="0" wp14:anchorId="01B7C457" wp14:editId="6AC42393">
                  <wp:extent cx="5206365" cy="5305425"/>
                  <wp:effectExtent l="0" t="0" r="0" b="9525"/>
                  <wp:docPr id="1688892455" name="Picture 16888924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455" name="Picture 1688892455" descr="A screenshot of a computer screen&#10;&#10;Description automatically generated"/>
                          <pic:cNvPicPr/>
                        </pic:nvPicPr>
                        <pic:blipFill>
                          <a:blip r:embed="rId66"/>
                          <a:stretch>
                            <a:fillRect/>
                          </a:stretch>
                        </pic:blipFill>
                        <pic:spPr>
                          <a:xfrm>
                            <a:off x="0" y="0"/>
                            <a:ext cx="5206365" cy="5305425"/>
                          </a:xfrm>
                          <a:prstGeom prst="rect">
                            <a:avLst/>
                          </a:prstGeom>
                        </pic:spPr>
                      </pic:pic>
                    </a:graphicData>
                  </a:graphic>
                </wp:inline>
              </w:drawing>
            </w:r>
          </w:p>
          <w:p w14:paraId="6EB14AA7" w14:textId="77777777" w:rsidR="006C7785" w:rsidRPr="00340B0D" w:rsidRDefault="006C7785" w:rsidP="00380FCD">
            <w:pPr>
              <w:rPr>
                <w:rFonts w:cs="Arial"/>
                <w:sz w:val="18"/>
                <w:szCs w:val="18"/>
              </w:rPr>
            </w:pPr>
          </w:p>
        </w:tc>
      </w:tr>
    </w:tbl>
    <w:p w14:paraId="1EFF8D0A" w14:textId="77777777" w:rsidR="006C7785" w:rsidRDefault="006C7785" w:rsidP="006C7785"/>
    <w:p w14:paraId="4CD26DD5" w14:textId="77777777" w:rsidR="006C7785" w:rsidRDefault="006C7785" w:rsidP="006C7785"/>
    <w:p w14:paraId="3FCC5CDF" w14:textId="77777777" w:rsidR="006C7785" w:rsidRDefault="006C7785" w:rsidP="006C7785"/>
    <w:p w14:paraId="1E139E59" w14:textId="77777777" w:rsidR="006C7785" w:rsidRDefault="006C7785" w:rsidP="006C7785"/>
    <w:p w14:paraId="71AE6CCF" w14:textId="77777777" w:rsidR="006C7785" w:rsidRDefault="006C7785" w:rsidP="006C7785"/>
    <w:p w14:paraId="4B912F0B" w14:textId="77777777" w:rsidR="006C7785" w:rsidRDefault="006C7785" w:rsidP="006C7785"/>
    <w:p w14:paraId="1BC69DED" w14:textId="77777777" w:rsidR="006C7785" w:rsidRDefault="006C7785" w:rsidP="006C7785"/>
    <w:p w14:paraId="2DA55A46" w14:textId="77777777" w:rsidR="006C7785" w:rsidRDefault="006C7785" w:rsidP="006C7785"/>
    <w:p w14:paraId="3B850CB7" w14:textId="77777777" w:rsidR="006C7785" w:rsidRDefault="006C7785" w:rsidP="006C7785"/>
    <w:p w14:paraId="7A45A7C9" w14:textId="77777777" w:rsidR="006C7785" w:rsidRDefault="006C7785" w:rsidP="006C7785"/>
    <w:p w14:paraId="5D42CC05" w14:textId="77777777" w:rsidR="006C7785" w:rsidRDefault="006C7785" w:rsidP="006C7785"/>
    <w:tbl>
      <w:tblPr>
        <w:tblStyle w:val="TableGrid"/>
        <w:tblW w:w="8632" w:type="dxa"/>
        <w:tblLook w:val="04A0" w:firstRow="1" w:lastRow="0" w:firstColumn="1" w:lastColumn="0" w:noHBand="0" w:noVBand="1"/>
      </w:tblPr>
      <w:tblGrid>
        <w:gridCol w:w="8632"/>
      </w:tblGrid>
      <w:tr w:rsidR="006C7785" w:rsidRPr="00340B0D" w14:paraId="32B535E0"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699BB5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138D74C"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CE0A578"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Ships’ routeing systems and ferry routes</w:t>
            </w:r>
            <w:r w:rsidRPr="00386BAF">
              <w:rPr>
                <w:rFonts w:cs="Arial"/>
                <w:i/>
              </w:rPr>
              <w:t>” control. Verify that the features are displayed correctly as presented in the plot.</w:t>
            </w:r>
          </w:p>
        </w:tc>
      </w:tr>
      <w:tr w:rsidR="006C7785" w:rsidRPr="00340B0D" w14:paraId="599C5E6D" w14:textId="77777777" w:rsidTr="00380FCD">
        <w:tc>
          <w:tcPr>
            <w:tcW w:w="8632"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CA824E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068BB11" w14:textId="77777777" w:rsidTr="00380FCD">
        <w:trPr>
          <w:trHeight w:val="6053"/>
        </w:trPr>
        <w:tc>
          <w:tcPr>
            <w:tcW w:w="8632" w:type="dxa"/>
            <w:tcBorders>
              <w:top w:val="single" w:sz="4" w:space="0" w:color="auto"/>
              <w:left w:val="single" w:sz="12" w:space="0" w:color="auto"/>
              <w:bottom w:val="single" w:sz="12" w:space="0" w:color="auto"/>
              <w:right w:val="single" w:sz="12" w:space="0" w:color="auto"/>
            </w:tcBorders>
            <w:vAlign w:val="center"/>
          </w:tcPr>
          <w:p w14:paraId="5EDF5CEE" w14:textId="77777777" w:rsidR="006C7785" w:rsidRPr="00386BAF" w:rsidRDefault="006C7785" w:rsidP="00380FCD">
            <w:pPr>
              <w:rPr>
                <w:rFonts w:cs="Arial"/>
                <w:noProof/>
                <w:lang w:val="en-IN" w:eastAsia="en-IN"/>
                <w14:ligatures w14:val="standardContextual"/>
              </w:rPr>
            </w:pPr>
            <w:r w:rsidRPr="00386BAF">
              <w:rPr>
                <w:rFonts w:cs="Arial"/>
                <w:i/>
              </w:rPr>
              <w:lastRenderedPageBreak/>
              <w:t>The features are shown as presented in the screen plot below</w:t>
            </w:r>
          </w:p>
          <w:p w14:paraId="39FCEE6D" w14:textId="77777777" w:rsidR="006C7785" w:rsidRPr="00386BAF" w:rsidRDefault="006C7785" w:rsidP="00380FCD">
            <w:pPr>
              <w:rPr>
                <w:rFonts w:cs="Arial"/>
                <w:i/>
              </w:rPr>
            </w:pPr>
            <w:r w:rsidRPr="00012677">
              <w:rPr>
                <w:rFonts w:cs="Arial"/>
                <w:noProof/>
                <w:lang w:val="en-IN" w:eastAsia="en-IN"/>
                <w14:ligatures w14:val="standardContextual"/>
              </w:rPr>
              <w:drawing>
                <wp:inline distT="0" distB="0" distL="0" distR="0" wp14:anchorId="080CB1F1" wp14:editId="0195AD86">
                  <wp:extent cx="5206365" cy="5317490"/>
                  <wp:effectExtent l="0" t="0" r="0" b="0"/>
                  <wp:docPr id="1614646774" name="Picture 16146467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6774" name="Picture 1614646774" descr="A screenshot of a computer screen&#10;&#10;Description automatically generated"/>
                          <pic:cNvPicPr/>
                        </pic:nvPicPr>
                        <pic:blipFill>
                          <a:blip r:embed="rId67"/>
                          <a:stretch>
                            <a:fillRect/>
                          </a:stretch>
                        </pic:blipFill>
                        <pic:spPr>
                          <a:xfrm>
                            <a:off x="0" y="0"/>
                            <a:ext cx="5206365" cy="5317490"/>
                          </a:xfrm>
                          <a:prstGeom prst="rect">
                            <a:avLst/>
                          </a:prstGeom>
                        </pic:spPr>
                      </pic:pic>
                    </a:graphicData>
                  </a:graphic>
                </wp:inline>
              </w:drawing>
            </w:r>
          </w:p>
          <w:p w14:paraId="3753AEE1" w14:textId="77777777" w:rsidR="006C7785" w:rsidRPr="00386BAF" w:rsidRDefault="006C7785" w:rsidP="00380FCD">
            <w:pPr>
              <w:rPr>
                <w:rFonts w:cs="Arial"/>
              </w:rPr>
            </w:pPr>
          </w:p>
        </w:tc>
      </w:tr>
    </w:tbl>
    <w:p w14:paraId="6CDD4008" w14:textId="77777777" w:rsidR="006C7785" w:rsidRDefault="006C7785" w:rsidP="006C7785"/>
    <w:p w14:paraId="7EEE7055" w14:textId="77777777" w:rsidR="006C7785" w:rsidRDefault="006C7785" w:rsidP="006C7785"/>
    <w:p w14:paraId="1C586FC8" w14:textId="77777777" w:rsidR="006C7785" w:rsidRDefault="006C7785" w:rsidP="006C7785"/>
    <w:p w14:paraId="07C50BB9" w14:textId="77777777" w:rsidR="006C7785" w:rsidRDefault="006C7785" w:rsidP="006C7785"/>
    <w:p w14:paraId="2D5F774C" w14:textId="77777777" w:rsidR="006C7785" w:rsidRDefault="006C7785" w:rsidP="006C7785"/>
    <w:p w14:paraId="42707633" w14:textId="77777777" w:rsidR="006C7785" w:rsidRDefault="006C7785" w:rsidP="006C7785"/>
    <w:p w14:paraId="6F736954" w14:textId="77777777" w:rsidR="006C7785" w:rsidRDefault="006C7785" w:rsidP="006C7785"/>
    <w:p w14:paraId="399C9D73" w14:textId="77777777" w:rsidR="006C7785" w:rsidRDefault="006C7785" w:rsidP="006C7785"/>
    <w:p w14:paraId="485107D7" w14:textId="77777777" w:rsidR="006C7785" w:rsidRDefault="006C7785" w:rsidP="006C7785"/>
    <w:p w14:paraId="67A68C62" w14:textId="77777777" w:rsidR="006C7785" w:rsidRDefault="006C7785" w:rsidP="006C7785"/>
    <w:p w14:paraId="7B647E2A" w14:textId="77777777" w:rsidR="006C7785" w:rsidRDefault="006C7785" w:rsidP="006C7785"/>
    <w:p w14:paraId="5949070B" w14:textId="77777777" w:rsidR="006C7785" w:rsidRDefault="006C7785" w:rsidP="006C7785"/>
    <w:tbl>
      <w:tblPr>
        <w:tblStyle w:val="TableGrid"/>
        <w:tblW w:w="9072" w:type="dxa"/>
        <w:tblInd w:w="411" w:type="dxa"/>
        <w:tblLayout w:type="fixed"/>
        <w:tblLook w:val="04A0" w:firstRow="1" w:lastRow="0" w:firstColumn="1" w:lastColumn="0" w:noHBand="0" w:noVBand="1"/>
      </w:tblPr>
      <w:tblGrid>
        <w:gridCol w:w="9072"/>
      </w:tblGrid>
      <w:tr w:rsidR="006C7785" w:rsidRPr="00340B0D" w14:paraId="56E5E1B8"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1A01F83" w14:textId="77777777" w:rsidR="006C7785" w:rsidRPr="00E34A68" w:rsidRDefault="006C7785" w:rsidP="00380FCD">
            <w:pPr>
              <w:jc w:val="center"/>
              <w:rPr>
                <w:rFonts w:cs="Arial"/>
                <w:b/>
                <w:bCs/>
              </w:rPr>
            </w:pPr>
            <w:r w:rsidRPr="00E34A68">
              <w:rPr>
                <w:rFonts w:cs="Arial"/>
                <w:b/>
                <w:bCs/>
              </w:rPr>
              <w:t>Action</w:t>
            </w:r>
          </w:p>
        </w:tc>
      </w:tr>
      <w:tr w:rsidR="006C7785" w:rsidRPr="00340B0D" w14:paraId="4B6D19BE" w14:textId="77777777" w:rsidTr="00380FCD">
        <w:tc>
          <w:tcPr>
            <w:tcW w:w="9072"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C1136B8" w14:textId="77777777" w:rsidR="006C7785" w:rsidRPr="00E46410" w:rsidRDefault="006C7785" w:rsidP="00380FCD">
            <w:pPr>
              <w:jc w:val="center"/>
              <w:rPr>
                <w:rFonts w:cs="Arial"/>
                <w:bCs/>
                <w:i/>
              </w:rPr>
            </w:pPr>
            <w:r w:rsidRPr="00E46410">
              <w:rPr>
                <w:rFonts w:cs="Arial"/>
                <w:bCs/>
                <w:i/>
              </w:rPr>
              <w:t>Switch off all controls and switch on only the “</w:t>
            </w:r>
            <w:r w:rsidRPr="00E46410">
              <w:rPr>
                <w:rFonts w:cs="Arial"/>
                <w:b/>
                <w:bCs/>
                <w:i/>
              </w:rPr>
              <w:t>Archipelagic sea lanes</w:t>
            </w:r>
            <w:r w:rsidRPr="00E46410">
              <w:rPr>
                <w:rFonts w:cs="Arial"/>
                <w:bCs/>
                <w:i/>
              </w:rPr>
              <w:t>” control. Verify that the features are displayed correctly as presented in the plot.</w:t>
            </w:r>
          </w:p>
        </w:tc>
      </w:tr>
      <w:tr w:rsidR="006C7785" w:rsidRPr="00340B0D" w14:paraId="465D2262" w14:textId="77777777" w:rsidTr="00380FCD">
        <w:tc>
          <w:tcPr>
            <w:tcW w:w="9072" w:type="dxa"/>
            <w:tcBorders>
              <w:top w:val="single" w:sz="4" w:space="0" w:color="auto"/>
              <w:left w:val="single" w:sz="12" w:space="0" w:color="auto"/>
              <w:bottom w:val="single" w:sz="4" w:space="0" w:color="auto"/>
              <w:right w:val="single" w:sz="12" w:space="0" w:color="auto"/>
            </w:tcBorders>
            <w:shd w:val="clear" w:color="auto" w:fill="BFBFBF" w:themeFill="background1" w:themeFillShade="BF"/>
          </w:tcPr>
          <w:tbl>
            <w:tblPr>
              <w:tblStyle w:val="TableGrid"/>
              <w:tblW w:w="9092" w:type="dxa"/>
              <w:tblLayout w:type="fixed"/>
              <w:tblLook w:val="04A0" w:firstRow="1" w:lastRow="0" w:firstColumn="1" w:lastColumn="0" w:noHBand="0" w:noVBand="1"/>
            </w:tblPr>
            <w:tblGrid>
              <w:gridCol w:w="9092"/>
            </w:tblGrid>
            <w:tr w:rsidR="006C7785" w:rsidRPr="007B495E" w14:paraId="082F474E" w14:textId="77777777" w:rsidTr="00380FCD">
              <w:trPr>
                <w:trHeight w:val="249"/>
              </w:trPr>
              <w:tc>
                <w:tcPr>
                  <w:tcW w:w="9092" w:type="dxa"/>
                </w:tcPr>
                <w:p w14:paraId="33817341" w14:textId="77777777" w:rsidR="006C7785" w:rsidRPr="007B495E" w:rsidRDefault="006C7785" w:rsidP="00380FCD">
                  <w:pPr>
                    <w:jc w:val="center"/>
                    <w:rPr>
                      <w:rFonts w:cs="Arial"/>
                      <w:b/>
                      <w:bCs/>
                    </w:rPr>
                  </w:pPr>
                  <w:r w:rsidRPr="007B495E">
                    <w:rPr>
                      <w:rFonts w:cs="Arial"/>
                      <w:b/>
                      <w:bCs/>
                    </w:rPr>
                    <w:t>Results</w:t>
                  </w:r>
                </w:p>
              </w:tc>
            </w:tr>
            <w:tr w:rsidR="006C7785" w:rsidRPr="007B495E" w14:paraId="5D4F89BC" w14:textId="77777777" w:rsidTr="00380FCD">
              <w:trPr>
                <w:trHeight w:val="316"/>
              </w:trPr>
              <w:tc>
                <w:tcPr>
                  <w:tcW w:w="9092" w:type="dxa"/>
                  <w:shd w:val="clear" w:color="auto" w:fill="FFFFFF" w:themeFill="background1"/>
                </w:tcPr>
                <w:p w14:paraId="18CF21C7" w14:textId="77777777" w:rsidR="006C7785" w:rsidRPr="00E46410" w:rsidRDefault="006C7785" w:rsidP="00380FCD">
                  <w:pPr>
                    <w:jc w:val="center"/>
                    <w:rPr>
                      <w:rFonts w:cs="Arial"/>
                      <w:bCs/>
                      <w:i/>
                    </w:rPr>
                  </w:pPr>
                  <w:r w:rsidRPr="00E46410">
                    <w:rPr>
                      <w:rFonts w:cs="Arial"/>
                      <w:bCs/>
                      <w:i/>
                    </w:rPr>
                    <w:t>The Features are shown as presented in the screen plot below</w:t>
                  </w:r>
                </w:p>
              </w:tc>
            </w:tr>
          </w:tbl>
          <w:p w14:paraId="4F63E536" w14:textId="77777777" w:rsidR="006C7785" w:rsidRPr="00E34A68" w:rsidRDefault="006C7785" w:rsidP="00380FCD">
            <w:pPr>
              <w:ind w:left="22"/>
              <w:jc w:val="center"/>
              <w:rPr>
                <w:rFonts w:cs="Arial"/>
                <w:b/>
                <w:bCs/>
                <w:sz w:val="18"/>
                <w:szCs w:val="18"/>
              </w:rPr>
            </w:pPr>
            <w:r w:rsidRPr="00E34A68">
              <w:rPr>
                <w:rFonts w:cs="Arial"/>
                <w:b/>
                <w:bCs/>
                <w:noProof/>
                <w:sz w:val="18"/>
                <w:szCs w:val="18"/>
                <w:lang w:val="en-IN" w:eastAsia="en-IN"/>
              </w:rPr>
              <w:lastRenderedPageBreak/>
              <w:drawing>
                <wp:inline distT="0" distB="0" distL="0" distR="0" wp14:anchorId="7C5F201C" wp14:editId="662EAF8A">
                  <wp:extent cx="5133975" cy="3663726"/>
                  <wp:effectExtent l="0" t="0" r="0" b="0"/>
                  <wp:docPr id="39" name="Picture 39" descr="A blue and brown land with a pin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lue and brown land with a pink line&#10;&#10;Description automatically generated with medium confidence"/>
                          <pic:cNvPicPr/>
                        </pic:nvPicPr>
                        <pic:blipFill>
                          <a:blip r:embed="rId68"/>
                          <a:stretch>
                            <a:fillRect/>
                          </a:stretch>
                        </pic:blipFill>
                        <pic:spPr>
                          <a:xfrm>
                            <a:off x="0" y="0"/>
                            <a:ext cx="5133975" cy="3663726"/>
                          </a:xfrm>
                          <a:prstGeom prst="rect">
                            <a:avLst/>
                          </a:prstGeom>
                        </pic:spPr>
                      </pic:pic>
                    </a:graphicData>
                  </a:graphic>
                </wp:inline>
              </w:drawing>
            </w:r>
          </w:p>
        </w:tc>
      </w:tr>
    </w:tbl>
    <w:p w14:paraId="7DFCD44D" w14:textId="77777777" w:rsidR="006C7785" w:rsidRDefault="006C7785" w:rsidP="006C7785"/>
    <w:p w14:paraId="676991D8" w14:textId="77777777" w:rsidR="006C7785" w:rsidRDefault="006C7785" w:rsidP="006C7785"/>
    <w:p w14:paraId="580CFFAE" w14:textId="77777777" w:rsidR="006C7785" w:rsidRDefault="006C7785" w:rsidP="006C7785"/>
    <w:p w14:paraId="05B9ABDA" w14:textId="77777777" w:rsidR="006C7785" w:rsidRDefault="006C7785" w:rsidP="006C7785"/>
    <w:p w14:paraId="3F02846A" w14:textId="77777777" w:rsidR="006C7785" w:rsidRDefault="006C7785" w:rsidP="006C7785"/>
    <w:p w14:paraId="5E9EB584" w14:textId="77777777" w:rsidR="006C7785" w:rsidRDefault="006C7785" w:rsidP="006C7785"/>
    <w:p w14:paraId="09A66F16" w14:textId="77777777" w:rsidR="006C7785" w:rsidRDefault="006C7785" w:rsidP="006C7785"/>
    <w:p w14:paraId="51004235" w14:textId="77777777" w:rsidR="006C7785" w:rsidRDefault="006C7785" w:rsidP="006C7785"/>
    <w:p w14:paraId="11F8D355" w14:textId="77777777" w:rsidR="006C7785" w:rsidRDefault="006C7785" w:rsidP="006C7785"/>
    <w:p w14:paraId="11D022D2" w14:textId="77777777" w:rsidR="006C7785" w:rsidRDefault="006C7785" w:rsidP="006C7785"/>
    <w:p w14:paraId="78D49BF1" w14:textId="77777777" w:rsidR="006C7785" w:rsidRDefault="006C7785" w:rsidP="006C7785"/>
    <w:p w14:paraId="0F6F5B99" w14:textId="77777777" w:rsidR="006C7785" w:rsidRDefault="006C7785" w:rsidP="006C7785"/>
    <w:p w14:paraId="3E19B78D" w14:textId="77777777" w:rsidR="006C7785" w:rsidRDefault="006C7785" w:rsidP="006C7785"/>
    <w:p w14:paraId="7BA3742F" w14:textId="77777777" w:rsidR="006C7785" w:rsidRDefault="006C7785" w:rsidP="006C7785"/>
    <w:p w14:paraId="48AD38B8" w14:textId="77777777" w:rsidR="006C7785" w:rsidRDefault="006C7785" w:rsidP="006C7785"/>
    <w:p w14:paraId="3865B83F" w14:textId="77777777" w:rsidR="006C7785" w:rsidRDefault="006C7785" w:rsidP="006C7785"/>
    <w:p w14:paraId="315A14B7" w14:textId="77777777" w:rsidR="006C7785" w:rsidRDefault="006C7785" w:rsidP="006C7785"/>
    <w:p w14:paraId="67D9836D" w14:textId="77777777" w:rsidR="006C7785" w:rsidRDefault="006C7785" w:rsidP="006C7785"/>
    <w:p w14:paraId="1E93C95C" w14:textId="77777777" w:rsidR="006C7785" w:rsidRDefault="006C7785" w:rsidP="006C7785"/>
    <w:p w14:paraId="26A0A351" w14:textId="77777777" w:rsidR="006C7785" w:rsidRDefault="006C7785" w:rsidP="006C7785"/>
    <w:tbl>
      <w:tblPr>
        <w:tblStyle w:val="TableGrid"/>
        <w:tblW w:w="9199" w:type="dxa"/>
        <w:tblLook w:val="04A0" w:firstRow="1" w:lastRow="0" w:firstColumn="1" w:lastColumn="0" w:noHBand="0" w:noVBand="1"/>
      </w:tblPr>
      <w:tblGrid>
        <w:gridCol w:w="9199"/>
      </w:tblGrid>
      <w:tr w:rsidR="006C7785" w:rsidRPr="00340B0D" w14:paraId="3107D3B2"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BA62C8B"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99BFBEB"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4512F9B" w14:textId="77777777" w:rsidR="006C7785" w:rsidRPr="00386BAF" w:rsidRDefault="006C7785" w:rsidP="00380FCD">
            <w:pPr>
              <w:rPr>
                <w:rFonts w:cs="Arial"/>
                <w:b/>
                <w:bCs/>
              </w:rPr>
            </w:pPr>
            <w:r w:rsidRPr="00386BAF">
              <w:rPr>
                <w:rFonts w:cs="Arial"/>
                <w:i/>
              </w:rPr>
              <w:t>Switch off all controls and switch on only the “</w:t>
            </w:r>
            <w:r w:rsidRPr="00386BAF">
              <w:rPr>
                <w:rFonts w:cs="Arial"/>
                <w:b/>
                <w:i/>
              </w:rPr>
              <w:t>Miscellaneous</w:t>
            </w:r>
            <w:r w:rsidRPr="00386BAF">
              <w:rPr>
                <w:rFonts w:cs="Arial"/>
                <w:i/>
              </w:rPr>
              <w:t xml:space="preserve"> control. Verify that the features are displayed correctly as presented in the plot.</w:t>
            </w:r>
          </w:p>
        </w:tc>
      </w:tr>
      <w:tr w:rsidR="006C7785" w:rsidRPr="00340B0D" w14:paraId="10FBACCD" w14:textId="77777777" w:rsidTr="00380FCD">
        <w:tc>
          <w:tcPr>
            <w:tcW w:w="9199"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1C191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0DAA1D6" w14:textId="77777777" w:rsidTr="00380FCD">
        <w:tc>
          <w:tcPr>
            <w:tcW w:w="9199" w:type="dxa"/>
            <w:tcBorders>
              <w:top w:val="single" w:sz="4" w:space="0" w:color="auto"/>
              <w:left w:val="single" w:sz="12" w:space="0" w:color="auto"/>
              <w:bottom w:val="single" w:sz="12" w:space="0" w:color="auto"/>
              <w:right w:val="single" w:sz="12" w:space="0" w:color="auto"/>
            </w:tcBorders>
            <w:vAlign w:val="center"/>
          </w:tcPr>
          <w:p w14:paraId="2220EA59" w14:textId="77777777" w:rsidR="006C7785" w:rsidRDefault="006C7785" w:rsidP="00380FCD">
            <w:pPr>
              <w:rPr>
                <w:rFonts w:cs="Arial"/>
                <w:noProof/>
                <w:lang w:val="en-IN" w:eastAsia="en-IN"/>
                <w14:ligatures w14:val="standardContextual"/>
              </w:rPr>
            </w:pPr>
            <w:r w:rsidRPr="00386BAF">
              <w:rPr>
                <w:rFonts w:cs="Arial"/>
                <w:i/>
              </w:rPr>
              <w:t>The features are shown as presented in the screen plot below</w:t>
            </w:r>
            <w:r w:rsidRPr="00386BAF">
              <w:rPr>
                <w:rFonts w:cs="Arial"/>
                <w:noProof/>
                <w:lang w:val="en-IN" w:eastAsia="en-IN"/>
                <w14:ligatures w14:val="standardContextual"/>
              </w:rPr>
              <w:t xml:space="preserve"> </w:t>
            </w:r>
          </w:p>
          <w:p w14:paraId="63CB22CF" w14:textId="77777777" w:rsidR="006C7785" w:rsidRDefault="006C7785" w:rsidP="00380FCD">
            <w:pPr>
              <w:rPr>
                <w:rFonts w:cs="Arial"/>
                <w:noProof/>
                <w:lang w:val="en-IN" w:eastAsia="en-IN"/>
                <w14:ligatures w14:val="standardContextual"/>
              </w:rPr>
            </w:pPr>
          </w:p>
          <w:p w14:paraId="03034E2C" w14:textId="77777777" w:rsidR="006C7785" w:rsidRPr="00340B0D" w:rsidRDefault="006C7785" w:rsidP="00380FCD">
            <w:pPr>
              <w:rPr>
                <w:rFonts w:cs="Arial"/>
                <w:sz w:val="18"/>
                <w:szCs w:val="18"/>
              </w:rPr>
            </w:pPr>
            <w:r w:rsidRPr="00012677">
              <w:rPr>
                <w:noProof/>
                <w:lang w:val="en-IN" w:eastAsia="en-IN"/>
                <w14:ligatures w14:val="standardContextual"/>
              </w:rPr>
              <w:lastRenderedPageBreak/>
              <w:drawing>
                <wp:inline distT="0" distB="0" distL="0" distR="0" wp14:anchorId="3E6FC620" wp14:editId="28113460">
                  <wp:extent cx="5206365" cy="5311775"/>
                  <wp:effectExtent l="0" t="0" r="0" b="3175"/>
                  <wp:docPr id="129646923" name="Picture 1296469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23" name="Picture 129646923" descr="A screenshot of a video game&#10;&#10;Description automatically generated"/>
                          <pic:cNvPicPr/>
                        </pic:nvPicPr>
                        <pic:blipFill>
                          <a:blip r:embed="rId69"/>
                          <a:stretch>
                            <a:fillRect/>
                          </a:stretch>
                        </pic:blipFill>
                        <pic:spPr>
                          <a:xfrm>
                            <a:off x="0" y="0"/>
                            <a:ext cx="5206365" cy="5311775"/>
                          </a:xfrm>
                          <a:prstGeom prst="rect">
                            <a:avLst/>
                          </a:prstGeom>
                        </pic:spPr>
                      </pic:pic>
                    </a:graphicData>
                  </a:graphic>
                </wp:inline>
              </w:drawing>
            </w:r>
          </w:p>
        </w:tc>
      </w:tr>
    </w:tbl>
    <w:p w14:paraId="210AD734" w14:textId="77777777" w:rsidR="006C7785" w:rsidRDefault="006C7785" w:rsidP="006C7785"/>
    <w:p w14:paraId="37EE97F2" w14:textId="77777777" w:rsidR="006C7785" w:rsidRDefault="006C7785" w:rsidP="006C7785"/>
    <w:p w14:paraId="5747DF47" w14:textId="77777777" w:rsidR="006C7785" w:rsidRPr="006B34EE" w:rsidRDefault="006C7785" w:rsidP="006C7785">
      <w:pPr>
        <w:pStyle w:val="Heading3"/>
      </w:pPr>
      <w:r w:rsidRPr="006B34EE">
        <w:t>ECDIS Viewing Layers. Other Display</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3FF93EC8"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B4D81C1"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6777B695" w14:textId="77777777" w:rsidR="006C7785" w:rsidRPr="00110428" w:rsidRDefault="006C7785" w:rsidP="00380FCD">
            <w:pPr>
              <w:jc w:val="center"/>
              <w:rPr>
                <w:rFonts w:cs="Arial"/>
                <w:b/>
                <w:bCs/>
              </w:rPr>
            </w:pPr>
            <w:r w:rsidRPr="00110428">
              <w:rPr>
                <w:rFonts w:cs="Arial"/>
              </w:rPr>
              <w:t>ViewingGroupsOther</w:t>
            </w:r>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76A45A80"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1A30E1AE" w14:textId="77777777" w:rsidR="006C7785" w:rsidRDefault="006C7785" w:rsidP="00380FCD">
            <w:pPr>
              <w:rPr>
                <w:rFonts w:ascii="Calibri" w:hAnsi="Calibri" w:cs="Calibri"/>
                <w:color w:val="000000"/>
              </w:rPr>
            </w:pPr>
            <w:r>
              <w:rPr>
                <w:rFonts w:ascii="Calibri" w:hAnsi="Calibri" w:cs="Calibri"/>
                <w:color w:val="000000"/>
              </w:rPr>
              <w:t>S-98 C-7.2.10</w:t>
            </w:r>
          </w:p>
          <w:p w14:paraId="604E8961" w14:textId="77777777" w:rsidR="006C7785" w:rsidRPr="00340B0D" w:rsidRDefault="006C7785" w:rsidP="00380FCD">
            <w:pPr>
              <w:jc w:val="center"/>
              <w:rPr>
                <w:rFonts w:cs="Arial"/>
                <w:sz w:val="18"/>
                <w:szCs w:val="18"/>
              </w:rPr>
            </w:pPr>
          </w:p>
        </w:tc>
      </w:tr>
      <w:tr w:rsidR="006C7785" w:rsidRPr="00340B0D" w14:paraId="534F1D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A51C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315F02D"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1D29916E" w14:textId="77777777" w:rsidR="006C7785" w:rsidRPr="00110428" w:rsidRDefault="006C7785" w:rsidP="00380FCD">
            <w:pPr>
              <w:rPr>
                <w:rFonts w:cs="Arial"/>
              </w:rPr>
            </w:pPr>
            <w:r w:rsidRPr="00110428">
              <w:rPr>
                <w:rFonts w:cs="Arial"/>
                <w:i/>
              </w:rPr>
              <w:t>The purpose of the test is to verify that ECDIS is able to change ENC display settings using standardized controls. Names of the controls, located under the Other Display section of ECDIS should switch on and off certain viewing layers and should comply with the S-101 Portrayal Catalogue</w:t>
            </w:r>
          </w:p>
          <w:p w14:paraId="5EBCFBD5" w14:textId="77777777" w:rsidR="006C7785" w:rsidRPr="00340B0D" w:rsidRDefault="006C7785" w:rsidP="00380FCD">
            <w:pPr>
              <w:rPr>
                <w:rFonts w:cs="Arial"/>
                <w:sz w:val="18"/>
                <w:szCs w:val="18"/>
              </w:rPr>
            </w:pPr>
          </w:p>
        </w:tc>
      </w:tr>
      <w:tr w:rsidR="006C7785" w:rsidRPr="00340B0D" w14:paraId="124C4EC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ABA100"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18860FE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75D5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95CA7F" w14:textId="77777777" w:rsidR="006C7785" w:rsidRPr="00340B0D" w:rsidRDefault="006C7785" w:rsidP="00380FCD">
            <w:pPr>
              <w:jc w:val="center"/>
              <w:rPr>
                <w:rFonts w:cs="Arial"/>
                <w:b/>
                <w:bCs/>
                <w:sz w:val="18"/>
                <w:szCs w:val="18"/>
              </w:rPr>
            </w:pPr>
          </w:p>
        </w:tc>
      </w:tr>
      <w:tr w:rsidR="006C7785" w:rsidRPr="00340B0D" w14:paraId="00C82291"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6A1CD95F" w14:textId="77777777" w:rsidR="006C7785" w:rsidRPr="00110428" w:rsidRDefault="006C7785" w:rsidP="00380FCD">
            <w:pPr>
              <w:rPr>
                <w:rFonts w:cs="Arial"/>
              </w:rPr>
            </w:pPr>
            <w:r w:rsidRPr="00110428">
              <w:rPr>
                <w:rFonts w:cs="Arial"/>
                <w:b/>
                <w:bCs/>
                <w:i/>
              </w:rPr>
              <w:t>DisplayOther</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FCC0426" w14:textId="77777777" w:rsidR="006C7785" w:rsidRPr="00340B0D" w:rsidRDefault="006C7785" w:rsidP="00380FCD">
            <w:pPr>
              <w:rPr>
                <w:rFonts w:cs="Arial"/>
                <w:sz w:val="18"/>
                <w:szCs w:val="18"/>
              </w:rPr>
            </w:pPr>
          </w:p>
        </w:tc>
      </w:tr>
      <w:tr w:rsidR="006C7785" w:rsidRPr="00340B0D" w14:paraId="79FD95B3"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8E2B26D"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4BE3B758" w14:textId="77777777" w:rsidR="006C7785" w:rsidRPr="00340B0D" w:rsidRDefault="006C7785" w:rsidP="00380FCD">
            <w:pPr>
              <w:rPr>
                <w:rFonts w:cs="Arial"/>
                <w:sz w:val="18"/>
                <w:szCs w:val="18"/>
              </w:rPr>
            </w:pPr>
          </w:p>
        </w:tc>
      </w:tr>
      <w:tr w:rsidR="006C7785" w:rsidRPr="00340B0D" w14:paraId="5161260E"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64FDC0"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675CD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2DDAB6F" w14:textId="77777777" w:rsidTr="00380FCD">
        <w:sdt>
          <w:sdtPr>
            <w:rPr>
              <w:rFonts w:cs="Arial"/>
              <w:sz w:val="18"/>
              <w:szCs w:val="18"/>
            </w:rPr>
            <w:alias w:val="Diplay Category"/>
            <w:tag w:val="Diplay Categor"/>
            <w:id w:val="-2094933207"/>
            <w:placeholder>
              <w:docPart w:val="8D44880499EE474690CDD3EDBEC1A46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16FDB64A"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1E46E82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2144437C" w14:textId="77777777" w:rsidR="006C7785" w:rsidRPr="00340B0D" w:rsidRDefault="006C7785" w:rsidP="00380FCD">
            <w:pPr>
              <w:jc w:val="center"/>
              <w:rPr>
                <w:rFonts w:cs="Arial"/>
                <w:sz w:val="18"/>
                <w:szCs w:val="18"/>
              </w:rPr>
            </w:pPr>
          </w:p>
        </w:tc>
      </w:tr>
      <w:tr w:rsidR="006C7785" w:rsidRPr="00340B0D" w14:paraId="541838C4"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06B4CB"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2552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8F9D974" w14:textId="77777777" w:rsidR="006C7785" w:rsidRPr="00340B0D" w:rsidRDefault="006C7785" w:rsidP="00380FCD">
            <w:pPr>
              <w:jc w:val="center"/>
              <w:rPr>
                <w:rFonts w:cs="Arial"/>
                <w:sz w:val="18"/>
                <w:szCs w:val="18"/>
              </w:rPr>
            </w:pPr>
          </w:p>
        </w:tc>
      </w:tr>
      <w:tr w:rsidR="006C7785" w:rsidRPr="00340B0D" w14:paraId="55D5A89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0469A2F"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95D4E3"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6215042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B4DE1A0" w14:textId="77777777" w:rsidR="006C7785" w:rsidRPr="00340B0D" w:rsidRDefault="006C7785" w:rsidP="00380FCD">
            <w:pPr>
              <w:jc w:val="center"/>
              <w:rPr>
                <w:rFonts w:cs="Arial"/>
                <w:sz w:val="18"/>
                <w:szCs w:val="18"/>
              </w:rPr>
            </w:pPr>
          </w:p>
        </w:tc>
      </w:tr>
      <w:tr w:rsidR="006C7785" w:rsidRPr="00340B0D" w14:paraId="00F81D6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0B09CA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77055F"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7B15B84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B4C1617" w14:textId="77777777" w:rsidR="006C7785" w:rsidRPr="00340B0D" w:rsidRDefault="006C7785" w:rsidP="00380FCD">
            <w:pPr>
              <w:jc w:val="center"/>
              <w:rPr>
                <w:rFonts w:cs="Arial"/>
                <w:sz w:val="18"/>
                <w:szCs w:val="18"/>
              </w:rPr>
            </w:pPr>
          </w:p>
        </w:tc>
      </w:tr>
      <w:tr w:rsidR="006C7785" w:rsidRPr="00340B0D" w14:paraId="02E65C8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8C3F2C"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605D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FF070C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623B512" w14:textId="77777777" w:rsidR="006C7785" w:rsidRPr="00340B0D" w:rsidRDefault="006C7785" w:rsidP="00380FCD">
            <w:pPr>
              <w:jc w:val="center"/>
              <w:rPr>
                <w:rFonts w:cs="Arial"/>
                <w:sz w:val="18"/>
                <w:szCs w:val="18"/>
              </w:rPr>
            </w:pPr>
          </w:p>
        </w:tc>
      </w:tr>
      <w:tr w:rsidR="006C7785" w:rsidRPr="00340B0D" w14:paraId="45749B5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77F9C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B678F3"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E4AE675"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A77EAB9" w14:textId="77777777" w:rsidR="006C7785" w:rsidRPr="00340B0D" w:rsidRDefault="006C7785" w:rsidP="00380FCD">
            <w:pPr>
              <w:jc w:val="center"/>
              <w:rPr>
                <w:rFonts w:cs="Arial"/>
                <w:sz w:val="18"/>
                <w:szCs w:val="18"/>
              </w:rPr>
            </w:pPr>
          </w:p>
        </w:tc>
      </w:tr>
      <w:tr w:rsidR="006C7785" w:rsidRPr="00340B0D" w14:paraId="6374B541"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578342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762E1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D3D5DE"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0C07C7E" w14:textId="77777777" w:rsidR="006C7785" w:rsidRPr="00340B0D" w:rsidRDefault="006C7785" w:rsidP="00380FCD">
            <w:pPr>
              <w:jc w:val="center"/>
              <w:rPr>
                <w:rFonts w:cs="Arial"/>
                <w:sz w:val="18"/>
                <w:szCs w:val="18"/>
              </w:rPr>
            </w:pPr>
          </w:p>
        </w:tc>
      </w:tr>
      <w:tr w:rsidR="006C7785" w:rsidRPr="00340B0D" w14:paraId="72E8054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F5A636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A3D8E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DC607F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12D5378" w14:textId="77777777" w:rsidR="006C7785" w:rsidRPr="00340B0D" w:rsidRDefault="006C7785" w:rsidP="00380FCD">
            <w:pPr>
              <w:jc w:val="center"/>
              <w:rPr>
                <w:rFonts w:cs="Arial"/>
                <w:sz w:val="18"/>
                <w:szCs w:val="18"/>
              </w:rPr>
            </w:pPr>
          </w:p>
        </w:tc>
      </w:tr>
      <w:tr w:rsidR="006C7785" w:rsidRPr="00340B0D" w14:paraId="47042A4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A1F30CF" w14:textId="77777777" w:rsidR="006C7785" w:rsidRPr="00340B0D" w:rsidRDefault="006C7785" w:rsidP="00380FCD">
            <w:pPr>
              <w:rPr>
                <w:rFonts w:cs="Arial"/>
                <w:sz w:val="18"/>
                <w:szCs w:val="18"/>
              </w:rPr>
            </w:pPr>
            <w:r w:rsidRPr="00340B0D">
              <w:rPr>
                <w:rFonts w:cs="Arial"/>
                <w:sz w:val="18"/>
                <w:szCs w:val="18"/>
              </w:rPr>
              <w:lastRenderedPageBreak/>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A0621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F237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3600DF3" w14:textId="77777777" w:rsidR="006C7785" w:rsidRPr="00340B0D" w:rsidRDefault="006C7785" w:rsidP="00380FCD">
            <w:pPr>
              <w:jc w:val="center"/>
              <w:rPr>
                <w:rFonts w:cs="Arial"/>
                <w:sz w:val="18"/>
                <w:szCs w:val="18"/>
              </w:rPr>
            </w:pPr>
          </w:p>
        </w:tc>
      </w:tr>
      <w:tr w:rsidR="006C7785" w:rsidRPr="00340B0D" w14:paraId="4874991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D78BBE"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189B3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0085B3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BA0F219" w14:textId="77777777" w:rsidR="006C7785" w:rsidRPr="00340B0D" w:rsidRDefault="006C7785" w:rsidP="00380FCD">
            <w:pPr>
              <w:jc w:val="center"/>
              <w:rPr>
                <w:rFonts w:cs="Arial"/>
                <w:sz w:val="18"/>
                <w:szCs w:val="18"/>
              </w:rPr>
            </w:pPr>
          </w:p>
        </w:tc>
      </w:tr>
      <w:tr w:rsidR="006C7785" w:rsidRPr="00340B0D" w14:paraId="565CF30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C2250C3"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12C4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58C2E53"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DDA2F80" w14:textId="77777777" w:rsidR="006C7785" w:rsidRPr="00340B0D" w:rsidRDefault="006C7785" w:rsidP="00380FCD">
            <w:pPr>
              <w:jc w:val="center"/>
              <w:rPr>
                <w:rFonts w:cs="Arial"/>
                <w:sz w:val="18"/>
                <w:szCs w:val="18"/>
              </w:rPr>
            </w:pPr>
          </w:p>
        </w:tc>
      </w:tr>
      <w:tr w:rsidR="006C7785" w:rsidRPr="00340B0D" w14:paraId="36DB8CF5"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6E42FD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CB602"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1AF2F3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8B30534" w14:textId="77777777" w:rsidR="006C7785" w:rsidRPr="00340B0D" w:rsidRDefault="006C7785" w:rsidP="00380FCD">
            <w:pPr>
              <w:jc w:val="center"/>
              <w:rPr>
                <w:rFonts w:cs="Arial"/>
                <w:sz w:val="18"/>
                <w:szCs w:val="18"/>
              </w:rPr>
            </w:pPr>
          </w:p>
        </w:tc>
      </w:tr>
      <w:tr w:rsidR="006C7785" w:rsidRPr="00340B0D" w14:paraId="7CF20BD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FBB708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4D845C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FABF1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98275E7" w14:textId="77777777" w:rsidR="006C7785" w:rsidRPr="00340B0D" w:rsidRDefault="006C7785" w:rsidP="00380FCD">
            <w:pPr>
              <w:jc w:val="center"/>
              <w:rPr>
                <w:rFonts w:cs="Arial"/>
                <w:sz w:val="18"/>
                <w:szCs w:val="18"/>
              </w:rPr>
            </w:pPr>
          </w:p>
        </w:tc>
      </w:tr>
      <w:tr w:rsidR="006C7785" w:rsidRPr="00340B0D" w14:paraId="2EB643F0"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CBDFB2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4F59916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A2B6B0A" w14:textId="77777777" w:rsidR="006C7785" w:rsidRPr="00340B0D" w:rsidRDefault="006C7785" w:rsidP="00380FCD">
            <w:pPr>
              <w:jc w:val="center"/>
              <w:rPr>
                <w:rFonts w:cs="Arial"/>
                <w:sz w:val="18"/>
                <w:szCs w:val="18"/>
              </w:rPr>
            </w:pPr>
          </w:p>
        </w:tc>
      </w:tr>
      <w:tr w:rsidR="006C7785" w:rsidRPr="00340B0D" w14:paraId="2D91D004" w14:textId="77777777" w:rsidTr="00380FCD">
        <w:sdt>
          <w:sdtPr>
            <w:rPr>
              <w:rFonts w:cs="Arial"/>
              <w:sz w:val="18"/>
              <w:szCs w:val="18"/>
            </w:rPr>
            <w:alias w:val="Palette"/>
            <w:tag w:val="Palette"/>
            <w:id w:val="686405584"/>
            <w:placeholder>
              <w:docPart w:val="8551ABAC9640406B98B2EA6414AE8E7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215917D8"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1F4822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C31CCFC" w14:textId="77777777" w:rsidR="006C7785" w:rsidRPr="00340B0D" w:rsidRDefault="006C7785" w:rsidP="00380FCD">
            <w:pPr>
              <w:jc w:val="center"/>
              <w:rPr>
                <w:rFonts w:cs="Arial"/>
                <w:sz w:val="18"/>
                <w:szCs w:val="18"/>
              </w:rPr>
            </w:pPr>
          </w:p>
        </w:tc>
      </w:tr>
      <w:tr w:rsidR="006C7785" w:rsidRPr="00340B0D" w14:paraId="6D818EF5"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DE5F594"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A0B1D9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77ACFC4" w14:textId="77777777" w:rsidR="006C7785" w:rsidRPr="00340B0D" w:rsidRDefault="006C7785" w:rsidP="00380FCD">
            <w:pPr>
              <w:jc w:val="center"/>
              <w:rPr>
                <w:rFonts w:cs="Arial"/>
                <w:sz w:val="18"/>
                <w:szCs w:val="18"/>
              </w:rPr>
            </w:pPr>
          </w:p>
        </w:tc>
      </w:tr>
      <w:tr w:rsidR="006C7785" w:rsidRPr="00340B0D" w14:paraId="391DFAC8"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E563768"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98418F"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817EE4E" w14:textId="77777777" w:rsidR="006C7785" w:rsidRPr="00340B0D" w:rsidRDefault="006C7785" w:rsidP="00380FCD">
            <w:pPr>
              <w:jc w:val="center"/>
              <w:rPr>
                <w:rFonts w:cs="Arial"/>
                <w:sz w:val="18"/>
                <w:szCs w:val="18"/>
              </w:rPr>
            </w:pPr>
          </w:p>
        </w:tc>
      </w:tr>
      <w:tr w:rsidR="006C7785" w:rsidRPr="00340B0D" w14:paraId="3786D5E1"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4E2A995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49211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296173A" w14:textId="77777777" w:rsidTr="00380FCD">
        <w:trPr>
          <w:trHeight w:val="287"/>
        </w:trPr>
        <w:tc>
          <w:tcPr>
            <w:tcW w:w="1659" w:type="dxa"/>
            <w:tcBorders>
              <w:left w:val="single" w:sz="12" w:space="0" w:color="auto"/>
              <w:bottom w:val="single" w:sz="4" w:space="0" w:color="auto"/>
            </w:tcBorders>
          </w:tcPr>
          <w:p w14:paraId="4AC7FBD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51659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5709184"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A8B71B5" w14:textId="77777777" w:rsidR="006C7785" w:rsidRPr="00340B0D" w:rsidRDefault="006C7785" w:rsidP="00380FCD">
            <w:pPr>
              <w:rPr>
                <w:rFonts w:cs="Arial"/>
                <w:sz w:val="18"/>
                <w:szCs w:val="18"/>
              </w:rPr>
            </w:pPr>
          </w:p>
        </w:tc>
      </w:tr>
      <w:tr w:rsidR="006C7785" w:rsidRPr="00340B0D" w14:paraId="61B96C32" w14:textId="77777777" w:rsidTr="00380FCD">
        <w:tc>
          <w:tcPr>
            <w:tcW w:w="1659" w:type="dxa"/>
            <w:tcBorders>
              <w:left w:val="single" w:sz="12" w:space="0" w:color="auto"/>
              <w:bottom w:val="single" w:sz="4" w:space="0" w:color="auto"/>
            </w:tcBorders>
          </w:tcPr>
          <w:p w14:paraId="6305EA41"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F8A5D0"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FE137A"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3DECF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1BF083A8"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2178932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9B2C17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9B410AC" w14:textId="77777777" w:rsidR="006C7785" w:rsidRPr="00340B0D" w:rsidRDefault="006C7785" w:rsidP="00380FCD">
            <w:pPr>
              <w:rPr>
                <w:rFonts w:cs="Arial"/>
                <w:sz w:val="18"/>
                <w:szCs w:val="18"/>
              </w:rPr>
            </w:pPr>
          </w:p>
        </w:tc>
      </w:tr>
      <w:tr w:rsidR="006C7785" w:rsidRPr="00340B0D" w14:paraId="586DBCD5"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74F79075" w14:textId="77777777" w:rsidR="006C7785" w:rsidRPr="00340B0D" w:rsidRDefault="006C7785" w:rsidP="00380FCD">
            <w:pPr>
              <w:rPr>
                <w:rFonts w:cs="Arial"/>
                <w:sz w:val="18"/>
                <w:szCs w:val="18"/>
              </w:rPr>
            </w:pPr>
          </w:p>
        </w:tc>
      </w:tr>
      <w:tr w:rsidR="006C7785" w:rsidRPr="00340B0D" w14:paraId="56CD5488"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4F2199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401EB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0BD9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E6686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8B412A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EE84B5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40A04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FFD462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27835C9" w14:textId="77777777" w:rsidR="006C7785" w:rsidRPr="00340B0D" w:rsidRDefault="006C7785" w:rsidP="00380FCD">
            <w:pPr>
              <w:rPr>
                <w:rFonts w:cs="Arial"/>
                <w:sz w:val="18"/>
                <w:szCs w:val="18"/>
              </w:rPr>
            </w:pPr>
            <w:r>
              <w:rPr>
                <w:rFonts w:cs="Arial"/>
                <w:sz w:val="18"/>
                <w:szCs w:val="18"/>
              </w:rPr>
              <w:t>On</w:t>
            </w:r>
          </w:p>
        </w:tc>
      </w:tr>
      <w:tr w:rsidR="006C7785" w:rsidRPr="00340B0D" w14:paraId="2D50659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3D223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75711C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5262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DA71153" w14:textId="77777777" w:rsidR="006C7785" w:rsidRPr="00340B0D" w:rsidRDefault="006C7785" w:rsidP="00380FCD">
            <w:pPr>
              <w:rPr>
                <w:rFonts w:cs="Arial"/>
                <w:sz w:val="18"/>
                <w:szCs w:val="18"/>
              </w:rPr>
            </w:pPr>
            <w:r>
              <w:rPr>
                <w:rFonts w:cs="Arial"/>
                <w:sz w:val="18"/>
                <w:szCs w:val="18"/>
              </w:rPr>
              <w:t>On</w:t>
            </w:r>
          </w:p>
        </w:tc>
      </w:tr>
      <w:tr w:rsidR="006C7785" w:rsidRPr="00340B0D" w14:paraId="2C5BEB0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056DDF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F8D89A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E74F8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2BE286D9" w14:textId="77777777" w:rsidR="006C7785" w:rsidRPr="00340B0D" w:rsidRDefault="006C7785" w:rsidP="00380FCD">
            <w:pPr>
              <w:rPr>
                <w:rFonts w:cs="Arial"/>
                <w:sz w:val="18"/>
                <w:szCs w:val="18"/>
              </w:rPr>
            </w:pPr>
            <w:r>
              <w:rPr>
                <w:rFonts w:cs="Arial"/>
                <w:sz w:val="18"/>
                <w:szCs w:val="18"/>
              </w:rPr>
              <w:t>On</w:t>
            </w:r>
          </w:p>
        </w:tc>
      </w:tr>
      <w:tr w:rsidR="006C7785" w:rsidRPr="00340B0D" w14:paraId="556EA73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D544E3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649C30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CB2FE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FA1E71" w14:textId="77777777" w:rsidR="006C7785" w:rsidRPr="00340B0D" w:rsidRDefault="006C7785" w:rsidP="00380FCD">
            <w:pPr>
              <w:rPr>
                <w:rFonts w:cs="Arial"/>
                <w:sz w:val="18"/>
                <w:szCs w:val="18"/>
              </w:rPr>
            </w:pPr>
            <w:r>
              <w:rPr>
                <w:rFonts w:cs="Arial"/>
                <w:sz w:val="18"/>
                <w:szCs w:val="18"/>
              </w:rPr>
              <w:t>On</w:t>
            </w:r>
          </w:p>
        </w:tc>
      </w:tr>
      <w:tr w:rsidR="006C7785" w:rsidRPr="00340B0D" w14:paraId="277CA5B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112FFB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20E8010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7CD15E"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2790333" w14:textId="77777777" w:rsidR="006C7785" w:rsidRPr="00340B0D" w:rsidRDefault="006C7785" w:rsidP="00380FCD">
            <w:pPr>
              <w:rPr>
                <w:rFonts w:cs="Arial"/>
                <w:sz w:val="18"/>
                <w:szCs w:val="18"/>
              </w:rPr>
            </w:pPr>
            <w:r>
              <w:rPr>
                <w:rFonts w:cs="Arial"/>
                <w:sz w:val="18"/>
                <w:szCs w:val="18"/>
              </w:rPr>
              <w:t>On</w:t>
            </w:r>
          </w:p>
        </w:tc>
      </w:tr>
      <w:tr w:rsidR="006C7785" w:rsidRPr="00340B0D" w14:paraId="7AFD23A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3EDACB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00745B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20A4C88"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026C916" w14:textId="77777777" w:rsidR="006C7785" w:rsidRPr="00340B0D" w:rsidRDefault="006C7785" w:rsidP="00380FCD">
            <w:pPr>
              <w:rPr>
                <w:rFonts w:cs="Arial"/>
                <w:sz w:val="18"/>
                <w:szCs w:val="18"/>
              </w:rPr>
            </w:pPr>
            <w:r>
              <w:rPr>
                <w:rFonts w:cs="Arial"/>
                <w:sz w:val="18"/>
                <w:szCs w:val="18"/>
              </w:rPr>
              <w:t>On</w:t>
            </w:r>
          </w:p>
        </w:tc>
      </w:tr>
      <w:tr w:rsidR="006C7785" w:rsidRPr="00340B0D" w14:paraId="373691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C4D0B7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2BDB9C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260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9C09F4" w14:textId="77777777" w:rsidR="006C7785" w:rsidRPr="00340B0D" w:rsidRDefault="006C7785" w:rsidP="00380FCD">
            <w:pPr>
              <w:rPr>
                <w:rFonts w:cs="Arial"/>
                <w:sz w:val="18"/>
                <w:szCs w:val="18"/>
              </w:rPr>
            </w:pPr>
            <w:r>
              <w:rPr>
                <w:rFonts w:cs="Arial"/>
                <w:sz w:val="18"/>
                <w:szCs w:val="18"/>
              </w:rPr>
              <w:t>On</w:t>
            </w:r>
          </w:p>
        </w:tc>
      </w:tr>
      <w:tr w:rsidR="006C7785" w:rsidRPr="00340B0D" w14:paraId="4196A47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7BE6F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358301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93938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3355F52" w14:textId="77777777" w:rsidR="006C7785" w:rsidRPr="00340B0D" w:rsidRDefault="006C7785" w:rsidP="00380FCD">
            <w:pPr>
              <w:rPr>
                <w:rFonts w:cs="Arial"/>
                <w:sz w:val="18"/>
                <w:szCs w:val="18"/>
              </w:rPr>
            </w:pPr>
            <w:r>
              <w:rPr>
                <w:rFonts w:cs="Arial"/>
                <w:sz w:val="18"/>
                <w:szCs w:val="18"/>
              </w:rPr>
              <w:t>On</w:t>
            </w:r>
          </w:p>
        </w:tc>
      </w:tr>
      <w:tr w:rsidR="006C7785" w:rsidRPr="00340B0D" w14:paraId="270ADFC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2FE3E9"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7473F7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35A2ED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5C4B970" w14:textId="77777777" w:rsidR="006C7785" w:rsidRPr="00340B0D" w:rsidRDefault="006C7785" w:rsidP="00380FCD">
            <w:pPr>
              <w:rPr>
                <w:rFonts w:cs="Arial"/>
                <w:sz w:val="18"/>
                <w:szCs w:val="18"/>
              </w:rPr>
            </w:pPr>
          </w:p>
        </w:tc>
      </w:tr>
      <w:tr w:rsidR="006C7785" w:rsidRPr="00340B0D" w14:paraId="595F60C4"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737597D"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70F0D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D45F8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2621F81" w14:textId="77777777" w:rsidR="006C7785" w:rsidRPr="00340B0D" w:rsidRDefault="006C7785" w:rsidP="00380FCD">
            <w:pPr>
              <w:rPr>
                <w:rFonts w:cs="Arial"/>
                <w:sz w:val="18"/>
                <w:szCs w:val="18"/>
              </w:rPr>
            </w:pPr>
          </w:p>
        </w:tc>
      </w:tr>
      <w:tr w:rsidR="006C7785" w:rsidRPr="00340B0D" w14:paraId="444F178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B10354A"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7D93BE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3DC464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816D69" w14:textId="77777777" w:rsidR="006C7785" w:rsidRPr="00340B0D" w:rsidRDefault="006C7785" w:rsidP="00380FCD">
            <w:pPr>
              <w:rPr>
                <w:rFonts w:cs="Arial"/>
                <w:sz w:val="18"/>
                <w:szCs w:val="18"/>
              </w:rPr>
            </w:pPr>
          </w:p>
        </w:tc>
      </w:tr>
      <w:tr w:rsidR="006C7785" w:rsidRPr="00340B0D" w14:paraId="276BB69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94693B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39D04F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9D3F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B9BBF0" w14:textId="77777777" w:rsidR="006C7785" w:rsidRPr="00340B0D" w:rsidRDefault="006C7785" w:rsidP="00380FCD">
            <w:pPr>
              <w:rPr>
                <w:rFonts w:cs="Arial"/>
                <w:sz w:val="18"/>
                <w:szCs w:val="18"/>
              </w:rPr>
            </w:pPr>
          </w:p>
        </w:tc>
      </w:tr>
      <w:tr w:rsidR="006C7785" w:rsidRPr="00340B0D" w14:paraId="2694B104"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6A486E8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7C45F25"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4382FA3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2C4E512" w14:textId="77777777" w:rsidR="006C7785" w:rsidRPr="00340B0D" w:rsidRDefault="006C7785" w:rsidP="00380FCD">
            <w:pPr>
              <w:rPr>
                <w:rFonts w:cs="Arial"/>
                <w:sz w:val="18"/>
                <w:szCs w:val="18"/>
              </w:rPr>
            </w:pPr>
          </w:p>
        </w:tc>
      </w:tr>
      <w:tr w:rsidR="006C7785" w:rsidRPr="00340B0D" w14:paraId="0D6A9B14"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157B940"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2FA310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CC050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EA220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2764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3D7D3C" w14:textId="77777777" w:rsidR="006C7785" w:rsidRPr="00340B0D" w:rsidRDefault="006C7785" w:rsidP="00380FCD">
            <w:pPr>
              <w:rPr>
                <w:rFonts w:cs="Arial"/>
                <w:sz w:val="18"/>
                <w:szCs w:val="18"/>
              </w:rPr>
            </w:pPr>
          </w:p>
        </w:tc>
      </w:tr>
      <w:tr w:rsidR="006C7785" w:rsidRPr="00340B0D" w14:paraId="2535235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3899C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D709A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3E7AC9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9D5AC05" w14:textId="77777777" w:rsidR="006C7785" w:rsidRPr="00340B0D" w:rsidRDefault="006C7785" w:rsidP="00380FCD">
            <w:pPr>
              <w:rPr>
                <w:rFonts w:cs="Arial"/>
                <w:sz w:val="18"/>
                <w:szCs w:val="18"/>
              </w:rPr>
            </w:pPr>
          </w:p>
        </w:tc>
      </w:tr>
      <w:tr w:rsidR="006C7785" w:rsidRPr="00340B0D" w14:paraId="022D47C7"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9AA80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5BA060"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E273CFE" w14:textId="77777777" w:rsidR="006C7785" w:rsidRPr="00340B0D" w:rsidRDefault="006C7785" w:rsidP="00380FCD">
            <w:pPr>
              <w:rPr>
                <w:rFonts w:cs="Arial"/>
                <w:sz w:val="18"/>
                <w:szCs w:val="18"/>
              </w:rPr>
            </w:pPr>
            <w:r w:rsidRPr="00167273">
              <w:rPr>
                <w:rFonts w:cs="Arial"/>
                <w:i/>
              </w:rPr>
              <w:t xml:space="preserve">Load the exchange set </w:t>
            </w:r>
            <w:r w:rsidRPr="00167273">
              <w:rPr>
                <w:rFonts w:cs="Arial"/>
                <w:b/>
                <w:bCs/>
                <w:i/>
              </w:rPr>
              <w:t>DisplayOther</w:t>
            </w:r>
            <w:r w:rsidRPr="00167273">
              <w:rPr>
                <w:rFonts w:cs="Arial"/>
                <w:i/>
              </w:rPr>
              <w:t xml:space="preserve"> (dataset 10100AA_OTHER.000)</w:t>
            </w:r>
            <w:r>
              <w:rPr>
                <w:rFonts w:cs="Arial"/>
                <w:i/>
              </w:rPr>
              <w:t xml:space="preserve"> with the following settings provided.</w:t>
            </w:r>
          </w:p>
        </w:tc>
      </w:tr>
      <w:tr w:rsidR="006C7785" w:rsidRPr="00340B0D" w14:paraId="43440DC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0247FB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26031BC"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24D09E93" w14:textId="77777777" w:rsidR="006C7785" w:rsidRPr="00340B0D" w:rsidRDefault="006C7785" w:rsidP="00380FCD">
            <w:pPr>
              <w:rPr>
                <w:rFonts w:cs="Arial"/>
                <w:b/>
                <w:bCs/>
                <w:sz w:val="18"/>
                <w:szCs w:val="18"/>
              </w:rPr>
            </w:pPr>
            <w:r w:rsidRPr="00167273">
              <w:rPr>
                <w:rFonts w:cs="Arial"/>
                <w:i/>
              </w:rPr>
              <w:t>Switch on Other Display Check that ECDIS HMI contains standardized controls that can switch on and off certain features from the chart</w:t>
            </w:r>
          </w:p>
        </w:tc>
      </w:tr>
      <w:tr w:rsidR="006C7785" w:rsidRPr="00340B0D" w14:paraId="74568C01"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F60EC4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4183864B"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37460590" w14:textId="77777777" w:rsidR="006C7785" w:rsidRPr="00B84DFC" w:rsidRDefault="006C7785" w:rsidP="00380FCD">
            <w:pPr>
              <w:rPr>
                <w:rFonts w:cs="Arial"/>
                <w:i/>
              </w:rPr>
            </w:pPr>
            <w:r w:rsidRPr="00B84DFC">
              <w:rPr>
                <w:rFonts w:cs="Arial"/>
                <w:i/>
              </w:rPr>
              <w:t>Confirm that the following controls are available at ECDIS HMI under the Other Display section</w:t>
            </w:r>
          </w:p>
          <w:p w14:paraId="14504141" w14:textId="77777777" w:rsidR="006C7785" w:rsidRPr="00B84DFC" w:rsidRDefault="006C7785" w:rsidP="00380FCD">
            <w:pPr>
              <w:rPr>
                <w:rFonts w:cs="Arial"/>
                <w:i/>
              </w:rPr>
            </w:pPr>
            <w:r w:rsidRPr="00B84DFC">
              <w:rPr>
                <w:rFonts w:cs="Arial"/>
                <w:i/>
              </w:rPr>
              <w:t>Spot soundings</w:t>
            </w:r>
          </w:p>
          <w:p w14:paraId="65E40937" w14:textId="77777777" w:rsidR="006C7785" w:rsidRPr="00B84DFC" w:rsidRDefault="006C7785" w:rsidP="00380FCD">
            <w:pPr>
              <w:rPr>
                <w:rFonts w:cs="Arial"/>
                <w:i/>
              </w:rPr>
            </w:pPr>
            <w:r w:rsidRPr="00B84DFC">
              <w:rPr>
                <w:rFonts w:cs="Arial"/>
                <w:i/>
              </w:rPr>
              <w:t>Submarine cables and pipelines</w:t>
            </w:r>
          </w:p>
          <w:p w14:paraId="7842826E" w14:textId="77777777" w:rsidR="006C7785" w:rsidRPr="00B84DFC" w:rsidRDefault="006C7785" w:rsidP="00380FCD">
            <w:pPr>
              <w:rPr>
                <w:rFonts w:cs="Arial"/>
                <w:i/>
              </w:rPr>
            </w:pPr>
            <w:r w:rsidRPr="00B84DFC">
              <w:rPr>
                <w:rFonts w:cs="Arial"/>
                <w:i/>
              </w:rPr>
              <w:t>All isolated dangers</w:t>
            </w:r>
          </w:p>
          <w:p w14:paraId="2A92B50A" w14:textId="77777777" w:rsidR="006C7785" w:rsidRPr="00B84DFC" w:rsidRDefault="006C7785" w:rsidP="00380FCD">
            <w:pPr>
              <w:rPr>
                <w:rFonts w:cs="Arial"/>
                <w:i/>
              </w:rPr>
            </w:pPr>
            <w:r w:rsidRPr="00B84DFC">
              <w:rPr>
                <w:rFonts w:cs="Arial"/>
                <w:i/>
              </w:rPr>
              <w:t xml:space="preserve">Magnetic variation </w:t>
            </w:r>
          </w:p>
          <w:p w14:paraId="59381CDE" w14:textId="77777777" w:rsidR="006C7785" w:rsidRPr="00B84DFC" w:rsidRDefault="006C7785" w:rsidP="00380FCD">
            <w:pPr>
              <w:rPr>
                <w:rFonts w:cs="Arial"/>
                <w:i/>
              </w:rPr>
            </w:pPr>
            <w:r w:rsidRPr="00B84DFC">
              <w:rPr>
                <w:rFonts w:cs="Arial"/>
                <w:i/>
              </w:rPr>
              <w:t xml:space="preserve">Depth contours </w:t>
            </w:r>
          </w:p>
          <w:p w14:paraId="58B8617D" w14:textId="77777777" w:rsidR="006C7785" w:rsidRPr="00B84DFC" w:rsidRDefault="006C7785" w:rsidP="00380FCD">
            <w:pPr>
              <w:rPr>
                <w:rFonts w:cs="Arial"/>
                <w:i/>
              </w:rPr>
            </w:pPr>
            <w:r w:rsidRPr="00B84DFC">
              <w:rPr>
                <w:rFonts w:cs="Arial"/>
                <w:i/>
              </w:rPr>
              <w:t>Seabed</w:t>
            </w:r>
          </w:p>
          <w:p w14:paraId="3480E761" w14:textId="77777777" w:rsidR="006C7785" w:rsidRPr="00B84DFC" w:rsidRDefault="006C7785" w:rsidP="00380FCD">
            <w:pPr>
              <w:rPr>
                <w:rFonts w:cs="Arial"/>
                <w:i/>
              </w:rPr>
            </w:pPr>
            <w:r w:rsidRPr="00B84DFC">
              <w:rPr>
                <w:rFonts w:cs="Arial"/>
                <w:i/>
              </w:rPr>
              <w:t>Tidal</w:t>
            </w:r>
          </w:p>
          <w:p w14:paraId="50394E74" w14:textId="77777777" w:rsidR="006C7785" w:rsidRPr="00340B0D" w:rsidRDefault="006C7785" w:rsidP="00380FCD">
            <w:pPr>
              <w:rPr>
                <w:rFonts w:cs="Arial"/>
                <w:sz w:val="18"/>
                <w:szCs w:val="18"/>
              </w:rPr>
            </w:pPr>
            <w:r w:rsidRPr="00B84DFC">
              <w:rPr>
                <w:rFonts w:cs="Arial"/>
                <w:i/>
              </w:rPr>
              <w:t>Miscellaneous (Other)</w:t>
            </w:r>
          </w:p>
        </w:tc>
      </w:tr>
    </w:tbl>
    <w:p w14:paraId="6DC3B00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7B2B4DF1" w14:textId="77777777" w:rsidTr="00380FCD">
        <w:trPr>
          <w:tblHeader/>
        </w:trPr>
        <w:tc>
          <w:tcPr>
            <w:tcW w:w="9526" w:type="dxa"/>
            <w:shd w:val="clear" w:color="auto" w:fill="CCFFCC"/>
            <w:vAlign w:val="center"/>
          </w:tcPr>
          <w:p w14:paraId="0744F302" w14:textId="77777777" w:rsidR="006C7785" w:rsidRPr="004065B1" w:rsidRDefault="006C7785" w:rsidP="00380FCD">
            <w:r w:rsidRPr="000A066E">
              <w:rPr>
                <w:b/>
              </w:rPr>
              <w:lastRenderedPageBreak/>
              <w:t>Action</w:t>
            </w:r>
          </w:p>
        </w:tc>
      </w:tr>
      <w:tr w:rsidR="006C7785" w14:paraId="565671DD" w14:textId="77777777" w:rsidTr="00380FCD">
        <w:trPr>
          <w:cantSplit/>
          <w:tblHeader/>
        </w:trPr>
        <w:tc>
          <w:tcPr>
            <w:tcW w:w="9129" w:type="dxa"/>
            <w:vAlign w:val="center"/>
          </w:tcPr>
          <w:p w14:paraId="475A1BEC" w14:textId="77777777" w:rsidR="006C7785" w:rsidRDefault="006C7785" w:rsidP="00380FCD">
            <w:pPr>
              <w:spacing w:line="240" w:lineRule="auto"/>
              <w:rPr>
                <w:rFonts w:cs="Arial"/>
                <w:i/>
              </w:rPr>
            </w:pPr>
            <w:r w:rsidRPr="00C80F07">
              <w:rPr>
                <w:rFonts w:cs="Arial"/>
                <w:i/>
              </w:rPr>
              <w:t>Switch</w:t>
            </w:r>
            <w:r>
              <w:rPr>
                <w:rFonts w:cs="Arial"/>
                <w:i/>
              </w:rPr>
              <w:t xml:space="preserve"> </w:t>
            </w:r>
            <w:r w:rsidRPr="00C80F07">
              <w:rPr>
                <w:rFonts w:cs="Arial"/>
                <w:i/>
              </w:rPr>
              <w:t>off all controls and switch on only the “</w:t>
            </w:r>
            <w:r w:rsidRPr="0049536A">
              <w:rPr>
                <w:rFonts w:cs="Arial"/>
                <w:b/>
                <w:i/>
              </w:rPr>
              <w:t>Spot soundings</w:t>
            </w:r>
            <w:r w:rsidRPr="00C80F07">
              <w:rPr>
                <w:rFonts w:cs="Arial"/>
                <w:i/>
              </w:rPr>
              <w:t>” control</w:t>
            </w:r>
          </w:p>
          <w:p w14:paraId="66EE12DC" w14:textId="77777777" w:rsidR="006C7785" w:rsidRPr="00D456C9" w:rsidRDefault="006C7785" w:rsidP="00380FCD">
            <w:pPr>
              <w:spacing w:line="240" w:lineRule="auto"/>
              <w:rPr>
                <w:rFonts w:cs="Arial"/>
                <w:i/>
              </w:rPr>
            </w:pPr>
            <w:r w:rsidRPr="00C80F07">
              <w:rPr>
                <w:rFonts w:cs="Arial"/>
                <w:i/>
              </w:rPr>
              <w:t>Verify that the features are displayed correctly as presented in the plot.</w:t>
            </w:r>
          </w:p>
        </w:tc>
      </w:tr>
      <w:tr w:rsidR="006C7785" w14:paraId="3A0295BA" w14:textId="77777777" w:rsidTr="00380FCD">
        <w:trPr>
          <w:tblHeader/>
        </w:trPr>
        <w:tc>
          <w:tcPr>
            <w:tcW w:w="9129" w:type="dxa"/>
            <w:tcBorders>
              <w:bottom w:val="single" w:sz="4" w:space="0" w:color="auto"/>
            </w:tcBorders>
            <w:shd w:val="clear" w:color="auto" w:fill="CCFFCC"/>
            <w:vAlign w:val="center"/>
          </w:tcPr>
          <w:p w14:paraId="4D5B135C" w14:textId="77777777" w:rsidR="006C7785" w:rsidRPr="004065B1" w:rsidRDefault="006C7785" w:rsidP="00380FCD">
            <w:r w:rsidRPr="000A066E">
              <w:rPr>
                <w:b/>
              </w:rPr>
              <w:t>Results</w:t>
            </w:r>
          </w:p>
        </w:tc>
      </w:tr>
      <w:tr w:rsidR="006C7785" w14:paraId="20F8DBC1" w14:textId="77777777" w:rsidTr="00380FCD">
        <w:trPr>
          <w:tblHeader/>
        </w:trPr>
        <w:tc>
          <w:tcPr>
            <w:tcW w:w="9129" w:type="dxa"/>
            <w:tcBorders>
              <w:bottom w:val="nil"/>
            </w:tcBorders>
            <w:vAlign w:val="center"/>
          </w:tcPr>
          <w:p w14:paraId="1036CA3A" w14:textId="77777777" w:rsidR="006C7785" w:rsidRPr="00D456C9" w:rsidRDefault="006C7785" w:rsidP="00380FCD">
            <w:pPr>
              <w:rPr>
                <w:rFonts w:cs="Arial"/>
                <w:i/>
              </w:rPr>
            </w:pPr>
            <w:r w:rsidRPr="00D456C9">
              <w:rPr>
                <w:rFonts w:cs="Arial"/>
                <w:i/>
              </w:rPr>
              <w:t>The features are shown as presented in the screen plot below (scale 1:60 000)</w:t>
            </w:r>
          </w:p>
        </w:tc>
      </w:tr>
      <w:tr w:rsidR="006C7785" w14:paraId="2A08DBDB" w14:textId="77777777" w:rsidTr="00380FCD">
        <w:trPr>
          <w:tblHeader/>
        </w:trPr>
        <w:tc>
          <w:tcPr>
            <w:tcW w:w="9129" w:type="dxa"/>
            <w:tcBorders>
              <w:top w:val="nil"/>
              <w:left w:val="single" w:sz="4" w:space="0" w:color="auto"/>
              <w:bottom w:val="single" w:sz="4" w:space="0" w:color="auto"/>
              <w:right w:val="single" w:sz="4" w:space="0" w:color="auto"/>
            </w:tcBorders>
            <w:vAlign w:val="center"/>
          </w:tcPr>
          <w:p w14:paraId="061335F0"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083959B" wp14:editId="37ECE30A">
                  <wp:extent cx="5206365" cy="5163820"/>
                  <wp:effectExtent l="0" t="0" r="0" b="0"/>
                  <wp:docPr id="285752951" name="Picture 2857529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2951" name="Picture 285752951" descr="A screenshot of a computer screen&#10;&#10;Description automatically generated"/>
                          <pic:cNvPicPr/>
                        </pic:nvPicPr>
                        <pic:blipFill>
                          <a:blip r:embed="rId70"/>
                          <a:stretch>
                            <a:fillRect/>
                          </a:stretch>
                        </pic:blipFill>
                        <pic:spPr>
                          <a:xfrm>
                            <a:off x="0" y="0"/>
                            <a:ext cx="5206365" cy="5163820"/>
                          </a:xfrm>
                          <a:prstGeom prst="rect">
                            <a:avLst/>
                          </a:prstGeom>
                        </pic:spPr>
                      </pic:pic>
                    </a:graphicData>
                  </a:graphic>
                </wp:inline>
              </w:drawing>
            </w:r>
            <w:r>
              <w:br/>
            </w:r>
            <w:r w:rsidRPr="00357E05">
              <w:rPr>
                <w:b/>
              </w:rPr>
              <w:t>tbd</w:t>
            </w:r>
          </w:p>
        </w:tc>
      </w:tr>
    </w:tbl>
    <w:p w14:paraId="30E725B8" w14:textId="77777777" w:rsidR="006C7785" w:rsidRDefault="006C7785" w:rsidP="006C7785"/>
    <w:p w14:paraId="2E9ED06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C1C97A1" w14:textId="77777777" w:rsidTr="00380FCD">
        <w:trPr>
          <w:tblHeader/>
        </w:trPr>
        <w:tc>
          <w:tcPr>
            <w:tcW w:w="9526" w:type="dxa"/>
            <w:shd w:val="clear" w:color="auto" w:fill="CCFFCC"/>
            <w:vAlign w:val="center"/>
          </w:tcPr>
          <w:p w14:paraId="1DAE8B24" w14:textId="77777777" w:rsidR="006C7785" w:rsidRPr="00E46410" w:rsidRDefault="006C7785" w:rsidP="00380FCD">
            <w:pPr>
              <w:rPr>
                <w:rFonts w:cs="Arial"/>
              </w:rPr>
            </w:pPr>
            <w:r w:rsidRPr="00E46410">
              <w:rPr>
                <w:rFonts w:cs="Arial"/>
                <w:b/>
              </w:rPr>
              <w:lastRenderedPageBreak/>
              <w:t>Action</w:t>
            </w:r>
          </w:p>
        </w:tc>
      </w:tr>
      <w:tr w:rsidR="006C7785" w14:paraId="3E7971BA" w14:textId="77777777" w:rsidTr="00380FCD">
        <w:trPr>
          <w:tblHeader/>
        </w:trPr>
        <w:tc>
          <w:tcPr>
            <w:tcW w:w="9526" w:type="dxa"/>
            <w:vAlign w:val="center"/>
          </w:tcPr>
          <w:p w14:paraId="7FF1D420"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Submarine cables and pipelines</w:t>
            </w:r>
            <w:r w:rsidRPr="00D456C9">
              <w:rPr>
                <w:rFonts w:cs="Arial"/>
                <w:i/>
              </w:rPr>
              <w:t xml:space="preserve">” control. </w:t>
            </w:r>
          </w:p>
          <w:p w14:paraId="7B63CB41"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089A8207" w14:textId="77777777" w:rsidTr="00380FCD">
        <w:trPr>
          <w:trHeight w:val="194"/>
          <w:tblHeader/>
        </w:trPr>
        <w:tc>
          <w:tcPr>
            <w:tcW w:w="9526" w:type="dxa"/>
            <w:tcBorders>
              <w:bottom w:val="single" w:sz="4" w:space="0" w:color="auto"/>
            </w:tcBorders>
            <w:shd w:val="clear" w:color="auto" w:fill="CCFFCC"/>
            <w:vAlign w:val="center"/>
          </w:tcPr>
          <w:p w14:paraId="540CC2D0" w14:textId="77777777" w:rsidR="006C7785" w:rsidRPr="00E46410" w:rsidRDefault="006C7785" w:rsidP="00380FCD">
            <w:pPr>
              <w:rPr>
                <w:rFonts w:cs="Arial"/>
              </w:rPr>
            </w:pPr>
            <w:r w:rsidRPr="00E46410">
              <w:rPr>
                <w:rFonts w:cs="Arial"/>
                <w:b/>
              </w:rPr>
              <w:t>Results</w:t>
            </w:r>
          </w:p>
        </w:tc>
      </w:tr>
      <w:tr w:rsidR="006C7785" w14:paraId="4BAB19EB" w14:textId="77777777" w:rsidTr="00380FCD">
        <w:trPr>
          <w:tblHeader/>
        </w:trPr>
        <w:tc>
          <w:tcPr>
            <w:tcW w:w="9526" w:type="dxa"/>
            <w:tcBorders>
              <w:bottom w:val="nil"/>
            </w:tcBorders>
            <w:vAlign w:val="center"/>
          </w:tcPr>
          <w:p w14:paraId="2A7AFF9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01634B5"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E0E27B5" w14:textId="77777777" w:rsidR="006C7785" w:rsidRPr="00357E05" w:rsidRDefault="006C7785" w:rsidP="00380FCD">
            <w:pPr>
              <w:jc w:val="center"/>
              <w:rPr>
                <w:b/>
              </w:rPr>
            </w:pPr>
            <w:r w:rsidRPr="00B457CB">
              <w:rPr>
                <w:noProof/>
                <w:lang w:val="en-IN" w:eastAsia="en-IN"/>
                <w14:ligatures w14:val="standardContextual"/>
              </w:rPr>
              <w:drawing>
                <wp:inline distT="0" distB="0" distL="0" distR="0" wp14:anchorId="5945E6AD" wp14:editId="15CED7D1">
                  <wp:extent cx="5206365" cy="5137150"/>
                  <wp:effectExtent l="0" t="0" r="0" b="6350"/>
                  <wp:docPr id="42" name="Picture 4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ame&#10;&#10;Description automatically generated"/>
                          <pic:cNvPicPr/>
                        </pic:nvPicPr>
                        <pic:blipFill>
                          <a:blip r:embed="rId71"/>
                          <a:stretch>
                            <a:fillRect/>
                          </a:stretch>
                        </pic:blipFill>
                        <pic:spPr>
                          <a:xfrm>
                            <a:off x="0" y="0"/>
                            <a:ext cx="5206365" cy="5137150"/>
                          </a:xfrm>
                          <a:prstGeom prst="rect">
                            <a:avLst/>
                          </a:prstGeom>
                        </pic:spPr>
                      </pic:pic>
                    </a:graphicData>
                  </a:graphic>
                </wp:inline>
              </w:drawing>
            </w:r>
            <w:r>
              <w:br/>
            </w:r>
            <w:r w:rsidRPr="00357E05">
              <w:rPr>
                <w:b/>
              </w:rPr>
              <w:t>tbd</w:t>
            </w:r>
          </w:p>
        </w:tc>
      </w:tr>
    </w:tbl>
    <w:p w14:paraId="6EF0B13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0E1EEFBC" w14:textId="77777777" w:rsidTr="00380FCD">
        <w:trPr>
          <w:tblHeader/>
        </w:trPr>
        <w:tc>
          <w:tcPr>
            <w:tcW w:w="9526" w:type="dxa"/>
            <w:shd w:val="clear" w:color="auto" w:fill="CCFFCC"/>
            <w:vAlign w:val="center"/>
          </w:tcPr>
          <w:p w14:paraId="22CC2E74" w14:textId="77777777" w:rsidR="006C7785" w:rsidRPr="00E46410" w:rsidRDefault="006C7785" w:rsidP="00380FCD">
            <w:pPr>
              <w:rPr>
                <w:rFonts w:cs="Arial"/>
              </w:rPr>
            </w:pPr>
            <w:r w:rsidRPr="00E46410">
              <w:rPr>
                <w:rFonts w:cs="Arial"/>
                <w:b/>
              </w:rPr>
              <w:lastRenderedPageBreak/>
              <w:t>Action</w:t>
            </w:r>
          </w:p>
        </w:tc>
      </w:tr>
      <w:tr w:rsidR="006C7785" w14:paraId="1CC3A76C" w14:textId="77777777" w:rsidTr="00380FCD">
        <w:trPr>
          <w:tblHeader/>
        </w:trPr>
        <w:tc>
          <w:tcPr>
            <w:tcW w:w="9526" w:type="dxa"/>
            <w:vAlign w:val="center"/>
          </w:tcPr>
          <w:p w14:paraId="53DFBFBC"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All isolated danger</w:t>
            </w:r>
            <w:r w:rsidRPr="00D456C9">
              <w:rPr>
                <w:rFonts w:cs="Arial"/>
                <w:i/>
              </w:rPr>
              <w:t xml:space="preserve">” control. </w:t>
            </w:r>
          </w:p>
          <w:p w14:paraId="49CB713A"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6154772E" w14:textId="77777777" w:rsidTr="00380FCD">
        <w:trPr>
          <w:tblHeader/>
        </w:trPr>
        <w:tc>
          <w:tcPr>
            <w:tcW w:w="9526" w:type="dxa"/>
            <w:tcBorders>
              <w:bottom w:val="single" w:sz="4" w:space="0" w:color="auto"/>
            </w:tcBorders>
            <w:shd w:val="clear" w:color="auto" w:fill="CCFFCC"/>
            <w:vAlign w:val="center"/>
          </w:tcPr>
          <w:p w14:paraId="18FA9C8C" w14:textId="77777777" w:rsidR="006C7785" w:rsidRPr="00E46410" w:rsidRDefault="006C7785" w:rsidP="00380FCD">
            <w:pPr>
              <w:rPr>
                <w:rFonts w:cs="Arial"/>
              </w:rPr>
            </w:pPr>
            <w:r w:rsidRPr="00E46410">
              <w:rPr>
                <w:rFonts w:cs="Arial"/>
                <w:b/>
              </w:rPr>
              <w:t>Results</w:t>
            </w:r>
          </w:p>
        </w:tc>
      </w:tr>
      <w:tr w:rsidR="006C7785" w14:paraId="73D0384D" w14:textId="77777777" w:rsidTr="00380FCD">
        <w:trPr>
          <w:tblHeader/>
        </w:trPr>
        <w:tc>
          <w:tcPr>
            <w:tcW w:w="9526" w:type="dxa"/>
            <w:tcBorders>
              <w:bottom w:val="nil"/>
            </w:tcBorders>
            <w:vAlign w:val="center"/>
          </w:tcPr>
          <w:p w14:paraId="006D1521" w14:textId="77777777" w:rsidR="006C7785" w:rsidRPr="00D456C9" w:rsidRDefault="006C7785" w:rsidP="00380FCD">
            <w:pPr>
              <w:rPr>
                <w:rFonts w:cs="Arial"/>
                <w:i/>
              </w:rPr>
            </w:pPr>
            <w:r w:rsidRPr="00D456C9">
              <w:rPr>
                <w:rFonts w:cs="Arial"/>
                <w:i/>
              </w:rPr>
              <w:t>The features are shown as presented in</w:t>
            </w:r>
            <w:r>
              <w:rPr>
                <w:rFonts w:cs="Arial"/>
                <w:i/>
              </w:rPr>
              <w:t xml:space="preserve"> the screen plot below</w:t>
            </w:r>
          </w:p>
        </w:tc>
      </w:tr>
      <w:tr w:rsidR="006C7785" w14:paraId="042E99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60CCD59"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053FA1E6" wp14:editId="3B3A36F5">
                  <wp:extent cx="5206365" cy="5174615"/>
                  <wp:effectExtent l="0" t="0" r="0" b="6985"/>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72"/>
                          <a:stretch>
                            <a:fillRect/>
                          </a:stretch>
                        </pic:blipFill>
                        <pic:spPr>
                          <a:xfrm>
                            <a:off x="0" y="0"/>
                            <a:ext cx="5206365" cy="5174615"/>
                          </a:xfrm>
                          <a:prstGeom prst="rect">
                            <a:avLst/>
                          </a:prstGeom>
                        </pic:spPr>
                      </pic:pic>
                    </a:graphicData>
                  </a:graphic>
                </wp:inline>
              </w:drawing>
            </w:r>
            <w:r>
              <w:br/>
            </w:r>
            <w:r w:rsidRPr="00357E05">
              <w:rPr>
                <w:b/>
              </w:rPr>
              <w:t>tbd</w:t>
            </w:r>
          </w:p>
        </w:tc>
      </w:tr>
    </w:tbl>
    <w:p w14:paraId="0AC6E98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083BF49" w14:textId="77777777" w:rsidTr="00380FCD">
        <w:trPr>
          <w:tblHeader/>
        </w:trPr>
        <w:tc>
          <w:tcPr>
            <w:tcW w:w="9526" w:type="dxa"/>
            <w:shd w:val="clear" w:color="auto" w:fill="CCFFCC"/>
            <w:vAlign w:val="center"/>
          </w:tcPr>
          <w:p w14:paraId="0BFAD32B" w14:textId="77777777" w:rsidR="006C7785" w:rsidRPr="00E46410" w:rsidRDefault="006C7785" w:rsidP="00380FCD">
            <w:pPr>
              <w:rPr>
                <w:rFonts w:cs="Arial"/>
              </w:rPr>
            </w:pPr>
            <w:r w:rsidRPr="00E46410">
              <w:rPr>
                <w:rFonts w:cs="Arial"/>
                <w:b/>
              </w:rPr>
              <w:lastRenderedPageBreak/>
              <w:t>Action</w:t>
            </w:r>
          </w:p>
        </w:tc>
      </w:tr>
      <w:tr w:rsidR="006C7785" w14:paraId="70D52D6A" w14:textId="77777777" w:rsidTr="00380FCD">
        <w:trPr>
          <w:tblHeader/>
        </w:trPr>
        <w:tc>
          <w:tcPr>
            <w:tcW w:w="9526" w:type="dxa"/>
            <w:vAlign w:val="center"/>
          </w:tcPr>
          <w:p w14:paraId="494E22DE"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Magnetic variation</w:t>
            </w:r>
            <w:r w:rsidRPr="00D456C9">
              <w:rPr>
                <w:rFonts w:cs="Arial"/>
                <w:i/>
              </w:rPr>
              <w:t xml:space="preserve">” control. </w:t>
            </w:r>
          </w:p>
          <w:p w14:paraId="559C863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6F19326" w14:textId="77777777" w:rsidTr="00380FCD">
        <w:trPr>
          <w:tblHeader/>
        </w:trPr>
        <w:tc>
          <w:tcPr>
            <w:tcW w:w="9526" w:type="dxa"/>
            <w:tcBorders>
              <w:bottom w:val="single" w:sz="4" w:space="0" w:color="auto"/>
            </w:tcBorders>
            <w:shd w:val="clear" w:color="auto" w:fill="CCFFCC"/>
            <w:vAlign w:val="center"/>
          </w:tcPr>
          <w:p w14:paraId="3D3C2203" w14:textId="77777777" w:rsidR="006C7785" w:rsidRPr="00E46410" w:rsidRDefault="006C7785" w:rsidP="00380FCD">
            <w:pPr>
              <w:rPr>
                <w:rFonts w:cs="Arial"/>
              </w:rPr>
            </w:pPr>
            <w:r w:rsidRPr="00E46410">
              <w:rPr>
                <w:rFonts w:cs="Arial"/>
                <w:b/>
              </w:rPr>
              <w:t>Results</w:t>
            </w:r>
          </w:p>
        </w:tc>
      </w:tr>
      <w:tr w:rsidR="006C7785" w14:paraId="6AC3209B" w14:textId="77777777" w:rsidTr="00380FCD">
        <w:trPr>
          <w:tblHeader/>
        </w:trPr>
        <w:tc>
          <w:tcPr>
            <w:tcW w:w="9526" w:type="dxa"/>
            <w:tcBorders>
              <w:bottom w:val="nil"/>
            </w:tcBorders>
            <w:vAlign w:val="center"/>
          </w:tcPr>
          <w:p w14:paraId="3CA6EC46" w14:textId="77777777" w:rsidR="006C7785" w:rsidRPr="00D456C9" w:rsidRDefault="006C7785" w:rsidP="00380FCD">
            <w:pPr>
              <w:rPr>
                <w:rFonts w:cs="Arial"/>
                <w:i/>
              </w:rPr>
            </w:pPr>
            <w:r w:rsidRPr="00D456C9">
              <w:rPr>
                <w:rFonts w:cs="Arial"/>
                <w:i/>
              </w:rPr>
              <w:t>The features are shown as presented in the screen plot below</w:t>
            </w:r>
          </w:p>
        </w:tc>
      </w:tr>
      <w:tr w:rsidR="006C7785" w14:paraId="14A93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5AC6B8B8"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819FC7" wp14:editId="435B1A2A">
                  <wp:extent cx="5206365" cy="5147945"/>
                  <wp:effectExtent l="0" t="0" r="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73"/>
                          <a:stretch>
                            <a:fillRect/>
                          </a:stretch>
                        </pic:blipFill>
                        <pic:spPr>
                          <a:xfrm>
                            <a:off x="0" y="0"/>
                            <a:ext cx="5206365" cy="5147945"/>
                          </a:xfrm>
                          <a:prstGeom prst="rect">
                            <a:avLst/>
                          </a:prstGeom>
                        </pic:spPr>
                      </pic:pic>
                    </a:graphicData>
                  </a:graphic>
                </wp:inline>
              </w:drawing>
            </w:r>
            <w:r>
              <w:br/>
            </w:r>
            <w:r w:rsidRPr="00357E05">
              <w:rPr>
                <w:b/>
              </w:rPr>
              <w:t>tbd</w:t>
            </w:r>
          </w:p>
        </w:tc>
      </w:tr>
    </w:tbl>
    <w:p w14:paraId="3BF9480A" w14:textId="77777777" w:rsidR="006C7785" w:rsidRDefault="006C7785" w:rsidP="006C7785"/>
    <w:p w14:paraId="654D8CB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BCE957B" w14:textId="77777777" w:rsidTr="00380FCD">
        <w:trPr>
          <w:tblHeader/>
        </w:trPr>
        <w:tc>
          <w:tcPr>
            <w:tcW w:w="9526" w:type="dxa"/>
            <w:shd w:val="clear" w:color="auto" w:fill="CCFFCC"/>
            <w:vAlign w:val="center"/>
          </w:tcPr>
          <w:p w14:paraId="6B1BFD3A" w14:textId="77777777" w:rsidR="006C7785" w:rsidRPr="00392061" w:rsidRDefault="006C7785" w:rsidP="00380FCD">
            <w:pPr>
              <w:rPr>
                <w:rFonts w:cs="Arial"/>
              </w:rPr>
            </w:pPr>
            <w:r w:rsidRPr="00392061">
              <w:rPr>
                <w:rFonts w:cs="Arial"/>
                <w:b/>
              </w:rPr>
              <w:lastRenderedPageBreak/>
              <w:t>Action</w:t>
            </w:r>
          </w:p>
        </w:tc>
      </w:tr>
      <w:tr w:rsidR="006C7785" w14:paraId="5AE8E46F" w14:textId="77777777" w:rsidTr="00380FCD">
        <w:trPr>
          <w:tblHeader/>
        </w:trPr>
        <w:tc>
          <w:tcPr>
            <w:tcW w:w="9526" w:type="dxa"/>
            <w:vAlign w:val="center"/>
          </w:tcPr>
          <w:p w14:paraId="2F494974"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Depth Contours</w:t>
            </w:r>
            <w:r w:rsidRPr="00D456C9">
              <w:rPr>
                <w:rFonts w:cs="Arial"/>
                <w:i/>
              </w:rPr>
              <w:t>” control.</w:t>
            </w:r>
          </w:p>
          <w:p w14:paraId="2993C2B4" w14:textId="77777777" w:rsidR="006C7785" w:rsidRPr="00D456C9" w:rsidRDefault="006C7785" w:rsidP="00380FCD">
            <w:pPr>
              <w:rPr>
                <w:rFonts w:cs="Arial"/>
                <w:i/>
              </w:rPr>
            </w:pPr>
            <w:r w:rsidRPr="00D456C9">
              <w:rPr>
                <w:rFonts w:cs="Arial"/>
                <w:i/>
              </w:rPr>
              <w:t xml:space="preserve">If provided, select optional Contour label. </w:t>
            </w:r>
          </w:p>
          <w:p w14:paraId="24A14BE2"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1ED321A" w14:textId="77777777" w:rsidTr="00380FCD">
        <w:trPr>
          <w:tblHeader/>
        </w:trPr>
        <w:tc>
          <w:tcPr>
            <w:tcW w:w="9526" w:type="dxa"/>
            <w:tcBorders>
              <w:bottom w:val="single" w:sz="4" w:space="0" w:color="auto"/>
            </w:tcBorders>
            <w:shd w:val="clear" w:color="auto" w:fill="CCFFCC"/>
            <w:vAlign w:val="center"/>
          </w:tcPr>
          <w:p w14:paraId="33904D2B" w14:textId="77777777" w:rsidR="006C7785" w:rsidRPr="00392061" w:rsidRDefault="006C7785" w:rsidP="00380FCD">
            <w:pPr>
              <w:rPr>
                <w:rFonts w:cs="Arial"/>
              </w:rPr>
            </w:pPr>
            <w:r w:rsidRPr="00392061">
              <w:rPr>
                <w:rFonts w:cs="Arial"/>
                <w:b/>
              </w:rPr>
              <w:t>Results</w:t>
            </w:r>
          </w:p>
        </w:tc>
      </w:tr>
      <w:tr w:rsidR="006C7785" w14:paraId="1D511450" w14:textId="77777777" w:rsidTr="00380FCD">
        <w:trPr>
          <w:tblHeader/>
        </w:trPr>
        <w:tc>
          <w:tcPr>
            <w:tcW w:w="9526" w:type="dxa"/>
            <w:tcBorders>
              <w:bottom w:val="nil"/>
            </w:tcBorders>
            <w:vAlign w:val="center"/>
          </w:tcPr>
          <w:p w14:paraId="43A7F439"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6B668FA1"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4A85003A"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88EA7B3" wp14:editId="190789D6">
                  <wp:extent cx="5206365" cy="5142865"/>
                  <wp:effectExtent l="0" t="0" r="0" b="635"/>
                  <wp:docPr id="49" name="Picture 4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game&#10;&#10;Description automatically generated"/>
                          <pic:cNvPicPr/>
                        </pic:nvPicPr>
                        <pic:blipFill>
                          <a:blip r:embed="rId74"/>
                          <a:stretch>
                            <a:fillRect/>
                          </a:stretch>
                        </pic:blipFill>
                        <pic:spPr>
                          <a:xfrm>
                            <a:off x="0" y="0"/>
                            <a:ext cx="5206365" cy="5142865"/>
                          </a:xfrm>
                          <a:prstGeom prst="rect">
                            <a:avLst/>
                          </a:prstGeom>
                        </pic:spPr>
                      </pic:pic>
                    </a:graphicData>
                  </a:graphic>
                </wp:inline>
              </w:drawing>
            </w:r>
            <w:r>
              <w:br/>
            </w:r>
            <w:r w:rsidRPr="00357E05">
              <w:rPr>
                <w:b/>
              </w:rPr>
              <w:t>tbd</w:t>
            </w:r>
          </w:p>
        </w:tc>
      </w:tr>
    </w:tbl>
    <w:p w14:paraId="58A0F62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58996CC" w14:textId="77777777" w:rsidTr="00380FCD">
        <w:trPr>
          <w:tblHeader/>
        </w:trPr>
        <w:tc>
          <w:tcPr>
            <w:tcW w:w="9526" w:type="dxa"/>
            <w:shd w:val="clear" w:color="auto" w:fill="CCFFCC"/>
            <w:vAlign w:val="center"/>
          </w:tcPr>
          <w:p w14:paraId="3210B201" w14:textId="77777777" w:rsidR="006C7785" w:rsidRPr="00392061" w:rsidRDefault="006C7785" w:rsidP="00380FCD">
            <w:pPr>
              <w:rPr>
                <w:rFonts w:cs="Arial"/>
              </w:rPr>
            </w:pPr>
            <w:r w:rsidRPr="00392061">
              <w:rPr>
                <w:rFonts w:cs="Arial"/>
                <w:b/>
              </w:rPr>
              <w:lastRenderedPageBreak/>
              <w:t>Action</w:t>
            </w:r>
          </w:p>
        </w:tc>
      </w:tr>
      <w:tr w:rsidR="006C7785" w14:paraId="217D0A1A" w14:textId="77777777" w:rsidTr="00380FCD">
        <w:trPr>
          <w:tblHeader/>
        </w:trPr>
        <w:tc>
          <w:tcPr>
            <w:tcW w:w="9526" w:type="dxa"/>
            <w:vAlign w:val="center"/>
          </w:tcPr>
          <w:p w14:paraId="4A6AE00F"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Seabed</w:t>
            </w:r>
            <w:r w:rsidRPr="00D456C9">
              <w:rPr>
                <w:rFonts w:cs="Arial"/>
                <w:i/>
              </w:rPr>
              <w:t xml:space="preserve">” control. </w:t>
            </w:r>
          </w:p>
          <w:p w14:paraId="01227206"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7AAF11E0" w14:textId="77777777" w:rsidTr="00380FCD">
        <w:trPr>
          <w:tblHeader/>
        </w:trPr>
        <w:tc>
          <w:tcPr>
            <w:tcW w:w="9526" w:type="dxa"/>
            <w:tcBorders>
              <w:bottom w:val="single" w:sz="4" w:space="0" w:color="auto"/>
            </w:tcBorders>
            <w:shd w:val="clear" w:color="auto" w:fill="CCFFCC"/>
            <w:vAlign w:val="center"/>
          </w:tcPr>
          <w:p w14:paraId="54F94A95" w14:textId="77777777" w:rsidR="006C7785" w:rsidRPr="00392061" w:rsidRDefault="006C7785" w:rsidP="00380FCD">
            <w:pPr>
              <w:rPr>
                <w:rFonts w:cs="Arial"/>
              </w:rPr>
            </w:pPr>
            <w:r w:rsidRPr="00392061">
              <w:rPr>
                <w:rFonts w:cs="Arial"/>
                <w:b/>
              </w:rPr>
              <w:t>Results</w:t>
            </w:r>
          </w:p>
        </w:tc>
      </w:tr>
      <w:tr w:rsidR="006C7785" w14:paraId="261F2AE4" w14:textId="77777777" w:rsidTr="00380FCD">
        <w:trPr>
          <w:tblHeader/>
        </w:trPr>
        <w:tc>
          <w:tcPr>
            <w:tcW w:w="9526" w:type="dxa"/>
            <w:tcBorders>
              <w:bottom w:val="nil"/>
            </w:tcBorders>
            <w:vAlign w:val="center"/>
          </w:tcPr>
          <w:p w14:paraId="294DBB82"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3AE58FF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14BD3D4E"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50EF945A" wp14:editId="513FA2A5">
                  <wp:extent cx="5206365" cy="5142230"/>
                  <wp:effectExtent l="0" t="0" r="0" b="1270"/>
                  <wp:docPr id="1466390883" name="Picture 146639088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0883" name="Picture 1466390883" descr="A screenshot of a computer game&#10;&#10;Description automatically generated"/>
                          <pic:cNvPicPr/>
                        </pic:nvPicPr>
                        <pic:blipFill>
                          <a:blip r:embed="rId75"/>
                          <a:stretch>
                            <a:fillRect/>
                          </a:stretch>
                        </pic:blipFill>
                        <pic:spPr>
                          <a:xfrm>
                            <a:off x="0" y="0"/>
                            <a:ext cx="5206365" cy="5142230"/>
                          </a:xfrm>
                          <a:prstGeom prst="rect">
                            <a:avLst/>
                          </a:prstGeom>
                        </pic:spPr>
                      </pic:pic>
                    </a:graphicData>
                  </a:graphic>
                </wp:inline>
              </w:drawing>
            </w:r>
            <w:r>
              <w:br/>
            </w:r>
            <w:r w:rsidRPr="00357E05">
              <w:rPr>
                <w:b/>
              </w:rPr>
              <w:t>tbd</w:t>
            </w:r>
          </w:p>
        </w:tc>
      </w:tr>
    </w:tbl>
    <w:p w14:paraId="13D093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2CA0A42E" w14:textId="77777777" w:rsidTr="00380FCD">
        <w:trPr>
          <w:tblHeader/>
        </w:trPr>
        <w:tc>
          <w:tcPr>
            <w:tcW w:w="9526" w:type="dxa"/>
            <w:shd w:val="clear" w:color="auto" w:fill="CCFFCC"/>
            <w:vAlign w:val="center"/>
          </w:tcPr>
          <w:p w14:paraId="43C30B98" w14:textId="77777777" w:rsidR="006C7785" w:rsidRPr="00392061" w:rsidRDefault="006C7785" w:rsidP="00380FCD">
            <w:pPr>
              <w:spacing w:after="100" w:afterAutospacing="1"/>
              <w:rPr>
                <w:rFonts w:cs="Arial"/>
              </w:rPr>
            </w:pPr>
            <w:r w:rsidRPr="00392061">
              <w:rPr>
                <w:rFonts w:cs="Arial"/>
                <w:b/>
              </w:rPr>
              <w:lastRenderedPageBreak/>
              <w:t>Action</w:t>
            </w:r>
          </w:p>
        </w:tc>
      </w:tr>
      <w:tr w:rsidR="006C7785" w14:paraId="081E4F0D" w14:textId="77777777" w:rsidTr="00380FCD">
        <w:trPr>
          <w:tblHeader/>
        </w:trPr>
        <w:tc>
          <w:tcPr>
            <w:tcW w:w="9526" w:type="dxa"/>
            <w:vAlign w:val="center"/>
          </w:tcPr>
          <w:p w14:paraId="29C74A03" w14:textId="77777777" w:rsidR="006C7785" w:rsidRPr="00D456C9" w:rsidRDefault="006C7785" w:rsidP="00380FCD">
            <w:pPr>
              <w:rPr>
                <w:rFonts w:cs="Arial"/>
                <w:i/>
              </w:rPr>
            </w:pPr>
            <w:r w:rsidRPr="00D456C9">
              <w:rPr>
                <w:rFonts w:cs="Arial"/>
                <w:i/>
              </w:rPr>
              <w:t>Switch off all controls and switch on only the “</w:t>
            </w:r>
            <w:r w:rsidRPr="00D456C9">
              <w:rPr>
                <w:rFonts w:cs="Arial"/>
                <w:b/>
                <w:i/>
              </w:rPr>
              <w:t>Tidal</w:t>
            </w:r>
            <w:r w:rsidRPr="00D456C9">
              <w:rPr>
                <w:rFonts w:cs="Arial"/>
                <w:i/>
              </w:rPr>
              <w:t xml:space="preserve">” control. </w:t>
            </w:r>
          </w:p>
          <w:p w14:paraId="5D6F0BA3" w14:textId="77777777" w:rsidR="006C7785" w:rsidRPr="00E0664B" w:rsidRDefault="006C7785" w:rsidP="00380FCD">
            <w:pPr>
              <w:rPr>
                <w:i/>
              </w:rPr>
            </w:pPr>
            <w:r w:rsidRPr="00D456C9">
              <w:rPr>
                <w:rFonts w:cs="Arial"/>
                <w:i/>
              </w:rPr>
              <w:t>Verify that the features are displayed correctly as presented in the plot.</w:t>
            </w:r>
          </w:p>
        </w:tc>
      </w:tr>
      <w:tr w:rsidR="006C7785" w14:paraId="4AC586BF" w14:textId="77777777" w:rsidTr="00380FCD">
        <w:trPr>
          <w:tblHeader/>
        </w:trPr>
        <w:tc>
          <w:tcPr>
            <w:tcW w:w="9526" w:type="dxa"/>
            <w:tcBorders>
              <w:bottom w:val="single" w:sz="4" w:space="0" w:color="auto"/>
            </w:tcBorders>
            <w:shd w:val="clear" w:color="auto" w:fill="CCFFCC"/>
            <w:vAlign w:val="center"/>
          </w:tcPr>
          <w:p w14:paraId="0DCB493E" w14:textId="77777777" w:rsidR="006C7785" w:rsidRPr="00392061" w:rsidRDefault="006C7785" w:rsidP="00380FCD">
            <w:pPr>
              <w:rPr>
                <w:rFonts w:cs="Arial"/>
              </w:rPr>
            </w:pPr>
            <w:r w:rsidRPr="00392061">
              <w:rPr>
                <w:rFonts w:cs="Arial"/>
                <w:b/>
              </w:rPr>
              <w:t>Results</w:t>
            </w:r>
          </w:p>
        </w:tc>
      </w:tr>
      <w:tr w:rsidR="006C7785" w14:paraId="23601669" w14:textId="77777777" w:rsidTr="00380FCD">
        <w:trPr>
          <w:tblHeader/>
        </w:trPr>
        <w:tc>
          <w:tcPr>
            <w:tcW w:w="9526" w:type="dxa"/>
            <w:tcBorders>
              <w:bottom w:val="nil"/>
            </w:tcBorders>
            <w:vAlign w:val="center"/>
          </w:tcPr>
          <w:p w14:paraId="16CF2235" w14:textId="77777777" w:rsidR="006C7785" w:rsidRPr="00D456C9" w:rsidRDefault="006C7785" w:rsidP="00380FCD">
            <w:pPr>
              <w:rPr>
                <w:rFonts w:cs="Arial"/>
                <w:i/>
              </w:rPr>
            </w:pPr>
            <w:r w:rsidRPr="00D456C9">
              <w:rPr>
                <w:rFonts w:cs="Arial"/>
                <w:i/>
              </w:rPr>
              <w:t xml:space="preserve">The features are shown as presented in the screen plot below </w:t>
            </w:r>
          </w:p>
        </w:tc>
      </w:tr>
      <w:tr w:rsidR="006C7785" w14:paraId="4EB35226"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84874BD"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46E5019" wp14:editId="114F6DDC">
                  <wp:extent cx="5206365" cy="5147945"/>
                  <wp:effectExtent l="0" t="0" r="0" b="0"/>
                  <wp:docPr id="168273432" name="Picture 168273432"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432" name="Picture 168273432" descr="A map of a sea&#10;&#10;Description automatically generated"/>
                          <pic:cNvPicPr/>
                        </pic:nvPicPr>
                        <pic:blipFill>
                          <a:blip r:embed="rId76"/>
                          <a:stretch>
                            <a:fillRect/>
                          </a:stretch>
                        </pic:blipFill>
                        <pic:spPr>
                          <a:xfrm>
                            <a:off x="0" y="0"/>
                            <a:ext cx="5206365" cy="5147945"/>
                          </a:xfrm>
                          <a:prstGeom prst="rect">
                            <a:avLst/>
                          </a:prstGeom>
                        </pic:spPr>
                      </pic:pic>
                    </a:graphicData>
                  </a:graphic>
                </wp:inline>
              </w:drawing>
            </w:r>
            <w:r>
              <w:br/>
            </w:r>
            <w:r w:rsidRPr="00357E05">
              <w:rPr>
                <w:b/>
              </w:rPr>
              <w:t>tbd</w:t>
            </w:r>
          </w:p>
        </w:tc>
      </w:tr>
    </w:tbl>
    <w:p w14:paraId="50634D5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8A0B290" w14:textId="77777777" w:rsidTr="00380FCD">
        <w:trPr>
          <w:tblHeader/>
        </w:trPr>
        <w:tc>
          <w:tcPr>
            <w:tcW w:w="9526" w:type="dxa"/>
            <w:shd w:val="clear" w:color="auto" w:fill="CCFFCC"/>
            <w:vAlign w:val="center"/>
          </w:tcPr>
          <w:p w14:paraId="0C9A5AF9" w14:textId="77777777" w:rsidR="006C7785" w:rsidRPr="00392061" w:rsidRDefault="006C7785" w:rsidP="00380FCD">
            <w:pPr>
              <w:rPr>
                <w:rFonts w:cs="Arial"/>
              </w:rPr>
            </w:pPr>
            <w:r w:rsidRPr="00392061">
              <w:rPr>
                <w:rFonts w:cs="Arial"/>
                <w:b/>
              </w:rPr>
              <w:lastRenderedPageBreak/>
              <w:t>Action</w:t>
            </w:r>
          </w:p>
        </w:tc>
      </w:tr>
      <w:tr w:rsidR="006C7785" w14:paraId="73066824" w14:textId="77777777" w:rsidTr="00380FCD">
        <w:trPr>
          <w:tblHeader/>
        </w:trPr>
        <w:tc>
          <w:tcPr>
            <w:tcW w:w="9526" w:type="dxa"/>
            <w:vAlign w:val="center"/>
          </w:tcPr>
          <w:p w14:paraId="67EF0950" w14:textId="77777777" w:rsidR="006C7785" w:rsidRPr="000B13F9" w:rsidRDefault="006C7785" w:rsidP="00380FCD">
            <w:pPr>
              <w:rPr>
                <w:rFonts w:cs="Arial"/>
                <w:i/>
              </w:rPr>
            </w:pPr>
            <w:r w:rsidRPr="000B13F9">
              <w:rPr>
                <w:rFonts w:cs="Arial"/>
                <w:i/>
              </w:rPr>
              <w:t>Switch off all controls and switch on only the “</w:t>
            </w:r>
            <w:r w:rsidRPr="000B13F9">
              <w:rPr>
                <w:rFonts w:cs="Arial"/>
                <w:b/>
                <w:i/>
              </w:rPr>
              <w:t>Miscellaneous</w:t>
            </w:r>
            <w:r w:rsidRPr="000B13F9">
              <w:rPr>
                <w:rFonts w:cs="Arial"/>
                <w:i/>
              </w:rPr>
              <w:t xml:space="preserve">” control. </w:t>
            </w:r>
          </w:p>
          <w:p w14:paraId="58453B72"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4D3824A0" w14:textId="77777777" w:rsidTr="00380FCD">
        <w:trPr>
          <w:tblHeader/>
        </w:trPr>
        <w:tc>
          <w:tcPr>
            <w:tcW w:w="9526" w:type="dxa"/>
            <w:tcBorders>
              <w:bottom w:val="single" w:sz="4" w:space="0" w:color="auto"/>
            </w:tcBorders>
            <w:shd w:val="clear" w:color="auto" w:fill="CCFFCC"/>
            <w:vAlign w:val="center"/>
          </w:tcPr>
          <w:p w14:paraId="57D62437" w14:textId="77777777" w:rsidR="006C7785" w:rsidRPr="00392061" w:rsidRDefault="006C7785" w:rsidP="00380FCD">
            <w:pPr>
              <w:rPr>
                <w:rFonts w:cs="Arial"/>
              </w:rPr>
            </w:pPr>
            <w:r w:rsidRPr="00392061">
              <w:rPr>
                <w:rFonts w:cs="Arial"/>
                <w:b/>
              </w:rPr>
              <w:t>Results</w:t>
            </w:r>
          </w:p>
        </w:tc>
      </w:tr>
      <w:tr w:rsidR="006C7785" w14:paraId="608F4940" w14:textId="77777777" w:rsidTr="00380FCD">
        <w:trPr>
          <w:tblHeader/>
        </w:trPr>
        <w:tc>
          <w:tcPr>
            <w:tcW w:w="9526" w:type="dxa"/>
            <w:tcBorders>
              <w:bottom w:val="nil"/>
            </w:tcBorders>
            <w:vAlign w:val="center"/>
          </w:tcPr>
          <w:p w14:paraId="7DE1F55F" w14:textId="77777777" w:rsidR="006C7785" w:rsidRPr="000B13F9" w:rsidRDefault="006C7785" w:rsidP="00380FCD">
            <w:pPr>
              <w:rPr>
                <w:rFonts w:cs="Arial"/>
                <w:i/>
              </w:rPr>
            </w:pPr>
            <w:r w:rsidRPr="000B13F9">
              <w:rPr>
                <w:rFonts w:cs="Arial"/>
                <w:i/>
              </w:rPr>
              <w:t xml:space="preserve">The features are shown as presented in the screen plot below </w:t>
            </w:r>
          </w:p>
        </w:tc>
      </w:tr>
      <w:tr w:rsidR="006C7785" w14:paraId="5BC3AF97"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73FA134F" w14:textId="77777777" w:rsidR="006C7785" w:rsidRPr="00357E05" w:rsidRDefault="006C7785" w:rsidP="00380FCD">
            <w:pPr>
              <w:jc w:val="center"/>
              <w:rPr>
                <w:b/>
              </w:rPr>
            </w:pPr>
            <w:r w:rsidRPr="00863887">
              <w:rPr>
                <w:noProof/>
                <w:lang w:val="en-IN" w:eastAsia="en-IN"/>
                <w14:ligatures w14:val="standardContextual"/>
              </w:rPr>
              <w:drawing>
                <wp:inline distT="0" distB="0" distL="0" distR="0" wp14:anchorId="319F80FA" wp14:editId="2F364333">
                  <wp:extent cx="5206365" cy="4434205"/>
                  <wp:effectExtent l="0" t="0" r="0" b="4445"/>
                  <wp:docPr id="2054067598" name="Picture 20540675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598" name="Picture 2054067598" descr="A screenshot of a video game&#10;&#10;Description automatically generated"/>
                          <pic:cNvPicPr/>
                        </pic:nvPicPr>
                        <pic:blipFill>
                          <a:blip r:embed="rId77"/>
                          <a:stretch>
                            <a:fillRect/>
                          </a:stretch>
                        </pic:blipFill>
                        <pic:spPr>
                          <a:xfrm>
                            <a:off x="0" y="0"/>
                            <a:ext cx="5206365" cy="4434205"/>
                          </a:xfrm>
                          <a:prstGeom prst="rect">
                            <a:avLst/>
                          </a:prstGeom>
                        </pic:spPr>
                      </pic:pic>
                    </a:graphicData>
                  </a:graphic>
                </wp:inline>
              </w:drawing>
            </w:r>
            <w:r>
              <w:br/>
            </w:r>
            <w:r w:rsidRPr="00357E05">
              <w:rPr>
                <w:b/>
              </w:rPr>
              <w:t>tbd</w:t>
            </w:r>
          </w:p>
        </w:tc>
      </w:tr>
    </w:tbl>
    <w:p w14:paraId="6D55D5D8" w14:textId="77777777" w:rsidR="006C7785" w:rsidRDefault="006C7785" w:rsidP="006C7785"/>
    <w:p w14:paraId="10F9A0A8" w14:textId="77777777" w:rsidR="006C7785" w:rsidRDefault="006C7785" w:rsidP="006C7785"/>
    <w:p w14:paraId="5394FF28" w14:textId="77777777" w:rsidR="006C7785" w:rsidRPr="000B13F9" w:rsidRDefault="006C7785" w:rsidP="006C7785">
      <w:pPr>
        <w:pStyle w:val="Heading3"/>
      </w:pPr>
      <w:r w:rsidRPr="000B13F9">
        <w:t>Text Grouping</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19DE322A"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60D8F3B"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13C7AEA" w14:textId="77777777" w:rsidR="006C7785" w:rsidRPr="000B13F9" w:rsidRDefault="006C7785" w:rsidP="00380FCD">
            <w:pPr>
              <w:jc w:val="center"/>
              <w:rPr>
                <w:rFonts w:cs="Arial"/>
                <w:b/>
                <w:bCs/>
              </w:rPr>
            </w:pPr>
            <w:r w:rsidRPr="000B13F9">
              <w:rPr>
                <w:rFonts w:cs="Arial"/>
              </w:rPr>
              <w:t>TextGrouping</w:t>
            </w:r>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28442A7E"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A1EE230" w14:textId="77777777" w:rsidR="006C7785" w:rsidRDefault="006C7785" w:rsidP="00380FCD">
            <w:pPr>
              <w:rPr>
                <w:rFonts w:ascii="Calibri" w:hAnsi="Calibri" w:cs="Calibri"/>
                <w:color w:val="000000"/>
              </w:rPr>
            </w:pPr>
            <w:r>
              <w:rPr>
                <w:rFonts w:ascii="Calibri" w:hAnsi="Calibri" w:cs="Calibri"/>
                <w:color w:val="000000"/>
              </w:rPr>
              <w:t>S-98 C-11.2</w:t>
            </w:r>
          </w:p>
          <w:p w14:paraId="6DD8310A" w14:textId="77777777" w:rsidR="006C7785" w:rsidRPr="00340B0D" w:rsidRDefault="006C7785" w:rsidP="00380FCD">
            <w:pPr>
              <w:jc w:val="center"/>
              <w:rPr>
                <w:rFonts w:cs="Arial"/>
                <w:sz w:val="18"/>
                <w:szCs w:val="18"/>
              </w:rPr>
            </w:pPr>
          </w:p>
        </w:tc>
      </w:tr>
      <w:tr w:rsidR="006C7785" w:rsidRPr="00340B0D" w14:paraId="6BDA7DB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372D87"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121B412"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3814CDA3" w14:textId="77777777" w:rsidR="006C7785" w:rsidRPr="000B13F9" w:rsidRDefault="006C7785" w:rsidP="00380FCD">
            <w:pPr>
              <w:rPr>
                <w:rFonts w:cs="Arial"/>
              </w:rPr>
            </w:pPr>
            <w:r w:rsidRPr="000B13F9">
              <w:rPr>
                <w:rFonts w:cs="Arial"/>
                <w:i/>
              </w:rPr>
              <w:t>The purpose of the test is to verify that ECDIS is able to change text display settings and display text in accordance with the S-101 portrayal catalogue. Minimum two text display categories should be available in the ECDIS HMI</w:t>
            </w:r>
          </w:p>
        </w:tc>
      </w:tr>
      <w:tr w:rsidR="006C7785" w:rsidRPr="00340B0D" w14:paraId="588E7F5C"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05BF73"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5A3F3902"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DB8CB6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612116" w14:textId="77777777" w:rsidR="006C7785" w:rsidRPr="00340B0D" w:rsidRDefault="006C7785" w:rsidP="00380FCD">
            <w:pPr>
              <w:jc w:val="center"/>
              <w:rPr>
                <w:rFonts w:cs="Arial"/>
                <w:b/>
                <w:bCs/>
                <w:sz w:val="18"/>
                <w:szCs w:val="18"/>
              </w:rPr>
            </w:pPr>
          </w:p>
        </w:tc>
      </w:tr>
      <w:tr w:rsidR="006C7785" w:rsidRPr="00340B0D" w14:paraId="6E6B0DC7"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467AF0C5" w14:textId="77777777" w:rsidR="006C7785" w:rsidRPr="000B13F9" w:rsidRDefault="006C7785" w:rsidP="00380FCD">
            <w:pPr>
              <w:rPr>
                <w:rFonts w:cs="Arial"/>
              </w:rPr>
            </w:pPr>
            <w:r w:rsidRPr="000B13F9">
              <w:rPr>
                <w:rFonts w:cs="Arial"/>
                <w:b/>
                <w:bCs/>
                <w:i/>
              </w:rPr>
              <w:t>DisplayOther</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757396BF" w14:textId="77777777" w:rsidR="006C7785" w:rsidRPr="00340B0D" w:rsidRDefault="006C7785" w:rsidP="00380FCD">
            <w:pPr>
              <w:rPr>
                <w:rFonts w:cs="Arial"/>
                <w:sz w:val="18"/>
                <w:szCs w:val="18"/>
              </w:rPr>
            </w:pPr>
          </w:p>
        </w:tc>
      </w:tr>
      <w:tr w:rsidR="006C7785" w:rsidRPr="00340B0D" w14:paraId="6CF48CA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1BFC76D1"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3F66FC94" w14:textId="77777777" w:rsidR="006C7785" w:rsidRPr="00340B0D" w:rsidRDefault="006C7785" w:rsidP="00380FCD">
            <w:pPr>
              <w:rPr>
                <w:rFonts w:cs="Arial"/>
                <w:sz w:val="18"/>
                <w:szCs w:val="18"/>
              </w:rPr>
            </w:pPr>
          </w:p>
        </w:tc>
      </w:tr>
      <w:tr w:rsidR="006C7785" w:rsidRPr="00340B0D" w14:paraId="444FF2B7"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41F0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E668D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62668C" w14:textId="77777777" w:rsidTr="00380FCD">
        <w:sdt>
          <w:sdtPr>
            <w:rPr>
              <w:rFonts w:cs="Arial"/>
              <w:sz w:val="18"/>
              <w:szCs w:val="18"/>
            </w:rPr>
            <w:alias w:val="Diplay Category"/>
            <w:tag w:val="Diplay Categor"/>
            <w:id w:val="146325858"/>
            <w:placeholder>
              <w:docPart w:val="C9E46206640D48E9B2F3F3E555374FB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4A1F39A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2AF4DB4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E8DBB98" w14:textId="77777777" w:rsidR="006C7785" w:rsidRPr="00340B0D" w:rsidRDefault="006C7785" w:rsidP="00380FCD">
            <w:pPr>
              <w:jc w:val="center"/>
              <w:rPr>
                <w:rFonts w:cs="Arial"/>
                <w:sz w:val="18"/>
                <w:szCs w:val="18"/>
              </w:rPr>
            </w:pPr>
          </w:p>
        </w:tc>
      </w:tr>
      <w:tr w:rsidR="006C7785" w:rsidRPr="00340B0D" w14:paraId="000FE186"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04E8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7629439"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BDD338F" w14:textId="77777777" w:rsidR="006C7785" w:rsidRPr="00340B0D" w:rsidRDefault="006C7785" w:rsidP="00380FCD">
            <w:pPr>
              <w:jc w:val="center"/>
              <w:rPr>
                <w:rFonts w:cs="Arial"/>
                <w:sz w:val="18"/>
                <w:szCs w:val="18"/>
              </w:rPr>
            </w:pPr>
          </w:p>
        </w:tc>
      </w:tr>
      <w:tr w:rsidR="006C7785" w:rsidRPr="00340B0D" w14:paraId="675CA67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C4B8CB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2742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510E75F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CFC245" w14:textId="77777777" w:rsidR="006C7785" w:rsidRPr="00340B0D" w:rsidRDefault="006C7785" w:rsidP="00380FCD">
            <w:pPr>
              <w:jc w:val="center"/>
              <w:rPr>
                <w:rFonts w:cs="Arial"/>
                <w:sz w:val="18"/>
                <w:szCs w:val="18"/>
              </w:rPr>
            </w:pPr>
          </w:p>
        </w:tc>
      </w:tr>
      <w:tr w:rsidR="006C7785" w:rsidRPr="00340B0D" w14:paraId="7DC7224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6BBF9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A19D7C"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3B23562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AD8B55" w14:textId="77777777" w:rsidR="006C7785" w:rsidRPr="00340B0D" w:rsidRDefault="006C7785" w:rsidP="00380FCD">
            <w:pPr>
              <w:jc w:val="center"/>
              <w:rPr>
                <w:rFonts w:cs="Arial"/>
                <w:sz w:val="18"/>
                <w:szCs w:val="18"/>
              </w:rPr>
            </w:pPr>
          </w:p>
        </w:tc>
      </w:tr>
      <w:tr w:rsidR="006C7785" w:rsidRPr="00340B0D" w14:paraId="0762B90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7BEFC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AAF02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4CACA01"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B43BB0" w14:textId="77777777" w:rsidR="006C7785" w:rsidRPr="00340B0D" w:rsidRDefault="006C7785" w:rsidP="00380FCD">
            <w:pPr>
              <w:jc w:val="center"/>
              <w:rPr>
                <w:rFonts w:cs="Arial"/>
                <w:sz w:val="18"/>
                <w:szCs w:val="18"/>
              </w:rPr>
            </w:pPr>
          </w:p>
        </w:tc>
      </w:tr>
      <w:tr w:rsidR="006C7785" w:rsidRPr="00340B0D" w14:paraId="2121E3B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1616FE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0EBE6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AAAFBA3"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C8478FB" w14:textId="77777777" w:rsidR="006C7785" w:rsidRPr="00340B0D" w:rsidRDefault="006C7785" w:rsidP="00380FCD">
            <w:pPr>
              <w:jc w:val="center"/>
              <w:rPr>
                <w:rFonts w:cs="Arial"/>
                <w:sz w:val="18"/>
                <w:szCs w:val="18"/>
              </w:rPr>
            </w:pPr>
          </w:p>
        </w:tc>
      </w:tr>
      <w:tr w:rsidR="006C7785" w:rsidRPr="00340B0D" w14:paraId="521D35A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C29B59A"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28B1C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F39218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DC7B951" w14:textId="77777777" w:rsidR="006C7785" w:rsidRPr="00340B0D" w:rsidRDefault="006C7785" w:rsidP="00380FCD">
            <w:pPr>
              <w:jc w:val="center"/>
              <w:rPr>
                <w:rFonts w:cs="Arial"/>
                <w:sz w:val="18"/>
                <w:szCs w:val="18"/>
              </w:rPr>
            </w:pPr>
          </w:p>
        </w:tc>
      </w:tr>
      <w:tr w:rsidR="006C7785" w:rsidRPr="00340B0D" w14:paraId="7B7F30B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9F868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F9D55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27A700D"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E298FD1" w14:textId="77777777" w:rsidR="006C7785" w:rsidRPr="00340B0D" w:rsidRDefault="006C7785" w:rsidP="00380FCD">
            <w:pPr>
              <w:jc w:val="center"/>
              <w:rPr>
                <w:rFonts w:cs="Arial"/>
                <w:sz w:val="18"/>
                <w:szCs w:val="18"/>
              </w:rPr>
            </w:pPr>
          </w:p>
        </w:tc>
      </w:tr>
      <w:tr w:rsidR="006C7785" w:rsidRPr="00340B0D" w14:paraId="2052BA69"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97DF7D6" w14:textId="77777777" w:rsidR="006C7785" w:rsidRPr="00340B0D" w:rsidRDefault="006C7785" w:rsidP="00380FCD">
            <w:pPr>
              <w:rPr>
                <w:rFonts w:cs="Arial"/>
                <w:sz w:val="18"/>
                <w:szCs w:val="18"/>
              </w:rPr>
            </w:pPr>
            <w:r w:rsidRPr="00340B0D">
              <w:rPr>
                <w:rFonts w:cs="Arial"/>
                <w:sz w:val="18"/>
                <w:szCs w:val="18"/>
              </w:rPr>
              <w:lastRenderedPageBreak/>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99AEAC"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2CEE5D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654050E" w14:textId="77777777" w:rsidR="006C7785" w:rsidRPr="00340B0D" w:rsidRDefault="006C7785" w:rsidP="00380FCD">
            <w:pPr>
              <w:jc w:val="center"/>
              <w:rPr>
                <w:rFonts w:cs="Arial"/>
                <w:sz w:val="18"/>
                <w:szCs w:val="18"/>
              </w:rPr>
            </w:pPr>
          </w:p>
        </w:tc>
      </w:tr>
      <w:tr w:rsidR="006C7785" w:rsidRPr="00340B0D" w14:paraId="7F3B12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C61D32"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5AD2D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6576D7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30FC666" w14:textId="77777777" w:rsidR="006C7785" w:rsidRPr="00340B0D" w:rsidRDefault="006C7785" w:rsidP="00380FCD">
            <w:pPr>
              <w:jc w:val="center"/>
              <w:rPr>
                <w:rFonts w:cs="Arial"/>
                <w:sz w:val="18"/>
                <w:szCs w:val="18"/>
              </w:rPr>
            </w:pPr>
          </w:p>
        </w:tc>
      </w:tr>
      <w:tr w:rsidR="006C7785" w:rsidRPr="00340B0D" w14:paraId="7A2F869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834D0A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35E9E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85AAB6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96DF3D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DF0B6F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C4C589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EFF9D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C517F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D83376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953B48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6A71D8E"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3425C0E8"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66427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910ECA8" w14:textId="77777777" w:rsidR="006C7785" w:rsidRPr="00340B0D" w:rsidRDefault="006C7785" w:rsidP="00380FCD">
            <w:pPr>
              <w:jc w:val="center"/>
              <w:rPr>
                <w:rFonts w:cs="Arial"/>
                <w:sz w:val="18"/>
                <w:szCs w:val="18"/>
              </w:rPr>
            </w:pPr>
          </w:p>
        </w:tc>
      </w:tr>
      <w:tr w:rsidR="006C7785" w:rsidRPr="00340B0D" w14:paraId="627D7047"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5B42AF6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284F2F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0EB6B3B" w14:textId="77777777" w:rsidR="006C7785" w:rsidRPr="00340B0D" w:rsidRDefault="006C7785" w:rsidP="00380FCD">
            <w:pPr>
              <w:jc w:val="center"/>
              <w:rPr>
                <w:rFonts w:cs="Arial"/>
                <w:sz w:val="18"/>
                <w:szCs w:val="18"/>
              </w:rPr>
            </w:pPr>
          </w:p>
        </w:tc>
      </w:tr>
      <w:tr w:rsidR="006C7785" w:rsidRPr="00340B0D" w14:paraId="23715C19" w14:textId="77777777" w:rsidTr="00380FCD">
        <w:sdt>
          <w:sdtPr>
            <w:rPr>
              <w:rFonts w:cs="Arial"/>
              <w:sz w:val="18"/>
              <w:szCs w:val="18"/>
            </w:rPr>
            <w:alias w:val="Palette"/>
            <w:tag w:val="Palette"/>
            <w:id w:val="541335557"/>
            <w:placeholder>
              <w:docPart w:val="3FF7E80693834DE09391FA1DAF641290"/>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0149365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70B5ED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E77C29B" w14:textId="77777777" w:rsidR="006C7785" w:rsidRPr="00340B0D" w:rsidRDefault="006C7785" w:rsidP="00380FCD">
            <w:pPr>
              <w:jc w:val="center"/>
              <w:rPr>
                <w:rFonts w:cs="Arial"/>
                <w:sz w:val="18"/>
                <w:szCs w:val="18"/>
              </w:rPr>
            </w:pPr>
          </w:p>
        </w:tc>
      </w:tr>
      <w:tr w:rsidR="006C7785" w:rsidRPr="00340B0D" w14:paraId="5C48AB3B"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4EE6EFDE"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0C8CE7C0"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A36AE6" w14:textId="77777777" w:rsidR="006C7785" w:rsidRPr="00340B0D" w:rsidRDefault="006C7785" w:rsidP="00380FCD">
            <w:pPr>
              <w:jc w:val="center"/>
              <w:rPr>
                <w:rFonts w:cs="Arial"/>
                <w:sz w:val="18"/>
                <w:szCs w:val="18"/>
              </w:rPr>
            </w:pPr>
          </w:p>
        </w:tc>
      </w:tr>
      <w:tr w:rsidR="006C7785" w:rsidRPr="00340B0D" w14:paraId="7B36793E"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6ADDE0AE"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5D0162C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3757F8" w14:textId="77777777" w:rsidR="006C7785" w:rsidRPr="00340B0D" w:rsidRDefault="006C7785" w:rsidP="00380FCD">
            <w:pPr>
              <w:jc w:val="center"/>
              <w:rPr>
                <w:rFonts w:cs="Arial"/>
                <w:sz w:val="18"/>
                <w:szCs w:val="18"/>
              </w:rPr>
            </w:pPr>
          </w:p>
        </w:tc>
      </w:tr>
      <w:tr w:rsidR="006C7785" w:rsidRPr="00340B0D" w14:paraId="2277583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73D6298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04BA9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F2C96BA" w14:textId="77777777" w:rsidTr="00380FCD">
        <w:trPr>
          <w:trHeight w:val="287"/>
        </w:trPr>
        <w:tc>
          <w:tcPr>
            <w:tcW w:w="1659" w:type="dxa"/>
            <w:tcBorders>
              <w:left w:val="single" w:sz="12" w:space="0" w:color="auto"/>
              <w:bottom w:val="single" w:sz="4" w:space="0" w:color="auto"/>
            </w:tcBorders>
          </w:tcPr>
          <w:p w14:paraId="5780580D"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71BEC04A"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DE3C15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657D9E3E" w14:textId="77777777" w:rsidR="006C7785" w:rsidRPr="00340B0D" w:rsidRDefault="006C7785" w:rsidP="00380FCD">
            <w:pPr>
              <w:rPr>
                <w:rFonts w:cs="Arial"/>
                <w:sz w:val="18"/>
                <w:szCs w:val="18"/>
              </w:rPr>
            </w:pPr>
          </w:p>
        </w:tc>
      </w:tr>
      <w:tr w:rsidR="006C7785" w:rsidRPr="00340B0D" w14:paraId="415378AA" w14:textId="77777777" w:rsidTr="00380FCD">
        <w:tc>
          <w:tcPr>
            <w:tcW w:w="1659" w:type="dxa"/>
            <w:tcBorders>
              <w:left w:val="single" w:sz="12" w:space="0" w:color="auto"/>
              <w:bottom w:val="single" w:sz="4" w:space="0" w:color="auto"/>
            </w:tcBorders>
          </w:tcPr>
          <w:p w14:paraId="0C9F2E1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51B918D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4FB48D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77277F8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60000</w:t>
            </w:r>
          </w:p>
        </w:tc>
      </w:tr>
      <w:tr w:rsidR="006C7785" w:rsidRPr="00340B0D" w14:paraId="65BB36BB"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A48F4E3"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BE78E3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1D47C773" w14:textId="77777777" w:rsidR="006C7785" w:rsidRPr="00340B0D" w:rsidRDefault="006C7785" w:rsidP="00380FCD">
            <w:pPr>
              <w:rPr>
                <w:rFonts w:cs="Arial"/>
                <w:sz w:val="18"/>
                <w:szCs w:val="18"/>
              </w:rPr>
            </w:pPr>
          </w:p>
        </w:tc>
      </w:tr>
      <w:tr w:rsidR="006C7785" w:rsidRPr="00340B0D" w14:paraId="6C68D60C"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A2F875D" w14:textId="77777777" w:rsidR="006C7785" w:rsidRPr="00340B0D" w:rsidRDefault="006C7785" w:rsidP="00380FCD">
            <w:pPr>
              <w:rPr>
                <w:rFonts w:cs="Arial"/>
                <w:sz w:val="18"/>
                <w:szCs w:val="18"/>
              </w:rPr>
            </w:pPr>
          </w:p>
        </w:tc>
      </w:tr>
      <w:tr w:rsidR="006C7785" w:rsidRPr="00340B0D" w14:paraId="4BB77A7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E86D5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E31948E"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E3367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ACAB3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5A2E16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F1CE62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62B716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4F94B5D"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ACD00C3" w14:textId="77777777" w:rsidR="006C7785" w:rsidRPr="00340B0D" w:rsidRDefault="006C7785" w:rsidP="00380FCD">
            <w:pPr>
              <w:rPr>
                <w:rFonts w:cs="Arial"/>
                <w:sz w:val="18"/>
                <w:szCs w:val="18"/>
              </w:rPr>
            </w:pPr>
          </w:p>
        </w:tc>
      </w:tr>
      <w:tr w:rsidR="006C7785" w:rsidRPr="00340B0D" w14:paraId="507DCF6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AD03FC"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7E816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C38639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A51001B" w14:textId="77777777" w:rsidR="006C7785" w:rsidRPr="00340B0D" w:rsidRDefault="006C7785" w:rsidP="00380FCD">
            <w:pPr>
              <w:rPr>
                <w:rFonts w:cs="Arial"/>
                <w:sz w:val="18"/>
                <w:szCs w:val="18"/>
              </w:rPr>
            </w:pPr>
          </w:p>
        </w:tc>
      </w:tr>
      <w:tr w:rsidR="006C7785" w:rsidRPr="00340B0D" w14:paraId="14BFD87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58A296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06290A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0555BA0"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5A8B8A1" w14:textId="77777777" w:rsidR="006C7785" w:rsidRPr="00340B0D" w:rsidRDefault="006C7785" w:rsidP="00380FCD">
            <w:pPr>
              <w:rPr>
                <w:rFonts w:cs="Arial"/>
                <w:sz w:val="18"/>
                <w:szCs w:val="18"/>
              </w:rPr>
            </w:pPr>
          </w:p>
        </w:tc>
      </w:tr>
      <w:tr w:rsidR="006C7785" w:rsidRPr="00340B0D" w14:paraId="63E251F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EE075F9"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41A870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BB12E0"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BCFF477" w14:textId="77777777" w:rsidR="006C7785" w:rsidRPr="00340B0D" w:rsidRDefault="006C7785" w:rsidP="00380FCD">
            <w:pPr>
              <w:rPr>
                <w:rFonts w:cs="Arial"/>
                <w:sz w:val="18"/>
                <w:szCs w:val="18"/>
              </w:rPr>
            </w:pPr>
          </w:p>
        </w:tc>
      </w:tr>
      <w:tr w:rsidR="006C7785" w:rsidRPr="00340B0D" w14:paraId="31AEFCD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C6E8D26"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29DBA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8DC3810"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5F7F99" w14:textId="77777777" w:rsidR="006C7785" w:rsidRPr="00340B0D" w:rsidRDefault="006C7785" w:rsidP="00380FCD">
            <w:pPr>
              <w:rPr>
                <w:rFonts w:cs="Arial"/>
                <w:sz w:val="18"/>
                <w:szCs w:val="18"/>
              </w:rPr>
            </w:pPr>
          </w:p>
        </w:tc>
      </w:tr>
      <w:tr w:rsidR="006C7785" w:rsidRPr="00340B0D" w14:paraId="2AC24D3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127232B"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7CF8A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65BAB7B"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5CE69EC" w14:textId="77777777" w:rsidR="006C7785" w:rsidRPr="00340B0D" w:rsidRDefault="006C7785" w:rsidP="00380FCD">
            <w:pPr>
              <w:rPr>
                <w:rFonts w:cs="Arial"/>
                <w:sz w:val="18"/>
                <w:szCs w:val="18"/>
              </w:rPr>
            </w:pPr>
          </w:p>
        </w:tc>
      </w:tr>
      <w:tr w:rsidR="006C7785" w:rsidRPr="00340B0D" w14:paraId="744E0945"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B18FF95"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911F7B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158A8E8"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1549112" w14:textId="77777777" w:rsidR="006C7785" w:rsidRPr="00340B0D" w:rsidRDefault="006C7785" w:rsidP="00380FCD">
            <w:pPr>
              <w:rPr>
                <w:rFonts w:cs="Arial"/>
                <w:sz w:val="18"/>
                <w:szCs w:val="18"/>
              </w:rPr>
            </w:pPr>
          </w:p>
        </w:tc>
      </w:tr>
      <w:tr w:rsidR="006C7785" w:rsidRPr="00340B0D" w14:paraId="7AAAEFC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0C6A2E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0F65A93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A1A00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28DF2DD" w14:textId="77777777" w:rsidR="006C7785" w:rsidRPr="00340B0D" w:rsidRDefault="006C7785" w:rsidP="00380FCD">
            <w:pPr>
              <w:rPr>
                <w:rFonts w:cs="Arial"/>
                <w:sz w:val="18"/>
                <w:szCs w:val="18"/>
              </w:rPr>
            </w:pPr>
          </w:p>
        </w:tc>
      </w:tr>
      <w:tr w:rsidR="006C7785" w:rsidRPr="00340B0D" w14:paraId="36125DA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ABCDFC3"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AE1001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4CDAB2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12AE7FC" w14:textId="77777777" w:rsidR="006C7785" w:rsidRPr="00340B0D" w:rsidRDefault="006C7785" w:rsidP="00380FCD">
            <w:pPr>
              <w:rPr>
                <w:rFonts w:cs="Arial"/>
                <w:sz w:val="18"/>
                <w:szCs w:val="18"/>
              </w:rPr>
            </w:pPr>
          </w:p>
        </w:tc>
      </w:tr>
      <w:tr w:rsidR="006C7785" w:rsidRPr="00340B0D" w14:paraId="198C5DE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9A099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127F3E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4C5AA0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E18D410" w14:textId="77777777" w:rsidR="006C7785" w:rsidRPr="00340B0D" w:rsidRDefault="006C7785" w:rsidP="00380FCD">
            <w:pPr>
              <w:rPr>
                <w:rFonts w:cs="Arial"/>
                <w:sz w:val="18"/>
                <w:szCs w:val="18"/>
              </w:rPr>
            </w:pPr>
          </w:p>
        </w:tc>
      </w:tr>
      <w:tr w:rsidR="006C7785" w:rsidRPr="00340B0D" w14:paraId="6ADA6B2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8FA42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3C89B9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20616B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EA27E76" w14:textId="77777777" w:rsidR="006C7785" w:rsidRPr="00340B0D" w:rsidRDefault="006C7785" w:rsidP="00380FCD">
            <w:pPr>
              <w:rPr>
                <w:rFonts w:cs="Arial"/>
                <w:sz w:val="18"/>
                <w:szCs w:val="18"/>
              </w:rPr>
            </w:pPr>
          </w:p>
        </w:tc>
      </w:tr>
      <w:tr w:rsidR="006C7785" w:rsidRPr="00340B0D" w14:paraId="1102369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4E965B"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9EB08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8AD83F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3ABCDC8" w14:textId="77777777" w:rsidR="006C7785" w:rsidRPr="00340B0D" w:rsidRDefault="006C7785" w:rsidP="00380FCD">
            <w:pPr>
              <w:rPr>
                <w:rFonts w:cs="Arial"/>
                <w:sz w:val="18"/>
                <w:szCs w:val="18"/>
              </w:rPr>
            </w:pPr>
          </w:p>
        </w:tc>
      </w:tr>
      <w:tr w:rsidR="006C7785" w:rsidRPr="00340B0D" w14:paraId="73CC49AC"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CF51CE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2622F1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BB584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DA9526F" w14:textId="77777777" w:rsidR="006C7785" w:rsidRPr="00340B0D" w:rsidRDefault="006C7785" w:rsidP="00380FCD">
            <w:pPr>
              <w:rPr>
                <w:rFonts w:cs="Arial"/>
                <w:sz w:val="18"/>
                <w:szCs w:val="18"/>
              </w:rPr>
            </w:pPr>
          </w:p>
        </w:tc>
      </w:tr>
      <w:tr w:rsidR="006C7785" w:rsidRPr="00340B0D" w14:paraId="6D7E3599"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F3348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503510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DDB122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854982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05E8B5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613E9F6" w14:textId="77777777" w:rsidR="006C7785" w:rsidRPr="00340B0D" w:rsidRDefault="006C7785" w:rsidP="00380FCD">
            <w:pPr>
              <w:rPr>
                <w:rFonts w:cs="Arial"/>
                <w:sz w:val="18"/>
                <w:szCs w:val="18"/>
              </w:rPr>
            </w:pPr>
          </w:p>
        </w:tc>
      </w:tr>
      <w:tr w:rsidR="006C7785" w:rsidRPr="00340B0D" w14:paraId="56B04D2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B48E23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61A71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F8BC26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FAE8EFD" w14:textId="77777777" w:rsidR="006C7785" w:rsidRPr="00340B0D" w:rsidRDefault="006C7785" w:rsidP="00380FCD">
            <w:pPr>
              <w:rPr>
                <w:rFonts w:cs="Arial"/>
                <w:sz w:val="18"/>
                <w:szCs w:val="18"/>
              </w:rPr>
            </w:pPr>
          </w:p>
        </w:tc>
      </w:tr>
      <w:tr w:rsidR="006C7785" w:rsidRPr="00340B0D" w14:paraId="709846F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8D022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576682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CE85A4A" w14:textId="77777777" w:rsidR="006C7785" w:rsidRPr="000B13F9" w:rsidRDefault="006C7785" w:rsidP="00380FCD">
            <w:pPr>
              <w:rPr>
                <w:rFonts w:cs="Arial"/>
                <w:i/>
              </w:rPr>
            </w:pPr>
            <w:r w:rsidRPr="000B13F9">
              <w:rPr>
                <w:rFonts w:cs="Arial"/>
                <w:i/>
              </w:rPr>
              <w:t>Load the exchange sets</w:t>
            </w:r>
          </w:p>
          <w:p w14:paraId="18DC7E76" w14:textId="77777777" w:rsidR="006C7785" w:rsidRPr="000B13F9" w:rsidRDefault="006C7785" w:rsidP="006C7785">
            <w:pPr>
              <w:pStyle w:val="ListParagraph"/>
              <w:numPr>
                <w:ilvl w:val="0"/>
                <w:numId w:val="5"/>
              </w:numPr>
              <w:rPr>
                <w:rFonts w:cs="Arial"/>
                <w:b/>
                <w:bCs/>
                <w:i/>
              </w:rPr>
            </w:pPr>
            <w:r w:rsidRPr="000B13F9">
              <w:rPr>
                <w:rFonts w:cs="Arial"/>
                <w:b/>
                <w:bCs/>
                <w:i/>
              </w:rPr>
              <w:t>DisplayBase</w:t>
            </w:r>
          </w:p>
          <w:p w14:paraId="5DEC2379" w14:textId="77777777" w:rsidR="006C7785" w:rsidRPr="000B13F9" w:rsidRDefault="006C7785" w:rsidP="006C7785">
            <w:pPr>
              <w:pStyle w:val="ListParagraph"/>
              <w:numPr>
                <w:ilvl w:val="0"/>
                <w:numId w:val="5"/>
              </w:numPr>
              <w:rPr>
                <w:rFonts w:cs="Arial"/>
                <w:b/>
                <w:bCs/>
                <w:i/>
              </w:rPr>
            </w:pPr>
            <w:r w:rsidRPr="000B13F9">
              <w:rPr>
                <w:rFonts w:cs="Arial"/>
                <w:b/>
                <w:bCs/>
                <w:i/>
              </w:rPr>
              <w:t>DisplayStandard</w:t>
            </w:r>
          </w:p>
          <w:p w14:paraId="4719B20C" w14:textId="77777777" w:rsidR="006C7785" w:rsidRPr="000B13F9" w:rsidRDefault="006C7785" w:rsidP="006C7785">
            <w:pPr>
              <w:pStyle w:val="ListParagraph"/>
              <w:numPr>
                <w:ilvl w:val="0"/>
                <w:numId w:val="5"/>
              </w:numPr>
              <w:rPr>
                <w:rFonts w:cs="Arial"/>
                <w:b/>
                <w:bCs/>
                <w:i/>
              </w:rPr>
            </w:pPr>
            <w:r w:rsidRPr="000B13F9">
              <w:rPr>
                <w:rFonts w:cs="Arial"/>
                <w:b/>
                <w:bCs/>
                <w:i/>
              </w:rPr>
              <w:t>DisplayOther</w:t>
            </w:r>
          </w:p>
          <w:p w14:paraId="3FD04F13" w14:textId="77777777" w:rsidR="006C7785" w:rsidRPr="00340B0D" w:rsidRDefault="006C7785" w:rsidP="00380FCD">
            <w:pPr>
              <w:rPr>
                <w:rFonts w:cs="Arial"/>
                <w:sz w:val="18"/>
                <w:szCs w:val="18"/>
              </w:rPr>
            </w:pPr>
          </w:p>
        </w:tc>
      </w:tr>
      <w:tr w:rsidR="006C7785" w:rsidRPr="00340B0D" w14:paraId="2076F18F"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A85F78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3C7BCA0"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0E1DAECE" w14:textId="77777777" w:rsidR="006C7785" w:rsidRPr="00340B0D" w:rsidRDefault="006C7785" w:rsidP="00380FCD">
            <w:pPr>
              <w:rPr>
                <w:rFonts w:cs="Arial"/>
                <w:b/>
                <w:bCs/>
                <w:sz w:val="18"/>
                <w:szCs w:val="18"/>
              </w:rPr>
            </w:pPr>
            <w:r w:rsidRPr="000B13F9">
              <w:rPr>
                <w:rFonts w:cs="Arial"/>
                <w:i/>
              </w:rPr>
              <w:t>Switch on Other Display. Check that ECDIS HMI contains standardized controls that can switch on and off certain features from the chart</w:t>
            </w:r>
            <w:r w:rsidRPr="000B13F9">
              <w:rPr>
                <w:rFonts w:cs="Arial"/>
                <w:b/>
                <w:bCs/>
              </w:rPr>
              <w:t xml:space="preserve"> </w:t>
            </w:r>
          </w:p>
        </w:tc>
      </w:tr>
      <w:tr w:rsidR="006C7785" w:rsidRPr="00340B0D" w14:paraId="3D5B5CBE"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C0AE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8DD55DC"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7501C587" w14:textId="77777777" w:rsidR="006C7785" w:rsidRPr="000B13F9" w:rsidRDefault="006C7785" w:rsidP="00380FCD">
            <w:pPr>
              <w:rPr>
                <w:rFonts w:cs="Arial"/>
                <w:i/>
              </w:rPr>
            </w:pPr>
            <w:r w:rsidRPr="000B13F9">
              <w:rPr>
                <w:rFonts w:cs="Arial"/>
                <w:i/>
              </w:rPr>
              <w:t>Confirm that the following controls are available at ECDIS HMI under the Other Display section:</w:t>
            </w:r>
          </w:p>
          <w:p w14:paraId="6003CA72" w14:textId="77777777" w:rsidR="006C7785" w:rsidRPr="000B13F9" w:rsidRDefault="006C7785" w:rsidP="006C7785">
            <w:pPr>
              <w:pStyle w:val="ListParagraph"/>
              <w:numPr>
                <w:ilvl w:val="0"/>
                <w:numId w:val="69"/>
              </w:numPr>
              <w:jc w:val="left"/>
              <w:rPr>
                <w:rFonts w:cs="Arial"/>
                <w:i/>
              </w:rPr>
            </w:pPr>
            <w:r w:rsidRPr="000B13F9">
              <w:rPr>
                <w:rFonts w:cs="Arial"/>
                <w:i/>
              </w:rPr>
              <w:t>Important Text</w:t>
            </w:r>
          </w:p>
          <w:p w14:paraId="0C7A61BE" w14:textId="77777777" w:rsidR="006C7785" w:rsidRPr="000B13F9" w:rsidRDefault="006C7785" w:rsidP="006C7785">
            <w:pPr>
              <w:pStyle w:val="ListParagraph"/>
              <w:numPr>
                <w:ilvl w:val="0"/>
                <w:numId w:val="69"/>
              </w:numPr>
              <w:jc w:val="left"/>
              <w:rPr>
                <w:rFonts w:cs="Arial"/>
                <w:i/>
              </w:rPr>
            </w:pPr>
            <w:r w:rsidRPr="000B13F9">
              <w:rPr>
                <w:rFonts w:cs="Arial"/>
                <w:i/>
              </w:rPr>
              <w:t>Other Text</w:t>
            </w:r>
          </w:p>
          <w:p w14:paraId="4E045FD5" w14:textId="77777777" w:rsidR="006C7785" w:rsidRPr="00340B0D" w:rsidRDefault="006C7785" w:rsidP="00380FCD">
            <w:pPr>
              <w:rPr>
                <w:rFonts w:cs="Arial"/>
                <w:sz w:val="18"/>
                <w:szCs w:val="18"/>
              </w:rPr>
            </w:pPr>
            <w:r w:rsidRPr="000B13F9">
              <w:rPr>
                <w:rFonts w:cs="Arial"/>
                <w:i/>
              </w:rPr>
              <w:t>More text display controls may be available, however all the additional controls should be subdivisions of one of the above controls</w:t>
            </w:r>
          </w:p>
        </w:tc>
      </w:tr>
    </w:tbl>
    <w:p w14:paraId="7E33867A" w14:textId="77777777" w:rsidR="006C7785" w:rsidRPr="0082092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6C7785" w:rsidRPr="00820927" w14:paraId="315469AC" w14:textId="77777777" w:rsidTr="00380FCD">
        <w:trPr>
          <w:tblHeader/>
        </w:trPr>
        <w:tc>
          <w:tcPr>
            <w:tcW w:w="9526" w:type="dxa"/>
            <w:shd w:val="clear" w:color="auto" w:fill="CCFFCC"/>
            <w:vAlign w:val="center"/>
          </w:tcPr>
          <w:p w14:paraId="19BAE0F2" w14:textId="77777777" w:rsidR="006C7785" w:rsidRPr="00820927" w:rsidRDefault="006C7785" w:rsidP="00380FCD">
            <w:pPr>
              <w:rPr>
                <w:rFonts w:cs="Arial"/>
              </w:rPr>
            </w:pPr>
            <w:r w:rsidRPr="00820927">
              <w:rPr>
                <w:rFonts w:cs="Arial"/>
                <w:b/>
              </w:rPr>
              <w:lastRenderedPageBreak/>
              <w:t>Action</w:t>
            </w:r>
          </w:p>
        </w:tc>
      </w:tr>
      <w:tr w:rsidR="006C7785" w14:paraId="440E11C1" w14:textId="77777777" w:rsidTr="00380FCD">
        <w:trPr>
          <w:tblHeader/>
        </w:trPr>
        <w:tc>
          <w:tcPr>
            <w:tcW w:w="9526" w:type="dxa"/>
            <w:vAlign w:val="center"/>
          </w:tcPr>
          <w:p w14:paraId="0E66C973" w14:textId="77777777" w:rsidR="006C7785" w:rsidRPr="000B13F9" w:rsidRDefault="006C7785" w:rsidP="00380FCD">
            <w:pPr>
              <w:rPr>
                <w:rFonts w:cs="Arial"/>
                <w:i/>
              </w:rPr>
            </w:pPr>
            <w:r w:rsidRPr="000B13F9">
              <w:rPr>
                <w:rFonts w:cs="Arial"/>
                <w:i/>
              </w:rPr>
              <w:t>View dataset 10100AA_DBASE.000</w:t>
            </w:r>
          </w:p>
          <w:p w14:paraId="184AEBB7" w14:textId="77777777" w:rsidR="006C7785" w:rsidRPr="000B13F9" w:rsidRDefault="006C7785" w:rsidP="00380FCD">
            <w:pPr>
              <w:rPr>
                <w:rFonts w:cs="Arial"/>
                <w:i/>
              </w:rPr>
            </w:pPr>
            <w:r w:rsidRPr="000B13F9">
              <w:rPr>
                <w:rFonts w:cs="Arial"/>
                <w:i/>
              </w:rPr>
              <w:t>Select Display Category Display Base</w:t>
            </w:r>
          </w:p>
          <w:p w14:paraId="0D418208"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25262960" w14:textId="77777777" w:rsidR="006C7785" w:rsidRPr="00E0664B" w:rsidRDefault="006C7785" w:rsidP="00380FCD">
            <w:pPr>
              <w:rPr>
                <w:i/>
              </w:rPr>
            </w:pPr>
            <w:r w:rsidRPr="000B13F9">
              <w:rPr>
                <w:rFonts w:cs="Arial"/>
                <w:i/>
              </w:rPr>
              <w:t>Verify that the features are displayed correctly as presented in the plot.</w:t>
            </w:r>
          </w:p>
        </w:tc>
      </w:tr>
      <w:tr w:rsidR="006C7785" w14:paraId="2DC405D9" w14:textId="77777777" w:rsidTr="00380FCD">
        <w:trPr>
          <w:tblHeader/>
        </w:trPr>
        <w:tc>
          <w:tcPr>
            <w:tcW w:w="9526" w:type="dxa"/>
            <w:tcBorders>
              <w:bottom w:val="single" w:sz="4" w:space="0" w:color="auto"/>
            </w:tcBorders>
            <w:shd w:val="clear" w:color="auto" w:fill="CCFFCC"/>
            <w:vAlign w:val="center"/>
          </w:tcPr>
          <w:p w14:paraId="6ACBF6B2" w14:textId="77777777" w:rsidR="006C7785" w:rsidRPr="00820927" w:rsidRDefault="006C7785" w:rsidP="00380FCD">
            <w:pPr>
              <w:rPr>
                <w:rFonts w:cs="Arial"/>
              </w:rPr>
            </w:pPr>
            <w:r w:rsidRPr="00820927">
              <w:rPr>
                <w:rFonts w:cs="Arial"/>
                <w:b/>
              </w:rPr>
              <w:t>Results</w:t>
            </w:r>
          </w:p>
        </w:tc>
      </w:tr>
      <w:tr w:rsidR="006C7785" w14:paraId="15FB4482" w14:textId="77777777" w:rsidTr="00380FCD">
        <w:trPr>
          <w:tblHeader/>
        </w:trPr>
        <w:tc>
          <w:tcPr>
            <w:tcW w:w="9526" w:type="dxa"/>
            <w:tcBorders>
              <w:bottom w:val="nil"/>
            </w:tcBorders>
            <w:vAlign w:val="center"/>
          </w:tcPr>
          <w:p w14:paraId="542120FC" w14:textId="77777777" w:rsidR="006C7785" w:rsidRPr="000B13F9" w:rsidRDefault="006C7785" w:rsidP="00380FCD">
            <w:pPr>
              <w:rPr>
                <w:rFonts w:cs="Arial"/>
                <w:i/>
              </w:rPr>
            </w:pPr>
            <w:r w:rsidRPr="000B13F9">
              <w:rPr>
                <w:rFonts w:cs="Arial"/>
                <w:i/>
              </w:rPr>
              <w:t>The features are shown as presented in the screen plot below (scale 1:60 000)</w:t>
            </w:r>
          </w:p>
        </w:tc>
      </w:tr>
      <w:tr w:rsidR="006C7785" w14:paraId="3C682238" w14:textId="77777777" w:rsidTr="00380FCD">
        <w:trPr>
          <w:tblHeader/>
        </w:trPr>
        <w:tc>
          <w:tcPr>
            <w:tcW w:w="9526" w:type="dxa"/>
            <w:tcBorders>
              <w:top w:val="nil"/>
            </w:tcBorders>
            <w:vAlign w:val="center"/>
          </w:tcPr>
          <w:p w14:paraId="637FE459" w14:textId="77777777" w:rsidR="006C7785" w:rsidRPr="0015247B" w:rsidRDefault="006C7785" w:rsidP="00380FCD">
            <w:pPr>
              <w:jc w:val="center"/>
            </w:pPr>
            <w:r w:rsidRPr="00722767">
              <w:rPr>
                <w:noProof/>
                <w:lang w:val="en-IN" w:eastAsia="en-IN"/>
                <w14:ligatures w14:val="standardContextual"/>
              </w:rPr>
              <w:drawing>
                <wp:inline distT="0" distB="0" distL="0" distR="0" wp14:anchorId="2BACB935" wp14:editId="4FBCD0CC">
                  <wp:extent cx="5206365" cy="5206365"/>
                  <wp:effectExtent l="0" t="0" r="0" b="0"/>
                  <wp:docPr id="557443824" name="Picture 5574438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3824" name="Picture 557443824" descr="A screenshot of a video game&#10;&#10;Description automatically generated"/>
                          <pic:cNvPicPr/>
                        </pic:nvPicPr>
                        <pic:blipFill>
                          <a:blip r:embed="rId78"/>
                          <a:stretch>
                            <a:fillRect/>
                          </a:stretch>
                        </pic:blipFill>
                        <pic:spPr>
                          <a:xfrm>
                            <a:off x="0" y="0"/>
                            <a:ext cx="5206365" cy="5206365"/>
                          </a:xfrm>
                          <a:prstGeom prst="rect">
                            <a:avLst/>
                          </a:prstGeom>
                        </pic:spPr>
                      </pic:pic>
                    </a:graphicData>
                  </a:graphic>
                </wp:inline>
              </w:drawing>
            </w:r>
          </w:p>
        </w:tc>
      </w:tr>
    </w:tbl>
    <w:p w14:paraId="01F589CD" w14:textId="77777777" w:rsidR="006C7785" w:rsidRDefault="006C7785" w:rsidP="006C7785"/>
    <w:p w14:paraId="43B42D94"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85EDC96" w14:textId="77777777" w:rsidTr="00380FCD">
        <w:trPr>
          <w:tblHeader/>
        </w:trPr>
        <w:tc>
          <w:tcPr>
            <w:tcW w:w="9526" w:type="dxa"/>
            <w:shd w:val="clear" w:color="auto" w:fill="CCFFCC"/>
            <w:vAlign w:val="center"/>
          </w:tcPr>
          <w:p w14:paraId="724551C5" w14:textId="77777777" w:rsidR="006C7785" w:rsidRPr="00820927" w:rsidRDefault="006C7785" w:rsidP="00380FCD">
            <w:pPr>
              <w:rPr>
                <w:rFonts w:cs="Arial"/>
              </w:rPr>
            </w:pPr>
            <w:r w:rsidRPr="00820927">
              <w:rPr>
                <w:rFonts w:cs="Arial"/>
                <w:b/>
              </w:rPr>
              <w:lastRenderedPageBreak/>
              <w:t>Action</w:t>
            </w:r>
          </w:p>
        </w:tc>
      </w:tr>
      <w:tr w:rsidR="006C7785" w14:paraId="0ED4DC73" w14:textId="77777777" w:rsidTr="00380FCD">
        <w:trPr>
          <w:tblHeader/>
        </w:trPr>
        <w:tc>
          <w:tcPr>
            <w:tcW w:w="9526" w:type="dxa"/>
            <w:vAlign w:val="center"/>
          </w:tcPr>
          <w:p w14:paraId="1A416799" w14:textId="77777777" w:rsidR="006C7785" w:rsidRPr="000B13F9" w:rsidRDefault="006C7785" w:rsidP="00380FCD">
            <w:pPr>
              <w:rPr>
                <w:rFonts w:cs="Arial"/>
                <w:i/>
              </w:rPr>
            </w:pPr>
            <w:r w:rsidRPr="000B13F9">
              <w:rPr>
                <w:rFonts w:cs="Arial"/>
                <w:i/>
              </w:rPr>
              <w:t>View dataset 10100AA_STNDR.000</w:t>
            </w:r>
          </w:p>
          <w:p w14:paraId="5A300AC8" w14:textId="77777777" w:rsidR="006C7785" w:rsidRPr="000B13F9" w:rsidRDefault="006C7785" w:rsidP="00380FCD">
            <w:pPr>
              <w:rPr>
                <w:rFonts w:cs="Arial"/>
                <w:i/>
              </w:rPr>
            </w:pPr>
            <w:r w:rsidRPr="000B13F9">
              <w:rPr>
                <w:rFonts w:cs="Arial"/>
                <w:i/>
              </w:rPr>
              <w:t>Select Display Category Standard</w:t>
            </w:r>
          </w:p>
          <w:p w14:paraId="001A8F53"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Important Text</w:t>
            </w:r>
            <w:r w:rsidRPr="000B13F9">
              <w:rPr>
                <w:rFonts w:cs="Arial"/>
                <w:i/>
              </w:rPr>
              <w:t xml:space="preserve">” control. </w:t>
            </w:r>
          </w:p>
          <w:p w14:paraId="15F90F83" w14:textId="77777777" w:rsidR="006C7785" w:rsidRPr="0015247B" w:rsidRDefault="006C7785" w:rsidP="00380FCD">
            <w:r w:rsidRPr="000B13F9">
              <w:rPr>
                <w:rFonts w:cs="Arial"/>
                <w:i/>
              </w:rPr>
              <w:t>Verify that the features are displayed correctly as presented in the plot.</w:t>
            </w:r>
          </w:p>
        </w:tc>
      </w:tr>
      <w:tr w:rsidR="006C7785" w14:paraId="5940E0AF" w14:textId="77777777" w:rsidTr="00380FCD">
        <w:trPr>
          <w:tblHeader/>
        </w:trPr>
        <w:tc>
          <w:tcPr>
            <w:tcW w:w="9526" w:type="dxa"/>
            <w:tcBorders>
              <w:bottom w:val="single" w:sz="4" w:space="0" w:color="auto"/>
            </w:tcBorders>
            <w:shd w:val="clear" w:color="auto" w:fill="CCFFCC"/>
            <w:vAlign w:val="center"/>
          </w:tcPr>
          <w:p w14:paraId="1719F10B" w14:textId="77777777" w:rsidR="006C7785" w:rsidRPr="00820927" w:rsidRDefault="006C7785" w:rsidP="00380FCD">
            <w:pPr>
              <w:rPr>
                <w:rFonts w:cs="Arial"/>
              </w:rPr>
            </w:pPr>
            <w:r w:rsidRPr="00820927">
              <w:rPr>
                <w:rFonts w:cs="Arial"/>
                <w:b/>
              </w:rPr>
              <w:t>Results</w:t>
            </w:r>
          </w:p>
        </w:tc>
      </w:tr>
      <w:tr w:rsidR="006C7785" w14:paraId="5E7862D7" w14:textId="77777777" w:rsidTr="00380FCD">
        <w:trPr>
          <w:tblHeader/>
        </w:trPr>
        <w:tc>
          <w:tcPr>
            <w:tcW w:w="9526" w:type="dxa"/>
            <w:tcBorders>
              <w:bottom w:val="nil"/>
            </w:tcBorders>
            <w:vAlign w:val="center"/>
          </w:tcPr>
          <w:p w14:paraId="28F8739F" w14:textId="77777777" w:rsidR="006C7785" w:rsidRPr="000B13F9" w:rsidRDefault="006C7785" w:rsidP="00380FCD">
            <w:pPr>
              <w:rPr>
                <w:rFonts w:cs="Arial"/>
                <w:i/>
              </w:rPr>
            </w:pPr>
            <w:r w:rsidRPr="000B13F9">
              <w:rPr>
                <w:rFonts w:cs="Arial"/>
                <w:i/>
              </w:rPr>
              <w:t>The features are shown as presented in the screen plot below (scale 1:70 000)</w:t>
            </w:r>
          </w:p>
        </w:tc>
      </w:tr>
      <w:tr w:rsidR="006C7785" w14:paraId="5A33C3B3" w14:textId="77777777" w:rsidTr="00380FCD">
        <w:trPr>
          <w:tblHeader/>
        </w:trPr>
        <w:tc>
          <w:tcPr>
            <w:tcW w:w="9526" w:type="dxa"/>
            <w:tcBorders>
              <w:top w:val="nil"/>
            </w:tcBorders>
            <w:vAlign w:val="center"/>
          </w:tcPr>
          <w:p w14:paraId="4B74C844" w14:textId="77777777" w:rsidR="006C7785" w:rsidRPr="0015247B" w:rsidRDefault="006C7785" w:rsidP="00380FCD">
            <w:pPr>
              <w:jc w:val="center"/>
            </w:pPr>
            <w:r w:rsidRPr="00722767">
              <w:rPr>
                <w:noProof/>
                <w:lang w:val="en-IN" w:eastAsia="en-IN"/>
                <w14:ligatures w14:val="standardContextual"/>
              </w:rPr>
              <w:drawing>
                <wp:inline distT="0" distB="0" distL="0" distR="0" wp14:anchorId="5AA55069" wp14:editId="19A2F0B6">
                  <wp:extent cx="5206365" cy="5206365"/>
                  <wp:effectExtent l="0" t="0" r="0" b="0"/>
                  <wp:docPr id="1934033877" name="Picture 193403387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877" name="Picture 1934033877" descr="A screenshot of a computer game&#10;&#10;Description automatically generated"/>
                          <pic:cNvPicPr/>
                        </pic:nvPicPr>
                        <pic:blipFill>
                          <a:blip r:embed="rId79"/>
                          <a:stretch>
                            <a:fillRect/>
                          </a:stretch>
                        </pic:blipFill>
                        <pic:spPr>
                          <a:xfrm>
                            <a:off x="0" y="0"/>
                            <a:ext cx="5206365" cy="5206365"/>
                          </a:xfrm>
                          <a:prstGeom prst="rect">
                            <a:avLst/>
                          </a:prstGeom>
                        </pic:spPr>
                      </pic:pic>
                    </a:graphicData>
                  </a:graphic>
                </wp:inline>
              </w:drawing>
            </w:r>
          </w:p>
        </w:tc>
      </w:tr>
    </w:tbl>
    <w:p w14:paraId="0EE7928E" w14:textId="77777777" w:rsidR="006C7785" w:rsidRDefault="006C7785" w:rsidP="006C7785"/>
    <w:p w14:paraId="64EE13F8"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E1FA6AE" w14:textId="77777777" w:rsidTr="00380FCD">
        <w:trPr>
          <w:tblHeader/>
        </w:trPr>
        <w:tc>
          <w:tcPr>
            <w:tcW w:w="9526" w:type="dxa"/>
            <w:shd w:val="clear" w:color="auto" w:fill="CCFFCC"/>
            <w:vAlign w:val="center"/>
          </w:tcPr>
          <w:p w14:paraId="1C810EC0" w14:textId="77777777" w:rsidR="006C7785" w:rsidRPr="00820927" w:rsidRDefault="006C7785" w:rsidP="00380FCD">
            <w:pPr>
              <w:rPr>
                <w:rFonts w:cs="Arial"/>
              </w:rPr>
            </w:pPr>
            <w:r w:rsidRPr="00820927">
              <w:rPr>
                <w:rFonts w:cs="Arial"/>
                <w:b/>
              </w:rPr>
              <w:lastRenderedPageBreak/>
              <w:t>Action</w:t>
            </w:r>
          </w:p>
        </w:tc>
      </w:tr>
      <w:tr w:rsidR="006C7785" w14:paraId="0635F36B" w14:textId="77777777" w:rsidTr="00380FCD">
        <w:trPr>
          <w:tblHeader/>
        </w:trPr>
        <w:tc>
          <w:tcPr>
            <w:tcW w:w="9526" w:type="dxa"/>
            <w:vAlign w:val="center"/>
          </w:tcPr>
          <w:p w14:paraId="3F4A2D43" w14:textId="77777777" w:rsidR="006C7785" w:rsidRPr="000B13F9" w:rsidRDefault="006C7785" w:rsidP="00380FCD">
            <w:pPr>
              <w:rPr>
                <w:rFonts w:cs="Arial"/>
                <w:i/>
              </w:rPr>
            </w:pPr>
            <w:r w:rsidRPr="000B13F9">
              <w:rPr>
                <w:rFonts w:cs="Arial"/>
                <w:i/>
              </w:rPr>
              <w:t>View dataset 10100AA_STNDR.000</w:t>
            </w:r>
          </w:p>
          <w:p w14:paraId="1BB74B31" w14:textId="77777777" w:rsidR="006C7785" w:rsidRPr="000B13F9" w:rsidRDefault="006C7785" w:rsidP="00380FCD">
            <w:pPr>
              <w:rPr>
                <w:rFonts w:cs="Arial"/>
                <w:i/>
              </w:rPr>
            </w:pPr>
            <w:r w:rsidRPr="000B13F9">
              <w:rPr>
                <w:rFonts w:cs="Arial"/>
                <w:i/>
              </w:rPr>
              <w:t>Select Display Category Other</w:t>
            </w:r>
          </w:p>
          <w:p w14:paraId="61CC6732"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799FE58B" w14:textId="77777777" w:rsidR="006C7785" w:rsidRPr="0015247B" w:rsidRDefault="006C7785" w:rsidP="00380FCD">
            <w:r w:rsidRPr="000B13F9">
              <w:rPr>
                <w:rFonts w:cs="Arial"/>
                <w:i/>
              </w:rPr>
              <w:t>Verify that the features are displayed correctly as presented in the plot.</w:t>
            </w:r>
          </w:p>
        </w:tc>
      </w:tr>
      <w:tr w:rsidR="006C7785" w14:paraId="3CE71FF7" w14:textId="77777777" w:rsidTr="00380FCD">
        <w:trPr>
          <w:tblHeader/>
        </w:trPr>
        <w:tc>
          <w:tcPr>
            <w:tcW w:w="9526" w:type="dxa"/>
            <w:tcBorders>
              <w:bottom w:val="single" w:sz="4" w:space="0" w:color="auto"/>
            </w:tcBorders>
            <w:shd w:val="clear" w:color="auto" w:fill="CCFFCC"/>
            <w:vAlign w:val="center"/>
          </w:tcPr>
          <w:p w14:paraId="5EC81554" w14:textId="77777777" w:rsidR="006C7785" w:rsidRPr="00820927" w:rsidRDefault="006C7785" w:rsidP="00380FCD">
            <w:pPr>
              <w:rPr>
                <w:rFonts w:cs="Arial"/>
              </w:rPr>
            </w:pPr>
            <w:r w:rsidRPr="00820927">
              <w:rPr>
                <w:rFonts w:cs="Arial"/>
                <w:b/>
              </w:rPr>
              <w:t>Results</w:t>
            </w:r>
          </w:p>
        </w:tc>
      </w:tr>
      <w:tr w:rsidR="006C7785" w14:paraId="78990500" w14:textId="77777777" w:rsidTr="00380FCD">
        <w:trPr>
          <w:tblHeader/>
        </w:trPr>
        <w:tc>
          <w:tcPr>
            <w:tcW w:w="9526" w:type="dxa"/>
            <w:tcBorders>
              <w:bottom w:val="nil"/>
            </w:tcBorders>
            <w:vAlign w:val="center"/>
          </w:tcPr>
          <w:p w14:paraId="09C22884" w14:textId="77777777" w:rsidR="006C7785" w:rsidRPr="000B13F9" w:rsidRDefault="006C7785" w:rsidP="00380FCD">
            <w:pPr>
              <w:rPr>
                <w:rFonts w:cs="Arial"/>
                <w:i/>
              </w:rPr>
            </w:pPr>
            <w:r w:rsidRPr="000B13F9">
              <w:rPr>
                <w:rFonts w:cs="Arial"/>
                <w:i/>
              </w:rPr>
              <w:t>The features are shown as presented in the screen plot below (scale 1:</w:t>
            </w:r>
            <w:r>
              <w:rPr>
                <w:rFonts w:cs="Arial"/>
                <w:i/>
              </w:rPr>
              <w:t>60,</w:t>
            </w:r>
            <w:r w:rsidRPr="000B13F9">
              <w:rPr>
                <w:rFonts w:cs="Arial"/>
                <w:i/>
              </w:rPr>
              <w:t>000)</w:t>
            </w:r>
          </w:p>
        </w:tc>
      </w:tr>
      <w:tr w:rsidR="006C7785" w14:paraId="3E592405" w14:textId="77777777" w:rsidTr="00380FCD">
        <w:trPr>
          <w:tblHeader/>
        </w:trPr>
        <w:tc>
          <w:tcPr>
            <w:tcW w:w="9526" w:type="dxa"/>
            <w:tcBorders>
              <w:top w:val="nil"/>
            </w:tcBorders>
            <w:vAlign w:val="center"/>
          </w:tcPr>
          <w:p w14:paraId="2161C1EB" w14:textId="77777777" w:rsidR="006C7785" w:rsidRPr="0015247B" w:rsidRDefault="006C7785" w:rsidP="00380FCD">
            <w:pPr>
              <w:jc w:val="center"/>
            </w:pPr>
            <w:r w:rsidRPr="00504AA6">
              <w:rPr>
                <w:noProof/>
                <w:lang w:val="en-IN" w:eastAsia="en-IN"/>
                <w14:ligatures w14:val="standardContextual"/>
              </w:rPr>
              <w:drawing>
                <wp:inline distT="0" distB="0" distL="0" distR="0" wp14:anchorId="1DD5E075" wp14:editId="1AF93E5A">
                  <wp:extent cx="5206365" cy="5227320"/>
                  <wp:effectExtent l="0" t="0" r="0" b="0"/>
                  <wp:docPr id="1076539766" name="Picture 107653976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9766" name="Picture 1076539766" descr="A screenshot of a computer game&#10;&#10;Description automatically generated"/>
                          <pic:cNvPicPr/>
                        </pic:nvPicPr>
                        <pic:blipFill>
                          <a:blip r:embed="rId80"/>
                          <a:stretch>
                            <a:fillRect/>
                          </a:stretch>
                        </pic:blipFill>
                        <pic:spPr>
                          <a:xfrm>
                            <a:off x="0" y="0"/>
                            <a:ext cx="5206365" cy="5227320"/>
                          </a:xfrm>
                          <a:prstGeom prst="rect">
                            <a:avLst/>
                          </a:prstGeom>
                        </pic:spPr>
                      </pic:pic>
                    </a:graphicData>
                  </a:graphic>
                </wp:inline>
              </w:drawing>
            </w:r>
            <w:r>
              <w:br/>
            </w:r>
          </w:p>
        </w:tc>
      </w:tr>
    </w:tbl>
    <w:p w14:paraId="7CC7B0E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17FCB728" w14:textId="77777777" w:rsidTr="00380FCD">
        <w:trPr>
          <w:tblHeader/>
        </w:trPr>
        <w:tc>
          <w:tcPr>
            <w:tcW w:w="9526" w:type="dxa"/>
            <w:shd w:val="clear" w:color="auto" w:fill="CCFFCC"/>
            <w:vAlign w:val="center"/>
          </w:tcPr>
          <w:p w14:paraId="13D97225" w14:textId="77777777" w:rsidR="006C7785" w:rsidRPr="00820927" w:rsidRDefault="006C7785" w:rsidP="00380FCD">
            <w:pPr>
              <w:rPr>
                <w:rFonts w:cs="Arial"/>
              </w:rPr>
            </w:pPr>
            <w:r w:rsidRPr="00820927">
              <w:rPr>
                <w:rFonts w:cs="Arial"/>
                <w:b/>
              </w:rPr>
              <w:lastRenderedPageBreak/>
              <w:t>Action</w:t>
            </w:r>
          </w:p>
        </w:tc>
      </w:tr>
      <w:tr w:rsidR="006C7785" w14:paraId="54F092C9" w14:textId="77777777" w:rsidTr="00380FCD">
        <w:trPr>
          <w:tblHeader/>
        </w:trPr>
        <w:tc>
          <w:tcPr>
            <w:tcW w:w="9526" w:type="dxa"/>
            <w:vAlign w:val="center"/>
          </w:tcPr>
          <w:p w14:paraId="550B3878" w14:textId="77777777" w:rsidR="006C7785" w:rsidRPr="000B13F9" w:rsidRDefault="006C7785" w:rsidP="00380FCD">
            <w:pPr>
              <w:rPr>
                <w:rFonts w:cs="Arial"/>
                <w:i/>
              </w:rPr>
            </w:pPr>
            <w:r w:rsidRPr="000B13F9">
              <w:rPr>
                <w:rFonts w:cs="Arial"/>
                <w:i/>
              </w:rPr>
              <w:t>View dataset 10100AA_OTHER.000</w:t>
            </w:r>
          </w:p>
          <w:p w14:paraId="2A82439D" w14:textId="77777777" w:rsidR="006C7785" w:rsidRPr="000B13F9" w:rsidRDefault="006C7785" w:rsidP="00380FCD">
            <w:pPr>
              <w:rPr>
                <w:rFonts w:cs="Arial"/>
                <w:i/>
              </w:rPr>
            </w:pPr>
            <w:r w:rsidRPr="000B13F9">
              <w:rPr>
                <w:rFonts w:cs="Arial"/>
                <w:i/>
              </w:rPr>
              <w:t>Select Display Category Other</w:t>
            </w:r>
          </w:p>
          <w:p w14:paraId="6268A6B7" w14:textId="77777777" w:rsidR="006C7785" w:rsidRPr="000B13F9" w:rsidRDefault="006C7785" w:rsidP="00380FCD">
            <w:pPr>
              <w:rPr>
                <w:rFonts w:cs="Arial"/>
                <w:i/>
              </w:rPr>
            </w:pPr>
            <w:r w:rsidRPr="000B13F9">
              <w:rPr>
                <w:rFonts w:cs="Arial"/>
                <w:i/>
              </w:rPr>
              <w:t>Switch off all text group controls and switch on only the “</w:t>
            </w:r>
            <w:r w:rsidRPr="000B13F9">
              <w:rPr>
                <w:rFonts w:cs="Arial"/>
                <w:b/>
                <w:i/>
              </w:rPr>
              <w:t>Other Text</w:t>
            </w:r>
            <w:r w:rsidRPr="000B13F9">
              <w:rPr>
                <w:rFonts w:cs="Arial"/>
                <w:i/>
              </w:rPr>
              <w:t xml:space="preserve">” control. </w:t>
            </w:r>
          </w:p>
          <w:p w14:paraId="63D09BA9" w14:textId="77777777" w:rsidR="006C7785" w:rsidRPr="0015247B" w:rsidRDefault="006C7785" w:rsidP="00380FCD">
            <w:r w:rsidRPr="000B13F9">
              <w:rPr>
                <w:rFonts w:cs="Arial"/>
                <w:i/>
              </w:rPr>
              <w:t>Verify that the features are displayed correctly as presented in the plot.</w:t>
            </w:r>
          </w:p>
        </w:tc>
      </w:tr>
      <w:tr w:rsidR="006C7785" w14:paraId="17ECE513" w14:textId="77777777" w:rsidTr="00380FCD">
        <w:trPr>
          <w:tblHeader/>
        </w:trPr>
        <w:tc>
          <w:tcPr>
            <w:tcW w:w="9526" w:type="dxa"/>
            <w:tcBorders>
              <w:bottom w:val="single" w:sz="4" w:space="0" w:color="auto"/>
            </w:tcBorders>
            <w:shd w:val="clear" w:color="auto" w:fill="CCFFCC"/>
            <w:vAlign w:val="center"/>
          </w:tcPr>
          <w:p w14:paraId="2C3C148B" w14:textId="77777777" w:rsidR="006C7785" w:rsidRPr="00820927" w:rsidRDefault="006C7785" w:rsidP="00380FCD">
            <w:pPr>
              <w:rPr>
                <w:rFonts w:cs="Arial"/>
              </w:rPr>
            </w:pPr>
            <w:r w:rsidRPr="00820927">
              <w:rPr>
                <w:rFonts w:cs="Arial"/>
                <w:b/>
              </w:rPr>
              <w:t>Results</w:t>
            </w:r>
          </w:p>
        </w:tc>
      </w:tr>
      <w:tr w:rsidR="006C7785" w14:paraId="4B4319C0" w14:textId="77777777" w:rsidTr="00380FCD">
        <w:trPr>
          <w:tblHeader/>
        </w:trPr>
        <w:tc>
          <w:tcPr>
            <w:tcW w:w="9526" w:type="dxa"/>
            <w:tcBorders>
              <w:bottom w:val="nil"/>
            </w:tcBorders>
            <w:vAlign w:val="center"/>
          </w:tcPr>
          <w:p w14:paraId="761CD5CD"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036F3430" w14:textId="77777777" w:rsidTr="00380FCD">
        <w:trPr>
          <w:tblHeader/>
        </w:trPr>
        <w:tc>
          <w:tcPr>
            <w:tcW w:w="9526" w:type="dxa"/>
            <w:tcBorders>
              <w:top w:val="nil"/>
            </w:tcBorders>
            <w:vAlign w:val="center"/>
          </w:tcPr>
          <w:p w14:paraId="683FB363" w14:textId="77777777" w:rsidR="006C7785" w:rsidRDefault="006C7785" w:rsidP="00380FCD">
            <w:pPr>
              <w:jc w:val="center"/>
            </w:pPr>
            <w:r w:rsidRPr="00504AA6">
              <w:rPr>
                <w:noProof/>
                <w:lang w:val="en-IN" w:eastAsia="en-IN"/>
                <w14:ligatures w14:val="standardContextual"/>
              </w:rPr>
              <w:drawing>
                <wp:inline distT="0" distB="0" distL="0" distR="0" wp14:anchorId="68CED4BA" wp14:editId="66D9BA11">
                  <wp:extent cx="5206365" cy="5180330"/>
                  <wp:effectExtent l="0" t="0" r="0" b="1270"/>
                  <wp:docPr id="60" name="Picture 6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game&#10;&#10;Description automatically generated"/>
                          <pic:cNvPicPr/>
                        </pic:nvPicPr>
                        <pic:blipFill>
                          <a:blip r:embed="rId81"/>
                          <a:stretch>
                            <a:fillRect/>
                          </a:stretch>
                        </pic:blipFill>
                        <pic:spPr>
                          <a:xfrm>
                            <a:off x="0" y="0"/>
                            <a:ext cx="5206365" cy="5180330"/>
                          </a:xfrm>
                          <a:prstGeom prst="rect">
                            <a:avLst/>
                          </a:prstGeom>
                        </pic:spPr>
                      </pic:pic>
                    </a:graphicData>
                  </a:graphic>
                </wp:inline>
              </w:drawing>
            </w:r>
          </w:p>
          <w:p w14:paraId="6ED1D898" w14:textId="77777777" w:rsidR="006C7785" w:rsidRPr="0015247B" w:rsidRDefault="006C7785" w:rsidP="00380FCD">
            <w:pPr>
              <w:jc w:val="center"/>
            </w:pPr>
            <w:r>
              <w:rPr>
                <w:b/>
              </w:rPr>
              <w:t>tbd</w:t>
            </w:r>
            <w:r>
              <w:br/>
            </w:r>
          </w:p>
        </w:tc>
      </w:tr>
    </w:tbl>
    <w:p w14:paraId="5C31B761" w14:textId="77777777" w:rsidR="006C7785" w:rsidRDefault="006C7785" w:rsidP="006C7785"/>
    <w:p w14:paraId="7A54E8F0" w14:textId="77777777" w:rsidR="006C7785" w:rsidRDefault="006C7785" w:rsidP="006C7785"/>
    <w:p w14:paraId="26794430"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600D7F43" w14:textId="77777777" w:rsidTr="00380FCD">
        <w:trPr>
          <w:tblHeader/>
        </w:trPr>
        <w:tc>
          <w:tcPr>
            <w:tcW w:w="9526" w:type="dxa"/>
            <w:shd w:val="clear" w:color="auto" w:fill="CCFFCC"/>
            <w:vAlign w:val="center"/>
          </w:tcPr>
          <w:p w14:paraId="1539A8CD" w14:textId="77777777" w:rsidR="006C7785" w:rsidRPr="004065B1" w:rsidRDefault="006C7785" w:rsidP="00380FCD">
            <w:r w:rsidRPr="000A066E">
              <w:rPr>
                <w:b/>
              </w:rPr>
              <w:lastRenderedPageBreak/>
              <w:t>Action</w:t>
            </w:r>
          </w:p>
        </w:tc>
      </w:tr>
      <w:tr w:rsidR="006C7785" w14:paraId="1DB5D16B" w14:textId="77777777" w:rsidTr="00380FCD">
        <w:trPr>
          <w:tblHeader/>
        </w:trPr>
        <w:tc>
          <w:tcPr>
            <w:tcW w:w="9526" w:type="dxa"/>
            <w:vAlign w:val="center"/>
          </w:tcPr>
          <w:p w14:paraId="00D80F6D" w14:textId="77777777" w:rsidR="006C7785" w:rsidRPr="000B13F9" w:rsidRDefault="006C7785" w:rsidP="00380FCD">
            <w:pPr>
              <w:rPr>
                <w:rFonts w:cs="Arial"/>
                <w:i/>
              </w:rPr>
            </w:pPr>
            <w:r w:rsidRPr="000B13F9">
              <w:rPr>
                <w:rFonts w:cs="Arial"/>
                <w:i/>
              </w:rPr>
              <w:t>View dataset 10100AA_OTHER.000</w:t>
            </w:r>
          </w:p>
          <w:p w14:paraId="7BD47327" w14:textId="77777777" w:rsidR="006C7785" w:rsidRPr="000B13F9" w:rsidRDefault="006C7785" w:rsidP="00380FCD">
            <w:pPr>
              <w:rPr>
                <w:rFonts w:cs="Arial"/>
                <w:i/>
              </w:rPr>
            </w:pPr>
            <w:r w:rsidRPr="000B13F9">
              <w:rPr>
                <w:rFonts w:cs="Arial"/>
                <w:i/>
              </w:rPr>
              <w:t>Select Display Category Other</w:t>
            </w:r>
          </w:p>
          <w:p w14:paraId="2052A5F8"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Names</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3A773F5A" w14:textId="77777777" w:rsidTr="00380FCD">
        <w:trPr>
          <w:tblHeader/>
        </w:trPr>
        <w:tc>
          <w:tcPr>
            <w:tcW w:w="9526" w:type="dxa"/>
            <w:tcBorders>
              <w:bottom w:val="single" w:sz="4" w:space="0" w:color="auto"/>
            </w:tcBorders>
            <w:shd w:val="clear" w:color="auto" w:fill="CCFFCC"/>
            <w:vAlign w:val="center"/>
          </w:tcPr>
          <w:p w14:paraId="632FC3CB" w14:textId="77777777" w:rsidR="006C7785" w:rsidRPr="00E0664B" w:rsidRDefault="006C7785" w:rsidP="00380FCD">
            <w:pPr>
              <w:rPr>
                <w:i/>
              </w:rPr>
            </w:pPr>
            <w:r w:rsidRPr="00E0664B">
              <w:rPr>
                <w:b/>
              </w:rPr>
              <w:t>Results</w:t>
            </w:r>
          </w:p>
        </w:tc>
      </w:tr>
      <w:tr w:rsidR="006C7785" w14:paraId="4EFEA9EA" w14:textId="77777777" w:rsidTr="00380FCD">
        <w:trPr>
          <w:tblHeader/>
        </w:trPr>
        <w:tc>
          <w:tcPr>
            <w:tcW w:w="9526" w:type="dxa"/>
            <w:tcBorders>
              <w:bottom w:val="nil"/>
            </w:tcBorders>
            <w:vAlign w:val="center"/>
          </w:tcPr>
          <w:p w14:paraId="0BC63C29" w14:textId="77777777" w:rsidR="006C7785" w:rsidRPr="000B13F9" w:rsidRDefault="006C7785" w:rsidP="00380FCD">
            <w:pPr>
              <w:rPr>
                <w:rFonts w:cs="Arial"/>
                <w:i/>
              </w:rPr>
            </w:pPr>
            <w:r w:rsidRPr="000B13F9">
              <w:rPr>
                <w:rFonts w:cs="Arial"/>
                <w:i/>
              </w:rPr>
              <w:t>The features are shown as presented in the screen plot below</w:t>
            </w:r>
          </w:p>
        </w:tc>
      </w:tr>
      <w:tr w:rsidR="006C7785" w14:paraId="39595A60" w14:textId="77777777" w:rsidTr="00380FCD">
        <w:trPr>
          <w:tblHeader/>
        </w:trPr>
        <w:tc>
          <w:tcPr>
            <w:tcW w:w="9526" w:type="dxa"/>
            <w:tcBorders>
              <w:top w:val="nil"/>
            </w:tcBorders>
            <w:vAlign w:val="center"/>
          </w:tcPr>
          <w:p w14:paraId="1AC9589E"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3208FFFC" wp14:editId="49C400EE">
                  <wp:extent cx="5206365" cy="5222240"/>
                  <wp:effectExtent l="0" t="0" r="0" b="0"/>
                  <wp:docPr id="1949802406" name="Picture 194980240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2406" name="Picture 1949802406" descr="A screenshot of a computer game&#10;&#10;Description automatically generated"/>
                          <pic:cNvPicPr/>
                        </pic:nvPicPr>
                        <pic:blipFill>
                          <a:blip r:embed="rId82"/>
                          <a:stretch>
                            <a:fillRect/>
                          </a:stretch>
                        </pic:blipFill>
                        <pic:spPr>
                          <a:xfrm>
                            <a:off x="0" y="0"/>
                            <a:ext cx="5206365" cy="5222240"/>
                          </a:xfrm>
                          <a:prstGeom prst="rect">
                            <a:avLst/>
                          </a:prstGeom>
                        </pic:spPr>
                      </pic:pic>
                    </a:graphicData>
                  </a:graphic>
                </wp:inline>
              </w:drawing>
            </w:r>
            <w:r>
              <w:br/>
            </w:r>
            <w:r>
              <w:rPr>
                <w:b/>
              </w:rPr>
              <w:t>tbd</w:t>
            </w:r>
          </w:p>
        </w:tc>
      </w:tr>
    </w:tbl>
    <w:p w14:paraId="33ECD87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4F13C08" w14:textId="77777777" w:rsidTr="00380FCD">
        <w:trPr>
          <w:tblHeader/>
        </w:trPr>
        <w:tc>
          <w:tcPr>
            <w:tcW w:w="9526" w:type="dxa"/>
            <w:shd w:val="clear" w:color="auto" w:fill="CCFFCC"/>
            <w:vAlign w:val="center"/>
          </w:tcPr>
          <w:p w14:paraId="2038FA90" w14:textId="77777777" w:rsidR="006C7785" w:rsidRPr="00820927" w:rsidRDefault="006C7785" w:rsidP="00380FCD">
            <w:pPr>
              <w:rPr>
                <w:rFonts w:cs="Arial"/>
              </w:rPr>
            </w:pPr>
            <w:r w:rsidRPr="00820927">
              <w:rPr>
                <w:rFonts w:cs="Arial"/>
                <w:b/>
              </w:rPr>
              <w:lastRenderedPageBreak/>
              <w:t>Action</w:t>
            </w:r>
          </w:p>
        </w:tc>
      </w:tr>
      <w:tr w:rsidR="006C7785" w14:paraId="27C1B95D" w14:textId="77777777" w:rsidTr="00380FCD">
        <w:trPr>
          <w:tblHeader/>
        </w:trPr>
        <w:tc>
          <w:tcPr>
            <w:tcW w:w="9526" w:type="dxa"/>
            <w:vAlign w:val="center"/>
          </w:tcPr>
          <w:p w14:paraId="7598D0F3" w14:textId="77777777" w:rsidR="006C7785" w:rsidRPr="000B13F9" w:rsidRDefault="006C7785" w:rsidP="00380FCD">
            <w:pPr>
              <w:rPr>
                <w:rFonts w:cs="Arial"/>
                <w:i/>
              </w:rPr>
            </w:pPr>
            <w:r w:rsidRPr="000B13F9">
              <w:rPr>
                <w:rFonts w:cs="Arial"/>
                <w:i/>
              </w:rPr>
              <w:t>View dataset 10100AA_STNDR.000</w:t>
            </w:r>
          </w:p>
          <w:p w14:paraId="0294F683" w14:textId="77777777" w:rsidR="006C7785" w:rsidRPr="00E0664B" w:rsidRDefault="006C7785" w:rsidP="00380FCD">
            <w:pPr>
              <w:rPr>
                <w:i/>
              </w:rPr>
            </w:pPr>
            <w:r w:rsidRPr="000B13F9">
              <w:rPr>
                <w:rFonts w:cs="Arial"/>
                <w:i/>
              </w:rPr>
              <w:t>Switch off all text group controls and switch on only the “</w:t>
            </w:r>
            <w:r w:rsidRPr="000B13F9">
              <w:rPr>
                <w:rFonts w:cs="Arial"/>
                <w:b/>
                <w:i/>
              </w:rPr>
              <w:t>Light description</w:t>
            </w:r>
            <w:r w:rsidRPr="000B13F9">
              <w:rPr>
                <w:rFonts w:cs="Arial"/>
                <w:i/>
              </w:rPr>
              <w:t>” control located under the “</w:t>
            </w:r>
            <w:r w:rsidRPr="000B13F9">
              <w:rPr>
                <w:rFonts w:cs="Arial"/>
                <w:b/>
                <w:i/>
              </w:rPr>
              <w:t>Other Text</w:t>
            </w:r>
            <w:r w:rsidRPr="000B13F9">
              <w:rPr>
                <w:rFonts w:cs="Arial"/>
                <w:i/>
              </w:rPr>
              <w:t>” control. Verify that the features are displayed correctly as presented in the plot.</w:t>
            </w:r>
          </w:p>
        </w:tc>
      </w:tr>
      <w:tr w:rsidR="006C7785" w14:paraId="2BE7880B" w14:textId="77777777" w:rsidTr="00380FCD">
        <w:trPr>
          <w:tblHeader/>
        </w:trPr>
        <w:tc>
          <w:tcPr>
            <w:tcW w:w="9526" w:type="dxa"/>
            <w:tcBorders>
              <w:bottom w:val="single" w:sz="4" w:space="0" w:color="auto"/>
            </w:tcBorders>
            <w:shd w:val="clear" w:color="auto" w:fill="CCFFCC"/>
            <w:vAlign w:val="center"/>
          </w:tcPr>
          <w:p w14:paraId="4DF0D9FC" w14:textId="77777777" w:rsidR="006C7785" w:rsidRPr="00820927" w:rsidRDefault="006C7785" w:rsidP="00380FCD">
            <w:pPr>
              <w:rPr>
                <w:rFonts w:cs="Arial"/>
              </w:rPr>
            </w:pPr>
            <w:r w:rsidRPr="00820927">
              <w:rPr>
                <w:rFonts w:cs="Arial"/>
                <w:b/>
              </w:rPr>
              <w:t>Results</w:t>
            </w:r>
          </w:p>
        </w:tc>
      </w:tr>
      <w:tr w:rsidR="006C7785" w14:paraId="27CF5A49" w14:textId="77777777" w:rsidTr="00380FCD">
        <w:trPr>
          <w:tblHeader/>
        </w:trPr>
        <w:tc>
          <w:tcPr>
            <w:tcW w:w="9526" w:type="dxa"/>
            <w:tcBorders>
              <w:bottom w:val="nil"/>
            </w:tcBorders>
            <w:vAlign w:val="center"/>
          </w:tcPr>
          <w:p w14:paraId="6C5ACC42" w14:textId="77777777" w:rsidR="006C7785" w:rsidRPr="000B13F9" w:rsidRDefault="006C7785" w:rsidP="00380FCD">
            <w:pPr>
              <w:rPr>
                <w:rFonts w:cs="Arial"/>
                <w:i/>
              </w:rPr>
            </w:pPr>
            <w:r w:rsidRPr="000B13F9">
              <w:rPr>
                <w:rFonts w:cs="Arial"/>
                <w:i/>
              </w:rPr>
              <w:t>The features are shown as presented in the screen plot below</w:t>
            </w:r>
          </w:p>
          <w:p w14:paraId="725AFE01" w14:textId="77777777" w:rsidR="006C7785" w:rsidRPr="00E0664B" w:rsidRDefault="006C7785" w:rsidP="00380FCD">
            <w:pPr>
              <w:rPr>
                <w:i/>
              </w:rPr>
            </w:pPr>
            <w:r w:rsidRPr="00A73BC8">
              <w:rPr>
                <w:noProof/>
                <w:lang w:val="en-IN" w:eastAsia="en-IN"/>
                <w14:ligatures w14:val="standardContextual"/>
              </w:rPr>
              <w:drawing>
                <wp:inline distT="0" distB="0" distL="0" distR="0" wp14:anchorId="2AE9CCA0" wp14:editId="7F6493BB">
                  <wp:extent cx="5206365" cy="5211445"/>
                  <wp:effectExtent l="0" t="0" r="0" b="8255"/>
                  <wp:docPr id="62" name="Picture 6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game&#10;&#10;Description automatically generated"/>
                          <pic:cNvPicPr/>
                        </pic:nvPicPr>
                        <pic:blipFill>
                          <a:blip r:embed="rId83"/>
                          <a:stretch>
                            <a:fillRect/>
                          </a:stretch>
                        </pic:blipFill>
                        <pic:spPr>
                          <a:xfrm>
                            <a:off x="0" y="0"/>
                            <a:ext cx="5206365" cy="5211445"/>
                          </a:xfrm>
                          <a:prstGeom prst="rect">
                            <a:avLst/>
                          </a:prstGeom>
                        </pic:spPr>
                      </pic:pic>
                    </a:graphicData>
                  </a:graphic>
                </wp:inline>
              </w:drawing>
            </w:r>
          </w:p>
        </w:tc>
      </w:tr>
      <w:tr w:rsidR="006C7785" w14:paraId="74ECCA44" w14:textId="77777777" w:rsidTr="00380FCD">
        <w:trPr>
          <w:tblHeader/>
        </w:trPr>
        <w:tc>
          <w:tcPr>
            <w:tcW w:w="9526" w:type="dxa"/>
            <w:tcBorders>
              <w:top w:val="nil"/>
              <w:bottom w:val="nil"/>
            </w:tcBorders>
            <w:vAlign w:val="center"/>
          </w:tcPr>
          <w:p w14:paraId="58C767FA" w14:textId="77777777" w:rsidR="006C7785" w:rsidRPr="0015247B" w:rsidRDefault="006C7785" w:rsidP="00380FCD">
            <w:pPr>
              <w:jc w:val="center"/>
            </w:pPr>
            <w:r w:rsidRPr="00D562D2">
              <w:rPr>
                <w:noProof/>
                <w:lang w:eastAsia="en-GB"/>
              </w:rPr>
              <w:t xml:space="preserve"> </w:t>
            </w:r>
            <w:r>
              <w:br/>
            </w:r>
          </w:p>
        </w:tc>
      </w:tr>
      <w:tr w:rsidR="006C7785" w14:paraId="39F95252" w14:textId="77777777" w:rsidTr="00380FCD">
        <w:trPr>
          <w:tblHeader/>
        </w:trPr>
        <w:tc>
          <w:tcPr>
            <w:tcW w:w="9526" w:type="dxa"/>
            <w:tcBorders>
              <w:top w:val="nil"/>
              <w:bottom w:val="nil"/>
            </w:tcBorders>
            <w:vAlign w:val="center"/>
          </w:tcPr>
          <w:p w14:paraId="3B189AD9" w14:textId="77777777" w:rsidR="006C7785" w:rsidRPr="00CA79D6" w:rsidRDefault="006C7785" w:rsidP="00380FCD">
            <w:pPr>
              <w:jc w:val="center"/>
              <w:rPr>
                <w:noProof/>
                <w:lang w:eastAsia="en-GB"/>
              </w:rPr>
            </w:pPr>
            <w:r>
              <w:rPr>
                <w:noProof/>
                <w:lang w:val="en-IN" w:eastAsia="en-IN"/>
                <w14:ligatures w14:val="standardContextual"/>
              </w:rPr>
              <w:drawing>
                <wp:inline distT="0" distB="0" distL="0" distR="0" wp14:anchorId="6E683B8A" wp14:editId="50847501">
                  <wp:extent cx="3323809" cy="1609524"/>
                  <wp:effectExtent l="0" t="0" r="0" b="0"/>
                  <wp:docPr id="50" name="Picture 50" descr="A blue background with a few drop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background with a few drops of water&#10;&#10;Description automatically generated"/>
                          <pic:cNvPicPr/>
                        </pic:nvPicPr>
                        <pic:blipFill>
                          <a:blip r:embed="rId84"/>
                          <a:stretch>
                            <a:fillRect/>
                          </a:stretch>
                        </pic:blipFill>
                        <pic:spPr>
                          <a:xfrm>
                            <a:off x="0" y="0"/>
                            <a:ext cx="3323809" cy="1609524"/>
                          </a:xfrm>
                          <a:prstGeom prst="rect">
                            <a:avLst/>
                          </a:prstGeom>
                        </pic:spPr>
                      </pic:pic>
                    </a:graphicData>
                  </a:graphic>
                </wp:inline>
              </w:drawing>
            </w:r>
          </w:p>
        </w:tc>
      </w:tr>
      <w:tr w:rsidR="006C7785" w14:paraId="7184F983" w14:textId="77777777" w:rsidTr="00380FCD">
        <w:trPr>
          <w:tblHeader/>
        </w:trPr>
        <w:tc>
          <w:tcPr>
            <w:tcW w:w="9526" w:type="dxa"/>
            <w:tcBorders>
              <w:top w:val="nil"/>
            </w:tcBorders>
            <w:vAlign w:val="center"/>
          </w:tcPr>
          <w:p w14:paraId="2CD7E550" w14:textId="77777777" w:rsidR="006C7785" w:rsidRPr="000B13F9" w:rsidRDefault="006C7785" w:rsidP="00380FCD">
            <w:pPr>
              <w:jc w:val="center"/>
              <w:rPr>
                <w:rFonts w:cs="Arial"/>
                <w:noProof/>
                <w:lang w:eastAsia="en-GB"/>
              </w:rPr>
            </w:pPr>
            <w:r w:rsidRPr="000B13F9">
              <w:rPr>
                <w:rFonts w:cs="Arial"/>
                <w:noProof/>
                <w:lang w:eastAsia="en-GB"/>
              </w:rPr>
              <w:t>A part of above dataset at scale 1:20 000</w:t>
            </w:r>
          </w:p>
        </w:tc>
      </w:tr>
    </w:tbl>
    <w:p w14:paraId="1565136C" w14:textId="77777777" w:rsidR="006C7785" w:rsidRDefault="006C7785" w:rsidP="006C7785"/>
    <w:p w14:paraId="61A6E163"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0690039" w14:textId="77777777" w:rsidTr="00380FCD">
        <w:trPr>
          <w:tblHeader/>
        </w:trPr>
        <w:tc>
          <w:tcPr>
            <w:tcW w:w="9526" w:type="dxa"/>
            <w:shd w:val="clear" w:color="auto" w:fill="CCFFCC"/>
            <w:vAlign w:val="center"/>
          </w:tcPr>
          <w:p w14:paraId="5A2173EC" w14:textId="77777777" w:rsidR="006C7785" w:rsidRPr="00412978" w:rsidRDefault="006C7785" w:rsidP="00380FCD">
            <w:pPr>
              <w:rPr>
                <w:rFonts w:cs="Arial"/>
              </w:rPr>
            </w:pPr>
            <w:r w:rsidRPr="00412978">
              <w:rPr>
                <w:rFonts w:cs="Arial"/>
                <w:b/>
              </w:rPr>
              <w:lastRenderedPageBreak/>
              <w:t>Action</w:t>
            </w:r>
          </w:p>
        </w:tc>
      </w:tr>
      <w:tr w:rsidR="006C7785" w14:paraId="6ED4F0EE" w14:textId="77777777" w:rsidTr="00380FCD">
        <w:trPr>
          <w:tblHeader/>
        </w:trPr>
        <w:tc>
          <w:tcPr>
            <w:tcW w:w="9526" w:type="dxa"/>
            <w:vAlign w:val="center"/>
          </w:tcPr>
          <w:p w14:paraId="673A5C3A" w14:textId="77777777" w:rsidR="006C7785" w:rsidRPr="00412978" w:rsidRDefault="006C7785" w:rsidP="00380FCD">
            <w:pPr>
              <w:rPr>
                <w:rFonts w:cs="Arial"/>
                <w:i/>
              </w:rPr>
            </w:pPr>
            <w:r w:rsidRPr="00412978">
              <w:rPr>
                <w:rFonts w:cs="Arial"/>
                <w:i/>
              </w:rPr>
              <w:t>View dataset 10100AA_OTHER.000</w:t>
            </w:r>
          </w:p>
          <w:p w14:paraId="44F10EE3" w14:textId="77777777" w:rsidR="006C7785" w:rsidRPr="00E0664B" w:rsidRDefault="006C7785" w:rsidP="00380FCD">
            <w:pPr>
              <w:rPr>
                <w:i/>
              </w:rPr>
            </w:pPr>
            <w:r w:rsidRPr="00412978">
              <w:rPr>
                <w:rFonts w:cs="Arial"/>
                <w:i/>
              </w:rPr>
              <w:t>Switch off all text group controls and switch on only the “</w:t>
            </w:r>
            <w:r w:rsidRPr="00412978">
              <w:rPr>
                <w:rFonts w:cs="Arial"/>
                <w:b/>
                <w:i/>
              </w:rPr>
              <w:t>All other</w:t>
            </w:r>
            <w:r w:rsidRPr="00412978">
              <w:rPr>
                <w:rFonts w:cs="Arial"/>
                <w:i/>
              </w:rPr>
              <w:t>” control located under the “</w:t>
            </w:r>
            <w:r w:rsidRPr="00412978">
              <w:rPr>
                <w:rFonts w:cs="Arial"/>
                <w:b/>
                <w:i/>
              </w:rPr>
              <w:t>Other Text</w:t>
            </w:r>
            <w:r w:rsidRPr="00412978">
              <w:rPr>
                <w:rFonts w:cs="Arial"/>
                <w:i/>
              </w:rPr>
              <w:t>” control. Verify that the features are displayed correctly as presented in the plot.</w:t>
            </w:r>
          </w:p>
        </w:tc>
      </w:tr>
      <w:tr w:rsidR="006C7785" w14:paraId="7D37571C" w14:textId="77777777" w:rsidTr="00380FCD">
        <w:trPr>
          <w:tblHeader/>
        </w:trPr>
        <w:tc>
          <w:tcPr>
            <w:tcW w:w="9526" w:type="dxa"/>
            <w:tcBorders>
              <w:bottom w:val="single" w:sz="4" w:space="0" w:color="auto"/>
            </w:tcBorders>
            <w:shd w:val="clear" w:color="auto" w:fill="CCFFCC"/>
            <w:vAlign w:val="center"/>
          </w:tcPr>
          <w:p w14:paraId="7A2BCBD3" w14:textId="77777777" w:rsidR="006C7785" w:rsidRPr="00412978" w:rsidRDefault="006C7785" w:rsidP="00380FCD">
            <w:pPr>
              <w:rPr>
                <w:rFonts w:cs="Arial"/>
              </w:rPr>
            </w:pPr>
            <w:r w:rsidRPr="00412978">
              <w:rPr>
                <w:rFonts w:cs="Arial"/>
                <w:b/>
              </w:rPr>
              <w:t>Results</w:t>
            </w:r>
          </w:p>
        </w:tc>
      </w:tr>
      <w:tr w:rsidR="006C7785" w14:paraId="0F3E929D" w14:textId="77777777" w:rsidTr="00380FCD">
        <w:trPr>
          <w:tblHeader/>
        </w:trPr>
        <w:tc>
          <w:tcPr>
            <w:tcW w:w="9526" w:type="dxa"/>
            <w:tcBorders>
              <w:bottom w:val="nil"/>
            </w:tcBorders>
            <w:vAlign w:val="center"/>
          </w:tcPr>
          <w:p w14:paraId="4F15B7F2" w14:textId="77777777" w:rsidR="006C7785" w:rsidRPr="00412978" w:rsidRDefault="006C7785" w:rsidP="00380FCD">
            <w:pPr>
              <w:rPr>
                <w:rFonts w:cs="Arial"/>
                <w:i/>
              </w:rPr>
            </w:pPr>
            <w:r w:rsidRPr="00412978">
              <w:rPr>
                <w:rFonts w:cs="Arial"/>
                <w:i/>
              </w:rPr>
              <w:t>The features are shown as presented in the screen plot below</w:t>
            </w:r>
          </w:p>
        </w:tc>
      </w:tr>
      <w:tr w:rsidR="006C7785" w14:paraId="6F320E5F" w14:textId="77777777" w:rsidTr="00380FCD">
        <w:trPr>
          <w:tblHeader/>
        </w:trPr>
        <w:tc>
          <w:tcPr>
            <w:tcW w:w="9526" w:type="dxa"/>
            <w:tcBorders>
              <w:top w:val="nil"/>
            </w:tcBorders>
            <w:vAlign w:val="center"/>
          </w:tcPr>
          <w:p w14:paraId="6E8B4063" w14:textId="77777777" w:rsidR="006C7785" w:rsidRPr="00357E05" w:rsidRDefault="006C7785" w:rsidP="00380FCD">
            <w:pPr>
              <w:jc w:val="center"/>
              <w:rPr>
                <w:b/>
              </w:rPr>
            </w:pPr>
            <w:r w:rsidRPr="00A73BC8">
              <w:rPr>
                <w:noProof/>
                <w:lang w:val="en-IN" w:eastAsia="en-IN"/>
                <w14:ligatures w14:val="standardContextual"/>
              </w:rPr>
              <w:drawing>
                <wp:inline distT="0" distB="0" distL="0" distR="0" wp14:anchorId="1DE8857E" wp14:editId="04897BD0">
                  <wp:extent cx="5206365" cy="5211445"/>
                  <wp:effectExtent l="0" t="0" r="0" b="825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85"/>
                          <a:stretch>
                            <a:fillRect/>
                          </a:stretch>
                        </pic:blipFill>
                        <pic:spPr>
                          <a:xfrm>
                            <a:off x="0" y="0"/>
                            <a:ext cx="5206365" cy="5211445"/>
                          </a:xfrm>
                          <a:prstGeom prst="rect">
                            <a:avLst/>
                          </a:prstGeom>
                        </pic:spPr>
                      </pic:pic>
                    </a:graphicData>
                  </a:graphic>
                </wp:inline>
              </w:drawing>
            </w:r>
            <w:r>
              <w:br/>
            </w:r>
            <w:r>
              <w:rPr>
                <w:b/>
              </w:rPr>
              <w:t xml:space="preserve">tbd </w:t>
            </w:r>
          </w:p>
        </w:tc>
      </w:tr>
    </w:tbl>
    <w:p w14:paraId="042D6A09" w14:textId="77777777" w:rsidR="006C7785" w:rsidRDefault="006C7785" w:rsidP="006C7785"/>
    <w:p w14:paraId="5D498AD9" w14:textId="77777777" w:rsidR="006C7785" w:rsidRDefault="006C7785" w:rsidP="006C7785"/>
    <w:p w14:paraId="69608DC8" w14:textId="77777777" w:rsidR="006C7785" w:rsidRPr="00FE02EB" w:rsidRDefault="006C7785" w:rsidP="006C7785">
      <w:pPr>
        <w:pStyle w:val="Heading2"/>
      </w:pPr>
      <w:bookmarkStart w:id="858" w:name="_Toc152748581"/>
      <w:r w:rsidRPr="00FE02EB">
        <w:t>Invalid features</w:t>
      </w:r>
      <w:bookmarkEnd w:id="858"/>
    </w:p>
    <w:p w14:paraId="382C2186" w14:textId="77777777" w:rsidR="006C7785" w:rsidRPr="00FE02EB" w:rsidRDefault="006C7785" w:rsidP="006C7785">
      <w:pPr>
        <w:pStyle w:val="Heading3"/>
      </w:pPr>
      <w:r w:rsidRPr="00FE02EB">
        <w:t>Display of Unrecognised features</w:t>
      </w:r>
    </w:p>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7847050E"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100EF2CA"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2884F272" w14:textId="77777777" w:rsidR="006C7785" w:rsidRPr="00831D62" w:rsidRDefault="006C7785" w:rsidP="00380FCD">
            <w:pPr>
              <w:jc w:val="center"/>
              <w:rPr>
                <w:rFonts w:cs="Arial"/>
                <w:b/>
                <w:bCs/>
              </w:rPr>
            </w:pPr>
            <w:r w:rsidRPr="00831D62">
              <w:rPr>
                <w:rFonts w:cs="Arial"/>
              </w:rPr>
              <w:t>InvalidFeaturesA</w:t>
            </w:r>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0F55C8B2"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690120DD" w14:textId="77777777" w:rsidR="006C7785" w:rsidRDefault="006C7785" w:rsidP="00380FCD">
            <w:pPr>
              <w:rPr>
                <w:rFonts w:ascii="Calibri" w:hAnsi="Calibri" w:cs="Calibri"/>
                <w:color w:val="000000"/>
              </w:rPr>
            </w:pPr>
            <w:r>
              <w:rPr>
                <w:rFonts w:ascii="Calibri" w:hAnsi="Calibri" w:cs="Calibri"/>
                <w:color w:val="000000"/>
              </w:rPr>
              <w:t>S-98 C-12.6.2</w:t>
            </w:r>
          </w:p>
          <w:p w14:paraId="6B56B412" w14:textId="77777777" w:rsidR="006C7785" w:rsidRPr="00340B0D" w:rsidRDefault="006C7785" w:rsidP="00380FCD">
            <w:pPr>
              <w:jc w:val="center"/>
              <w:rPr>
                <w:rFonts w:cs="Arial"/>
                <w:sz w:val="18"/>
                <w:szCs w:val="18"/>
              </w:rPr>
            </w:pPr>
          </w:p>
        </w:tc>
      </w:tr>
      <w:tr w:rsidR="006C7785" w:rsidRPr="00340B0D" w14:paraId="464AEFCD"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99E74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89080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43DE7738" w14:textId="77777777" w:rsidR="006C7785" w:rsidRPr="00831D62" w:rsidRDefault="006C7785" w:rsidP="00380FCD">
            <w:pPr>
              <w:rPr>
                <w:rFonts w:cs="Arial"/>
              </w:rPr>
            </w:pPr>
            <w:r w:rsidRPr="00831D62">
              <w:rPr>
                <w:rFonts w:cs="Arial"/>
                <w:i/>
              </w:rPr>
              <w:t>Display of features with unrecognised feature class or display of features for which available or not available attribute(s) causes special presentation.</w:t>
            </w:r>
          </w:p>
        </w:tc>
      </w:tr>
      <w:tr w:rsidR="006C7785" w:rsidRPr="00340B0D" w14:paraId="3DDA96A0"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AB048D" w14:textId="77777777" w:rsidR="006C7785" w:rsidRPr="00340B0D" w:rsidRDefault="006C7785" w:rsidP="00380FCD">
            <w:pPr>
              <w:jc w:val="center"/>
              <w:rPr>
                <w:rFonts w:cs="Arial"/>
                <w:b/>
                <w:bCs/>
                <w:sz w:val="18"/>
                <w:szCs w:val="18"/>
              </w:rPr>
            </w:pPr>
            <w:r w:rsidRPr="00340B0D">
              <w:rPr>
                <w:rFonts w:cs="Arial"/>
                <w:b/>
                <w:bCs/>
                <w:sz w:val="18"/>
                <w:szCs w:val="18"/>
              </w:rPr>
              <w:t>Loaded Data</w:t>
            </w:r>
          </w:p>
        </w:tc>
      </w:tr>
      <w:tr w:rsidR="006C7785" w:rsidRPr="00340B0D" w14:paraId="49CB51F9"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D1463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87EF6B5" w14:textId="77777777" w:rsidR="006C7785" w:rsidRPr="00340B0D" w:rsidRDefault="006C7785" w:rsidP="00380FCD">
            <w:pPr>
              <w:jc w:val="center"/>
              <w:rPr>
                <w:rFonts w:cs="Arial"/>
                <w:b/>
                <w:bCs/>
                <w:sz w:val="18"/>
                <w:szCs w:val="18"/>
              </w:rPr>
            </w:pPr>
          </w:p>
        </w:tc>
      </w:tr>
      <w:tr w:rsidR="006C7785" w:rsidRPr="00340B0D" w14:paraId="7E8132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18149D98" w14:textId="77777777" w:rsidR="006C7785" w:rsidRPr="000B13F9" w:rsidRDefault="006C7785" w:rsidP="00380FCD">
            <w:pPr>
              <w:rPr>
                <w:rFonts w:cs="Arial"/>
              </w:rPr>
            </w:pPr>
            <w:r w:rsidRPr="000B13F9">
              <w:rPr>
                <w:rFonts w:cs="Arial"/>
                <w:b/>
                <w:bCs/>
                <w:i/>
              </w:rPr>
              <w:t>DisplayOther</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69EE856A" w14:textId="77777777" w:rsidR="006C7785" w:rsidRPr="00340B0D" w:rsidRDefault="006C7785" w:rsidP="00380FCD">
            <w:pPr>
              <w:rPr>
                <w:rFonts w:cs="Arial"/>
                <w:sz w:val="18"/>
                <w:szCs w:val="18"/>
              </w:rPr>
            </w:pPr>
          </w:p>
        </w:tc>
      </w:tr>
      <w:tr w:rsidR="006C7785" w:rsidRPr="00340B0D" w14:paraId="2ABDCA82"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3D75E11E"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E4A12BD" w14:textId="77777777" w:rsidR="006C7785" w:rsidRPr="00340B0D" w:rsidRDefault="006C7785" w:rsidP="00380FCD">
            <w:pPr>
              <w:rPr>
                <w:rFonts w:cs="Arial"/>
                <w:sz w:val="18"/>
                <w:szCs w:val="18"/>
              </w:rPr>
            </w:pPr>
          </w:p>
        </w:tc>
      </w:tr>
      <w:tr w:rsidR="006C7785" w:rsidRPr="00340B0D" w14:paraId="1B1A4606"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0E9BC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17B87E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5480AE" w14:textId="77777777" w:rsidTr="00380FCD">
        <w:sdt>
          <w:sdtPr>
            <w:rPr>
              <w:rFonts w:cs="Arial"/>
              <w:sz w:val="18"/>
              <w:szCs w:val="18"/>
            </w:rPr>
            <w:alias w:val="Diplay Category"/>
            <w:tag w:val="Diplay Categor"/>
            <w:id w:val="1372267137"/>
            <w:placeholder>
              <w:docPart w:val="99C8BA5A5CF94D43B9F782DCE0832B7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59FD0D20"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5BED6043"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C92C9CD" w14:textId="77777777" w:rsidR="006C7785" w:rsidRPr="00340B0D" w:rsidRDefault="006C7785" w:rsidP="00380FCD">
            <w:pPr>
              <w:jc w:val="center"/>
              <w:rPr>
                <w:rFonts w:cs="Arial"/>
                <w:sz w:val="18"/>
                <w:szCs w:val="18"/>
              </w:rPr>
            </w:pPr>
          </w:p>
        </w:tc>
      </w:tr>
      <w:tr w:rsidR="006C7785" w:rsidRPr="00340B0D" w14:paraId="7486F5B8"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2D990CA" w14:textId="77777777" w:rsidR="006C7785" w:rsidRPr="00340B0D" w:rsidRDefault="006C7785" w:rsidP="00380FCD">
            <w:pPr>
              <w:jc w:val="center"/>
              <w:rPr>
                <w:rFonts w:cs="Arial"/>
                <w:b/>
                <w:bCs/>
                <w:sz w:val="18"/>
                <w:szCs w:val="18"/>
              </w:rPr>
            </w:pPr>
            <w:r w:rsidRPr="00340B0D">
              <w:rPr>
                <w:rFonts w:cs="Arial"/>
                <w:b/>
                <w:bCs/>
                <w:sz w:val="18"/>
                <w:szCs w:val="18"/>
              </w:rPr>
              <w:lastRenderedPageBreak/>
              <w:t>Context Parameters</w:t>
            </w:r>
          </w:p>
        </w:tc>
        <w:tc>
          <w:tcPr>
            <w:tcW w:w="4182" w:type="dxa"/>
            <w:gridSpan w:val="5"/>
            <w:tcBorders>
              <w:left w:val="single" w:sz="12" w:space="0" w:color="auto"/>
              <w:right w:val="single" w:sz="4" w:space="0" w:color="auto"/>
            </w:tcBorders>
            <w:shd w:val="clear" w:color="auto" w:fill="auto"/>
          </w:tcPr>
          <w:p w14:paraId="7F947FB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F412EC" w14:textId="77777777" w:rsidR="006C7785" w:rsidRPr="00340B0D" w:rsidRDefault="006C7785" w:rsidP="00380FCD">
            <w:pPr>
              <w:jc w:val="center"/>
              <w:rPr>
                <w:rFonts w:cs="Arial"/>
                <w:sz w:val="18"/>
                <w:szCs w:val="18"/>
              </w:rPr>
            </w:pPr>
          </w:p>
        </w:tc>
      </w:tr>
      <w:tr w:rsidR="006C7785" w:rsidRPr="00340B0D" w14:paraId="676B764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88D9C2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ABD423" w14:textId="77777777" w:rsidR="006C7785" w:rsidRPr="00340B0D" w:rsidRDefault="006C7785" w:rsidP="00380FCD">
            <w:pPr>
              <w:rPr>
                <w:rFonts w:cs="Arial"/>
                <w:sz w:val="18"/>
                <w:szCs w:val="18"/>
              </w:rPr>
            </w:pPr>
            <w:r>
              <w:rPr>
                <w:rFonts w:cs="Arial"/>
                <w:sz w:val="18"/>
                <w:szCs w:val="18"/>
              </w:rPr>
              <w:t>0m</w:t>
            </w:r>
          </w:p>
        </w:tc>
        <w:tc>
          <w:tcPr>
            <w:tcW w:w="4182" w:type="dxa"/>
            <w:gridSpan w:val="5"/>
            <w:tcBorders>
              <w:left w:val="single" w:sz="12" w:space="0" w:color="auto"/>
            </w:tcBorders>
          </w:tcPr>
          <w:p w14:paraId="39F6326F"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4F99F92" w14:textId="77777777" w:rsidR="006C7785" w:rsidRPr="00340B0D" w:rsidRDefault="006C7785" w:rsidP="00380FCD">
            <w:pPr>
              <w:jc w:val="center"/>
              <w:rPr>
                <w:rFonts w:cs="Arial"/>
                <w:sz w:val="18"/>
                <w:szCs w:val="18"/>
              </w:rPr>
            </w:pPr>
          </w:p>
        </w:tc>
      </w:tr>
      <w:tr w:rsidR="006C7785" w:rsidRPr="00340B0D" w14:paraId="2BE654C2"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0A69F79"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B8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4F5D484"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75E6A21E" w14:textId="77777777" w:rsidR="006C7785" w:rsidRPr="00340B0D" w:rsidRDefault="006C7785" w:rsidP="00380FCD">
            <w:pPr>
              <w:jc w:val="center"/>
              <w:rPr>
                <w:rFonts w:cs="Arial"/>
                <w:sz w:val="18"/>
                <w:szCs w:val="18"/>
              </w:rPr>
            </w:pPr>
          </w:p>
        </w:tc>
      </w:tr>
      <w:tr w:rsidR="006C7785" w:rsidRPr="00340B0D" w14:paraId="742D39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E4E53B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D968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EB3873C"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85807BA" w14:textId="77777777" w:rsidR="006C7785" w:rsidRPr="00340B0D" w:rsidRDefault="006C7785" w:rsidP="00380FCD">
            <w:pPr>
              <w:jc w:val="center"/>
              <w:rPr>
                <w:rFonts w:cs="Arial"/>
                <w:sz w:val="18"/>
                <w:szCs w:val="18"/>
              </w:rPr>
            </w:pPr>
          </w:p>
        </w:tc>
      </w:tr>
      <w:tr w:rsidR="006C7785" w:rsidRPr="00340B0D" w14:paraId="5BC04CD6"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F1557A"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68E916"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1C2BA9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367C5B1E" w14:textId="77777777" w:rsidR="006C7785" w:rsidRPr="00340B0D" w:rsidRDefault="006C7785" w:rsidP="00380FCD">
            <w:pPr>
              <w:jc w:val="center"/>
              <w:rPr>
                <w:rFonts w:cs="Arial"/>
                <w:sz w:val="18"/>
                <w:szCs w:val="18"/>
              </w:rPr>
            </w:pPr>
          </w:p>
        </w:tc>
      </w:tr>
      <w:tr w:rsidR="006C7785" w:rsidRPr="00340B0D" w14:paraId="6F45CB5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B509DC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C10A8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EBD71A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4BDC546" w14:textId="77777777" w:rsidR="006C7785" w:rsidRPr="00340B0D" w:rsidRDefault="006C7785" w:rsidP="00380FCD">
            <w:pPr>
              <w:jc w:val="center"/>
              <w:rPr>
                <w:rFonts w:cs="Arial"/>
                <w:sz w:val="18"/>
                <w:szCs w:val="18"/>
              </w:rPr>
            </w:pPr>
          </w:p>
        </w:tc>
      </w:tr>
      <w:tr w:rsidR="006C7785" w:rsidRPr="00340B0D" w14:paraId="715BC6F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96E2A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82324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3CEBEAE"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D75F599" w14:textId="77777777" w:rsidR="006C7785" w:rsidRPr="00340B0D" w:rsidRDefault="006C7785" w:rsidP="00380FCD">
            <w:pPr>
              <w:jc w:val="center"/>
              <w:rPr>
                <w:rFonts w:cs="Arial"/>
                <w:sz w:val="18"/>
                <w:szCs w:val="18"/>
              </w:rPr>
            </w:pPr>
          </w:p>
        </w:tc>
      </w:tr>
      <w:tr w:rsidR="006C7785" w:rsidRPr="00340B0D" w14:paraId="7FA129F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8EE0B5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36C9D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3E971B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DBCD0BF" w14:textId="77777777" w:rsidR="006C7785" w:rsidRPr="00340B0D" w:rsidRDefault="006C7785" w:rsidP="00380FCD">
            <w:pPr>
              <w:jc w:val="center"/>
              <w:rPr>
                <w:rFonts w:cs="Arial"/>
                <w:sz w:val="18"/>
                <w:szCs w:val="18"/>
              </w:rPr>
            </w:pPr>
          </w:p>
        </w:tc>
      </w:tr>
      <w:tr w:rsidR="006C7785" w:rsidRPr="00340B0D" w14:paraId="61809E04"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4D3EF3A"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8D5FB5"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79D823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0993B32" w14:textId="77777777" w:rsidR="006C7785" w:rsidRPr="00340B0D" w:rsidRDefault="006C7785" w:rsidP="00380FCD">
            <w:pPr>
              <w:jc w:val="center"/>
              <w:rPr>
                <w:rFonts w:cs="Arial"/>
                <w:sz w:val="18"/>
                <w:szCs w:val="18"/>
              </w:rPr>
            </w:pPr>
          </w:p>
        </w:tc>
      </w:tr>
      <w:tr w:rsidR="006C7785" w:rsidRPr="00340B0D" w14:paraId="04E5F71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1E3AE9C7"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7477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ED87B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97BFEAC" w14:textId="77777777" w:rsidR="006C7785" w:rsidRPr="00340B0D" w:rsidRDefault="006C7785" w:rsidP="00380FCD">
            <w:pPr>
              <w:jc w:val="center"/>
              <w:rPr>
                <w:rFonts w:cs="Arial"/>
                <w:sz w:val="18"/>
                <w:szCs w:val="18"/>
              </w:rPr>
            </w:pPr>
          </w:p>
        </w:tc>
      </w:tr>
      <w:tr w:rsidR="006C7785" w:rsidRPr="00340B0D" w14:paraId="343BAEE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545B2D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EB528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7CAC0A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84D301E" w14:textId="77777777" w:rsidR="006C7785" w:rsidRPr="00340B0D" w:rsidRDefault="006C7785" w:rsidP="00380FCD">
            <w:pPr>
              <w:jc w:val="center"/>
              <w:rPr>
                <w:rFonts w:cs="Arial"/>
                <w:sz w:val="18"/>
                <w:szCs w:val="18"/>
              </w:rPr>
            </w:pPr>
          </w:p>
        </w:tc>
      </w:tr>
      <w:tr w:rsidR="006C7785" w:rsidRPr="00340B0D" w14:paraId="7BC56D6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0B118F2"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516FD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E1AB956"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1244FDB3" w14:textId="77777777" w:rsidR="006C7785" w:rsidRPr="00340B0D" w:rsidRDefault="006C7785" w:rsidP="00380FCD">
            <w:pPr>
              <w:jc w:val="center"/>
              <w:rPr>
                <w:rFonts w:cs="Arial"/>
                <w:sz w:val="18"/>
                <w:szCs w:val="18"/>
              </w:rPr>
            </w:pPr>
          </w:p>
        </w:tc>
      </w:tr>
      <w:tr w:rsidR="006C7785" w:rsidRPr="00340B0D" w14:paraId="07F6839E"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6002FD2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6DB6C15E"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7252B30" w14:textId="77777777" w:rsidR="006C7785" w:rsidRPr="00340B0D" w:rsidRDefault="006C7785" w:rsidP="00380FCD">
            <w:pPr>
              <w:jc w:val="center"/>
              <w:rPr>
                <w:rFonts w:cs="Arial"/>
                <w:sz w:val="18"/>
                <w:szCs w:val="18"/>
              </w:rPr>
            </w:pPr>
          </w:p>
        </w:tc>
      </w:tr>
      <w:tr w:rsidR="006C7785" w:rsidRPr="00340B0D" w14:paraId="1765C944" w14:textId="77777777" w:rsidTr="00380FCD">
        <w:sdt>
          <w:sdtPr>
            <w:rPr>
              <w:rFonts w:cs="Arial"/>
              <w:sz w:val="18"/>
              <w:szCs w:val="18"/>
            </w:rPr>
            <w:alias w:val="Palette"/>
            <w:tag w:val="Palette"/>
            <w:id w:val="252940365"/>
            <w:placeholder>
              <w:docPart w:val="8A801C8F3E4048D3962612756F1FF99F"/>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1723FA3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5A423A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9B95E5C" w14:textId="77777777" w:rsidR="006C7785" w:rsidRPr="00340B0D" w:rsidRDefault="006C7785" w:rsidP="00380FCD">
            <w:pPr>
              <w:jc w:val="center"/>
              <w:rPr>
                <w:rFonts w:cs="Arial"/>
                <w:sz w:val="18"/>
                <w:szCs w:val="18"/>
              </w:rPr>
            </w:pPr>
          </w:p>
        </w:tc>
      </w:tr>
      <w:tr w:rsidR="006C7785" w:rsidRPr="00340B0D" w14:paraId="40479366"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6E6E103"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253097A"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569F81E8" w14:textId="77777777" w:rsidR="006C7785" w:rsidRPr="00340B0D" w:rsidRDefault="006C7785" w:rsidP="00380FCD">
            <w:pPr>
              <w:jc w:val="center"/>
              <w:rPr>
                <w:rFonts w:cs="Arial"/>
                <w:sz w:val="18"/>
                <w:szCs w:val="18"/>
              </w:rPr>
            </w:pPr>
          </w:p>
        </w:tc>
      </w:tr>
      <w:tr w:rsidR="006C7785" w:rsidRPr="00340B0D" w14:paraId="1C29DF90"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4EE7C09"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1C191FC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AE55CE8" w14:textId="77777777" w:rsidR="006C7785" w:rsidRPr="00340B0D" w:rsidRDefault="006C7785" w:rsidP="00380FCD">
            <w:pPr>
              <w:jc w:val="center"/>
              <w:rPr>
                <w:rFonts w:cs="Arial"/>
                <w:sz w:val="18"/>
                <w:szCs w:val="18"/>
              </w:rPr>
            </w:pPr>
          </w:p>
        </w:tc>
      </w:tr>
      <w:tr w:rsidR="006C7785" w:rsidRPr="00340B0D" w14:paraId="3522B309"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0D7262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835705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B14CB3" w14:textId="77777777" w:rsidTr="00380FCD">
        <w:trPr>
          <w:trHeight w:val="287"/>
        </w:trPr>
        <w:tc>
          <w:tcPr>
            <w:tcW w:w="1659" w:type="dxa"/>
            <w:tcBorders>
              <w:left w:val="single" w:sz="12" w:space="0" w:color="auto"/>
              <w:bottom w:val="single" w:sz="4" w:space="0" w:color="auto"/>
            </w:tcBorders>
          </w:tcPr>
          <w:p w14:paraId="0F3B316C"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6CE3A4D8"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437DD8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1E3AE6B4" w14:textId="77777777" w:rsidR="006C7785" w:rsidRPr="00340B0D" w:rsidRDefault="006C7785" w:rsidP="00380FCD">
            <w:pPr>
              <w:rPr>
                <w:rFonts w:cs="Arial"/>
                <w:sz w:val="18"/>
                <w:szCs w:val="18"/>
              </w:rPr>
            </w:pPr>
          </w:p>
        </w:tc>
      </w:tr>
      <w:tr w:rsidR="006C7785" w:rsidRPr="00340B0D" w14:paraId="1CA67014" w14:textId="77777777" w:rsidTr="00380FCD">
        <w:tc>
          <w:tcPr>
            <w:tcW w:w="1659" w:type="dxa"/>
            <w:tcBorders>
              <w:left w:val="single" w:sz="12" w:space="0" w:color="auto"/>
              <w:bottom w:val="single" w:sz="4" w:space="0" w:color="auto"/>
            </w:tcBorders>
          </w:tcPr>
          <w:p w14:paraId="30D8498B"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748A1D2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18D623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57FCE9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50000</w:t>
            </w:r>
          </w:p>
        </w:tc>
      </w:tr>
      <w:tr w:rsidR="006C7785" w:rsidRPr="00340B0D" w14:paraId="4D6B5967"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3826805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816519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4B45BCDD" w14:textId="77777777" w:rsidR="006C7785" w:rsidRPr="00340B0D" w:rsidRDefault="006C7785" w:rsidP="00380FCD">
            <w:pPr>
              <w:rPr>
                <w:rFonts w:cs="Arial"/>
                <w:sz w:val="18"/>
                <w:szCs w:val="18"/>
              </w:rPr>
            </w:pPr>
          </w:p>
        </w:tc>
      </w:tr>
      <w:tr w:rsidR="006C7785" w:rsidRPr="00340B0D" w14:paraId="1A5622F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2A51AC92" w14:textId="77777777" w:rsidR="006C7785" w:rsidRPr="00340B0D" w:rsidRDefault="006C7785" w:rsidP="00380FCD">
            <w:pPr>
              <w:rPr>
                <w:rFonts w:cs="Arial"/>
                <w:sz w:val="18"/>
                <w:szCs w:val="18"/>
              </w:rPr>
            </w:pPr>
          </w:p>
        </w:tc>
      </w:tr>
      <w:tr w:rsidR="006C7785" w:rsidRPr="00340B0D" w14:paraId="6BBEB99E"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8789C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16FC3F4"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E3C02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4EBB2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795190"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7BD453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1596E4"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4A73FC"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504524" w14:textId="77777777" w:rsidR="006C7785" w:rsidRPr="00340B0D" w:rsidRDefault="006C7785" w:rsidP="00380FCD">
            <w:pPr>
              <w:rPr>
                <w:rFonts w:cs="Arial"/>
                <w:sz w:val="18"/>
                <w:szCs w:val="18"/>
              </w:rPr>
            </w:pPr>
          </w:p>
        </w:tc>
      </w:tr>
      <w:tr w:rsidR="006C7785" w:rsidRPr="00340B0D" w14:paraId="44DF458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43AF93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576E4F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D3B47A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6389CAD" w14:textId="77777777" w:rsidR="006C7785" w:rsidRPr="00340B0D" w:rsidRDefault="006C7785" w:rsidP="00380FCD">
            <w:pPr>
              <w:rPr>
                <w:rFonts w:cs="Arial"/>
                <w:sz w:val="18"/>
                <w:szCs w:val="18"/>
              </w:rPr>
            </w:pPr>
          </w:p>
        </w:tc>
      </w:tr>
      <w:tr w:rsidR="006C7785" w:rsidRPr="00340B0D" w14:paraId="5332C9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47A499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2661CFE"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2730EC5"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30A74E1" w14:textId="77777777" w:rsidR="006C7785" w:rsidRPr="00340B0D" w:rsidRDefault="006C7785" w:rsidP="00380FCD">
            <w:pPr>
              <w:rPr>
                <w:rFonts w:cs="Arial"/>
                <w:sz w:val="18"/>
                <w:szCs w:val="18"/>
              </w:rPr>
            </w:pPr>
          </w:p>
        </w:tc>
      </w:tr>
      <w:tr w:rsidR="006C7785" w:rsidRPr="00340B0D" w14:paraId="48B3BE5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E639E4B"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EBC953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B51D06"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62731F1" w14:textId="77777777" w:rsidR="006C7785" w:rsidRPr="00340B0D" w:rsidRDefault="006C7785" w:rsidP="00380FCD">
            <w:pPr>
              <w:rPr>
                <w:rFonts w:cs="Arial"/>
                <w:sz w:val="18"/>
                <w:szCs w:val="18"/>
              </w:rPr>
            </w:pPr>
          </w:p>
        </w:tc>
      </w:tr>
      <w:tr w:rsidR="006C7785" w:rsidRPr="00340B0D" w14:paraId="279F0A2A"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2992C7A"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4C123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664D12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4B7BB73" w14:textId="77777777" w:rsidR="006C7785" w:rsidRPr="00340B0D" w:rsidRDefault="006C7785" w:rsidP="00380FCD">
            <w:pPr>
              <w:rPr>
                <w:rFonts w:cs="Arial"/>
                <w:sz w:val="18"/>
                <w:szCs w:val="18"/>
              </w:rPr>
            </w:pPr>
          </w:p>
        </w:tc>
      </w:tr>
      <w:tr w:rsidR="006C7785" w:rsidRPr="00340B0D" w14:paraId="01EA9A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B55A981"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0546E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22CF1B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140E700" w14:textId="77777777" w:rsidR="006C7785" w:rsidRPr="00340B0D" w:rsidRDefault="006C7785" w:rsidP="00380FCD">
            <w:pPr>
              <w:rPr>
                <w:rFonts w:cs="Arial"/>
                <w:sz w:val="18"/>
                <w:szCs w:val="18"/>
              </w:rPr>
            </w:pPr>
          </w:p>
        </w:tc>
      </w:tr>
      <w:tr w:rsidR="006C7785" w:rsidRPr="00340B0D" w14:paraId="443C06AF"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0307E1C"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F62C4F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B2B7C45"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E4B27A1" w14:textId="77777777" w:rsidR="006C7785" w:rsidRPr="00340B0D" w:rsidRDefault="006C7785" w:rsidP="00380FCD">
            <w:pPr>
              <w:rPr>
                <w:rFonts w:cs="Arial"/>
                <w:sz w:val="18"/>
                <w:szCs w:val="18"/>
              </w:rPr>
            </w:pPr>
          </w:p>
        </w:tc>
      </w:tr>
      <w:tr w:rsidR="006C7785" w:rsidRPr="00340B0D" w14:paraId="3C2B4F09"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DD92E15"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FC9B28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D3735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25FB7E5C" w14:textId="77777777" w:rsidR="006C7785" w:rsidRPr="00340B0D" w:rsidRDefault="006C7785" w:rsidP="00380FCD">
            <w:pPr>
              <w:rPr>
                <w:rFonts w:cs="Arial"/>
                <w:sz w:val="18"/>
                <w:szCs w:val="18"/>
              </w:rPr>
            </w:pPr>
          </w:p>
        </w:tc>
      </w:tr>
      <w:tr w:rsidR="006C7785" w:rsidRPr="00340B0D" w14:paraId="059422C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483EE4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458E3C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125FAF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918C040" w14:textId="77777777" w:rsidR="006C7785" w:rsidRPr="00340B0D" w:rsidRDefault="006C7785" w:rsidP="00380FCD">
            <w:pPr>
              <w:rPr>
                <w:rFonts w:cs="Arial"/>
                <w:sz w:val="18"/>
                <w:szCs w:val="18"/>
              </w:rPr>
            </w:pPr>
          </w:p>
        </w:tc>
      </w:tr>
      <w:tr w:rsidR="006C7785" w:rsidRPr="00340B0D" w14:paraId="0BF3400B"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F0709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C0D11D0"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C71525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26FF413" w14:textId="77777777" w:rsidR="006C7785" w:rsidRPr="00340B0D" w:rsidRDefault="006C7785" w:rsidP="00380FCD">
            <w:pPr>
              <w:rPr>
                <w:rFonts w:cs="Arial"/>
                <w:sz w:val="18"/>
                <w:szCs w:val="18"/>
              </w:rPr>
            </w:pPr>
          </w:p>
        </w:tc>
      </w:tr>
      <w:tr w:rsidR="006C7785" w:rsidRPr="00340B0D" w14:paraId="23719A41"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0DEC8FE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758992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2CF96FE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45A902" w14:textId="77777777" w:rsidR="006C7785" w:rsidRPr="00340B0D" w:rsidRDefault="006C7785" w:rsidP="00380FCD">
            <w:pPr>
              <w:rPr>
                <w:rFonts w:cs="Arial"/>
                <w:sz w:val="18"/>
                <w:szCs w:val="18"/>
              </w:rPr>
            </w:pPr>
          </w:p>
        </w:tc>
      </w:tr>
      <w:tr w:rsidR="006C7785" w:rsidRPr="00340B0D" w14:paraId="3272B747"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8377213"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2202129"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5A50F1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83FCB9B" w14:textId="77777777" w:rsidR="006C7785" w:rsidRPr="00340B0D" w:rsidRDefault="006C7785" w:rsidP="00380FCD">
            <w:pPr>
              <w:rPr>
                <w:rFonts w:cs="Arial"/>
                <w:sz w:val="18"/>
                <w:szCs w:val="18"/>
              </w:rPr>
            </w:pPr>
          </w:p>
        </w:tc>
      </w:tr>
      <w:tr w:rsidR="006C7785" w:rsidRPr="00340B0D" w14:paraId="483A87E1"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75EDDA95"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E7846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0CCE7F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10E553" w14:textId="77777777" w:rsidR="006C7785" w:rsidRPr="00340B0D" w:rsidRDefault="006C7785" w:rsidP="00380FCD">
            <w:pPr>
              <w:rPr>
                <w:rFonts w:cs="Arial"/>
                <w:sz w:val="18"/>
                <w:szCs w:val="18"/>
              </w:rPr>
            </w:pPr>
          </w:p>
        </w:tc>
      </w:tr>
      <w:tr w:rsidR="006C7785" w:rsidRPr="00340B0D" w14:paraId="095DC980"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87B9DB4"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7F3EE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E07F56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25F9D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692B4E2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D61657D" w14:textId="77777777" w:rsidR="006C7785" w:rsidRPr="00340B0D" w:rsidRDefault="006C7785" w:rsidP="00380FCD">
            <w:pPr>
              <w:rPr>
                <w:rFonts w:cs="Arial"/>
                <w:sz w:val="18"/>
                <w:szCs w:val="18"/>
              </w:rPr>
            </w:pPr>
          </w:p>
        </w:tc>
      </w:tr>
      <w:tr w:rsidR="006C7785" w:rsidRPr="00340B0D" w14:paraId="3F21616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89D239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6B6BD6"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714E6F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7EDF6C9" w14:textId="77777777" w:rsidR="006C7785" w:rsidRPr="00340B0D" w:rsidRDefault="006C7785" w:rsidP="00380FCD">
            <w:pPr>
              <w:rPr>
                <w:rFonts w:cs="Arial"/>
                <w:sz w:val="18"/>
                <w:szCs w:val="18"/>
              </w:rPr>
            </w:pPr>
          </w:p>
        </w:tc>
      </w:tr>
      <w:tr w:rsidR="006C7785" w:rsidRPr="00340B0D" w14:paraId="5B0E7E31"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EA3555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49B1B14"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60BFAA3" w14:textId="77777777" w:rsidR="006C7785" w:rsidRPr="00831D62" w:rsidRDefault="006C7785" w:rsidP="00380FCD">
            <w:pPr>
              <w:rPr>
                <w:rFonts w:cs="Arial"/>
              </w:rPr>
            </w:pPr>
            <w:r w:rsidRPr="00831D62">
              <w:rPr>
                <w:rFonts w:cs="Arial"/>
                <w:i/>
              </w:rPr>
              <w:t xml:space="preserve">Load the the exchange set </w:t>
            </w:r>
            <w:r w:rsidRPr="00831D62">
              <w:rPr>
                <w:rFonts w:cs="Arial"/>
                <w:b/>
                <w:bCs/>
                <w:i/>
              </w:rPr>
              <w:t>InvalidFeatures</w:t>
            </w:r>
            <w:r w:rsidRPr="00831D62">
              <w:rPr>
                <w:rFonts w:cs="Arial"/>
                <w:i/>
              </w:rPr>
              <w:t xml:space="preserve"> (dataset 101AA00INVOB.000)</w:t>
            </w:r>
          </w:p>
        </w:tc>
      </w:tr>
      <w:tr w:rsidR="006C7785" w:rsidRPr="00340B0D" w14:paraId="2DF9B9EA"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D6A9C4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5BF1C1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605E1E59" w14:textId="77777777" w:rsidR="006C7785" w:rsidRPr="005B051E" w:rsidRDefault="006C7785" w:rsidP="00380FCD">
            <w:pPr>
              <w:rPr>
                <w:rFonts w:cs="Arial"/>
                <w:b/>
                <w:bCs/>
              </w:rPr>
            </w:pPr>
            <w:r w:rsidRPr="005B051E">
              <w:rPr>
                <w:rFonts w:cs="Arial"/>
                <w:i/>
              </w:rPr>
              <w:t>View dataset at viewing scale 1:50 000</w:t>
            </w:r>
          </w:p>
        </w:tc>
      </w:tr>
      <w:tr w:rsidR="006C7785" w:rsidRPr="00340B0D" w14:paraId="6ACA1EC8"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A57D7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B4A49F"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670BCA7A" w14:textId="77777777" w:rsidR="006C7785" w:rsidRPr="005B051E" w:rsidRDefault="006C7785" w:rsidP="00380FCD">
            <w:pPr>
              <w:rPr>
                <w:rFonts w:cs="Arial"/>
                <w:i/>
              </w:rPr>
            </w:pPr>
            <w:r w:rsidRPr="005B051E">
              <w:rPr>
                <w:rFonts w:cs="Arial"/>
                <w:i/>
              </w:rPr>
              <w:t>Confirm that the symbol SY(QUESMRK1) is displayed as below for following cases:</w:t>
            </w:r>
          </w:p>
          <w:p w14:paraId="4A6392D8" w14:textId="77777777" w:rsidR="006C7785" w:rsidRPr="005B051E" w:rsidRDefault="006C7785" w:rsidP="00380FCD">
            <w:pPr>
              <w:rPr>
                <w:rFonts w:cs="Arial"/>
                <w:i/>
              </w:rPr>
            </w:pPr>
            <w:r w:rsidRPr="005B051E">
              <w:rPr>
                <w:rFonts w:cs="Arial"/>
                <w:i/>
              </w:rPr>
              <w:t>a) unknown feature class, point geometry</w:t>
            </w:r>
          </w:p>
          <w:p w14:paraId="69055137" w14:textId="77777777" w:rsidR="006C7785" w:rsidRPr="005B051E" w:rsidRDefault="006C7785" w:rsidP="00380FCD">
            <w:pPr>
              <w:rPr>
                <w:rFonts w:cs="Arial"/>
                <w:i/>
              </w:rPr>
            </w:pPr>
            <w:r w:rsidRPr="005B051E">
              <w:rPr>
                <w:rFonts w:cs="Arial"/>
                <w:i/>
              </w:rPr>
              <w:t xml:space="preserve">b) unknown feature class, line geometry </w:t>
            </w:r>
          </w:p>
          <w:p w14:paraId="0C09A8A4" w14:textId="77777777" w:rsidR="006C7785" w:rsidRPr="005B051E" w:rsidRDefault="006C7785" w:rsidP="00380FCD">
            <w:pPr>
              <w:rPr>
                <w:rFonts w:cs="Arial"/>
                <w:i/>
              </w:rPr>
            </w:pPr>
            <w:r w:rsidRPr="005B051E">
              <w:rPr>
                <w:rFonts w:cs="Arial"/>
                <w:i/>
              </w:rPr>
              <w:t>c) unknown feature class, area geometry</w:t>
            </w:r>
          </w:p>
          <w:p w14:paraId="69974024" w14:textId="77777777" w:rsidR="006C7785" w:rsidRPr="005B051E" w:rsidRDefault="006C7785" w:rsidP="00380FCD">
            <w:pPr>
              <w:rPr>
                <w:rFonts w:cs="Arial"/>
                <w:i/>
              </w:rPr>
            </w:pPr>
            <w:r w:rsidRPr="005B051E">
              <w:rPr>
                <w:rFonts w:cs="Arial"/>
                <w:i/>
              </w:rPr>
              <w:t>d) known feature class for which missing attribute causes presentation of additional symbol SY(QUESMRK1)</w:t>
            </w:r>
          </w:p>
          <w:p w14:paraId="6A84977E" w14:textId="77777777" w:rsidR="006C7785" w:rsidRPr="00340B0D" w:rsidRDefault="006C7785" w:rsidP="00380FCD">
            <w:pPr>
              <w:rPr>
                <w:rFonts w:cs="Arial"/>
                <w:sz w:val="18"/>
                <w:szCs w:val="18"/>
              </w:rPr>
            </w:pPr>
          </w:p>
        </w:tc>
      </w:tr>
    </w:tbl>
    <w:p w14:paraId="5C1C5E86" w14:textId="77777777" w:rsidR="006C7785" w:rsidRDefault="006C7785" w:rsidP="006C7785"/>
    <w:tbl>
      <w:tblPr>
        <w:tblStyle w:val="TableGrid"/>
        <w:tblW w:w="9199" w:type="dxa"/>
        <w:tblLook w:val="04A0" w:firstRow="1" w:lastRow="0" w:firstColumn="1" w:lastColumn="0" w:noHBand="0" w:noVBand="1"/>
      </w:tblPr>
      <w:tblGrid>
        <w:gridCol w:w="1659"/>
        <w:gridCol w:w="663"/>
        <w:gridCol w:w="51"/>
        <w:gridCol w:w="1802"/>
        <w:gridCol w:w="282"/>
        <w:gridCol w:w="216"/>
        <w:gridCol w:w="1040"/>
        <w:gridCol w:w="331"/>
        <w:gridCol w:w="543"/>
        <w:gridCol w:w="2052"/>
        <w:gridCol w:w="560"/>
      </w:tblGrid>
      <w:tr w:rsidR="006C7785" w:rsidRPr="00340B0D" w14:paraId="4A948ED0" w14:textId="77777777" w:rsidTr="00380FCD">
        <w:trPr>
          <w:trHeight w:val="416"/>
        </w:trPr>
        <w:tc>
          <w:tcPr>
            <w:tcW w:w="2322" w:type="dxa"/>
            <w:gridSpan w:val="2"/>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476310C6" w14:textId="77777777" w:rsidR="006C7785" w:rsidRPr="00340B0D" w:rsidRDefault="006C7785" w:rsidP="00380FCD">
            <w:pPr>
              <w:jc w:val="center"/>
              <w:rPr>
                <w:rFonts w:cs="Arial"/>
                <w:b/>
                <w:bCs/>
                <w:sz w:val="18"/>
                <w:szCs w:val="18"/>
              </w:rPr>
            </w:pPr>
            <w:r w:rsidRPr="00340B0D">
              <w:rPr>
                <w:rFonts w:cs="Arial"/>
                <w:b/>
                <w:bCs/>
                <w:sz w:val="18"/>
                <w:szCs w:val="18"/>
              </w:rPr>
              <w:t>Test Reference</w:t>
            </w:r>
          </w:p>
        </w:tc>
        <w:tc>
          <w:tcPr>
            <w:tcW w:w="2351"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E874A74" w14:textId="77777777" w:rsidR="006C7785" w:rsidRPr="005B051E" w:rsidRDefault="006C7785" w:rsidP="00380FCD">
            <w:pPr>
              <w:jc w:val="center"/>
              <w:rPr>
                <w:rFonts w:cs="Arial"/>
                <w:b/>
                <w:bCs/>
              </w:rPr>
            </w:pPr>
            <w:r w:rsidRPr="005B051E">
              <w:rPr>
                <w:rFonts w:cs="Arial"/>
              </w:rPr>
              <w:t>InvalidFeaturesB</w:t>
            </w:r>
          </w:p>
        </w:tc>
        <w:tc>
          <w:tcPr>
            <w:tcW w:w="1914" w:type="dxa"/>
            <w:gridSpan w:val="3"/>
            <w:tcBorders>
              <w:top w:val="single" w:sz="12" w:space="0" w:color="auto"/>
              <w:left w:val="single" w:sz="12" w:space="0" w:color="auto"/>
              <w:bottom w:val="single" w:sz="12" w:space="0" w:color="auto"/>
              <w:right w:val="single" w:sz="4" w:space="0" w:color="auto"/>
            </w:tcBorders>
            <w:shd w:val="clear" w:color="auto" w:fill="BFBFBF" w:themeFill="background1" w:themeFillShade="BF"/>
            <w:vAlign w:val="center"/>
          </w:tcPr>
          <w:p w14:paraId="67402BC4" w14:textId="77777777" w:rsidR="006C7785" w:rsidRPr="00340B0D" w:rsidRDefault="006C7785" w:rsidP="00380FCD">
            <w:pPr>
              <w:jc w:val="center"/>
              <w:rPr>
                <w:rFonts w:cs="Arial"/>
                <w:b/>
                <w:bCs/>
                <w:sz w:val="18"/>
                <w:szCs w:val="18"/>
              </w:rPr>
            </w:pPr>
            <w:r w:rsidRPr="00340B0D">
              <w:rPr>
                <w:rFonts w:cs="Arial"/>
                <w:b/>
                <w:bCs/>
                <w:sz w:val="18"/>
                <w:szCs w:val="18"/>
              </w:rPr>
              <w:t>IHO Reference</w:t>
            </w:r>
          </w:p>
        </w:tc>
        <w:tc>
          <w:tcPr>
            <w:tcW w:w="2612"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23DBE010" w14:textId="77777777" w:rsidR="006C7785" w:rsidRDefault="006C7785" w:rsidP="00380FCD">
            <w:pPr>
              <w:rPr>
                <w:rFonts w:ascii="Calibri" w:hAnsi="Calibri" w:cs="Calibri"/>
                <w:color w:val="000000"/>
              </w:rPr>
            </w:pPr>
            <w:r>
              <w:rPr>
                <w:rFonts w:ascii="Calibri" w:hAnsi="Calibri" w:cs="Calibri"/>
                <w:color w:val="000000"/>
              </w:rPr>
              <w:t>S-98 C-12.6.2</w:t>
            </w:r>
          </w:p>
          <w:p w14:paraId="452F81D4" w14:textId="77777777" w:rsidR="006C7785" w:rsidRPr="00340B0D" w:rsidRDefault="006C7785" w:rsidP="00380FCD">
            <w:pPr>
              <w:jc w:val="center"/>
              <w:rPr>
                <w:rFonts w:cs="Arial"/>
                <w:sz w:val="18"/>
                <w:szCs w:val="18"/>
              </w:rPr>
            </w:pPr>
          </w:p>
        </w:tc>
      </w:tr>
      <w:tr w:rsidR="006C7785" w:rsidRPr="00340B0D" w14:paraId="2ED6212A"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37918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3761D9"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auto"/>
          </w:tcPr>
          <w:p w14:paraId="67C3022D" w14:textId="77777777" w:rsidR="006C7785" w:rsidRPr="005B051E" w:rsidRDefault="006C7785" w:rsidP="00380FCD">
            <w:pPr>
              <w:rPr>
                <w:rFonts w:cs="Arial"/>
              </w:rPr>
            </w:pPr>
            <w:r w:rsidRPr="005B051E">
              <w:rPr>
                <w:rFonts w:cs="Arial"/>
                <w:i/>
              </w:rPr>
              <w:t>Display of features with unrecognised feature class or display of features for which available or not available attribute(s) causes special presentation.</w:t>
            </w:r>
          </w:p>
        </w:tc>
      </w:tr>
      <w:tr w:rsidR="006C7785" w:rsidRPr="00340B0D" w14:paraId="193DF7B6"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B19214" w14:textId="77777777" w:rsidR="006C7785" w:rsidRPr="00340B0D" w:rsidRDefault="006C7785" w:rsidP="00380FCD">
            <w:pPr>
              <w:jc w:val="center"/>
              <w:rPr>
                <w:rFonts w:cs="Arial"/>
                <w:b/>
                <w:bCs/>
                <w:sz w:val="18"/>
                <w:szCs w:val="18"/>
              </w:rPr>
            </w:pPr>
            <w:r w:rsidRPr="00340B0D">
              <w:rPr>
                <w:rFonts w:cs="Arial"/>
                <w:b/>
                <w:bCs/>
                <w:sz w:val="18"/>
                <w:szCs w:val="18"/>
              </w:rPr>
              <w:lastRenderedPageBreak/>
              <w:t>Loaded Data</w:t>
            </w:r>
          </w:p>
        </w:tc>
      </w:tr>
      <w:tr w:rsidR="006C7785" w:rsidRPr="00340B0D" w14:paraId="2C0AEAE4"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54D0E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5DF8C01" w14:textId="77777777" w:rsidR="006C7785" w:rsidRPr="00340B0D" w:rsidRDefault="006C7785" w:rsidP="00380FCD">
            <w:pPr>
              <w:jc w:val="center"/>
              <w:rPr>
                <w:rFonts w:cs="Arial"/>
                <w:b/>
                <w:bCs/>
                <w:sz w:val="18"/>
                <w:szCs w:val="18"/>
              </w:rPr>
            </w:pPr>
          </w:p>
        </w:tc>
      </w:tr>
      <w:tr w:rsidR="006C7785" w:rsidRPr="00340B0D" w14:paraId="23B5905C" w14:textId="77777777" w:rsidTr="00380FCD">
        <w:tc>
          <w:tcPr>
            <w:tcW w:w="6044" w:type="dxa"/>
            <w:gridSpan w:val="8"/>
            <w:tcBorders>
              <w:top w:val="single" w:sz="4" w:space="0" w:color="auto"/>
              <w:left w:val="single" w:sz="12" w:space="0" w:color="auto"/>
              <w:bottom w:val="single" w:sz="4" w:space="0" w:color="auto"/>
              <w:right w:val="single" w:sz="12" w:space="0" w:color="auto"/>
            </w:tcBorders>
            <w:shd w:val="clear" w:color="auto" w:fill="auto"/>
          </w:tcPr>
          <w:p w14:paraId="39E1EF37" w14:textId="77777777" w:rsidR="006C7785" w:rsidRPr="000B13F9" w:rsidRDefault="006C7785" w:rsidP="00380FCD">
            <w:pPr>
              <w:rPr>
                <w:rFonts w:cs="Arial"/>
              </w:rPr>
            </w:pPr>
            <w:r w:rsidRPr="000B13F9">
              <w:rPr>
                <w:rFonts w:cs="Arial"/>
                <w:b/>
                <w:bCs/>
                <w:i/>
              </w:rPr>
              <w:t>DisplayOther</w:t>
            </w:r>
          </w:p>
        </w:tc>
        <w:tc>
          <w:tcPr>
            <w:tcW w:w="3155" w:type="dxa"/>
            <w:gridSpan w:val="3"/>
            <w:tcBorders>
              <w:top w:val="single" w:sz="4" w:space="0" w:color="auto"/>
              <w:left w:val="single" w:sz="12" w:space="0" w:color="auto"/>
              <w:bottom w:val="single" w:sz="4" w:space="0" w:color="auto"/>
              <w:right w:val="single" w:sz="12" w:space="0" w:color="auto"/>
            </w:tcBorders>
            <w:shd w:val="clear" w:color="auto" w:fill="auto"/>
          </w:tcPr>
          <w:p w14:paraId="2BA2E846" w14:textId="77777777" w:rsidR="006C7785" w:rsidRPr="00340B0D" w:rsidRDefault="006C7785" w:rsidP="00380FCD">
            <w:pPr>
              <w:rPr>
                <w:rFonts w:cs="Arial"/>
                <w:sz w:val="18"/>
                <w:szCs w:val="18"/>
              </w:rPr>
            </w:pPr>
          </w:p>
        </w:tc>
      </w:tr>
      <w:tr w:rsidR="006C7785" w:rsidRPr="00340B0D" w14:paraId="5EB3E799" w14:textId="77777777" w:rsidTr="00380FCD">
        <w:tc>
          <w:tcPr>
            <w:tcW w:w="6044" w:type="dxa"/>
            <w:gridSpan w:val="8"/>
            <w:tcBorders>
              <w:top w:val="single" w:sz="4" w:space="0" w:color="auto"/>
              <w:left w:val="single" w:sz="12" w:space="0" w:color="auto"/>
              <w:bottom w:val="single" w:sz="12" w:space="0" w:color="auto"/>
              <w:right w:val="single" w:sz="12" w:space="0" w:color="auto"/>
            </w:tcBorders>
            <w:shd w:val="clear" w:color="auto" w:fill="auto"/>
          </w:tcPr>
          <w:p w14:paraId="076FE57A" w14:textId="77777777" w:rsidR="006C7785" w:rsidRPr="00340B0D" w:rsidRDefault="006C7785" w:rsidP="00380FCD">
            <w:pPr>
              <w:rPr>
                <w:rFonts w:cs="Arial"/>
                <w:sz w:val="18"/>
                <w:szCs w:val="18"/>
              </w:rPr>
            </w:pPr>
          </w:p>
        </w:tc>
        <w:tc>
          <w:tcPr>
            <w:tcW w:w="3155" w:type="dxa"/>
            <w:gridSpan w:val="3"/>
            <w:tcBorders>
              <w:top w:val="single" w:sz="4" w:space="0" w:color="auto"/>
              <w:left w:val="single" w:sz="12" w:space="0" w:color="auto"/>
              <w:bottom w:val="single" w:sz="12" w:space="0" w:color="auto"/>
              <w:right w:val="single" w:sz="12" w:space="0" w:color="auto"/>
            </w:tcBorders>
            <w:shd w:val="clear" w:color="auto" w:fill="auto"/>
          </w:tcPr>
          <w:p w14:paraId="6AC33ACE" w14:textId="77777777" w:rsidR="006C7785" w:rsidRPr="00340B0D" w:rsidRDefault="006C7785" w:rsidP="00380FCD">
            <w:pPr>
              <w:rPr>
                <w:rFonts w:cs="Arial"/>
                <w:sz w:val="18"/>
                <w:szCs w:val="18"/>
              </w:rPr>
            </w:pPr>
          </w:p>
        </w:tc>
      </w:tr>
      <w:tr w:rsidR="006C7785" w:rsidRPr="00340B0D" w14:paraId="47AF473F" w14:textId="77777777" w:rsidTr="00380FCD">
        <w:tc>
          <w:tcPr>
            <w:tcW w:w="4457"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6C8AE9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DF118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35DECFD" w14:textId="77777777" w:rsidTr="00380FCD">
        <w:sdt>
          <w:sdtPr>
            <w:rPr>
              <w:rFonts w:cs="Arial"/>
              <w:sz w:val="18"/>
              <w:szCs w:val="18"/>
            </w:rPr>
            <w:alias w:val="Diplay Category"/>
            <w:tag w:val="Diplay Categor"/>
            <w:id w:val="1481963076"/>
            <w:placeholder>
              <w:docPart w:val="3F7229AEF738488B88C6F1A4C50D6BF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5"/>
                <w:tcBorders>
                  <w:top w:val="single" w:sz="4" w:space="0" w:color="auto"/>
                  <w:left w:val="single" w:sz="12" w:space="0" w:color="auto"/>
                  <w:bottom w:val="single" w:sz="12" w:space="0" w:color="auto"/>
                  <w:right w:val="single" w:sz="12" w:space="0" w:color="auto"/>
                </w:tcBorders>
                <w:shd w:val="clear" w:color="auto" w:fill="auto"/>
              </w:tcPr>
              <w:p w14:paraId="2A4D1D5F" w14:textId="77777777" w:rsidR="006C7785" w:rsidRPr="00340B0D" w:rsidRDefault="006C7785" w:rsidP="00380FCD">
                <w:pPr>
                  <w:rPr>
                    <w:rFonts w:cs="Arial"/>
                    <w:sz w:val="18"/>
                    <w:szCs w:val="18"/>
                  </w:rPr>
                </w:pPr>
                <w:r>
                  <w:rPr>
                    <w:rFonts w:cs="Arial"/>
                    <w:sz w:val="18"/>
                    <w:szCs w:val="18"/>
                  </w:rPr>
                  <w:t>Standard</w:t>
                </w:r>
              </w:p>
            </w:tc>
          </w:sdtContent>
        </w:sdt>
        <w:tc>
          <w:tcPr>
            <w:tcW w:w="4182" w:type="dxa"/>
            <w:gridSpan w:val="5"/>
            <w:tcBorders>
              <w:left w:val="single" w:sz="12" w:space="0" w:color="auto"/>
              <w:bottom w:val="single" w:sz="4" w:space="0" w:color="auto"/>
              <w:right w:val="single" w:sz="4" w:space="0" w:color="auto"/>
            </w:tcBorders>
            <w:shd w:val="clear" w:color="auto" w:fill="auto"/>
          </w:tcPr>
          <w:p w14:paraId="6B6C850C"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D391EC3" w14:textId="77777777" w:rsidR="006C7785" w:rsidRPr="00340B0D" w:rsidRDefault="006C7785" w:rsidP="00380FCD">
            <w:pPr>
              <w:jc w:val="center"/>
              <w:rPr>
                <w:rFonts w:cs="Arial"/>
                <w:sz w:val="18"/>
                <w:szCs w:val="18"/>
              </w:rPr>
            </w:pPr>
          </w:p>
        </w:tc>
      </w:tr>
      <w:tr w:rsidR="006C7785" w:rsidRPr="00340B0D" w14:paraId="31D71931" w14:textId="77777777" w:rsidTr="00380FCD">
        <w:tc>
          <w:tcPr>
            <w:tcW w:w="4457" w:type="dxa"/>
            <w:gridSpan w:val="5"/>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559910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5"/>
            <w:tcBorders>
              <w:left w:val="single" w:sz="12" w:space="0" w:color="auto"/>
              <w:right w:val="single" w:sz="4" w:space="0" w:color="auto"/>
            </w:tcBorders>
            <w:shd w:val="clear" w:color="auto" w:fill="auto"/>
          </w:tcPr>
          <w:p w14:paraId="681EBC8C"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E34275D" w14:textId="77777777" w:rsidR="006C7785" w:rsidRPr="00340B0D" w:rsidRDefault="006C7785" w:rsidP="00380FCD">
            <w:pPr>
              <w:jc w:val="center"/>
              <w:rPr>
                <w:rFonts w:cs="Arial"/>
                <w:sz w:val="18"/>
                <w:szCs w:val="18"/>
              </w:rPr>
            </w:pPr>
          </w:p>
        </w:tc>
      </w:tr>
      <w:tr w:rsidR="006C7785" w:rsidRPr="00340B0D" w14:paraId="4B524ED7"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3EE30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D17904" w14:textId="77777777" w:rsidR="006C7785" w:rsidRPr="00340B0D" w:rsidRDefault="006C7785" w:rsidP="00380FCD">
            <w:pPr>
              <w:rPr>
                <w:rFonts w:cs="Arial"/>
                <w:sz w:val="18"/>
                <w:szCs w:val="18"/>
              </w:rPr>
            </w:pPr>
            <w:r>
              <w:rPr>
                <w:rFonts w:cs="Arial"/>
                <w:sz w:val="18"/>
                <w:szCs w:val="18"/>
              </w:rPr>
              <w:t>10m</w:t>
            </w:r>
          </w:p>
        </w:tc>
        <w:tc>
          <w:tcPr>
            <w:tcW w:w="4182" w:type="dxa"/>
            <w:gridSpan w:val="5"/>
            <w:tcBorders>
              <w:left w:val="single" w:sz="12" w:space="0" w:color="auto"/>
            </w:tcBorders>
          </w:tcPr>
          <w:p w14:paraId="161C4F92"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7254198" w14:textId="77777777" w:rsidR="006C7785" w:rsidRPr="00340B0D" w:rsidRDefault="006C7785" w:rsidP="00380FCD">
            <w:pPr>
              <w:jc w:val="center"/>
              <w:rPr>
                <w:rFonts w:cs="Arial"/>
                <w:sz w:val="18"/>
                <w:szCs w:val="18"/>
              </w:rPr>
            </w:pPr>
          </w:p>
        </w:tc>
      </w:tr>
      <w:tr w:rsidR="006C7785" w:rsidRPr="00340B0D" w14:paraId="54BEF7EF"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2FA77A2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060129"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C675750"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38D749A" w14:textId="77777777" w:rsidR="006C7785" w:rsidRPr="00340B0D" w:rsidRDefault="006C7785" w:rsidP="00380FCD">
            <w:pPr>
              <w:jc w:val="center"/>
              <w:rPr>
                <w:rFonts w:cs="Arial"/>
                <w:sz w:val="18"/>
                <w:szCs w:val="18"/>
              </w:rPr>
            </w:pPr>
          </w:p>
        </w:tc>
      </w:tr>
      <w:tr w:rsidR="006C7785" w:rsidRPr="00340B0D" w14:paraId="311CDD5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D3A6A4F"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0D346A"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6A08692"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757747E" w14:textId="77777777" w:rsidR="006C7785" w:rsidRPr="00340B0D" w:rsidRDefault="006C7785" w:rsidP="00380FCD">
            <w:pPr>
              <w:jc w:val="center"/>
              <w:rPr>
                <w:rFonts w:cs="Arial"/>
                <w:sz w:val="18"/>
                <w:szCs w:val="18"/>
              </w:rPr>
            </w:pPr>
          </w:p>
        </w:tc>
      </w:tr>
      <w:tr w:rsidR="006C7785" w:rsidRPr="00340B0D" w14:paraId="67086E28"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3B651F9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799F6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21E5DB9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A25CBCF" w14:textId="77777777" w:rsidR="006C7785" w:rsidRPr="00340B0D" w:rsidRDefault="006C7785" w:rsidP="00380FCD">
            <w:pPr>
              <w:jc w:val="center"/>
              <w:rPr>
                <w:rFonts w:cs="Arial"/>
                <w:sz w:val="18"/>
                <w:szCs w:val="18"/>
              </w:rPr>
            </w:pPr>
          </w:p>
        </w:tc>
      </w:tr>
      <w:tr w:rsidR="006C7785" w:rsidRPr="00340B0D" w14:paraId="51F37AEB"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976E9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F9B497"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1391F03B"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0B9C626" w14:textId="77777777" w:rsidR="006C7785" w:rsidRPr="00340B0D" w:rsidRDefault="006C7785" w:rsidP="00380FCD">
            <w:pPr>
              <w:jc w:val="center"/>
              <w:rPr>
                <w:rFonts w:cs="Arial"/>
                <w:sz w:val="18"/>
                <w:szCs w:val="18"/>
              </w:rPr>
            </w:pPr>
          </w:p>
        </w:tc>
      </w:tr>
      <w:tr w:rsidR="006C7785" w:rsidRPr="00340B0D" w14:paraId="6B09302A"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04BF5E6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95E891"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5E07D745"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DA4EAD" w14:textId="77777777" w:rsidR="006C7785" w:rsidRPr="00340B0D" w:rsidRDefault="006C7785" w:rsidP="00380FCD">
            <w:pPr>
              <w:jc w:val="center"/>
              <w:rPr>
                <w:rFonts w:cs="Arial"/>
                <w:sz w:val="18"/>
                <w:szCs w:val="18"/>
              </w:rPr>
            </w:pPr>
          </w:p>
        </w:tc>
      </w:tr>
      <w:tr w:rsidR="006C7785" w:rsidRPr="00340B0D" w14:paraId="674B9EE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A89BC0F"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1006E94"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389F0985"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83D0091" w14:textId="77777777" w:rsidR="006C7785" w:rsidRPr="00340B0D" w:rsidRDefault="006C7785" w:rsidP="00380FCD">
            <w:pPr>
              <w:jc w:val="center"/>
              <w:rPr>
                <w:rFonts w:cs="Arial"/>
                <w:sz w:val="18"/>
                <w:szCs w:val="18"/>
              </w:rPr>
            </w:pPr>
          </w:p>
        </w:tc>
      </w:tr>
      <w:tr w:rsidR="006C7785" w:rsidRPr="00340B0D" w14:paraId="44A69713"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5B1CEBA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891B50"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49E9CE5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99E9AD5" w14:textId="77777777" w:rsidR="006C7785" w:rsidRPr="00340B0D" w:rsidRDefault="006C7785" w:rsidP="00380FCD">
            <w:pPr>
              <w:jc w:val="center"/>
              <w:rPr>
                <w:rFonts w:cs="Arial"/>
                <w:sz w:val="18"/>
                <w:szCs w:val="18"/>
              </w:rPr>
            </w:pPr>
          </w:p>
        </w:tc>
      </w:tr>
      <w:tr w:rsidR="006C7785" w:rsidRPr="00340B0D" w14:paraId="46F294FC"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45FE887F"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C74CBF"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08D828B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79E821E" w14:textId="77777777" w:rsidR="006C7785" w:rsidRPr="00340B0D" w:rsidRDefault="006C7785" w:rsidP="00380FCD">
            <w:pPr>
              <w:jc w:val="center"/>
              <w:rPr>
                <w:rFonts w:cs="Arial"/>
                <w:sz w:val="18"/>
                <w:szCs w:val="18"/>
              </w:rPr>
            </w:pPr>
          </w:p>
        </w:tc>
      </w:tr>
      <w:tr w:rsidR="006C7785" w:rsidRPr="00340B0D" w14:paraId="6522713E"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634A6A73"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E2B4FD"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6C46275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A616311" w14:textId="77777777" w:rsidR="006C7785" w:rsidRPr="00340B0D" w:rsidRDefault="006C7785" w:rsidP="00380FCD">
            <w:pPr>
              <w:jc w:val="center"/>
              <w:rPr>
                <w:rFonts w:cs="Arial"/>
                <w:sz w:val="18"/>
                <w:szCs w:val="18"/>
              </w:rPr>
            </w:pPr>
          </w:p>
        </w:tc>
      </w:tr>
      <w:tr w:rsidR="006C7785" w:rsidRPr="00340B0D" w14:paraId="4153FC7D" w14:textId="77777777" w:rsidTr="00380FCD">
        <w:tc>
          <w:tcPr>
            <w:tcW w:w="2373" w:type="dxa"/>
            <w:gridSpan w:val="3"/>
            <w:tcBorders>
              <w:top w:val="single" w:sz="8" w:space="0" w:color="auto"/>
              <w:left w:val="single" w:sz="12" w:space="0" w:color="auto"/>
              <w:bottom w:val="single" w:sz="8" w:space="0" w:color="auto"/>
              <w:right w:val="single" w:sz="12" w:space="0" w:color="auto"/>
            </w:tcBorders>
            <w:shd w:val="clear" w:color="auto" w:fill="auto"/>
          </w:tcPr>
          <w:p w14:paraId="755F513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64BB377E" w14:textId="77777777" w:rsidR="006C7785" w:rsidRPr="00340B0D" w:rsidRDefault="006C7785" w:rsidP="00380FCD">
            <w:pPr>
              <w:rPr>
                <w:rFonts w:cs="Arial"/>
                <w:sz w:val="18"/>
                <w:szCs w:val="18"/>
              </w:rPr>
            </w:pPr>
          </w:p>
        </w:tc>
        <w:tc>
          <w:tcPr>
            <w:tcW w:w="4182" w:type="dxa"/>
            <w:gridSpan w:val="5"/>
            <w:tcBorders>
              <w:left w:val="single" w:sz="12" w:space="0" w:color="auto"/>
            </w:tcBorders>
          </w:tcPr>
          <w:p w14:paraId="7D4CC37F"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04F4E078" w14:textId="77777777" w:rsidR="006C7785" w:rsidRPr="00340B0D" w:rsidRDefault="006C7785" w:rsidP="00380FCD">
            <w:pPr>
              <w:jc w:val="center"/>
              <w:rPr>
                <w:rFonts w:cs="Arial"/>
                <w:sz w:val="18"/>
                <w:szCs w:val="18"/>
              </w:rPr>
            </w:pPr>
          </w:p>
        </w:tc>
      </w:tr>
      <w:tr w:rsidR="006C7785" w:rsidRPr="00340B0D" w14:paraId="777436E1" w14:textId="77777777" w:rsidTr="00380FCD">
        <w:tc>
          <w:tcPr>
            <w:tcW w:w="4457" w:type="dxa"/>
            <w:gridSpan w:val="5"/>
            <w:tcBorders>
              <w:top w:val="single" w:sz="8" w:space="0" w:color="auto"/>
              <w:left w:val="single" w:sz="12" w:space="0" w:color="auto"/>
              <w:right w:val="single" w:sz="12" w:space="0" w:color="auto"/>
            </w:tcBorders>
            <w:shd w:val="clear" w:color="auto" w:fill="BFBFBF" w:themeFill="background1" w:themeFillShade="BF"/>
            <w:vAlign w:val="center"/>
          </w:tcPr>
          <w:p w14:paraId="4E0A174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5"/>
            <w:tcBorders>
              <w:left w:val="single" w:sz="12" w:space="0" w:color="auto"/>
            </w:tcBorders>
          </w:tcPr>
          <w:p w14:paraId="742C17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5A7FE4AA" w14:textId="77777777" w:rsidR="006C7785" w:rsidRPr="00340B0D" w:rsidRDefault="006C7785" w:rsidP="00380FCD">
            <w:pPr>
              <w:jc w:val="center"/>
              <w:rPr>
                <w:rFonts w:cs="Arial"/>
                <w:sz w:val="18"/>
                <w:szCs w:val="18"/>
              </w:rPr>
            </w:pPr>
          </w:p>
        </w:tc>
      </w:tr>
      <w:tr w:rsidR="006C7785" w:rsidRPr="00340B0D" w14:paraId="1E6FA4AB" w14:textId="77777777" w:rsidTr="00380FCD">
        <w:sdt>
          <w:sdtPr>
            <w:rPr>
              <w:rFonts w:cs="Arial"/>
              <w:sz w:val="18"/>
              <w:szCs w:val="18"/>
            </w:rPr>
            <w:alias w:val="Palette"/>
            <w:tag w:val="Palette"/>
            <w:id w:val="-87627362"/>
            <w:placeholder>
              <w:docPart w:val="8EBA2C1C0E324626A89AF3A75CBA7DC4"/>
            </w:placeholder>
            <w:comboBox>
              <w:listItem w:displayText="Day" w:value="Day"/>
              <w:listItem w:displayText="Dusk" w:value="Dusk"/>
              <w:listItem w:displayText="Night" w:value="Night"/>
            </w:comboBox>
          </w:sdtPr>
          <w:sdtContent>
            <w:tc>
              <w:tcPr>
                <w:tcW w:w="4457" w:type="dxa"/>
                <w:gridSpan w:val="5"/>
                <w:tcBorders>
                  <w:left w:val="single" w:sz="12" w:space="0" w:color="auto"/>
                  <w:bottom w:val="single" w:sz="12" w:space="0" w:color="auto"/>
                  <w:right w:val="single" w:sz="12" w:space="0" w:color="auto"/>
                </w:tcBorders>
              </w:tcPr>
              <w:p w14:paraId="406A4FD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5"/>
            <w:tcBorders>
              <w:left w:val="single" w:sz="12" w:space="0" w:color="auto"/>
            </w:tcBorders>
          </w:tcPr>
          <w:p w14:paraId="4986FA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A5232B1" w14:textId="77777777" w:rsidR="006C7785" w:rsidRPr="00340B0D" w:rsidRDefault="006C7785" w:rsidP="00380FCD">
            <w:pPr>
              <w:jc w:val="center"/>
              <w:rPr>
                <w:rFonts w:cs="Arial"/>
                <w:sz w:val="18"/>
                <w:szCs w:val="18"/>
              </w:rPr>
            </w:pPr>
          </w:p>
        </w:tc>
      </w:tr>
      <w:tr w:rsidR="006C7785" w:rsidRPr="00340B0D" w14:paraId="3AE262B7" w14:textId="77777777" w:rsidTr="00380FCD">
        <w:tc>
          <w:tcPr>
            <w:tcW w:w="4457" w:type="dxa"/>
            <w:gridSpan w:val="5"/>
            <w:tcBorders>
              <w:top w:val="single" w:sz="12" w:space="0" w:color="auto"/>
              <w:left w:val="single" w:sz="12" w:space="0" w:color="auto"/>
              <w:right w:val="single" w:sz="12" w:space="0" w:color="auto"/>
            </w:tcBorders>
            <w:shd w:val="clear" w:color="auto" w:fill="FFFFFF" w:themeFill="background1"/>
            <w:vAlign w:val="center"/>
          </w:tcPr>
          <w:p w14:paraId="3C0CEAF8" w14:textId="77777777" w:rsidR="006C7785" w:rsidRPr="00340B0D" w:rsidRDefault="006C7785" w:rsidP="00380FCD">
            <w:pPr>
              <w:jc w:val="center"/>
              <w:rPr>
                <w:rFonts w:cs="Arial"/>
                <w:b/>
                <w:bCs/>
                <w:sz w:val="18"/>
                <w:szCs w:val="18"/>
              </w:rPr>
            </w:pPr>
          </w:p>
        </w:tc>
        <w:tc>
          <w:tcPr>
            <w:tcW w:w="4182" w:type="dxa"/>
            <w:gridSpan w:val="5"/>
            <w:tcBorders>
              <w:left w:val="single" w:sz="12" w:space="0" w:color="auto"/>
            </w:tcBorders>
          </w:tcPr>
          <w:p w14:paraId="569F046F"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2D79F616" w14:textId="77777777" w:rsidR="006C7785" w:rsidRPr="00340B0D" w:rsidRDefault="006C7785" w:rsidP="00380FCD">
            <w:pPr>
              <w:jc w:val="center"/>
              <w:rPr>
                <w:rFonts w:cs="Arial"/>
                <w:sz w:val="18"/>
                <w:szCs w:val="18"/>
              </w:rPr>
            </w:pPr>
          </w:p>
        </w:tc>
      </w:tr>
      <w:tr w:rsidR="006C7785" w:rsidRPr="00340B0D" w14:paraId="41B8C9A5" w14:textId="77777777" w:rsidTr="00380FCD">
        <w:tc>
          <w:tcPr>
            <w:tcW w:w="4457" w:type="dxa"/>
            <w:gridSpan w:val="5"/>
            <w:tcBorders>
              <w:left w:val="single" w:sz="12" w:space="0" w:color="auto"/>
              <w:bottom w:val="single" w:sz="12" w:space="0" w:color="auto"/>
              <w:right w:val="single" w:sz="12" w:space="0" w:color="auto"/>
            </w:tcBorders>
            <w:shd w:val="clear" w:color="auto" w:fill="FFFFFF" w:themeFill="background1"/>
          </w:tcPr>
          <w:p w14:paraId="19F1CD37" w14:textId="77777777" w:rsidR="006C7785" w:rsidRPr="00340B0D" w:rsidRDefault="006C7785" w:rsidP="00380FCD">
            <w:pPr>
              <w:rPr>
                <w:rFonts w:cs="Arial"/>
                <w:sz w:val="18"/>
                <w:szCs w:val="18"/>
              </w:rPr>
            </w:pPr>
          </w:p>
        </w:tc>
        <w:tc>
          <w:tcPr>
            <w:tcW w:w="4182" w:type="dxa"/>
            <w:gridSpan w:val="5"/>
            <w:tcBorders>
              <w:left w:val="single" w:sz="12" w:space="0" w:color="auto"/>
              <w:bottom w:val="single" w:sz="12" w:space="0" w:color="auto"/>
            </w:tcBorders>
          </w:tcPr>
          <w:p w14:paraId="6C5A7C70"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664BD23" w14:textId="77777777" w:rsidR="006C7785" w:rsidRPr="00340B0D" w:rsidRDefault="006C7785" w:rsidP="00380FCD">
            <w:pPr>
              <w:jc w:val="center"/>
              <w:rPr>
                <w:rFonts w:cs="Arial"/>
                <w:sz w:val="18"/>
                <w:szCs w:val="18"/>
              </w:rPr>
            </w:pPr>
          </w:p>
        </w:tc>
      </w:tr>
      <w:tr w:rsidR="006C7785" w:rsidRPr="00340B0D" w14:paraId="0A3BC947" w14:textId="77777777" w:rsidTr="00380FCD">
        <w:tc>
          <w:tcPr>
            <w:tcW w:w="4457" w:type="dxa"/>
            <w:gridSpan w:val="5"/>
            <w:tcBorders>
              <w:top w:val="single" w:sz="12" w:space="0" w:color="auto"/>
              <w:left w:val="single" w:sz="12" w:space="0" w:color="auto"/>
              <w:right w:val="single" w:sz="12" w:space="0" w:color="auto"/>
            </w:tcBorders>
            <w:shd w:val="clear" w:color="auto" w:fill="BFBFBF" w:themeFill="background1" w:themeFillShade="BF"/>
            <w:vAlign w:val="center"/>
          </w:tcPr>
          <w:p w14:paraId="691CA84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B71079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A1B40E4" w14:textId="77777777" w:rsidTr="00380FCD">
        <w:trPr>
          <w:trHeight w:val="287"/>
        </w:trPr>
        <w:tc>
          <w:tcPr>
            <w:tcW w:w="1659" w:type="dxa"/>
            <w:tcBorders>
              <w:left w:val="single" w:sz="12" w:space="0" w:color="auto"/>
              <w:bottom w:val="single" w:sz="4" w:space="0" w:color="auto"/>
            </w:tcBorders>
          </w:tcPr>
          <w:p w14:paraId="32A5517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4"/>
            <w:tcBorders>
              <w:bottom w:val="single" w:sz="4" w:space="0" w:color="auto"/>
              <w:right w:val="single" w:sz="12" w:space="0" w:color="auto"/>
            </w:tcBorders>
          </w:tcPr>
          <w:p w14:paraId="0B33A75D"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7A85FCB"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4"/>
            <w:tcBorders>
              <w:left w:val="single" w:sz="4" w:space="0" w:color="auto"/>
              <w:bottom w:val="single" w:sz="4" w:space="0" w:color="auto"/>
              <w:right w:val="single" w:sz="12" w:space="0" w:color="auto"/>
            </w:tcBorders>
            <w:vAlign w:val="center"/>
          </w:tcPr>
          <w:p w14:paraId="716FD3BF" w14:textId="77777777" w:rsidR="006C7785" w:rsidRPr="00340B0D" w:rsidRDefault="006C7785" w:rsidP="00380FCD">
            <w:pPr>
              <w:rPr>
                <w:rFonts w:cs="Arial"/>
                <w:sz w:val="18"/>
                <w:szCs w:val="18"/>
              </w:rPr>
            </w:pPr>
          </w:p>
        </w:tc>
      </w:tr>
      <w:tr w:rsidR="006C7785" w:rsidRPr="00340B0D" w14:paraId="7A5A2D46" w14:textId="77777777" w:rsidTr="00380FCD">
        <w:tc>
          <w:tcPr>
            <w:tcW w:w="1659" w:type="dxa"/>
            <w:tcBorders>
              <w:left w:val="single" w:sz="12" w:space="0" w:color="auto"/>
              <w:bottom w:val="single" w:sz="4" w:space="0" w:color="auto"/>
            </w:tcBorders>
          </w:tcPr>
          <w:p w14:paraId="32956A6F"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4"/>
            <w:tcBorders>
              <w:top w:val="single" w:sz="4" w:space="0" w:color="auto"/>
              <w:bottom w:val="single" w:sz="4" w:space="0" w:color="auto"/>
              <w:right w:val="single" w:sz="12" w:space="0" w:color="auto"/>
            </w:tcBorders>
          </w:tcPr>
          <w:p w14:paraId="2920E49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EF2F0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4"/>
            <w:tcBorders>
              <w:top w:val="single" w:sz="4" w:space="0" w:color="auto"/>
              <w:left w:val="single" w:sz="4" w:space="0" w:color="auto"/>
              <w:bottom w:val="single" w:sz="4" w:space="0" w:color="auto"/>
              <w:right w:val="single" w:sz="12" w:space="0" w:color="auto"/>
            </w:tcBorders>
            <w:shd w:val="clear" w:color="auto" w:fill="FFFFFF" w:themeFill="background1"/>
          </w:tcPr>
          <w:p w14:paraId="0BEC112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17C259BA" w14:textId="77777777" w:rsidTr="00380FCD">
        <w:tc>
          <w:tcPr>
            <w:tcW w:w="4457" w:type="dxa"/>
            <w:gridSpan w:val="5"/>
            <w:tcBorders>
              <w:top w:val="single" w:sz="4" w:space="0" w:color="auto"/>
              <w:left w:val="single" w:sz="12" w:space="0" w:color="auto"/>
              <w:bottom w:val="single" w:sz="12" w:space="0" w:color="auto"/>
              <w:right w:val="single" w:sz="12" w:space="0" w:color="auto"/>
            </w:tcBorders>
            <w:shd w:val="clear" w:color="auto" w:fill="FFFFFF" w:themeFill="background1"/>
          </w:tcPr>
          <w:p w14:paraId="7087D42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5E2FA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4"/>
            <w:tcBorders>
              <w:top w:val="single" w:sz="4" w:space="0" w:color="auto"/>
              <w:left w:val="single" w:sz="4" w:space="0" w:color="auto"/>
              <w:bottom w:val="single" w:sz="12" w:space="0" w:color="auto"/>
              <w:right w:val="single" w:sz="12" w:space="0" w:color="auto"/>
            </w:tcBorders>
            <w:shd w:val="clear" w:color="auto" w:fill="auto"/>
            <w:vAlign w:val="center"/>
          </w:tcPr>
          <w:p w14:paraId="0FC1C57F" w14:textId="77777777" w:rsidR="006C7785" w:rsidRPr="00340B0D" w:rsidRDefault="006C7785" w:rsidP="00380FCD">
            <w:pPr>
              <w:rPr>
                <w:rFonts w:cs="Arial"/>
                <w:sz w:val="18"/>
                <w:szCs w:val="18"/>
              </w:rPr>
            </w:pPr>
          </w:p>
        </w:tc>
      </w:tr>
      <w:tr w:rsidR="006C7785" w:rsidRPr="00340B0D" w14:paraId="0C380003"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15F8FE14" w14:textId="77777777" w:rsidR="006C7785" w:rsidRPr="00340B0D" w:rsidRDefault="006C7785" w:rsidP="00380FCD">
            <w:pPr>
              <w:rPr>
                <w:rFonts w:cs="Arial"/>
                <w:sz w:val="18"/>
                <w:szCs w:val="18"/>
              </w:rPr>
            </w:pPr>
          </w:p>
        </w:tc>
      </w:tr>
      <w:tr w:rsidR="006C7785" w:rsidRPr="00340B0D" w14:paraId="54DB3F72"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5362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BC1ED5" w14:textId="77777777" w:rsidTr="00380FCD">
        <w:tc>
          <w:tcPr>
            <w:tcW w:w="4673" w:type="dxa"/>
            <w:gridSpan w:val="6"/>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1DEAF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CC6E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DF9645C"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CF781C9"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3ABC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0E5F964F"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04161391" w14:textId="77777777" w:rsidR="006C7785" w:rsidRPr="00340B0D" w:rsidRDefault="006C7785" w:rsidP="00380FCD">
            <w:pPr>
              <w:rPr>
                <w:rFonts w:cs="Arial"/>
                <w:sz w:val="18"/>
                <w:szCs w:val="18"/>
              </w:rPr>
            </w:pPr>
          </w:p>
        </w:tc>
      </w:tr>
      <w:tr w:rsidR="006C7785" w:rsidRPr="00340B0D" w14:paraId="28545BF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38C109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F652B4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73AF687"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C104C85" w14:textId="77777777" w:rsidR="006C7785" w:rsidRPr="00340B0D" w:rsidRDefault="006C7785" w:rsidP="00380FCD">
            <w:pPr>
              <w:rPr>
                <w:rFonts w:cs="Arial"/>
                <w:sz w:val="18"/>
                <w:szCs w:val="18"/>
              </w:rPr>
            </w:pPr>
          </w:p>
        </w:tc>
      </w:tr>
      <w:tr w:rsidR="006C7785" w:rsidRPr="00340B0D" w14:paraId="14AF913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759D24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5BE5A23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138C4A4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80A7823" w14:textId="77777777" w:rsidR="006C7785" w:rsidRPr="00340B0D" w:rsidRDefault="006C7785" w:rsidP="00380FCD">
            <w:pPr>
              <w:rPr>
                <w:rFonts w:cs="Arial"/>
                <w:sz w:val="18"/>
                <w:szCs w:val="18"/>
              </w:rPr>
            </w:pPr>
          </w:p>
        </w:tc>
      </w:tr>
      <w:tr w:rsidR="006C7785" w:rsidRPr="00340B0D" w14:paraId="6135719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E637F51"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A181C1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9F9A99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9ECEC64" w14:textId="77777777" w:rsidR="006C7785" w:rsidRPr="00340B0D" w:rsidRDefault="006C7785" w:rsidP="00380FCD">
            <w:pPr>
              <w:rPr>
                <w:rFonts w:cs="Arial"/>
                <w:sz w:val="18"/>
                <w:szCs w:val="18"/>
              </w:rPr>
            </w:pPr>
          </w:p>
        </w:tc>
      </w:tr>
      <w:tr w:rsidR="006C7785" w:rsidRPr="00340B0D" w14:paraId="71C22A8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5A52E58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93D2133"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92F663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A71FB4B" w14:textId="77777777" w:rsidR="006C7785" w:rsidRPr="00340B0D" w:rsidRDefault="006C7785" w:rsidP="00380FCD">
            <w:pPr>
              <w:rPr>
                <w:rFonts w:cs="Arial"/>
                <w:sz w:val="18"/>
                <w:szCs w:val="18"/>
              </w:rPr>
            </w:pPr>
          </w:p>
        </w:tc>
      </w:tr>
      <w:tr w:rsidR="006C7785" w:rsidRPr="00340B0D" w14:paraId="063B723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0E5BB4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84D9A8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42E3F27"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D399CA6" w14:textId="77777777" w:rsidR="006C7785" w:rsidRPr="00340B0D" w:rsidRDefault="006C7785" w:rsidP="00380FCD">
            <w:pPr>
              <w:rPr>
                <w:rFonts w:cs="Arial"/>
                <w:sz w:val="18"/>
                <w:szCs w:val="18"/>
              </w:rPr>
            </w:pPr>
          </w:p>
        </w:tc>
      </w:tr>
      <w:tr w:rsidR="006C7785" w:rsidRPr="00340B0D" w14:paraId="1BD2C53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319936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5DC4A952"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A092F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7330851" w14:textId="77777777" w:rsidR="006C7785" w:rsidRPr="00340B0D" w:rsidRDefault="006C7785" w:rsidP="00380FCD">
            <w:pPr>
              <w:rPr>
                <w:rFonts w:cs="Arial"/>
                <w:sz w:val="18"/>
                <w:szCs w:val="18"/>
              </w:rPr>
            </w:pPr>
          </w:p>
        </w:tc>
      </w:tr>
      <w:tr w:rsidR="006C7785" w:rsidRPr="00340B0D" w14:paraId="7B7EB2E3"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7FE3EAB9"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5B0BA0F"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47DEBF3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75AA527" w14:textId="77777777" w:rsidR="006C7785" w:rsidRPr="00340B0D" w:rsidRDefault="006C7785" w:rsidP="00380FCD">
            <w:pPr>
              <w:rPr>
                <w:rFonts w:cs="Arial"/>
                <w:sz w:val="18"/>
                <w:szCs w:val="18"/>
              </w:rPr>
            </w:pPr>
          </w:p>
        </w:tc>
      </w:tr>
      <w:tr w:rsidR="006C7785" w:rsidRPr="00340B0D" w14:paraId="79F25E6D"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6A1B9F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4568B46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5CDE255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14C5F57" w14:textId="77777777" w:rsidR="006C7785" w:rsidRPr="00340B0D" w:rsidRDefault="006C7785" w:rsidP="00380FCD">
            <w:pPr>
              <w:rPr>
                <w:rFonts w:cs="Arial"/>
                <w:sz w:val="18"/>
                <w:szCs w:val="18"/>
              </w:rPr>
            </w:pPr>
          </w:p>
        </w:tc>
      </w:tr>
      <w:tr w:rsidR="006C7785" w:rsidRPr="00340B0D" w14:paraId="1A0ADDD6"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621D62E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1C68E428"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7F05A5F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BE352E" w14:textId="77777777" w:rsidR="006C7785" w:rsidRPr="00340B0D" w:rsidRDefault="006C7785" w:rsidP="00380FCD">
            <w:pPr>
              <w:rPr>
                <w:rFonts w:cs="Arial"/>
                <w:sz w:val="18"/>
                <w:szCs w:val="18"/>
              </w:rPr>
            </w:pPr>
          </w:p>
        </w:tc>
      </w:tr>
      <w:tr w:rsidR="006C7785" w:rsidRPr="00340B0D" w14:paraId="48503A6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2DED101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A8F28C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611C661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98617EA" w14:textId="77777777" w:rsidR="006C7785" w:rsidRPr="00340B0D" w:rsidRDefault="006C7785" w:rsidP="00380FCD">
            <w:pPr>
              <w:rPr>
                <w:rFonts w:cs="Arial"/>
                <w:sz w:val="18"/>
                <w:szCs w:val="18"/>
              </w:rPr>
            </w:pPr>
          </w:p>
        </w:tc>
      </w:tr>
      <w:tr w:rsidR="006C7785" w:rsidRPr="00340B0D" w14:paraId="1057FE38"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48DC9B4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523E4FFB"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4" w:space="0" w:color="auto"/>
            </w:tcBorders>
          </w:tcPr>
          <w:p w14:paraId="3B8F31D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76EC66" w14:textId="77777777" w:rsidR="006C7785" w:rsidRPr="00340B0D" w:rsidRDefault="006C7785" w:rsidP="00380FCD">
            <w:pPr>
              <w:rPr>
                <w:rFonts w:cs="Arial"/>
                <w:sz w:val="18"/>
                <w:szCs w:val="18"/>
              </w:rPr>
            </w:pPr>
          </w:p>
        </w:tc>
      </w:tr>
      <w:tr w:rsidR="006C7785" w:rsidRPr="00340B0D" w14:paraId="68A59145" w14:textId="77777777" w:rsidTr="00380FCD">
        <w:tc>
          <w:tcPr>
            <w:tcW w:w="4175" w:type="dxa"/>
            <w:gridSpan w:val="4"/>
            <w:tcBorders>
              <w:top w:val="single" w:sz="4" w:space="0" w:color="auto"/>
              <w:left w:val="single" w:sz="12" w:space="0" w:color="auto"/>
              <w:bottom w:val="single" w:sz="12" w:space="0" w:color="auto"/>
              <w:right w:val="single" w:sz="4" w:space="0" w:color="auto"/>
            </w:tcBorders>
          </w:tcPr>
          <w:p w14:paraId="1AC052E2"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F3865D7" w14:textId="77777777" w:rsidR="006C7785" w:rsidRPr="00340B0D" w:rsidRDefault="006C7785" w:rsidP="00380FCD">
            <w:pPr>
              <w:jc w:val="center"/>
              <w:rPr>
                <w:rFonts w:cs="Arial"/>
                <w:sz w:val="18"/>
                <w:szCs w:val="18"/>
              </w:rPr>
            </w:pPr>
          </w:p>
        </w:tc>
        <w:tc>
          <w:tcPr>
            <w:tcW w:w="3966" w:type="dxa"/>
            <w:gridSpan w:val="4"/>
            <w:tcBorders>
              <w:top w:val="single" w:sz="4" w:space="0" w:color="auto"/>
              <w:left w:val="single" w:sz="12" w:space="0" w:color="auto"/>
              <w:bottom w:val="single" w:sz="12" w:space="0" w:color="auto"/>
            </w:tcBorders>
          </w:tcPr>
          <w:p w14:paraId="11A7DCB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FCB6318" w14:textId="77777777" w:rsidR="006C7785" w:rsidRPr="00340B0D" w:rsidRDefault="006C7785" w:rsidP="00380FCD">
            <w:pPr>
              <w:rPr>
                <w:rFonts w:cs="Arial"/>
                <w:sz w:val="18"/>
                <w:szCs w:val="18"/>
              </w:rPr>
            </w:pPr>
          </w:p>
        </w:tc>
      </w:tr>
      <w:tr w:rsidR="006C7785" w:rsidRPr="00340B0D" w14:paraId="791E1B12" w14:textId="77777777" w:rsidTr="00380FCD">
        <w:tc>
          <w:tcPr>
            <w:tcW w:w="9199" w:type="dxa"/>
            <w:gridSpan w:val="11"/>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2C2E02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6A08BE"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30178C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A82374A"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308FEE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AC05DF" w14:textId="77777777" w:rsidR="006C7785" w:rsidRPr="00340B0D" w:rsidRDefault="006C7785" w:rsidP="00380FCD">
            <w:pPr>
              <w:rPr>
                <w:rFonts w:cs="Arial"/>
                <w:sz w:val="18"/>
                <w:szCs w:val="18"/>
              </w:rPr>
            </w:pPr>
          </w:p>
        </w:tc>
      </w:tr>
      <w:tr w:rsidR="006C7785" w:rsidRPr="00340B0D" w14:paraId="53E28B32" w14:textId="77777777" w:rsidTr="00380FCD">
        <w:tc>
          <w:tcPr>
            <w:tcW w:w="4175" w:type="dxa"/>
            <w:gridSpan w:val="4"/>
            <w:tcBorders>
              <w:top w:val="single" w:sz="4" w:space="0" w:color="auto"/>
              <w:left w:val="single" w:sz="12" w:space="0" w:color="auto"/>
              <w:bottom w:val="single" w:sz="4" w:space="0" w:color="auto"/>
              <w:right w:val="single" w:sz="4" w:space="0" w:color="auto"/>
            </w:tcBorders>
          </w:tcPr>
          <w:p w14:paraId="14DE1481"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C5442C" w14:textId="77777777" w:rsidR="006C7785" w:rsidRPr="00340B0D" w:rsidRDefault="006C7785" w:rsidP="00380FCD">
            <w:pPr>
              <w:jc w:val="center"/>
              <w:rPr>
                <w:rFonts w:cs="Arial"/>
                <w:sz w:val="18"/>
                <w:szCs w:val="18"/>
              </w:rPr>
            </w:pPr>
          </w:p>
        </w:tc>
        <w:tc>
          <w:tcPr>
            <w:tcW w:w="3966" w:type="dxa"/>
            <w:gridSpan w:val="4"/>
            <w:tcBorders>
              <w:top w:val="single" w:sz="4" w:space="0" w:color="auto"/>
              <w:left w:val="double" w:sz="4" w:space="0" w:color="auto"/>
              <w:bottom w:val="single" w:sz="4" w:space="0" w:color="auto"/>
            </w:tcBorders>
          </w:tcPr>
          <w:p w14:paraId="78D5255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407A21A" w14:textId="77777777" w:rsidR="006C7785" w:rsidRPr="00340B0D" w:rsidRDefault="006C7785" w:rsidP="00380FCD">
            <w:pPr>
              <w:rPr>
                <w:rFonts w:cs="Arial"/>
                <w:sz w:val="18"/>
                <w:szCs w:val="18"/>
              </w:rPr>
            </w:pPr>
          </w:p>
        </w:tc>
      </w:tr>
      <w:tr w:rsidR="006C7785" w:rsidRPr="00340B0D" w14:paraId="4CAB08BF" w14:textId="77777777" w:rsidTr="00380FCD">
        <w:tc>
          <w:tcPr>
            <w:tcW w:w="9199" w:type="dxa"/>
            <w:gridSpan w:val="11"/>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02EF8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52F3356" w14:textId="77777777" w:rsidTr="00380FCD">
        <w:tc>
          <w:tcPr>
            <w:tcW w:w="9199" w:type="dxa"/>
            <w:gridSpan w:val="11"/>
            <w:tcBorders>
              <w:top w:val="single" w:sz="4" w:space="0" w:color="auto"/>
              <w:left w:val="single" w:sz="12" w:space="0" w:color="auto"/>
              <w:bottom w:val="single" w:sz="4" w:space="0" w:color="auto"/>
              <w:right w:val="single" w:sz="12" w:space="0" w:color="auto"/>
            </w:tcBorders>
          </w:tcPr>
          <w:p w14:paraId="587B5BE8" w14:textId="77777777" w:rsidR="006C7785" w:rsidRPr="005B051E" w:rsidRDefault="006C7785" w:rsidP="00380FCD">
            <w:pPr>
              <w:rPr>
                <w:rFonts w:cs="Arial"/>
                <w:i/>
              </w:rPr>
            </w:pPr>
            <w:r w:rsidRPr="005B051E">
              <w:rPr>
                <w:rFonts w:cs="Arial"/>
                <w:i/>
              </w:rPr>
              <w:t xml:space="preserve">Load the following exchange sets </w:t>
            </w:r>
          </w:p>
          <w:p w14:paraId="0F81A8ED" w14:textId="77777777" w:rsidR="006C7785" w:rsidRPr="005B051E" w:rsidRDefault="006C7785" w:rsidP="006C7785">
            <w:pPr>
              <w:pStyle w:val="ListParagraph"/>
              <w:numPr>
                <w:ilvl w:val="0"/>
                <w:numId w:val="50"/>
              </w:numPr>
              <w:rPr>
                <w:rFonts w:cs="Arial"/>
                <w:i/>
                <w:highlight w:val="yellow"/>
              </w:rPr>
            </w:pPr>
            <w:r w:rsidRPr="005B051E">
              <w:rPr>
                <w:rFonts w:cs="Arial"/>
                <w:b/>
                <w:bCs/>
                <w:i/>
                <w:highlight w:val="yellow"/>
              </w:rPr>
              <w:t>InvalidFeatures</w:t>
            </w:r>
            <w:r w:rsidRPr="005B051E">
              <w:rPr>
                <w:rFonts w:cs="Arial"/>
                <w:i/>
                <w:highlight w:val="yellow"/>
              </w:rPr>
              <w:t xml:space="preserve"> (10100AA_X01NE.000)</w:t>
            </w:r>
          </w:p>
          <w:p w14:paraId="7C3A572C" w14:textId="77777777" w:rsidR="006C7785" w:rsidRPr="00831D62" w:rsidRDefault="006C7785" w:rsidP="006C7785">
            <w:pPr>
              <w:pStyle w:val="ListParagraph"/>
              <w:numPr>
                <w:ilvl w:val="0"/>
                <w:numId w:val="50"/>
              </w:numPr>
              <w:rPr>
                <w:rFonts w:cs="Arial"/>
              </w:rPr>
            </w:pPr>
            <w:r w:rsidRPr="005B051E">
              <w:rPr>
                <w:rFonts w:cs="Arial"/>
                <w:b/>
                <w:bCs/>
                <w:i/>
                <w:highlight w:val="yellow"/>
              </w:rPr>
              <w:t>PowerUp (</w:t>
            </w:r>
            <w:r w:rsidRPr="005B051E">
              <w:rPr>
                <w:rFonts w:cs="Arial"/>
                <w:i/>
                <w:highlight w:val="yellow"/>
              </w:rPr>
              <w:t>10100AA_X0000.000)</w:t>
            </w:r>
          </w:p>
        </w:tc>
      </w:tr>
      <w:tr w:rsidR="006C7785" w:rsidRPr="00340B0D" w14:paraId="1E0DE137"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D149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0367D3"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FFFFFF" w:themeFill="background1"/>
          </w:tcPr>
          <w:p w14:paraId="1585C5D6" w14:textId="77777777" w:rsidR="006C7785" w:rsidRPr="00614B0E" w:rsidRDefault="006C7785" w:rsidP="00380FCD">
            <w:pPr>
              <w:rPr>
                <w:rFonts w:cs="Arial"/>
                <w:b/>
                <w:bCs/>
              </w:rPr>
            </w:pPr>
            <w:r w:rsidRPr="00614B0E">
              <w:rPr>
                <w:rFonts w:cs="Arial"/>
                <w:i/>
              </w:rPr>
              <w:t>View dataset at scale 1:10 000</w:t>
            </w:r>
          </w:p>
        </w:tc>
      </w:tr>
      <w:tr w:rsidR="006C7785" w:rsidRPr="00340B0D" w14:paraId="7D85CB25" w14:textId="77777777" w:rsidTr="00380FCD">
        <w:tc>
          <w:tcPr>
            <w:tcW w:w="9199" w:type="dxa"/>
            <w:gridSpan w:val="11"/>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B2F5A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7B63EE34" w14:textId="77777777" w:rsidTr="00380FCD">
        <w:tc>
          <w:tcPr>
            <w:tcW w:w="9199" w:type="dxa"/>
            <w:gridSpan w:val="11"/>
            <w:tcBorders>
              <w:top w:val="single" w:sz="4" w:space="0" w:color="auto"/>
              <w:left w:val="single" w:sz="12" w:space="0" w:color="auto"/>
              <w:bottom w:val="single" w:sz="12" w:space="0" w:color="auto"/>
              <w:right w:val="single" w:sz="12" w:space="0" w:color="auto"/>
            </w:tcBorders>
          </w:tcPr>
          <w:p w14:paraId="10CF4A59" w14:textId="77777777" w:rsidR="006C7785" w:rsidRPr="00614B0E" w:rsidRDefault="006C7785" w:rsidP="00380FCD">
            <w:pPr>
              <w:rPr>
                <w:rFonts w:cs="Arial"/>
              </w:rPr>
            </w:pPr>
            <w:r w:rsidRPr="00614B0E">
              <w:rPr>
                <w:rFonts w:cs="Arial"/>
                <w:i/>
              </w:rPr>
              <w:t>Confirm that all features display as shown in the following screenshot</w:t>
            </w:r>
          </w:p>
        </w:tc>
      </w:tr>
    </w:tbl>
    <w:p w14:paraId="43B631BC" w14:textId="77777777" w:rsidR="006C7785" w:rsidRDefault="006C7785" w:rsidP="006C7785"/>
    <w:p w14:paraId="3F9EC20D" w14:textId="77777777" w:rsidR="006C7785" w:rsidRPr="00614B0E" w:rsidRDefault="006C7785" w:rsidP="006C7785">
      <w:pPr>
        <w:pStyle w:val="Heading2"/>
      </w:pPr>
      <w:r w:rsidRPr="00614B0E">
        <w:lastRenderedPageBreak/>
        <w:t>Invalid Features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495F372" w14:textId="77777777" w:rsidTr="00380FCD">
        <w:trPr>
          <w:trHeight w:val="433"/>
          <w:tblHeader/>
        </w:trPr>
        <w:tc>
          <w:tcPr>
            <w:tcW w:w="2381" w:type="dxa"/>
            <w:shd w:val="clear" w:color="auto" w:fill="CCFFCC"/>
            <w:vAlign w:val="center"/>
          </w:tcPr>
          <w:p w14:paraId="488754DF" w14:textId="77777777" w:rsidR="006C7785" w:rsidRPr="00614B0E" w:rsidRDefault="006C7785" w:rsidP="00380FCD">
            <w:pPr>
              <w:rPr>
                <w:rFonts w:cs="Arial"/>
              </w:rPr>
            </w:pPr>
            <w:r w:rsidRPr="00614B0E">
              <w:rPr>
                <w:rFonts w:cs="Arial"/>
                <w:b/>
              </w:rPr>
              <w:t>Test Reference</w:t>
            </w:r>
          </w:p>
        </w:tc>
        <w:tc>
          <w:tcPr>
            <w:tcW w:w="2381" w:type="dxa"/>
            <w:shd w:val="clear" w:color="auto" w:fill="CCFFCC"/>
            <w:vAlign w:val="center"/>
          </w:tcPr>
          <w:p w14:paraId="0ACFDB49" w14:textId="77777777" w:rsidR="006C7785" w:rsidRPr="00614B0E" w:rsidRDefault="006C7785" w:rsidP="00380FCD">
            <w:pPr>
              <w:rPr>
                <w:rFonts w:cs="Arial"/>
              </w:rPr>
            </w:pPr>
            <w:r w:rsidRPr="00614B0E">
              <w:rPr>
                <w:rFonts w:cs="Arial"/>
              </w:rPr>
              <w:t>InvalidFeaturesPickA</w:t>
            </w:r>
          </w:p>
        </w:tc>
        <w:tc>
          <w:tcPr>
            <w:tcW w:w="2382" w:type="dxa"/>
            <w:shd w:val="clear" w:color="auto" w:fill="CCFFCC"/>
            <w:vAlign w:val="center"/>
          </w:tcPr>
          <w:p w14:paraId="631C450D" w14:textId="77777777" w:rsidR="006C7785" w:rsidRPr="00614B0E" w:rsidRDefault="006C7785" w:rsidP="00380FCD">
            <w:pPr>
              <w:rPr>
                <w:rFonts w:cs="Arial"/>
              </w:rPr>
            </w:pPr>
            <w:r w:rsidRPr="00614B0E">
              <w:rPr>
                <w:rFonts w:cs="Arial"/>
                <w:b/>
              </w:rPr>
              <w:t>IHO Reference</w:t>
            </w:r>
          </w:p>
        </w:tc>
        <w:tc>
          <w:tcPr>
            <w:tcW w:w="2382" w:type="dxa"/>
            <w:shd w:val="clear" w:color="auto" w:fill="CCFFCC"/>
            <w:vAlign w:val="center"/>
          </w:tcPr>
          <w:p w14:paraId="4E91F324" w14:textId="77777777" w:rsidR="006C7785" w:rsidRDefault="006C7785" w:rsidP="00380FCD">
            <w:pPr>
              <w:spacing w:line="240" w:lineRule="auto"/>
              <w:rPr>
                <w:rFonts w:ascii="Calibri" w:hAnsi="Calibri" w:cs="Calibri"/>
                <w:color w:val="000000"/>
              </w:rPr>
            </w:pPr>
            <w:r>
              <w:rPr>
                <w:rFonts w:ascii="Calibri" w:hAnsi="Calibri" w:cs="Calibri"/>
                <w:color w:val="000000"/>
              </w:rPr>
              <w:t>S-98 C-12.6.2</w:t>
            </w:r>
          </w:p>
          <w:p w14:paraId="502989BD" w14:textId="77777777" w:rsidR="006C7785" w:rsidRPr="004065B1" w:rsidRDefault="006C7785" w:rsidP="00380FCD"/>
        </w:tc>
      </w:tr>
      <w:tr w:rsidR="006C7785" w14:paraId="64816B87" w14:textId="77777777" w:rsidTr="00380FCD">
        <w:trPr>
          <w:tblHeader/>
        </w:trPr>
        <w:tc>
          <w:tcPr>
            <w:tcW w:w="9526" w:type="dxa"/>
            <w:gridSpan w:val="4"/>
            <w:shd w:val="clear" w:color="auto" w:fill="CCFFCC"/>
            <w:vAlign w:val="center"/>
          </w:tcPr>
          <w:p w14:paraId="67A949CF" w14:textId="77777777" w:rsidR="006C7785" w:rsidRPr="00614B0E" w:rsidRDefault="006C7785" w:rsidP="00380FCD">
            <w:pPr>
              <w:rPr>
                <w:rFonts w:cs="Arial"/>
              </w:rPr>
            </w:pPr>
            <w:r w:rsidRPr="00614B0E">
              <w:rPr>
                <w:rFonts w:cs="Arial"/>
                <w:b/>
              </w:rPr>
              <w:t>Test description</w:t>
            </w:r>
          </w:p>
        </w:tc>
      </w:tr>
      <w:tr w:rsidR="006C7785" w14:paraId="2F3ED7CB" w14:textId="77777777" w:rsidTr="00380FCD">
        <w:trPr>
          <w:tblHeader/>
        </w:trPr>
        <w:tc>
          <w:tcPr>
            <w:tcW w:w="9526" w:type="dxa"/>
            <w:gridSpan w:val="4"/>
            <w:vAlign w:val="center"/>
          </w:tcPr>
          <w:p w14:paraId="5407185F" w14:textId="77777777" w:rsidR="006C7785" w:rsidRPr="00614B0E" w:rsidRDefault="006C7785" w:rsidP="00380FCD">
            <w:pPr>
              <w:rPr>
                <w:rFonts w:cs="Arial"/>
                <w:i/>
              </w:rPr>
            </w:pPr>
            <w:r w:rsidRPr="00614B0E">
              <w:rPr>
                <w:rFonts w:cs="Arial"/>
                <w:i/>
              </w:rPr>
              <w:t>Display of pick report information for feat</w:t>
            </w:r>
            <w:r>
              <w:rPr>
                <w:rFonts w:cs="Arial"/>
                <w:i/>
              </w:rPr>
              <w:t>ures with unknown feature class.</w:t>
            </w:r>
          </w:p>
        </w:tc>
      </w:tr>
      <w:tr w:rsidR="006C7785" w14:paraId="4A4B21C3" w14:textId="77777777" w:rsidTr="00380FCD">
        <w:trPr>
          <w:tblHeader/>
        </w:trPr>
        <w:tc>
          <w:tcPr>
            <w:tcW w:w="9526" w:type="dxa"/>
            <w:gridSpan w:val="4"/>
            <w:shd w:val="clear" w:color="auto" w:fill="CCFFCC"/>
            <w:vAlign w:val="center"/>
          </w:tcPr>
          <w:p w14:paraId="18E95413" w14:textId="77777777" w:rsidR="006C7785" w:rsidRPr="00614B0E" w:rsidRDefault="006C7785" w:rsidP="00380FCD">
            <w:pPr>
              <w:rPr>
                <w:rFonts w:cs="Arial"/>
              </w:rPr>
            </w:pPr>
            <w:r w:rsidRPr="00614B0E">
              <w:rPr>
                <w:rFonts w:cs="Arial"/>
                <w:b/>
              </w:rPr>
              <w:t>Setup</w:t>
            </w:r>
          </w:p>
        </w:tc>
      </w:tr>
      <w:tr w:rsidR="006C7785" w14:paraId="230AFCAC" w14:textId="77777777" w:rsidTr="00380FCD">
        <w:trPr>
          <w:tblHeader/>
        </w:trPr>
        <w:tc>
          <w:tcPr>
            <w:tcW w:w="9526" w:type="dxa"/>
            <w:gridSpan w:val="4"/>
            <w:vAlign w:val="center"/>
          </w:tcPr>
          <w:p w14:paraId="3F5B0CE8" w14:textId="77777777" w:rsidR="006C7785" w:rsidRPr="00614B0E" w:rsidRDefault="006C7785" w:rsidP="00380FCD">
            <w:pPr>
              <w:rPr>
                <w:rFonts w:cs="Arial"/>
                <w:i/>
              </w:rPr>
            </w:pPr>
            <w:r w:rsidRPr="00614B0E">
              <w:rPr>
                <w:rFonts w:cs="Arial"/>
                <w:i/>
              </w:rPr>
              <w:t>As for test 3.2.1 a)</w:t>
            </w:r>
          </w:p>
        </w:tc>
      </w:tr>
      <w:tr w:rsidR="006C7785" w14:paraId="5196E27F" w14:textId="77777777" w:rsidTr="00380FCD">
        <w:trPr>
          <w:tblHeader/>
        </w:trPr>
        <w:tc>
          <w:tcPr>
            <w:tcW w:w="9526" w:type="dxa"/>
            <w:gridSpan w:val="4"/>
            <w:shd w:val="clear" w:color="auto" w:fill="CCFFCC"/>
            <w:vAlign w:val="center"/>
          </w:tcPr>
          <w:p w14:paraId="778C0489" w14:textId="77777777" w:rsidR="006C7785" w:rsidRPr="00614B0E" w:rsidRDefault="006C7785" w:rsidP="00380FCD">
            <w:pPr>
              <w:rPr>
                <w:rFonts w:cs="Arial"/>
              </w:rPr>
            </w:pPr>
            <w:r w:rsidRPr="00614B0E">
              <w:rPr>
                <w:rFonts w:cs="Arial"/>
                <w:b/>
              </w:rPr>
              <w:t>Action</w:t>
            </w:r>
          </w:p>
        </w:tc>
      </w:tr>
      <w:tr w:rsidR="006C7785" w14:paraId="758001F3" w14:textId="77777777" w:rsidTr="00380FCD">
        <w:trPr>
          <w:tblHeader/>
        </w:trPr>
        <w:tc>
          <w:tcPr>
            <w:tcW w:w="9526" w:type="dxa"/>
            <w:gridSpan w:val="4"/>
            <w:vAlign w:val="center"/>
          </w:tcPr>
          <w:p w14:paraId="247BFD2D" w14:textId="77777777" w:rsidR="006C7785" w:rsidRPr="00614B0E" w:rsidRDefault="006C7785" w:rsidP="00380FCD">
            <w:pPr>
              <w:rPr>
                <w:rFonts w:cs="Arial"/>
                <w:i/>
              </w:rPr>
            </w:pPr>
            <w:r w:rsidRPr="00614B0E">
              <w:rPr>
                <w:rFonts w:cs="Arial"/>
                <w:i/>
              </w:rPr>
              <w:t>1. Select the following features:</w:t>
            </w:r>
          </w:p>
          <w:p w14:paraId="43AC756C" w14:textId="77777777" w:rsidR="006C7785" w:rsidRPr="00614B0E" w:rsidRDefault="006C7785" w:rsidP="00380FCD">
            <w:pPr>
              <w:rPr>
                <w:rFonts w:cs="Arial"/>
                <w:i/>
              </w:rPr>
            </w:pPr>
            <w:r w:rsidRPr="00614B0E">
              <w:rPr>
                <w:rFonts w:cs="Arial"/>
                <w:i/>
              </w:rPr>
              <w:t>1) 32°36.900’S   61°20.900’E</w:t>
            </w:r>
          </w:p>
          <w:p w14:paraId="4A21946A" w14:textId="77777777" w:rsidR="006C7785" w:rsidRPr="00614B0E" w:rsidRDefault="006C7785" w:rsidP="00380FCD">
            <w:pPr>
              <w:rPr>
                <w:rFonts w:cs="Arial"/>
                <w:i/>
              </w:rPr>
            </w:pPr>
            <w:r w:rsidRPr="00614B0E">
              <w:rPr>
                <w:rFonts w:cs="Arial"/>
                <w:i/>
              </w:rPr>
              <w:t>2) 32°36.900’S   61°21.500’E</w:t>
            </w:r>
          </w:p>
          <w:p w14:paraId="05477ABB" w14:textId="77777777" w:rsidR="006C7785" w:rsidRPr="00614B0E" w:rsidRDefault="006C7785" w:rsidP="00380FCD">
            <w:pPr>
              <w:rPr>
                <w:rFonts w:cs="Arial"/>
                <w:i/>
              </w:rPr>
            </w:pPr>
            <w:r w:rsidRPr="00614B0E">
              <w:rPr>
                <w:rFonts w:cs="Arial"/>
                <w:i/>
              </w:rPr>
              <w:t>3) 32°36.900’S   61°22.000’E</w:t>
            </w:r>
            <w:r w:rsidRPr="00614B0E" w:rsidDel="00375FE6">
              <w:rPr>
                <w:rFonts w:cs="Arial"/>
                <w:i/>
              </w:rPr>
              <w:t xml:space="preserve"> </w:t>
            </w:r>
          </w:p>
          <w:p w14:paraId="223C11B5" w14:textId="77777777" w:rsidR="006C7785" w:rsidRPr="00614B0E" w:rsidRDefault="006C7785" w:rsidP="00380FCD">
            <w:pPr>
              <w:rPr>
                <w:rFonts w:cs="Arial"/>
              </w:rPr>
            </w:pPr>
            <w:r w:rsidRPr="00614B0E">
              <w:rPr>
                <w:rFonts w:cs="Arial"/>
                <w:i/>
              </w:rPr>
              <w:t>2. Remove pick report information from display.</w:t>
            </w:r>
          </w:p>
        </w:tc>
      </w:tr>
      <w:tr w:rsidR="006C7785" w14:paraId="52D8CDC2" w14:textId="77777777" w:rsidTr="00380FCD">
        <w:trPr>
          <w:tblHeader/>
        </w:trPr>
        <w:tc>
          <w:tcPr>
            <w:tcW w:w="9526" w:type="dxa"/>
            <w:gridSpan w:val="4"/>
            <w:shd w:val="clear" w:color="auto" w:fill="CCFFCC"/>
            <w:vAlign w:val="center"/>
          </w:tcPr>
          <w:p w14:paraId="4AD7C621" w14:textId="77777777" w:rsidR="006C7785" w:rsidRPr="00614B0E" w:rsidRDefault="006C7785" w:rsidP="00380FCD">
            <w:pPr>
              <w:rPr>
                <w:rFonts w:cs="Arial"/>
              </w:rPr>
            </w:pPr>
            <w:r w:rsidRPr="00614B0E">
              <w:rPr>
                <w:rFonts w:cs="Arial"/>
                <w:b/>
              </w:rPr>
              <w:t>Results</w:t>
            </w:r>
          </w:p>
        </w:tc>
      </w:tr>
      <w:tr w:rsidR="006C7785" w14:paraId="38AD1709" w14:textId="77777777" w:rsidTr="00380FCD">
        <w:trPr>
          <w:tblHeader/>
        </w:trPr>
        <w:tc>
          <w:tcPr>
            <w:tcW w:w="9526" w:type="dxa"/>
            <w:gridSpan w:val="4"/>
            <w:vAlign w:val="center"/>
          </w:tcPr>
          <w:p w14:paraId="625A6949" w14:textId="77777777" w:rsidR="006C7785" w:rsidRPr="00614B0E" w:rsidRDefault="006C7785" w:rsidP="00380FCD">
            <w:pPr>
              <w:rPr>
                <w:rFonts w:cs="Arial"/>
                <w:i/>
              </w:rPr>
            </w:pPr>
            <w:r w:rsidRPr="00614B0E">
              <w:rPr>
                <w:rFonts w:cs="Arial"/>
                <w:i/>
              </w:rPr>
              <w:t>1a. Pick report associated with chart feature is displayed only when feature is selected.</w:t>
            </w:r>
          </w:p>
          <w:p w14:paraId="4185FF3E" w14:textId="77777777" w:rsidR="006C7785" w:rsidRPr="00614B0E" w:rsidRDefault="006C7785" w:rsidP="00380FCD">
            <w:pPr>
              <w:rPr>
                <w:rFonts w:cs="Arial"/>
                <w:i/>
              </w:rPr>
            </w:pPr>
            <w:r w:rsidRPr="00614B0E">
              <w:rPr>
                <w:rFonts w:cs="Arial"/>
                <w:i/>
              </w:rPr>
              <w:t>1b. First example has 2 attributes (Orientation is 45.0 deg; Information is Wreck).</w:t>
            </w:r>
          </w:p>
          <w:p w14:paraId="4C9DD2AD" w14:textId="77777777" w:rsidR="006C7785" w:rsidRPr="00614B0E" w:rsidRDefault="006C7785" w:rsidP="00380FCD">
            <w:pPr>
              <w:rPr>
                <w:rFonts w:cs="Arial"/>
                <w:i/>
              </w:rPr>
            </w:pPr>
            <w:r w:rsidRPr="00614B0E">
              <w:rPr>
                <w:rFonts w:cs="Arial"/>
                <w:i/>
              </w:rPr>
              <w:t>1c. Second example has 1 attribute (Information is danger line).</w:t>
            </w:r>
          </w:p>
          <w:p w14:paraId="5DA818ED" w14:textId="77777777" w:rsidR="006C7785" w:rsidRPr="00614B0E" w:rsidRDefault="006C7785" w:rsidP="00380FCD">
            <w:pPr>
              <w:rPr>
                <w:rFonts w:cs="Arial"/>
                <w:i/>
              </w:rPr>
            </w:pPr>
            <w:r w:rsidRPr="00614B0E">
              <w:rPr>
                <w:rFonts w:cs="Arial"/>
                <w:i/>
              </w:rPr>
              <w:t>1d. Third example has 1 attribute (Information is See regulation “Jussland fishing act” paragraph 42).</w:t>
            </w:r>
          </w:p>
          <w:p w14:paraId="14D13363" w14:textId="77777777" w:rsidR="006C7785" w:rsidRPr="00614B0E" w:rsidRDefault="006C7785" w:rsidP="00380FCD">
            <w:pPr>
              <w:rPr>
                <w:rFonts w:cs="Arial"/>
                <w:i/>
              </w:rPr>
            </w:pPr>
            <w:r w:rsidRPr="00614B0E">
              <w:rPr>
                <w:rFonts w:cs="Arial"/>
                <w:i/>
              </w:rPr>
              <w:t>2. Pick report associated with chart feature is removed from the display.</w:t>
            </w:r>
          </w:p>
        </w:tc>
      </w:tr>
    </w:tbl>
    <w:p w14:paraId="63598557" w14:textId="77777777" w:rsidR="006C7785" w:rsidRPr="00614B0E"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37EC80E0" w14:textId="77777777" w:rsidTr="00380FCD">
        <w:trPr>
          <w:trHeight w:val="454"/>
          <w:tblHeader/>
        </w:trPr>
        <w:tc>
          <w:tcPr>
            <w:tcW w:w="2381" w:type="dxa"/>
            <w:shd w:val="clear" w:color="auto" w:fill="CCFFCC"/>
            <w:vAlign w:val="center"/>
          </w:tcPr>
          <w:p w14:paraId="7C5D48F9" w14:textId="77777777" w:rsidR="006C7785" w:rsidRPr="00E33012" w:rsidRDefault="006C7785" w:rsidP="00380FCD">
            <w:pPr>
              <w:rPr>
                <w:rFonts w:cs="Arial"/>
              </w:rPr>
            </w:pPr>
            <w:r w:rsidRPr="00E33012">
              <w:rPr>
                <w:rFonts w:cs="Arial"/>
                <w:b/>
              </w:rPr>
              <w:t>Test Reference</w:t>
            </w:r>
          </w:p>
        </w:tc>
        <w:tc>
          <w:tcPr>
            <w:tcW w:w="2381" w:type="dxa"/>
            <w:shd w:val="clear" w:color="auto" w:fill="CCFFCC"/>
            <w:vAlign w:val="center"/>
          </w:tcPr>
          <w:p w14:paraId="21C567A7" w14:textId="77777777" w:rsidR="006C7785" w:rsidRPr="004065B1" w:rsidRDefault="006C7785" w:rsidP="00380FCD">
            <w:r>
              <w:t>InvalidFeaturesPickB</w:t>
            </w:r>
          </w:p>
        </w:tc>
        <w:tc>
          <w:tcPr>
            <w:tcW w:w="2382" w:type="dxa"/>
            <w:shd w:val="clear" w:color="auto" w:fill="CCFFCC"/>
            <w:vAlign w:val="center"/>
          </w:tcPr>
          <w:p w14:paraId="2D263A6D" w14:textId="77777777" w:rsidR="006C7785" w:rsidRPr="004065B1" w:rsidRDefault="006C7785" w:rsidP="00380FCD">
            <w:r w:rsidRPr="000A066E">
              <w:rPr>
                <w:b/>
              </w:rPr>
              <w:t>IHO Reference</w:t>
            </w:r>
          </w:p>
        </w:tc>
        <w:tc>
          <w:tcPr>
            <w:tcW w:w="2382" w:type="dxa"/>
            <w:shd w:val="clear" w:color="auto" w:fill="CCFFCC"/>
            <w:vAlign w:val="center"/>
          </w:tcPr>
          <w:p w14:paraId="2E9C2963" w14:textId="77777777" w:rsidR="006C7785" w:rsidRPr="004065B1" w:rsidRDefault="006C7785" w:rsidP="00380FCD"/>
        </w:tc>
      </w:tr>
      <w:tr w:rsidR="006C7785" w14:paraId="5EF971B3" w14:textId="77777777" w:rsidTr="00380FCD">
        <w:trPr>
          <w:tblHeader/>
        </w:trPr>
        <w:tc>
          <w:tcPr>
            <w:tcW w:w="9526" w:type="dxa"/>
            <w:gridSpan w:val="4"/>
            <w:shd w:val="clear" w:color="auto" w:fill="CCFFCC"/>
            <w:vAlign w:val="center"/>
          </w:tcPr>
          <w:p w14:paraId="0718D6EA" w14:textId="77777777" w:rsidR="006C7785" w:rsidRPr="00E33012" w:rsidRDefault="006C7785" w:rsidP="00380FCD">
            <w:pPr>
              <w:rPr>
                <w:rFonts w:cs="Arial"/>
              </w:rPr>
            </w:pPr>
            <w:r w:rsidRPr="00E33012">
              <w:rPr>
                <w:rFonts w:cs="Arial"/>
                <w:b/>
              </w:rPr>
              <w:t>Test description</w:t>
            </w:r>
          </w:p>
        </w:tc>
      </w:tr>
      <w:tr w:rsidR="006C7785" w14:paraId="65F8E4B9" w14:textId="77777777" w:rsidTr="00380FCD">
        <w:trPr>
          <w:tblHeader/>
        </w:trPr>
        <w:tc>
          <w:tcPr>
            <w:tcW w:w="9526" w:type="dxa"/>
            <w:gridSpan w:val="4"/>
            <w:vAlign w:val="center"/>
          </w:tcPr>
          <w:p w14:paraId="228BBDB1" w14:textId="77777777" w:rsidR="006C7785" w:rsidRPr="00E33012" w:rsidRDefault="006C7785" w:rsidP="00380FCD">
            <w:pPr>
              <w:rPr>
                <w:rFonts w:cs="Arial"/>
                <w:i/>
              </w:rPr>
            </w:pPr>
            <w:r w:rsidRPr="00E33012">
              <w:rPr>
                <w:rFonts w:cs="Arial"/>
                <w:i/>
              </w:rPr>
              <w:t>Display of pick report information for features with unknown feature class.</w:t>
            </w:r>
          </w:p>
        </w:tc>
      </w:tr>
      <w:tr w:rsidR="006C7785" w14:paraId="6E4B4746" w14:textId="77777777" w:rsidTr="00380FCD">
        <w:trPr>
          <w:tblHeader/>
        </w:trPr>
        <w:tc>
          <w:tcPr>
            <w:tcW w:w="9526" w:type="dxa"/>
            <w:gridSpan w:val="4"/>
            <w:shd w:val="clear" w:color="auto" w:fill="CCFFCC"/>
            <w:vAlign w:val="center"/>
          </w:tcPr>
          <w:p w14:paraId="186B7A9B" w14:textId="77777777" w:rsidR="006C7785" w:rsidRPr="00E33012" w:rsidRDefault="006C7785" w:rsidP="00380FCD">
            <w:pPr>
              <w:rPr>
                <w:rFonts w:cs="Arial"/>
              </w:rPr>
            </w:pPr>
            <w:r w:rsidRPr="00E33012">
              <w:rPr>
                <w:rFonts w:cs="Arial"/>
                <w:b/>
              </w:rPr>
              <w:t>Setup</w:t>
            </w:r>
          </w:p>
        </w:tc>
      </w:tr>
      <w:tr w:rsidR="006C7785" w14:paraId="147963E9" w14:textId="77777777" w:rsidTr="00380FCD">
        <w:trPr>
          <w:tblHeader/>
        </w:trPr>
        <w:tc>
          <w:tcPr>
            <w:tcW w:w="9526" w:type="dxa"/>
            <w:gridSpan w:val="4"/>
            <w:vAlign w:val="center"/>
          </w:tcPr>
          <w:p w14:paraId="58FA46C2" w14:textId="77777777" w:rsidR="006C7785" w:rsidRPr="00E33012" w:rsidRDefault="006C7785" w:rsidP="00380FCD">
            <w:pPr>
              <w:rPr>
                <w:rFonts w:cs="Arial"/>
              </w:rPr>
            </w:pPr>
            <w:r w:rsidRPr="00E33012">
              <w:rPr>
                <w:rFonts w:cs="Arial"/>
              </w:rPr>
              <w:t>As for test 3.2.1 b)</w:t>
            </w:r>
          </w:p>
        </w:tc>
      </w:tr>
      <w:tr w:rsidR="006C7785" w14:paraId="1B6E357B" w14:textId="77777777" w:rsidTr="00380FCD">
        <w:trPr>
          <w:tblHeader/>
        </w:trPr>
        <w:tc>
          <w:tcPr>
            <w:tcW w:w="9526" w:type="dxa"/>
            <w:gridSpan w:val="4"/>
            <w:shd w:val="clear" w:color="auto" w:fill="CCFFCC"/>
            <w:vAlign w:val="center"/>
          </w:tcPr>
          <w:p w14:paraId="0FFA968C" w14:textId="77777777" w:rsidR="006C7785" w:rsidRPr="00E33012" w:rsidRDefault="006C7785" w:rsidP="00380FCD">
            <w:pPr>
              <w:rPr>
                <w:rFonts w:cs="Arial"/>
              </w:rPr>
            </w:pPr>
            <w:r w:rsidRPr="00E33012">
              <w:rPr>
                <w:rFonts w:cs="Arial"/>
                <w:b/>
              </w:rPr>
              <w:t>Action</w:t>
            </w:r>
          </w:p>
        </w:tc>
      </w:tr>
      <w:tr w:rsidR="006C7785" w14:paraId="17378218" w14:textId="77777777" w:rsidTr="00380FCD">
        <w:trPr>
          <w:tblHeader/>
        </w:trPr>
        <w:tc>
          <w:tcPr>
            <w:tcW w:w="9526" w:type="dxa"/>
            <w:gridSpan w:val="4"/>
            <w:vAlign w:val="center"/>
          </w:tcPr>
          <w:p w14:paraId="6E066122" w14:textId="77777777" w:rsidR="006C7785" w:rsidRPr="00E33012" w:rsidRDefault="006C7785" w:rsidP="00380FCD">
            <w:pPr>
              <w:rPr>
                <w:rFonts w:cs="Arial"/>
                <w:i/>
              </w:rPr>
            </w:pPr>
            <w:r w:rsidRPr="00E33012">
              <w:rPr>
                <w:rFonts w:cs="Arial"/>
                <w:i/>
              </w:rPr>
              <w:t>1. Select the following feature 32°30.924’S, 60°58.719’E</w:t>
            </w:r>
          </w:p>
          <w:p w14:paraId="05C95110" w14:textId="77777777" w:rsidR="006C7785" w:rsidRPr="00E33012" w:rsidRDefault="006C7785" w:rsidP="00380FCD">
            <w:pPr>
              <w:rPr>
                <w:rFonts w:cs="Arial"/>
                <w:i/>
              </w:rPr>
            </w:pPr>
            <w:r w:rsidRPr="00E33012">
              <w:rPr>
                <w:rFonts w:cs="Arial"/>
                <w:i/>
              </w:rPr>
              <w:t>2. Remove pick report information from display.</w:t>
            </w:r>
          </w:p>
        </w:tc>
      </w:tr>
      <w:tr w:rsidR="006C7785" w14:paraId="1260751A" w14:textId="77777777" w:rsidTr="00380FCD">
        <w:trPr>
          <w:tblHeader/>
        </w:trPr>
        <w:tc>
          <w:tcPr>
            <w:tcW w:w="9526" w:type="dxa"/>
            <w:gridSpan w:val="4"/>
            <w:shd w:val="clear" w:color="auto" w:fill="CCFFCC"/>
            <w:vAlign w:val="center"/>
          </w:tcPr>
          <w:p w14:paraId="47869DCC" w14:textId="77777777" w:rsidR="006C7785" w:rsidRPr="00E33012" w:rsidRDefault="006C7785" w:rsidP="00380FCD">
            <w:pPr>
              <w:rPr>
                <w:rFonts w:cs="Arial"/>
              </w:rPr>
            </w:pPr>
            <w:r w:rsidRPr="00E33012">
              <w:rPr>
                <w:rFonts w:cs="Arial"/>
                <w:b/>
              </w:rPr>
              <w:t>Results</w:t>
            </w:r>
          </w:p>
        </w:tc>
      </w:tr>
      <w:tr w:rsidR="006C7785" w14:paraId="5D433CD2" w14:textId="77777777" w:rsidTr="00380FCD">
        <w:trPr>
          <w:tblHeader/>
        </w:trPr>
        <w:tc>
          <w:tcPr>
            <w:tcW w:w="9526" w:type="dxa"/>
            <w:gridSpan w:val="4"/>
            <w:vAlign w:val="center"/>
          </w:tcPr>
          <w:p w14:paraId="19791FB1" w14:textId="77777777" w:rsidR="006C7785" w:rsidRPr="00E33012" w:rsidRDefault="006C7785" w:rsidP="00380FCD">
            <w:pPr>
              <w:rPr>
                <w:rFonts w:cs="Arial"/>
                <w:i/>
              </w:rPr>
            </w:pPr>
            <w:r w:rsidRPr="00E33012">
              <w:rPr>
                <w:rFonts w:cs="Arial"/>
                <w:i/>
              </w:rPr>
              <w:t>1a. Pick report associated with chart feature is displayed only when feature is selected.</w:t>
            </w:r>
          </w:p>
          <w:p w14:paraId="56C19A72" w14:textId="77777777" w:rsidR="006C7785" w:rsidRPr="00E33012" w:rsidRDefault="006C7785" w:rsidP="00380FCD">
            <w:pPr>
              <w:rPr>
                <w:rFonts w:cs="Arial"/>
                <w:i/>
              </w:rPr>
            </w:pPr>
            <w:r w:rsidRPr="00E33012">
              <w:rPr>
                <w:rFonts w:cs="Arial"/>
                <w:i/>
              </w:rPr>
              <w:t>1b. This example has no attributes.  Only unknown feature and its position is available in the pick report.</w:t>
            </w:r>
          </w:p>
          <w:p w14:paraId="5C4EFCC0" w14:textId="77777777" w:rsidR="006C7785" w:rsidRPr="00E33012" w:rsidRDefault="006C7785" w:rsidP="00380FCD">
            <w:pPr>
              <w:rPr>
                <w:rFonts w:cs="Arial"/>
                <w:i/>
              </w:rPr>
            </w:pPr>
            <w:r w:rsidRPr="00E33012">
              <w:rPr>
                <w:rFonts w:cs="Arial"/>
                <w:i/>
              </w:rPr>
              <w:t>2. Pick report associated with chart feature is removed from the display.</w:t>
            </w:r>
          </w:p>
        </w:tc>
      </w:tr>
    </w:tbl>
    <w:p w14:paraId="778133C7"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C1C8D7A" w14:textId="77777777" w:rsidTr="00380FCD">
        <w:trPr>
          <w:trHeight w:val="454"/>
          <w:tblHeader/>
        </w:trPr>
        <w:tc>
          <w:tcPr>
            <w:tcW w:w="2381" w:type="dxa"/>
            <w:shd w:val="clear" w:color="auto" w:fill="CCFFCC"/>
            <w:vAlign w:val="center"/>
          </w:tcPr>
          <w:p w14:paraId="32AC6449" w14:textId="77777777" w:rsidR="006C7785" w:rsidRPr="006D3CA8" w:rsidRDefault="006C7785" w:rsidP="00380FCD">
            <w:pPr>
              <w:rPr>
                <w:rFonts w:cs="Arial"/>
              </w:rPr>
            </w:pPr>
            <w:r w:rsidRPr="006D3CA8">
              <w:rPr>
                <w:rFonts w:cs="Arial"/>
                <w:b/>
              </w:rPr>
              <w:lastRenderedPageBreak/>
              <w:t>Test Reference</w:t>
            </w:r>
          </w:p>
        </w:tc>
        <w:tc>
          <w:tcPr>
            <w:tcW w:w="2381" w:type="dxa"/>
            <w:shd w:val="clear" w:color="auto" w:fill="CCFFCC"/>
            <w:vAlign w:val="center"/>
          </w:tcPr>
          <w:p w14:paraId="1A901C43" w14:textId="77777777" w:rsidR="006C7785" w:rsidRPr="006D3CA8" w:rsidRDefault="006C7785" w:rsidP="00380FCD">
            <w:pPr>
              <w:rPr>
                <w:rFonts w:cs="Arial"/>
              </w:rPr>
            </w:pPr>
            <w:r w:rsidRPr="006D3CA8">
              <w:rPr>
                <w:rFonts w:cs="Arial"/>
              </w:rPr>
              <w:t>InvalidFeaturesPickC</w:t>
            </w:r>
          </w:p>
        </w:tc>
        <w:tc>
          <w:tcPr>
            <w:tcW w:w="2382" w:type="dxa"/>
            <w:shd w:val="clear" w:color="auto" w:fill="CCFFCC"/>
            <w:vAlign w:val="center"/>
          </w:tcPr>
          <w:p w14:paraId="259904B7" w14:textId="77777777" w:rsidR="006C7785" w:rsidRPr="006D3CA8" w:rsidRDefault="006C7785" w:rsidP="00380FCD">
            <w:pPr>
              <w:rPr>
                <w:rFonts w:cs="Arial"/>
              </w:rPr>
            </w:pPr>
            <w:r w:rsidRPr="006D3CA8">
              <w:rPr>
                <w:rFonts w:cs="Arial"/>
                <w:b/>
              </w:rPr>
              <w:t>IHO Reference</w:t>
            </w:r>
          </w:p>
        </w:tc>
        <w:tc>
          <w:tcPr>
            <w:tcW w:w="2382" w:type="dxa"/>
            <w:shd w:val="clear" w:color="auto" w:fill="CCFFCC"/>
            <w:vAlign w:val="center"/>
          </w:tcPr>
          <w:p w14:paraId="7A56BA2B" w14:textId="77777777" w:rsidR="006C7785" w:rsidRPr="006D3CA8" w:rsidRDefault="006C7785" w:rsidP="00380FCD">
            <w:pPr>
              <w:spacing w:line="240" w:lineRule="auto"/>
              <w:rPr>
                <w:rFonts w:cs="Arial"/>
                <w:color w:val="000000"/>
              </w:rPr>
            </w:pPr>
            <w:r w:rsidRPr="006D3CA8">
              <w:rPr>
                <w:rFonts w:cs="Arial"/>
                <w:color w:val="000000"/>
              </w:rPr>
              <w:t>S-98 C-12.6.2</w:t>
            </w:r>
          </w:p>
          <w:p w14:paraId="6C30EDB8" w14:textId="77777777" w:rsidR="006C7785" w:rsidRPr="006D3CA8" w:rsidRDefault="006C7785" w:rsidP="00380FCD">
            <w:pPr>
              <w:rPr>
                <w:rFonts w:cs="Arial"/>
              </w:rPr>
            </w:pPr>
          </w:p>
        </w:tc>
      </w:tr>
      <w:tr w:rsidR="006C7785" w14:paraId="7C1A9AC6" w14:textId="77777777" w:rsidTr="00380FCD">
        <w:trPr>
          <w:tblHeader/>
        </w:trPr>
        <w:tc>
          <w:tcPr>
            <w:tcW w:w="9526" w:type="dxa"/>
            <w:gridSpan w:val="4"/>
            <w:shd w:val="clear" w:color="auto" w:fill="CCFFCC"/>
            <w:vAlign w:val="center"/>
          </w:tcPr>
          <w:p w14:paraId="5E6C4EDF" w14:textId="77777777" w:rsidR="006C7785" w:rsidRPr="006D3CA8" w:rsidRDefault="006C7785" w:rsidP="00380FCD">
            <w:pPr>
              <w:rPr>
                <w:rFonts w:cs="Arial"/>
              </w:rPr>
            </w:pPr>
            <w:r w:rsidRPr="006D3CA8">
              <w:rPr>
                <w:rFonts w:cs="Arial"/>
                <w:b/>
              </w:rPr>
              <w:t>Test description</w:t>
            </w:r>
          </w:p>
        </w:tc>
      </w:tr>
      <w:tr w:rsidR="006C7785" w14:paraId="476AAA39" w14:textId="77777777" w:rsidTr="00380FCD">
        <w:trPr>
          <w:tblHeader/>
        </w:trPr>
        <w:tc>
          <w:tcPr>
            <w:tcW w:w="9526" w:type="dxa"/>
            <w:gridSpan w:val="4"/>
            <w:vAlign w:val="center"/>
          </w:tcPr>
          <w:p w14:paraId="23B08F00" w14:textId="77777777" w:rsidR="006C7785" w:rsidRPr="006D3CA8" w:rsidRDefault="006C7785" w:rsidP="00380FCD">
            <w:pPr>
              <w:rPr>
                <w:rFonts w:cs="Arial"/>
                <w:i/>
              </w:rPr>
            </w:pPr>
            <w:r w:rsidRPr="006D3CA8">
              <w:rPr>
                <w:rFonts w:cs="Arial"/>
                <w:i/>
              </w:rPr>
              <w:t>Display of pick report information for known features which have unknown attribute(s).</w:t>
            </w:r>
          </w:p>
        </w:tc>
      </w:tr>
      <w:tr w:rsidR="006C7785" w14:paraId="46400332" w14:textId="77777777" w:rsidTr="00380FCD">
        <w:trPr>
          <w:tblHeader/>
        </w:trPr>
        <w:tc>
          <w:tcPr>
            <w:tcW w:w="9526" w:type="dxa"/>
            <w:gridSpan w:val="4"/>
            <w:shd w:val="clear" w:color="auto" w:fill="CCFFCC"/>
            <w:vAlign w:val="center"/>
          </w:tcPr>
          <w:p w14:paraId="62112186" w14:textId="77777777" w:rsidR="006C7785" w:rsidRPr="006D3CA8" w:rsidRDefault="006C7785" w:rsidP="00380FCD">
            <w:pPr>
              <w:rPr>
                <w:rFonts w:cs="Arial"/>
              </w:rPr>
            </w:pPr>
            <w:r w:rsidRPr="006D3CA8">
              <w:rPr>
                <w:rFonts w:cs="Arial"/>
                <w:b/>
              </w:rPr>
              <w:t>Setup</w:t>
            </w:r>
          </w:p>
        </w:tc>
      </w:tr>
      <w:tr w:rsidR="006C7785" w14:paraId="1F0B5EC0" w14:textId="77777777" w:rsidTr="00380FCD">
        <w:trPr>
          <w:tblHeader/>
        </w:trPr>
        <w:tc>
          <w:tcPr>
            <w:tcW w:w="9526" w:type="dxa"/>
            <w:gridSpan w:val="4"/>
            <w:vAlign w:val="center"/>
          </w:tcPr>
          <w:p w14:paraId="20C77620" w14:textId="77777777" w:rsidR="006C7785" w:rsidRPr="006D3CA8" w:rsidRDefault="006C7785" w:rsidP="00380FCD">
            <w:pPr>
              <w:rPr>
                <w:rFonts w:cs="Arial"/>
                <w:i/>
              </w:rPr>
            </w:pPr>
            <w:r w:rsidRPr="006D3CA8">
              <w:rPr>
                <w:rFonts w:cs="Arial"/>
                <w:i/>
              </w:rPr>
              <w:t>As for test 3.2.1 a)</w:t>
            </w:r>
          </w:p>
        </w:tc>
      </w:tr>
      <w:tr w:rsidR="006C7785" w14:paraId="0BEFF1E3" w14:textId="77777777" w:rsidTr="00380FCD">
        <w:trPr>
          <w:tblHeader/>
        </w:trPr>
        <w:tc>
          <w:tcPr>
            <w:tcW w:w="9526" w:type="dxa"/>
            <w:gridSpan w:val="4"/>
            <w:shd w:val="clear" w:color="auto" w:fill="CCFFCC"/>
            <w:vAlign w:val="center"/>
          </w:tcPr>
          <w:p w14:paraId="123EBD46" w14:textId="77777777" w:rsidR="006C7785" w:rsidRPr="006D3CA8" w:rsidRDefault="006C7785" w:rsidP="00380FCD">
            <w:pPr>
              <w:rPr>
                <w:rFonts w:cs="Arial"/>
              </w:rPr>
            </w:pPr>
            <w:r w:rsidRPr="006D3CA8">
              <w:rPr>
                <w:rFonts w:cs="Arial"/>
                <w:b/>
              </w:rPr>
              <w:t>Action</w:t>
            </w:r>
          </w:p>
        </w:tc>
      </w:tr>
      <w:tr w:rsidR="006C7785" w14:paraId="26C40154" w14:textId="77777777" w:rsidTr="00380FCD">
        <w:trPr>
          <w:tblHeader/>
        </w:trPr>
        <w:tc>
          <w:tcPr>
            <w:tcW w:w="9526" w:type="dxa"/>
            <w:gridSpan w:val="4"/>
            <w:vAlign w:val="center"/>
          </w:tcPr>
          <w:p w14:paraId="0F1F4192" w14:textId="77777777" w:rsidR="006C7785" w:rsidRPr="006D3CA8" w:rsidRDefault="006C7785" w:rsidP="00380FCD">
            <w:pPr>
              <w:rPr>
                <w:rFonts w:cs="Arial"/>
                <w:i/>
              </w:rPr>
            </w:pPr>
            <w:r w:rsidRPr="006D3CA8">
              <w:rPr>
                <w:rFonts w:cs="Arial"/>
                <w:i/>
              </w:rPr>
              <w:t>1. Select the following features:</w:t>
            </w:r>
          </w:p>
          <w:p w14:paraId="3D23490B" w14:textId="77777777" w:rsidR="006C7785" w:rsidRPr="006D3CA8" w:rsidRDefault="006C7785" w:rsidP="00380FCD">
            <w:pPr>
              <w:rPr>
                <w:rFonts w:cs="Arial"/>
                <w:i/>
              </w:rPr>
            </w:pPr>
            <w:r w:rsidRPr="006D3CA8">
              <w:rPr>
                <w:rFonts w:cs="Arial"/>
                <w:i/>
              </w:rPr>
              <w:t>- 39°29.000’N, 104°44.000’W</w:t>
            </w:r>
          </w:p>
          <w:p w14:paraId="0DB5FE05" w14:textId="77777777" w:rsidR="006C7785" w:rsidRPr="006D3CA8" w:rsidRDefault="006C7785" w:rsidP="00380FCD">
            <w:pPr>
              <w:rPr>
                <w:rFonts w:cs="Arial"/>
                <w:i/>
              </w:rPr>
            </w:pPr>
            <w:r w:rsidRPr="006D3CA8">
              <w:rPr>
                <w:rFonts w:cs="Arial"/>
                <w:i/>
              </w:rPr>
              <w:t>- 39°29.000’N, 104°43.000’W</w:t>
            </w:r>
          </w:p>
          <w:p w14:paraId="19DEC32F" w14:textId="77777777" w:rsidR="006C7785" w:rsidRPr="006D3CA8" w:rsidRDefault="006C7785" w:rsidP="00380FCD">
            <w:pPr>
              <w:rPr>
                <w:rFonts w:cs="Arial"/>
                <w:i/>
              </w:rPr>
            </w:pPr>
            <w:r w:rsidRPr="006D3CA8">
              <w:rPr>
                <w:rFonts w:cs="Arial"/>
                <w:i/>
              </w:rPr>
              <w:t>- 39°28.000’N, 104°41.000’W</w:t>
            </w:r>
          </w:p>
          <w:p w14:paraId="11F2B2DA" w14:textId="77777777" w:rsidR="006C7785" w:rsidRPr="006D3CA8" w:rsidRDefault="006C7785" w:rsidP="00380FCD">
            <w:pPr>
              <w:rPr>
                <w:rFonts w:cs="Arial"/>
                <w:i/>
              </w:rPr>
            </w:pPr>
            <w:r w:rsidRPr="006D3CA8">
              <w:rPr>
                <w:rFonts w:cs="Arial"/>
                <w:i/>
              </w:rPr>
              <w:t>2. Remove pick report information from display.</w:t>
            </w:r>
          </w:p>
        </w:tc>
      </w:tr>
      <w:tr w:rsidR="006C7785" w14:paraId="1D85CEA3" w14:textId="77777777" w:rsidTr="00380FCD">
        <w:trPr>
          <w:tblHeader/>
        </w:trPr>
        <w:tc>
          <w:tcPr>
            <w:tcW w:w="9526" w:type="dxa"/>
            <w:gridSpan w:val="4"/>
            <w:shd w:val="clear" w:color="auto" w:fill="CCFFCC"/>
            <w:vAlign w:val="center"/>
          </w:tcPr>
          <w:p w14:paraId="4873CCD4" w14:textId="77777777" w:rsidR="006C7785" w:rsidRPr="006D3CA8" w:rsidRDefault="006C7785" w:rsidP="00380FCD">
            <w:pPr>
              <w:keepNext/>
              <w:keepLines/>
              <w:rPr>
                <w:rFonts w:cs="Arial"/>
              </w:rPr>
            </w:pPr>
            <w:r w:rsidRPr="006D3CA8">
              <w:rPr>
                <w:rFonts w:cs="Arial"/>
                <w:b/>
              </w:rPr>
              <w:t>Results</w:t>
            </w:r>
          </w:p>
        </w:tc>
      </w:tr>
      <w:tr w:rsidR="006C7785" w14:paraId="3AE16069" w14:textId="77777777" w:rsidTr="00380FCD">
        <w:trPr>
          <w:tblHeader/>
        </w:trPr>
        <w:tc>
          <w:tcPr>
            <w:tcW w:w="9526" w:type="dxa"/>
            <w:gridSpan w:val="4"/>
            <w:vAlign w:val="center"/>
          </w:tcPr>
          <w:p w14:paraId="31551317" w14:textId="77777777" w:rsidR="006C7785" w:rsidRPr="006D3CA8" w:rsidRDefault="006C7785" w:rsidP="00380FCD">
            <w:pPr>
              <w:rPr>
                <w:rFonts w:cs="Arial"/>
                <w:i/>
              </w:rPr>
            </w:pPr>
            <w:r w:rsidRPr="006D3CA8">
              <w:rPr>
                <w:rFonts w:cs="Arial"/>
                <w:i/>
              </w:rPr>
              <w:t>1a. Pick report associated with chart feature is displayed only when feature is selected.</w:t>
            </w:r>
          </w:p>
          <w:p w14:paraId="27CA24F6" w14:textId="77777777" w:rsidR="006C7785" w:rsidRPr="006D3CA8" w:rsidRDefault="006C7785" w:rsidP="00380FCD">
            <w:pPr>
              <w:rPr>
                <w:rFonts w:cs="Arial"/>
                <w:i/>
              </w:rPr>
            </w:pPr>
            <w:r w:rsidRPr="006D3CA8">
              <w:rPr>
                <w:rFonts w:cs="Arial"/>
                <w:i/>
              </w:rPr>
              <w:t>1b. First example is a wreck and it has 1 unknown attribute and 1 known attributes (Water level effect is   Covers and uncovers).</w:t>
            </w:r>
          </w:p>
          <w:p w14:paraId="10F8AF69" w14:textId="77777777" w:rsidR="006C7785" w:rsidRPr="006D3CA8" w:rsidRDefault="006C7785" w:rsidP="00380FCD">
            <w:pPr>
              <w:rPr>
                <w:rFonts w:cs="Arial"/>
                <w:i/>
              </w:rPr>
            </w:pPr>
            <w:r w:rsidRPr="006D3CA8">
              <w:rPr>
                <w:rFonts w:cs="Arial"/>
                <w:i/>
              </w:rPr>
              <w:t>1c. Second example is an obstruction and it has 1 unknown attribute and 1 known attribute (Value of   sounding has no value).</w:t>
            </w:r>
          </w:p>
          <w:p w14:paraId="2F6E11E8" w14:textId="77777777" w:rsidR="006C7785" w:rsidRPr="006D3CA8" w:rsidRDefault="006C7785" w:rsidP="00380FCD">
            <w:pPr>
              <w:rPr>
                <w:rFonts w:cs="Arial"/>
                <w:i/>
              </w:rPr>
            </w:pPr>
            <w:r w:rsidRPr="006D3CA8">
              <w:rPr>
                <w:rFonts w:cs="Arial"/>
                <w:i/>
              </w:rPr>
              <w:t>1d. Third example is a restricted area and it has 1 unknown attribute</w:t>
            </w:r>
          </w:p>
          <w:p w14:paraId="2CB1C50D" w14:textId="77777777" w:rsidR="006C7785" w:rsidRPr="006D3CA8" w:rsidRDefault="006C7785" w:rsidP="00380FCD">
            <w:pPr>
              <w:rPr>
                <w:rFonts w:cs="Arial"/>
                <w:i/>
              </w:rPr>
            </w:pPr>
            <w:r w:rsidRPr="006D3CA8">
              <w:rPr>
                <w:rFonts w:cs="Arial"/>
                <w:i/>
              </w:rPr>
              <w:t>2. Pick report associated with chart feature is removed from the display.</w:t>
            </w:r>
          </w:p>
        </w:tc>
      </w:tr>
    </w:tbl>
    <w:p w14:paraId="733C6A11"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0995295" w14:textId="77777777" w:rsidTr="00380FCD">
        <w:trPr>
          <w:trHeight w:val="454"/>
          <w:tblHeader/>
        </w:trPr>
        <w:tc>
          <w:tcPr>
            <w:tcW w:w="2381" w:type="dxa"/>
            <w:shd w:val="clear" w:color="auto" w:fill="CCFFCC"/>
            <w:vAlign w:val="center"/>
          </w:tcPr>
          <w:p w14:paraId="6FBE0AC7" w14:textId="77777777" w:rsidR="006C7785" w:rsidRPr="00CE65F2" w:rsidRDefault="006C7785" w:rsidP="00380FCD">
            <w:pPr>
              <w:rPr>
                <w:rFonts w:cs="Arial"/>
              </w:rPr>
            </w:pPr>
            <w:r w:rsidRPr="00CE65F2">
              <w:rPr>
                <w:rFonts w:cs="Arial"/>
                <w:b/>
              </w:rPr>
              <w:t>Test Reference</w:t>
            </w:r>
          </w:p>
        </w:tc>
        <w:tc>
          <w:tcPr>
            <w:tcW w:w="2381" w:type="dxa"/>
            <w:shd w:val="clear" w:color="auto" w:fill="CCFFCC"/>
            <w:vAlign w:val="center"/>
          </w:tcPr>
          <w:p w14:paraId="68B07731" w14:textId="77777777" w:rsidR="006C7785" w:rsidRPr="00CE65F2" w:rsidRDefault="006C7785" w:rsidP="00380FCD">
            <w:pPr>
              <w:rPr>
                <w:rFonts w:cs="Arial"/>
              </w:rPr>
            </w:pPr>
            <w:r w:rsidRPr="00CE65F2">
              <w:rPr>
                <w:rFonts w:cs="Arial"/>
              </w:rPr>
              <w:t>InvalidFeaturesPickD</w:t>
            </w:r>
          </w:p>
          <w:p w14:paraId="54D9793A" w14:textId="77777777" w:rsidR="006C7785" w:rsidRPr="00CE65F2" w:rsidRDefault="006C7785" w:rsidP="00380FCD">
            <w:pPr>
              <w:rPr>
                <w:rFonts w:cs="Arial"/>
              </w:rPr>
            </w:pPr>
            <w:r w:rsidRPr="00CE65F2">
              <w:rPr>
                <w:rFonts w:cs="Arial"/>
              </w:rPr>
              <w:t>3.2.2 d)</w:t>
            </w:r>
          </w:p>
        </w:tc>
        <w:tc>
          <w:tcPr>
            <w:tcW w:w="2382" w:type="dxa"/>
            <w:shd w:val="clear" w:color="auto" w:fill="CCFFCC"/>
            <w:vAlign w:val="center"/>
          </w:tcPr>
          <w:p w14:paraId="360C8B86" w14:textId="77777777" w:rsidR="006C7785" w:rsidRPr="00CE65F2" w:rsidRDefault="006C7785" w:rsidP="00380FCD">
            <w:pPr>
              <w:rPr>
                <w:rFonts w:cs="Arial"/>
              </w:rPr>
            </w:pPr>
            <w:r w:rsidRPr="00CE65F2">
              <w:rPr>
                <w:rFonts w:cs="Arial"/>
                <w:b/>
              </w:rPr>
              <w:t>IHO Reference</w:t>
            </w:r>
          </w:p>
        </w:tc>
        <w:tc>
          <w:tcPr>
            <w:tcW w:w="2382" w:type="dxa"/>
            <w:shd w:val="clear" w:color="auto" w:fill="CCFFCC"/>
            <w:vAlign w:val="center"/>
          </w:tcPr>
          <w:p w14:paraId="1A516B46" w14:textId="77777777" w:rsidR="006C7785" w:rsidRPr="00CE65F2" w:rsidRDefault="006C7785" w:rsidP="00380FCD">
            <w:pPr>
              <w:spacing w:line="240" w:lineRule="auto"/>
              <w:rPr>
                <w:rFonts w:cs="Arial"/>
                <w:color w:val="000000"/>
              </w:rPr>
            </w:pPr>
            <w:r w:rsidRPr="00CE65F2">
              <w:rPr>
                <w:rFonts w:cs="Arial"/>
                <w:color w:val="000000"/>
              </w:rPr>
              <w:t>S-98 C-12.6.2</w:t>
            </w:r>
          </w:p>
          <w:p w14:paraId="408D1CDE" w14:textId="77777777" w:rsidR="006C7785" w:rsidRPr="00CE65F2" w:rsidRDefault="006C7785" w:rsidP="00380FCD">
            <w:pPr>
              <w:rPr>
                <w:rFonts w:cs="Arial"/>
              </w:rPr>
            </w:pPr>
          </w:p>
        </w:tc>
      </w:tr>
      <w:tr w:rsidR="006C7785" w14:paraId="0425FE37" w14:textId="77777777" w:rsidTr="00380FCD">
        <w:trPr>
          <w:tblHeader/>
        </w:trPr>
        <w:tc>
          <w:tcPr>
            <w:tcW w:w="9526" w:type="dxa"/>
            <w:gridSpan w:val="4"/>
            <w:shd w:val="clear" w:color="auto" w:fill="CCFFCC"/>
            <w:vAlign w:val="center"/>
          </w:tcPr>
          <w:p w14:paraId="1501E11E" w14:textId="77777777" w:rsidR="006C7785" w:rsidRPr="00CE65F2" w:rsidRDefault="006C7785" w:rsidP="00380FCD">
            <w:pPr>
              <w:rPr>
                <w:rFonts w:cs="Arial"/>
              </w:rPr>
            </w:pPr>
            <w:r w:rsidRPr="00CE65F2">
              <w:rPr>
                <w:rFonts w:cs="Arial"/>
                <w:b/>
              </w:rPr>
              <w:t>Test description</w:t>
            </w:r>
          </w:p>
        </w:tc>
      </w:tr>
      <w:tr w:rsidR="006C7785" w14:paraId="5E2681BF" w14:textId="77777777" w:rsidTr="00380FCD">
        <w:trPr>
          <w:tblHeader/>
        </w:trPr>
        <w:tc>
          <w:tcPr>
            <w:tcW w:w="9526" w:type="dxa"/>
            <w:gridSpan w:val="4"/>
            <w:vAlign w:val="center"/>
          </w:tcPr>
          <w:p w14:paraId="40963971" w14:textId="77777777" w:rsidR="006C7785" w:rsidRPr="00CE65F2" w:rsidRDefault="006C7785" w:rsidP="00380FCD">
            <w:pPr>
              <w:rPr>
                <w:rFonts w:cs="Arial"/>
                <w:i/>
              </w:rPr>
            </w:pPr>
            <w:r w:rsidRPr="00CE65F2">
              <w:rPr>
                <w:rFonts w:cs="Arial"/>
                <w:i/>
              </w:rPr>
              <w:t>Display of pick report information for known features for which available or not available attribute(s) cause special presentation.</w:t>
            </w:r>
          </w:p>
        </w:tc>
      </w:tr>
      <w:tr w:rsidR="006C7785" w14:paraId="3D467632" w14:textId="77777777" w:rsidTr="00380FCD">
        <w:trPr>
          <w:tblHeader/>
        </w:trPr>
        <w:tc>
          <w:tcPr>
            <w:tcW w:w="9526" w:type="dxa"/>
            <w:gridSpan w:val="4"/>
            <w:shd w:val="clear" w:color="auto" w:fill="CCFFCC"/>
            <w:vAlign w:val="center"/>
          </w:tcPr>
          <w:p w14:paraId="064C6EE2" w14:textId="77777777" w:rsidR="006C7785" w:rsidRPr="00CE65F2" w:rsidRDefault="006C7785" w:rsidP="00380FCD">
            <w:pPr>
              <w:rPr>
                <w:rFonts w:cs="Arial"/>
              </w:rPr>
            </w:pPr>
            <w:r w:rsidRPr="00CE65F2">
              <w:rPr>
                <w:rFonts w:cs="Arial"/>
                <w:b/>
              </w:rPr>
              <w:t>Setup</w:t>
            </w:r>
          </w:p>
        </w:tc>
      </w:tr>
      <w:tr w:rsidR="006C7785" w14:paraId="1FE94D72" w14:textId="77777777" w:rsidTr="00380FCD">
        <w:trPr>
          <w:tblHeader/>
        </w:trPr>
        <w:tc>
          <w:tcPr>
            <w:tcW w:w="9526" w:type="dxa"/>
            <w:gridSpan w:val="4"/>
            <w:vAlign w:val="center"/>
          </w:tcPr>
          <w:p w14:paraId="53312871" w14:textId="77777777" w:rsidR="006C7785" w:rsidRPr="00CE65F2" w:rsidRDefault="006C7785" w:rsidP="00380FCD">
            <w:pPr>
              <w:rPr>
                <w:rFonts w:cs="Arial"/>
                <w:i/>
              </w:rPr>
            </w:pPr>
            <w:r w:rsidRPr="00CE65F2">
              <w:rPr>
                <w:rFonts w:cs="Arial"/>
                <w:i/>
              </w:rPr>
              <w:t>As for test 3.2.1 b)</w:t>
            </w:r>
          </w:p>
        </w:tc>
      </w:tr>
      <w:tr w:rsidR="006C7785" w14:paraId="22325CEC" w14:textId="77777777" w:rsidTr="00380FCD">
        <w:trPr>
          <w:tblHeader/>
        </w:trPr>
        <w:tc>
          <w:tcPr>
            <w:tcW w:w="9526" w:type="dxa"/>
            <w:gridSpan w:val="4"/>
            <w:shd w:val="clear" w:color="auto" w:fill="CCFFCC"/>
            <w:vAlign w:val="center"/>
          </w:tcPr>
          <w:p w14:paraId="544CD273" w14:textId="77777777" w:rsidR="006C7785" w:rsidRPr="00CE65F2" w:rsidRDefault="006C7785" w:rsidP="00380FCD">
            <w:pPr>
              <w:rPr>
                <w:rFonts w:cs="Arial"/>
              </w:rPr>
            </w:pPr>
            <w:r w:rsidRPr="00CE65F2">
              <w:rPr>
                <w:rFonts w:cs="Arial"/>
                <w:b/>
              </w:rPr>
              <w:t>Action</w:t>
            </w:r>
          </w:p>
        </w:tc>
      </w:tr>
      <w:tr w:rsidR="006C7785" w14:paraId="758ECA7C" w14:textId="77777777" w:rsidTr="00380FCD">
        <w:trPr>
          <w:tblHeader/>
        </w:trPr>
        <w:tc>
          <w:tcPr>
            <w:tcW w:w="9526" w:type="dxa"/>
            <w:gridSpan w:val="4"/>
            <w:vAlign w:val="center"/>
          </w:tcPr>
          <w:p w14:paraId="012386BB" w14:textId="77777777" w:rsidR="006C7785" w:rsidRPr="00CE65F2" w:rsidRDefault="006C7785" w:rsidP="00380FCD">
            <w:pPr>
              <w:rPr>
                <w:rFonts w:cs="Arial"/>
                <w:i/>
              </w:rPr>
            </w:pPr>
            <w:r w:rsidRPr="00CE65F2">
              <w:rPr>
                <w:rFonts w:cs="Arial"/>
                <w:i/>
              </w:rPr>
              <w:t>1. Select the following features:</w:t>
            </w:r>
          </w:p>
          <w:p w14:paraId="4AF461DD" w14:textId="77777777" w:rsidR="006C7785" w:rsidRPr="00CE65F2" w:rsidRDefault="006C7785" w:rsidP="00380FCD">
            <w:pPr>
              <w:rPr>
                <w:rFonts w:cs="Arial"/>
                <w:i/>
              </w:rPr>
            </w:pPr>
            <w:r w:rsidRPr="00CE65F2">
              <w:rPr>
                <w:rFonts w:cs="Arial"/>
                <w:i/>
              </w:rPr>
              <w:t>- 32°31.737’S, 60°59.153’E</w:t>
            </w:r>
          </w:p>
          <w:p w14:paraId="1C5B4264" w14:textId="77777777" w:rsidR="006C7785" w:rsidRPr="00CE65F2" w:rsidRDefault="006C7785" w:rsidP="00380FCD">
            <w:pPr>
              <w:rPr>
                <w:rFonts w:cs="Arial"/>
                <w:i/>
              </w:rPr>
            </w:pPr>
            <w:r w:rsidRPr="00CE65F2">
              <w:rPr>
                <w:rFonts w:cs="Arial"/>
                <w:i/>
              </w:rPr>
              <w:t>- 32°31.379’S, 60°59.084’E</w:t>
            </w:r>
          </w:p>
          <w:p w14:paraId="740EB2DE" w14:textId="77777777" w:rsidR="006C7785" w:rsidRPr="00CE65F2" w:rsidRDefault="006C7785" w:rsidP="00380FCD">
            <w:pPr>
              <w:rPr>
                <w:rFonts w:cs="Arial"/>
                <w:i/>
              </w:rPr>
            </w:pPr>
            <w:r w:rsidRPr="00CE65F2">
              <w:rPr>
                <w:rFonts w:cs="Arial"/>
                <w:i/>
              </w:rPr>
              <w:t>- 32°31.383’S, 60°59.193’E</w:t>
            </w:r>
          </w:p>
          <w:p w14:paraId="72F0E5DB" w14:textId="77777777" w:rsidR="006C7785" w:rsidRPr="00CE65F2" w:rsidRDefault="006C7785" w:rsidP="00380FCD">
            <w:pPr>
              <w:rPr>
                <w:rFonts w:cs="Arial"/>
                <w:i/>
              </w:rPr>
            </w:pPr>
            <w:r w:rsidRPr="00CE65F2">
              <w:rPr>
                <w:rFonts w:cs="Arial"/>
                <w:i/>
              </w:rPr>
              <w:t>- 32°31.472’S, 60°59.364’E</w:t>
            </w:r>
          </w:p>
          <w:p w14:paraId="1EAF0277" w14:textId="77777777" w:rsidR="006C7785" w:rsidRPr="00CE65F2" w:rsidRDefault="006C7785" w:rsidP="00380FCD">
            <w:pPr>
              <w:rPr>
                <w:rFonts w:cs="Arial"/>
                <w:i/>
              </w:rPr>
            </w:pPr>
            <w:r w:rsidRPr="00CE65F2">
              <w:rPr>
                <w:rFonts w:cs="Arial"/>
                <w:i/>
              </w:rPr>
              <w:t>- 32°31.511’S, 60°59.452’E</w:t>
            </w:r>
          </w:p>
          <w:p w14:paraId="3AFE451B" w14:textId="77777777" w:rsidR="006C7785" w:rsidRPr="00CE65F2" w:rsidRDefault="006C7785" w:rsidP="00380FCD">
            <w:pPr>
              <w:rPr>
                <w:rFonts w:cs="Arial"/>
                <w:i/>
              </w:rPr>
            </w:pPr>
            <w:r w:rsidRPr="00CE65F2">
              <w:rPr>
                <w:rFonts w:cs="Arial"/>
                <w:i/>
              </w:rPr>
              <w:t>- 32°31.646’S, 60°59.800’E</w:t>
            </w:r>
          </w:p>
          <w:p w14:paraId="47ADE74A" w14:textId="77777777" w:rsidR="006C7785" w:rsidRPr="00CE65F2" w:rsidRDefault="006C7785" w:rsidP="00380FCD">
            <w:pPr>
              <w:rPr>
                <w:rFonts w:cs="Arial"/>
                <w:i/>
              </w:rPr>
            </w:pPr>
            <w:r w:rsidRPr="00CE65F2">
              <w:rPr>
                <w:rFonts w:cs="Arial"/>
                <w:i/>
              </w:rPr>
              <w:t>2. Remove pick report information from display.</w:t>
            </w:r>
          </w:p>
        </w:tc>
      </w:tr>
      <w:tr w:rsidR="006C7785" w14:paraId="13FA8347" w14:textId="77777777" w:rsidTr="00380FCD">
        <w:trPr>
          <w:tblHeader/>
        </w:trPr>
        <w:tc>
          <w:tcPr>
            <w:tcW w:w="9526" w:type="dxa"/>
            <w:gridSpan w:val="4"/>
            <w:shd w:val="clear" w:color="auto" w:fill="CCFFCC"/>
            <w:vAlign w:val="center"/>
          </w:tcPr>
          <w:p w14:paraId="01FAF7A1" w14:textId="77777777" w:rsidR="006C7785" w:rsidRPr="00CE65F2" w:rsidRDefault="006C7785" w:rsidP="00380FCD">
            <w:pPr>
              <w:rPr>
                <w:rFonts w:cs="Arial"/>
              </w:rPr>
            </w:pPr>
            <w:r w:rsidRPr="00CE65F2">
              <w:rPr>
                <w:rFonts w:cs="Arial"/>
                <w:b/>
              </w:rPr>
              <w:t>Results</w:t>
            </w:r>
          </w:p>
        </w:tc>
      </w:tr>
      <w:tr w:rsidR="006C7785" w14:paraId="3E5DE0CA" w14:textId="77777777" w:rsidTr="00380FCD">
        <w:trPr>
          <w:tblHeader/>
        </w:trPr>
        <w:tc>
          <w:tcPr>
            <w:tcW w:w="9526" w:type="dxa"/>
            <w:gridSpan w:val="4"/>
            <w:vAlign w:val="center"/>
          </w:tcPr>
          <w:p w14:paraId="0C8AFF95" w14:textId="77777777" w:rsidR="006C7785" w:rsidRPr="00CE65F2" w:rsidRDefault="006C7785" w:rsidP="00380FCD">
            <w:pPr>
              <w:rPr>
                <w:rFonts w:cs="Arial"/>
                <w:i/>
              </w:rPr>
            </w:pPr>
            <w:r w:rsidRPr="00CE65F2">
              <w:rPr>
                <w:rFonts w:cs="Arial"/>
                <w:i/>
              </w:rPr>
              <w:t>1a. Pick report associated with chart feature is displayed only when feature is selected.</w:t>
            </w:r>
          </w:p>
          <w:p w14:paraId="4B7BB7DE" w14:textId="77777777" w:rsidR="006C7785" w:rsidRPr="00CE65F2" w:rsidRDefault="006C7785" w:rsidP="00380FCD">
            <w:pPr>
              <w:rPr>
                <w:rFonts w:cs="Arial"/>
                <w:i/>
              </w:rPr>
            </w:pPr>
            <w:r w:rsidRPr="00CE65F2">
              <w:rPr>
                <w:rFonts w:cs="Arial"/>
                <w:i/>
              </w:rPr>
              <w:t>1b. First example is a buoy and it has 2 known attributes (Category of special purpose mark is target mark; Colour is yellow)</w:t>
            </w:r>
          </w:p>
          <w:p w14:paraId="64499716" w14:textId="77777777" w:rsidR="006C7785" w:rsidRPr="00CE65F2" w:rsidRDefault="006C7785" w:rsidP="00380FCD">
            <w:pPr>
              <w:rPr>
                <w:rFonts w:cs="Arial"/>
                <w:i/>
              </w:rPr>
            </w:pPr>
            <w:r w:rsidRPr="00CE65F2">
              <w:rPr>
                <w:rFonts w:cs="Arial"/>
                <w:i/>
              </w:rPr>
              <w:t>1c. Second example is a beacon and attribute Beacon shape has no value</w:t>
            </w:r>
          </w:p>
          <w:p w14:paraId="76362638" w14:textId="77777777" w:rsidR="006C7785" w:rsidRPr="00CE65F2" w:rsidRDefault="006C7785" w:rsidP="00380FCD">
            <w:pPr>
              <w:rPr>
                <w:rFonts w:cs="Arial"/>
                <w:i/>
              </w:rPr>
            </w:pPr>
            <w:r w:rsidRPr="00CE65F2">
              <w:rPr>
                <w:rFonts w:cs="Arial"/>
                <w:i/>
              </w:rPr>
              <w:t>1d. Third example is a beacon and attribute Beacon shape has no value</w:t>
            </w:r>
          </w:p>
          <w:p w14:paraId="16651C85" w14:textId="77777777" w:rsidR="006C7785" w:rsidRPr="00CE65F2" w:rsidRDefault="006C7785" w:rsidP="00380FCD">
            <w:pPr>
              <w:rPr>
                <w:rFonts w:cs="Arial"/>
                <w:i/>
              </w:rPr>
            </w:pPr>
            <w:r w:rsidRPr="00CE65F2">
              <w:rPr>
                <w:rFonts w:cs="Arial"/>
                <w:i/>
              </w:rPr>
              <w:t>1e. Fourth example is a beacon and attribute Beacon shape has no value</w:t>
            </w:r>
          </w:p>
          <w:p w14:paraId="4003DCA1" w14:textId="77777777" w:rsidR="006C7785" w:rsidRPr="00CE65F2" w:rsidRDefault="006C7785" w:rsidP="00380FCD">
            <w:pPr>
              <w:rPr>
                <w:rFonts w:cs="Arial"/>
                <w:i/>
              </w:rPr>
            </w:pPr>
            <w:r w:rsidRPr="00CE65F2">
              <w:rPr>
                <w:rFonts w:cs="Arial"/>
                <w:i/>
              </w:rPr>
              <w:t>1f. Fifth example is a beacon and attribute Beacon shape has no value</w:t>
            </w:r>
          </w:p>
          <w:p w14:paraId="6F33DCCF" w14:textId="77777777" w:rsidR="006C7785" w:rsidRPr="00CE65F2" w:rsidRDefault="006C7785" w:rsidP="00380FCD">
            <w:pPr>
              <w:rPr>
                <w:rFonts w:cs="Arial"/>
                <w:i/>
              </w:rPr>
            </w:pPr>
            <w:r w:rsidRPr="00CE65F2">
              <w:rPr>
                <w:rFonts w:cs="Arial"/>
                <w:i/>
              </w:rPr>
              <w:t>1g. Sixth example is a beacon and attribute Beacon shape has no value</w:t>
            </w:r>
          </w:p>
          <w:p w14:paraId="33AAE69D" w14:textId="77777777" w:rsidR="006C7785" w:rsidRPr="00CE65F2" w:rsidRDefault="006C7785" w:rsidP="00380FCD">
            <w:pPr>
              <w:rPr>
                <w:rFonts w:cs="Arial"/>
                <w:i/>
              </w:rPr>
            </w:pPr>
            <w:r w:rsidRPr="00CE65F2">
              <w:rPr>
                <w:rFonts w:cs="Arial"/>
                <w:i/>
              </w:rPr>
              <w:t>2. Pick report associated with chart feature is removed from the display.</w:t>
            </w:r>
          </w:p>
        </w:tc>
      </w:tr>
    </w:tbl>
    <w:p w14:paraId="3285715C" w14:textId="77777777" w:rsidR="006C7785" w:rsidRDefault="006C7785" w:rsidP="006C7785"/>
    <w:p w14:paraId="445AB74E" w14:textId="77777777" w:rsidR="006C7785" w:rsidRDefault="006C7785" w:rsidP="006C7785"/>
    <w:p w14:paraId="6736FFDA" w14:textId="77777777" w:rsidR="006C7785" w:rsidRDefault="006C7785" w:rsidP="006C7785"/>
    <w:p w14:paraId="44024A34" w14:textId="77777777" w:rsidR="006C7785" w:rsidRDefault="006C7785" w:rsidP="006C7785"/>
    <w:p w14:paraId="26E577F8" w14:textId="77777777" w:rsidR="006C7785" w:rsidRPr="00FE02EB" w:rsidRDefault="006C7785" w:rsidP="006C7785">
      <w:pPr>
        <w:pStyle w:val="Heading2"/>
      </w:pPr>
      <w:bookmarkStart w:id="859" w:name="_Toc152748582"/>
      <w:r w:rsidRPr="00FE02EB">
        <w:lastRenderedPageBreak/>
        <w:t>Independent Mariner Selections</w:t>
      </w:r>
      <w:bookmarkEnd w:id="859"/>
    </w:p>
    <w:p w14:paraId="4C383F15" w14:textId="77777777" w:rsidR="006C7785" w:rsidRDefault="006C7785" w:rsidP="006C7785">
      <w:pPr>
        <w:pStyle w:val="Heading3"/>
      </w:pPr>
      <w:r w:rsidRPr="00FE02EB">
        <w:t>Portrayal of simplified point symbols</w:t>
      </w:r>
    </w:p>
    <w:tbl>
      <w:tblPr>
        <w:tblW w:w="9209" w:type="dxa"/>
        <w:tblLook w:val="04A0" w:firstRow="1" w:lastRow="0" w:firstColumn="1" w:lastColumn="0" w:noHBand="0" w:noVBand="1"/>
      </w:tblPr>
      <w:tblGrid>
        <w:gridCol w:w="2381"/>
        <w:gridCol w:w="2552"/>
        <w:gridCol w:w="2382"/>
        <w:gridCol w:w="1894"/>
      </w:tblGrid>
      <w:tr w:rsidR="006C7785" w:rsidRPr="00340B0D" w14:paraId="41E44214"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24D8E83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30523D4F" w14:textId="77777777" w:rsidR="006C7785" w:rsidRPr="001A2018" w:rsidRDefault="006C7785" w:rsidP="00380FCD">
            <w:r>
              <w:t>SimplifiedSymbolsFalse</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5E06CEAC"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633878F"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4A9871D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C7DDE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135501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554CC7A" w14:textId="77777777" w:rsidR="006C7785" w:rsidRPr="005B051E" w:rsidRDefault="006C7785" w:rsidP="00380FCD">
            <w:pPr>
              <w:rPr>
                <w:rFonts w:cs="Arial"/>
              </w:rPr>
            </w:pPr>
            <w:r w:rsidRPr="00912B12">
              <w:rPr>
                <w:rFonts w:cs="Arial"/>
                <w:i/>
              </w:rPr>
              <w:t>Display of features with simplified symbols turned off.</w:t>
            </w:r>
          </w:p>
        </w:tc>
      </w:tr>
      <w:tr w:rsidR="006C7785" w:rsidRPr="00340B0D" w14:paraId="68DA7BE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4D7DA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5A31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0D15AD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A979E5D" w14:textId="77777777" w:rsidR="006C7785" w:rsidRPr="00340B0D" w:rsidRDefault="006C7785" w:rsidP="00380FCD">
            <w:pPr>
              <w:jc w:val="center"/>
              <w:rPr>
                <w:rFonts w:cs="Arial"/>
                <w:b/>
                <w:bCs/>
                <w:sz w:val="18"/>
                <w:szCs w:val="18"/>
              </w:rPr>
            </w:pPr>
          </w:p>
        </w:tc>
      </w:tr>
      <w:tr w:rsidR="006C7785" w:rsidRPr="00340B0D" w14:paraId="1EF4FDE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C33CF2B"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0A9F5E65" w14:textId="77777777" w:rsidR="006C7785" w:rsidRPr="00340B0D" w:rsidRDefault="006C7785" w:rsidP="00380FCD">
            <w:pPr>
              <w:rPr>
                <w:rFonts w:cs="Arial"/>
                <w:sz w:val="18"/>
                <w:szCs w:val="18"/>
              </w:rPr>
            </w:pPr>
          </w:p>
        </w:tc>
      </w:tr>
      <w:tr w:rsidR="006C7785" w:rsidRPr="00340B0D" w14:paraId="7D43F51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7BCEC5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5C2CD1E" w14:textId="77777777" w:rsidR="006C7785" w:rsidRPr="00340B0D" w:rsidRDefault="006C7785" w:rsidP="00380FCD">
            <w:pPr>
              <w:rPr>
                <w:rFonts w:cs="Arial"/>
                <w:sz w:val="18"/>
                <w:szCs w:val="18"/>
              </w:rPr>
            </w:pPr>
          </w:p>
        </w:tc>
      </w:tr>
      <w:tr w:rsidR="006C7785" w:rsidRPr="00340B0D" w14:paraId="13DC9BB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1ED44B"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0C2FFD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76D0E6E" w14:textId="77777777" w:rsidTr="00380FCD">
        <w:sdt>
          <w:sdtPr>
            <w:rPr>
              <w:rFonts w:cs="Arial"/>
              <w:sz w:val="18"/>
              <w:szCs w:val="18"/>
            </w:rPr>
            <w:alias w:val="Diplay Category"/>
            <w:tag w:val="Diplay Categor"/>
            <w:id w:val="-101953318"/>
            <w:placeholder>
              <w:docPart w:val="FF32F2B83FB5460F84C68A9D19E9DD6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F7EF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1C5E93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0910B59" w14:textId="77777777" w:rsidR="006C7785" w:rsidRPr="00340B0D" w:rsidRDefault="006C7785" w:rsidP="00380FCD">
            <w:pPr>
              <w:jc w:val="center"/>
              <w:rPr>
                <w:rFonts w:cs="Arial"/>
                <w:sz w:val="18"/>
                <w:szCs w:val="18"/>
              </w:rPr>
            </w:pPr>
          </w:p>
        </w:tc>
      </w:tr>
      <w:tr w:rsidR="006C7785" w:rsidRPr="00340B0D" w14:paraId="0962E15F"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DCF55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603503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38289EDA" w14:textId="77777777" w:rsidR="006C7785" w:rsidRPr="00340B0D" w:rsidRDefault="006C7785" w:rsidP="00380FCD">
            <w:pPr>
              <w:jc w:val="center"/>
              <w:rPr>
                <w:rFonts w:cs="Arial"/>
                <w:sz w:val="18"/>
                <w:szCs w:val="18"/>
              </w:rPr>
            </w:pPr>
          </w:p>
        </w:tc>
      </w:tr>
      <w:tr w:rsidR="006C7785" w:rsidRPr="00340B0D" w14:paraId="402071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6CBAA0"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40600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7B1709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7D3A4971" w14:textId="77777777" w:rsidR="006C7785" w:rsidRPr="00340B0D" w:rsidRDefault="006C7785" w:rsidP="00380FCD">
            <w:pPr>
              <w:jc w:val="center"/>
              <w:rPr>
                <w:rFonts w:cs="Arial"/>
                <w:sz w:val="18"/>
                <w:szCs w:val="18"/>
              </w:rPr>
            </w:pPr>
          </w:p>
        </w:tc>
      </w:tr>
      <w:tr w:rsidR="006C7785" w:rsidRPr="00340B0D" w14:paraId="5D683A1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AB784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1F8E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027CB0E"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1A5B6F2" w14:textId="77777777" w:rsidR="006C7785" w:rsidRPr="00340B0D" w:rsidRDefault="006C7785" w:rsidP="00380FCD">
            <w:pPr>
              <w:jc w:val="center"/>
              <w:rPr>
                <w:rFonts w:cs="Arial"/>
                <w:sz w:val="18"/>
                <w:szCs w:val="18"/>
              </w:rPr>
            </w:pPr>
          </w:p>
        </w:tc>
      </w:tr>
      <w:tr w:rsidR="006C7785" w:rsidRPr="00340B0D" w14:paraId="4B938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289EFA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BADAD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6949E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31455325" w14:textId="77777777" w:rsidR="006C7785" w:rsidRPr="00340B0D" w:rsidRDefault="006C7785" w:rsidP="00380FCD">
            <w:pPr>
              <w:jc w:val="center"/>
              <w:rPr>
                <w:rFonts w:cs="Arial"/>
                <w:sz w:val="18"/>
                <w:szCs w:val="18"/>
              </w:rPr>
            </w:pPr>
          </w:p>
        </w:tc>
      </w:tr>
      <w:tr w:rsidR="006C7785" w:rsidRPr="00340B0D" w14:paraId="59CA2E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DCFA62"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7E7E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BB9B3F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E3B08B8" w14:textId="77777777" w:rsidR="006C7785" w:rsidRPr="00340B0D" w:rsidRDefault="006C7785" w:rsidP="00380FCD">
            <w:pPr>
              <w:jc w:val="center"/>
              <w:rPr>
                <w:rFonts w:cs="Arial"/>
                <w:sz w:val="18"/>
                <w:szCs w:val="18"/>
              </w:rPr>
            </w:pPr>
          </w:p>
        </w:tc>
      </w:tr>
      <w:tr w:rsidR="006C7785" w:rsidRPr="00340B0D" w14:paraId="66E21A8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6B50F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0D1C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17740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04CA7B20" w14:textId="77777777" w:rsidR="006C7785" w:rsidRPr="00340B0D" w:rsidRDefault="006C7785" w:rsidP="00380FCD">
            <w:pPr>
              <w:jc w:val="center"/>
              <w:rPr>
                <w:rFonts w:cs="Arial"/>
                <w:sz w:val="18"/>
                <w:szCs w:val="18"/>
              </w:rPr>
            </w:pPr>
          </w:p>
        </w:tc>
      </w:tr>
      <w:tr w:rsidR="006C7785" w:rsidRPr="00340B0D" w14:paraId="560584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B212EE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0FFB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73CAD2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DCCD49E" w14:textId="77777777" w:rsidR="006C7785" w:rsidRPr="00340B0D" w:rsidRDefault="006C7785" w:rsidP="00380FCD">
            <w:pPr>
              <w:jc w:val="center"/>
              <w:rPr>
                <w:rFonts w:cs="Arial"/>
                <w:sz w:val="18"/>
                <w:szCs w:val="18"/>
              </w:rPr>
            </w:pPr>
          </w:p>
        </w:tc>
      </w:tr>
      <w:tr w:rsidR="006C7785" w:rsidRPr="00340B0D" w14:paraId="3F4122E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8C07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6BCAE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83698B"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F74CF49" w14:textId="77777777" w:rsidR="006C7785" w:rsidRPr="00340B0D" w:rsidRDefault="006C7785" w:rsidP="00380FCD">
            <w:pPr>
              <w:jc w:val="center"/>
              <w:rPr>
                <w:rFonts w:cs="Arial"/>
                <w:sz w:val="18"/>
                <w:szCs w:val="18"/>
              </w:rPr>
            </w:pPr>
          </w:p>
        </w:tc>
      </w:tr>
      <w:tr w:rsidR="006C7785" w:rsidRPr="00340B0D" w14:paraId="673F03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E4A34D"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E59A155" w14:textId="77777777" w:rsidR="006C7785" w:rsidRPr="00340B0D" w:rsidRDefault="006C7785" w:rsidP="00380FCD">
            <w:pPr>
              <w:rPr>
                <w:rFonts w:cs="Arial"/>
                <w:sz w:val="18"/>
                <w:szCs w:val="18"/>
              </w:rPr>
            </w:pPr>
            <w:r>
              <w:rPr>
                <w:rFonts w:cs="Arial"/>
                <w:sz w:val="18"/>
                <w:szCs w:val="18"/>
              </w:rPr>
              <w:t>Off</w:t>
            </w:r>
          </w:p>
        </w:tc>
        <w:tc>
          <w:tcPr>
            <w:tcW w:w="4182" w:type="dxa"/>
            <w:gridSpan w:val="4"/>
            <w:tcBorders>
              <w:left w:val="single" w:sz="12" w:space="0" w:color="auto"/>
            </w:tcBorders>
          </w:tcPr>
          <w:p w14:paraId="6F8F03F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98A6AC" w14:textId="77777777" w:rsidR="006C7785" w:rsidRPr="00340B0D" w:rsidRDefault="006C7785" w:rsidP="00380FCD">
            <w:pPr>
              <w:jc w:val="center"/>
              <w:rPr>
                <w:rFonts w:cs="Arial"/>
                <w:sz w:val="18"/>
                <w:szCs w:val="18"/>
              </w:rPr>
            </w:pPr>
          </w:p>
        </w:tc>
      </w:tr>
      <w:tr w:rsidR="006C7785" w:rsidRPr="00340B0D" w14:paraId="572D23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6E939C"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1C4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7974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866B4A6" w14:textId="77777777" w:rsidR="006C7785" w:rsidRPr="00340B0D" w:rsidRDefault="006C7785" w:rsidP="00380FCD">
            <w:pPr>
              <w:jc w:val="center"/>
              <w:rPr>
                <w:rFonts w:cs="Arial"/>
                <w:sz w:val="18"/>
                <w:szCs w:val="18"/>
              </w:rPr>
            </w:pPr>
          </w:p>
        </w:tc>
      </w:tr>
      <w:tr w:rsidR="006C7785" w:rsidRPr="00340B0D" w14:paraId="617344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B939CC"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EB510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9148F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FAA4058" w14:textId="77777777" w:rsidR="006C7785" w:rsidRPr="00340B0D" w:rsidRDefault="006C7785" w:rsidP="00380FCD">
            <w:pPr>
              <w:jc w:val="center"/>
              <w:rPr>
                <w:rFonts w:cs="Arial"/>
                <w:sz w:val="18"/>
                <w:szCs w:val="18"/>
              </w:rPr>
            </w:pPr>
          </w:p>
        </w:tc>
      </w:tr>
      <w:tr w:rsidR="006C7785" w:rsidRPr="00340B0D" w14:paraId="1C3A7C7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14652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F7A8B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B3DD60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E494720" w14:textId="77777777" w:rsidR="006C7785" w:rsidRPr="00340B0D" w:rsidRDefault="006C7785" w:rsidP="00380FCD">
            <w:pPr>
              <w:jc w:val="center"/>
              <w:rPr>
                <w:rFonts w:cs="Arial"/>
                <w:sz w:val="18"/>
                <w:szCs w:val="18"/>
              </w:rPr>
            </w:pPr>
          </w:p>
        </w:tc>
      </w:tr>
      <w:tr w:rsidR="006C7785" w:rsidRPr="00340B0D" w14:paraId="46309BE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C5423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C89E3D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0F5865E" w14:textId="77777777" w:rsidR="006C7785" w:rsidRPr="00340B0D" w:rsidRDefault="006C7785" w:rsidP="00380FCD">
            <w:pPr>
              <w:jc w:val="center"/>
              <w:rPr>
                <w:rFonts w:cs="Arial"/>
                <w:sz w:val="18"/>
                <w:szCs w:val="18"/>
              </w:rPr>
            </w:pPr>
          </w:p>
        </w:tc>
      </w:tr>
      <w:tr w:rsidR="006C7785" w:rsidRPr="00340B0D" w14:paraId="3A1E86EB" w14:textId="77777777" w:rsidTr="00380FCD">
        <w:sdt>
          <w:sdtPr>
            <w:rPr>
              <w:rFonts w:cs="Arial"/>
              <w:sz w:val="18"/>
              <w:szCs w:val="18"/>
            </w:rPr>
            <w:alias w:val="Palette"/>
            <w:tag w:val="Palette"/>
            <w:id w:val="545882231"/>
            <w:placeholder>
              <w:docPart w:val="337F03B71D384E608F74C0181E2D79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51D94834"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7B3CC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7BC33DD" w14:textId="77777777" w:rsidR="006C7785" w:rsidRPr="00340B0D" w:rsidRDefault="006C7785" w:rsidP="00380FCD">
            <w:pPr>
              <w:jc w:val="center"/>
              <w:rPr>
                <w:rFonts w:cs="Arial"/>
                <w:sz w:val="18"/>
                <w:szCs w:val="18"/>
              </w:rPr>
            </w:pPr>
          </w:p>
        </w:tc>
      </w:tr>
      <w:tr w:rsidR="006C7785" w:rsidRPr="00340B0D" w14:paraId="7DB7763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02AB2D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11C01A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774C50" w14:textId="77777777" w:rsidR="006C7785" w:rsidRPr="00340B0D" w:rsidRDefault="006C7785" w:rsidP="00380FCD">
            <w:pPr>
              <w:jc w:val="center"/>
              <w:rPr>
                <w:rFonts w:cs="Arial"/>
                <w:sz w:val="18"/>
                <w:szCs w:val="18"/>
              </w:rPr>
            </w:pPr>
          </w:p>
        </w:tc>
      </w:tr>
      <w:tr w:rsidR="006C7785" w:rsidRPr="00340B0D" w14:paraId="0AE5FD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23E53E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C25829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60F7AC7" w14:textId="77777777" w:rsidR="006C7785" w:rsidRPr="00340B0D" w:rsidRDefault="006C7785" w:rsidP="00380FCD">
            <w:pPr>
              <w:jc w:val="center"/>
              <w:rPr>
                <w:rFonts w:cs="Arial"/>
                <w:sz w:val="18"/>
                <w:szCs w:val="18"/>
              </w:rPr>
            </w:pPr>
          </w:p>
        </w:tc>
      </w:tr>
      <w:tr w:rsidR="006C7785" w:rsidRPr="00340B0D" w14:paraId="24F4500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433917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5FA2C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F0681B" w14:textId="77777777" w:rsidTr="00380FCD">
        <w:trPr>
          <w:trHeight w:val="287"/>
        </w:trPr>
        <w:tc>
          <w:tcPr>
            <w:tcW w:w="1659" w:type="dxa"/>
            <w:tcBorders>
              <w:left w:val="single" w:sz="12" w:space="0" w:color="auto"/>
              <w:bottom w:val="single" w:sz="4" w:space="0" w:color="auto"/>
            </w:tcBorders>
          </w:tcPr>
          <w:p w14:paraId="4BAF356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BA05283"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08A37D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018E160B" w14:textId="77777777" w:rsidR="006C7785" w:rsidRPr="00340B0D" w:rsidRDefault="006C7785" w:rsidP="00380FCD">
            <w:pPr>
              <w:rPr>
                <w:rFonts w:cs="Arial"/>
                <w:sz w:val="18"/>
                <w:szCs w:val="18"/>
              </w:rPr>
            </w:pPr>
          </w:p>
        </w:tc>
      </w:tr>
      <w:tr w:rsidR="006C7785" w:rsidRPr="00340B0D" w14:paraId="44A1C047" w14:textId="77777777" w:rsidTr="00380FCD">
        <w:tc>
          <w:tcPr>
            <w:tcW w:w="1659" w:type="dxa"/>
            <w:tcBorders>
              <w:left w:val="single" w:sz="12" w:space="0" w:color="auto"/>
              <w:bottom w:val="single" w:sz="4" w:space="0" w:color="auto"/>
            </w:tcBorders>
          </w:tcPr>
          <w:p w14:paraId="1BD6B1E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6746F12"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BD5D23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4ED74A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54558DA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5A3CD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CDBA2F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106FE46" w14:textId="77777777" w:rsidR="006C7785" w:rsidRPr="00340B0D" w:rsidRDefault="006C7785" w:rsidP="00380FCD">
            <w:pPr>
              <w:rPr>
                <w:rFonts w:cs="Arial"/>
                <w:sz w:val="18"/>
                <w:szCs w:val="18"/>
              </w:rPr>
            </w:pPr>
          </w:p>
        </w:tc>
      </w:tr>
      <w:tr w:rsidR="006C7785" w:rsidRPr="00340B0D" w14:paraId="586DEFCA"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1294CA3" w14:textId="77777777" w:rsidR="006C7785" w:rsidRPr="00340B0D" w:rsidRDefault="006C7785" w:rsidP="00380FCD">
            <w:pPr>
              <w:rPr>
                <w:rFonts w:cs="Arial"/>
                <w:sz w:val="18"/>
                <w:szCs w:val="18"/>
              </w:rPr>
            </w:pPr>
          </w:p>
        </w:tc>
      </w:tr>
      <w:tr w:rsidR="006C7785" w:rsidRPr="00340B0D" w14:paraId="4CF45A2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950BD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9E2B66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33473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B40A41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E809D1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7D71C7"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C82B4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D58A6C8"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2D033121" w14:textId="77777777" w:rsidR="006C7785" w:rsidRPr="00340B0D" w:rsidRDefault="006C7785" w:rsidP="00380FCD">
            <w:pPr>
              <w:rPr>
                <w:rFonts w:cs="Arial"/>
                <w:sz w:val="18"/>
                <w:szCs w:val="18"/>
              </w:rPr>
            </w:pPr>
          </w:p>
        </w:tc>
      </w:tr>
      <w:tr w:rsidR="006C7785" w:rsidRPr="00340B0D" w14:paraId="70CE572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17A75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17AA3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2932C"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164BDB3" w14:textId="77777777" w:rsidR="006C7785" w:rsidRPr="00340B0D" w:rsidRDefault="006C7785" w:rsidP="00380FCD">
            <w:pPr>
              <w:rPr>
                <w:rFonts w:cs="Arial"/>
                <w:sz w:val="18"/>
                <w:szCs w:val="18"/>
              </w:rPr>
            </w:pPr>
          </w:p>
        </w:tc>
      </w:tr>
      <w:tr w:rsidR="006C7785" w:rsidRPr="00340B0D" w14:paraId="6070FC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F1D51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689E6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588C4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7097242" w14:textId="77777777" w:rsidR="006C7785" w:rsidRPr="00340B0D" w:rsidRDefault="006C7785" w:rsidP="00380FCD">
            <w:pPr>
              <w:rPr>
                <w:rFonts w:cs="Arial"/>
                <w:sz w:val="18"/>
                <w:szCs w:val="18"/>
              </w:rPr>
            </w:pPr>
          </w:p>
        </w:tc>
      </w:tr>
      <w:tr w:rsidR="006C7785" w:rsidRPr="00340B0D" w14:paraId="53858C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A238B3"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0F6619A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F1C67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58D8E5" w14:textId="77777777" w:rsidR="006C7785" w:rsidRPr="00340B0D" w:rsidRDefault="006C7785" w:rsidP="00380FCD">
            <w:pPr>
              <w:rPr>
                <w:rFonts w:cs="Arial"/>
                <w:sz w:val="18"/>
                <w:szCs w:val="18"/>
              </w:rPr>
            </w:pPr>
          </w:p>
        </w:tc>
      </w:tr>
      <w:tr w:rsidR="006C7785" w:rsidRPr="00340B0D" w14:paraId="2101CA0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55CA32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BE39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87CCB6"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DC53151" w14:textId="77777777" w:rsidR="006C7785" w:rsidRPr="00340B0D" w:rsidRDefault="006C7785" w:rsidP="00380FCD">
            <w:pPr>
              <w:rPr>
                <w:rFonts w:cs="Arial"/>
                <w:sz w:val="18"/>
                <w:szCs w:val="18"/>
              </w:rPr>
            </w:pPr>
          </w:p>
        </w:tc>
      </w:tr>
      <w:tr w:rsidR="006C7785" w:rsidRPr="00340B0D" w14:paraId="21935D3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0C4C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47952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D625E52"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1C9461C" w14:textId="77777777" w:rsidR="006C7785" w:rsidRPr="00340B0D" w:rsidRDefault="006C7785" w:rsidP="00380FCD">
            <w:pPr>
              <w:rPr>
                <w:rFonts w:cs="Arial"/>
                <w:sz w:val="18"/>
                <w:szCs w:val="18"/>
              </w:rPr>
            </w:pPr>
          </w:p>
        </w:tc>
      </w:tr>
      <w:tr w:rsidR="006C7785" w:rsidRPr="00340B0D" w14:paraId="4CA7F01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CC86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151D13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D42017"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6E00EE3" w14:textId="77777777" w:rsidR="006C7785" w:rsidRPr="00340B0D" w:rsidRDefault="006C7785" w:rsidP="00380FCD">
            <w:pPr>
              <w:rPr>
                <w:rFonts w:cs="Arial"/>
                <w:sz w:val="18"/>
                <w:szCs w:val="18"/>
              </w:rPr>
            </w:pPr>
          </w:p>
        </w:tc>
      </w:tr>
      <w:tr w:rsidR="006C7785" w:rsidRPr="00340B0D" w14:paraId="30E7C6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B32D40"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1DBCA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A65C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64F07B6" w14:textId="77777777" w:rsidR="006C7785" w:rsidRPr="00340B0D" w:rsidRDefault="006C7785" w:rsidP="00380FCD">
            <w:pPr>
              <w:rPr>
                <w:rFonts w:cs="Arial"/>
                <w:sz w:val="18"/>
                <w:szCs w:val="18"/>
              </w:rPr>
            </w:pPr>
          </w:p>
        </w:tc>
      </w:tr>
      <w:tr w:rsidR="006C7785" w:rsidRPr="00340B0D" w14:paraId="7781107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B53B37"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31AD761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98F4C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F43424" w14:textId="77777777" w:rsidR="006C7785" w:rsidRPr="00340B0D" w:rsidRDefault="006C7785" w:rsidP="00380FCD">
            <w:pPr>
              <w:rPr>
                <w:rFonts w:cs="Arial"/>
                <w:sz w:val="18"/>
                <w:szCs w:val="18"/>
              </w:rPr>
            </w:pPr>
          </w:p>
        </w:tc>
      </w:tr>
      <w:tr w:rsidR="006C7785" w:rsidRPr="00340B0D" w14:paraId="2A03919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6242DC"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DABB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5670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1F68C8" w14:textId="77777777" w:rsidR="006C7785" w:rsidRPr="00340B0D" w:rsidRDefault="006C7785" w:rsidP="00380FCD">
            <w:pPr>
              <w:rPr>
                <w:rFonts w:cs="Arial"/>
                <w:sz w:val="18"/>
                <w:szCs w:val="18"/>
              </w:rPr>
            </w:pPr>
          </w:p>
        </w:tc>
      </w:tr>
      <w:tr w:rsidR="006C7785" w:rsidRPr="00340B0D" w14:paraId="01F3069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F4BB3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8BE649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62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30A6C8C" w14:textId="77777777" w:rsidR="006C7785" w:rsidRPr="00340B0D" w:rsidRDefault="006C7785" w:rsidP="00380FCD">
            <w:pPr>
              <w:rPr>
                <w:rFonts w:cs="Arial"/>
                <w:sz w:val="18"/>
                <w:szCs w:val="18"/>
              </w:rPr>
            </w:pPr>
          </w:p>
        </w:tc>
      </w:tr>
      <w:tr w:rsidR="006C7785" w:rsidRPr="00340B0D" w14:paraId="08D392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3506628"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6BF9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332B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FDDB51" w14:textId="77777777" w:rsidR="006C7785" w:rsidRPr="00340B0D" w:rsidRDefault="006C7785" w:rsidP="00380FCD">
            <w:pPr>
              <w:rPr>
                <w:rFonts w:cs="Arial"/>
                <w:sz w:val="18"/>
                <w:szCs w:val="18"/>
              </w:rPr>
            </w:pPr>
          </w:p>
        </w:tc>
      </w:tr>
      <w:tr w:rsidR="006C7785" w:rsidRPr="00340B0D" w14:paraId="192F7CD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7B2F320"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6725DE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2DF5A92"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DA25F51" w14:textId="77777777" w:rsidR="006C7785" w:rsidRPr="00340B0D" w:rsidRDefault="006C7785" w:rsidP="00380FCD">
            <w:pPr>
              <w:rPr>
                <w:rFonts w:cs="Arial"/>
                <w:sz w:val="18"/>
                <w:szCs w:val="18"/>
              </w:rPr>
            </w:pPr>
          </w:p>
        </w:tc>
      </w:tr>
      <w:tr w:rsidR="006C7785" w:rsidRPr="00340B0D" w14:paraId="63E76F4B"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DD44853"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C999C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A5739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2650AF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05F9E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F4747C7" w14:textId="77777777" w:rsidR="006C7785" w:rsidRPr="00340B0D" w:rsidRDefault="006C7785" w:rsidP="00380FCD">
            <w:pPr>
              <w:rPr>
                <w:rFonts w:cs="Arial"/>
                <w:sz w:val="18"/>
                <w:szCs w:val="18"/>
              </w:rPr>
            </w:pPr>
          </w:p>
        </w:tc>
      </w:tr>
      <w:tr w:rsidR="006C7785" w:rsidRPr="00340B0D" w14:paraId="3DFE28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1692E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90D7F2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4DF7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28D3384" w14:textId="77777777" w:rsidR="006C7785" w:rsidRPr="00340B0D" w:rsidRDefault="006C7785" w:rsidP="00380FCD">
            <w:pPr>
              <w:rPr>
                <w:rFonts w:cs="Arial"/>
                <w:sz w:val="18"/>
                <w:szCs w:val="18"/>
              </w:rPr>
            </w:pPr>
          </w:p>
        </w:tc>
      </w:tr>
      <w:tr w:rsidR="006C7785" w:rsidRPr="00340B0D" w14:paraId="30689F7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A6A05A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8DB9AB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8BAFF29" w14:textId="77777777" w:rsidR="006C7785" w:rsidRPr="00295D24" w:rsidRDefault="006C7785" w:rsidP="00380FCD">
            <w:pPr>
              <w:rPr>
                <w:rFonts w:cs="Arial"/>
              </w:rPr>
            </w:pPr>
            <w:r>
              <w:rPr>
                <w:rFonts w:cs="Arial"/>
                <w:i/>
              </w:rPr>
              <w:t xml:space="preserve">Load the exchange set </w:t>
            </w:r>
            <w:r w:rsidRPr="00912B12">
              <w:rPr>
                <w:rFonts w:cs="Arial"/>
                <w:b/>
                <w:bCs/>
                <w:i/>
              </w:rPr>
              <w:t xml:space="preserve"> (</w:t>
            </w:r>
            <w:r w:rsidRPr="00912B12">
              <w:rPr>
                <w:rFonts w:cs="Arial"/>
                <w:i/>
              </w:rPr>
              <w:t>10100AA_X0001.</w:t>
            </w:r>
            <w:r>
              <w:rPr>
                <w:rFonts w:cs="Arial"/>
                <w:i/>
              </w:rPr>
              <w:t xml:space="preserve">000) with the provided </w:t>
            </w:r>
            <w:r w:rsidRPr="00912B12">
              <w:rPr>
                <w:rFonts w:cs="Arial"/>
                <w:i/>
              </w:rPr>
              <w:t>settings</w:t>
            </w:r>
            <w:r w:rsidRPr="00912B12" w:rsidDel="004A2DF2">
              <w:rPr>
                <w:rFonts w:cs="Arial"/>
                <w:i/>
              </w:rPr>
              <w:t xml:space="preserve"> </w:t>
            </w:r>
            <w:r w:rsidRPr="00912B12">
              <w:rPr>
                <w:rFonts w:cs="Arial"/>
                <w:i/>
              </w:rPr>
              <w:t>:</w:t>
            </w:r>
          </w:p>
        </w:tc>
      </w:tr>
      <w:tr w:rsidR="006C7785" w:rsidRPr="00340B0D" w14:paraId="3A1773C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BCA472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026E87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0C0D137" w14:textId="77777777" w:rsidR="006C7785" w:rsidRPr="00614B0E" w:rsidRDefault="006C7785" w:rsidP="00380FCD">
            <w:pPr>
              <w:rPr>
                <w:rFonts w:cs="Arial"/>
                <w:b/>
                <w:bCs/>
              </w:rPr>
            </w:pPr>
            <w:r w:rsidRPr="00912B12">
              <w:rPr>
                <w:rFonts w:cs="Arial"/>
                <w:i/>
              </w:rPr>
              <w:t>View the features at position 32° 37.280’ S   61° 21 .000’ E and then zoom in to a scale of 1:10,000.</w:t>
            </w:r>
          </w:p>
        </w:tc>
      </w:tr>
      <w:tr w:rsidR="006C7785" w:rsidRPr="00340B0D" w14:paraId="11BC051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FB22ED9"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AC2D8D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51BF70E" w14:textId="77777777" w:rsidR="006C7785" w:rsidRPr="00912B12" w:rsidRDefault="006C7785" w:rsidP="00380FCD">
            <w:pPr>
              <w:rPr>
                <w:rFonts w:cs="Arial"/>
                <w:i/>
              </w:rPr>
            </w:pPr>
            <w:r w:rsidRPr="00912B12">
              <w:rPr>
                <w:rFonts w:cs="Arial"/>
                <w:i/>
              </w:rPr>
              <w:lastRenderedPageBreak/>
              <w:t>Confirm that the features display as follows:</w:t>
            </w:r>
          </w:p>
          <w:p w14:paraId="4CE1BAAA"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08BC3C6A" wp14:editId="295F82E0">
                  <wp:extent cx="5836920" cy="1271905"/>
                  <wp:effectExtent l="0" t="0" r="0" b="4445"/>
                  <wp:docPr id="4" name="Picture 4" descr="A blue background with different colore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background with different colored symbols&#10;&#10;Description automatically generated with medium confidence"/>
                          <pic:cNvPicPr/>
                        </pic:nvPicPr>
                        <pic:blipFill>
                          <a:blip r:embed="rId86"/>
                          <a:stretch>
                            <a:fillRect/>
                          </a:stretch>
                        </pic:blipFill>
                        <pic:spPr>
                          <a:xfrm>
                            <a:off x="0" y="0"/>
                            <a:ext cx="5836920" cy="1271905"/>
                          </a:xfrm>
                          <a:prstGeom prst="rect">
                            <a:avLst/>
                          </a:prstGeom>
                        </pic:spPr>
                      </pic:pic>
                    </a:graphicData>
                  </a:graphic>
                </wp:inline>
              </w:drawing>
            </w:r>
          </w:p>
        </w:tc>
      </w:tr>
    </w:tbl>
    <w:p w14:paraId="7006463D" w14:textId="77777777" w:rsidR="006C7785" w:rsidRDefault="006C7785" w:rsidP="006C7785"/>
    <w:p w14:paraId="3BC17597" w14:textId="77777777" w:rsidR="006C7785" w:rsidRDefault="006C7785" w:rsidP="006C7785"/>
    <w:tbl>
      <w:tblPr>
        <w:tblW w:w="9351" w:type="dxa"/>
        <w:tblLook w:val="04A0" w:firstRow="1" w:lastRow="0" w:firstColumn="1" w:lastColumn="0" w:noHBand="0" w:noVBand="1"/>
      </w:tblPr>
      <w:tblGrid>
        <w:gridCol w:w="2381"/>
        <w:gridCol w:w="2552"/>
        <w:gridCol w:w="2382"/>
        <w:gridCol w:w="2036"/>
      </w:tblGrid>
      <w:tr w:rsidR="006C7785" w:rsidRPr="00340B0D" w14:paraId="5C7F3C66"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7C8FD32"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4A62AC0" w14:textId="77777777" w:rsidR="006C7785" w:rsidRPr="001A2018" w:rsidRDefault="006C7785" w:rsidP="00380FCD">
            <w:r>
              <w:t>SimplifiedSymbolsTrue</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35C2DB72" w14:textId="77777777" w:rsidR="006C7785" w:rsidRPr="001A2018" w:rsidRDefault="006C7785" w:rsidP="00380FCD">
            <w:pPr>
              <w:rPr>
                <w:b/>
              </w:rPr>
            </w:pPr>
            <w:r w:rsidRPr="001A2018">
              <w:rPr>
                <w:b/>
              </w:rPr>
              <w:t>IHO Reference</w:t>
            </w:r>
          </w:p>
        </w:tc>
        <w:tc>
          <w:tcPr>
            <w:tcW w:w="2036" w:type="dxa"/>
            <w:tcBorders>
              <w:top w:val="single" w:sz="4" w:space="0" w:color="auto"/>
              <w:left w:val="single" w:sz="4" w:space="0" w:color="auto"/>
              <w:bottom w:val="single" w:sz="4" w:space="0" w:color="auto"/>
              <w:right w:val="single" w:sz="4" w:space="0" w:color="auto"/>
            </w:tcBorders>
            <w:shd w:val="clear" w:color="auto" w:fill="CCFFCC"/>
          </w:tcPr>
          <w:p w14:paraId="0F697A2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C-7.2.3</w:t>
            </w:r>
          </w:p>
        </w:tc>
      </w:tr>
    </w:tbl>
    <w:tbl>
      <w:tblPr>
        <w:tblStyle w:val="TableGrid"/>
        <w:tblW w:w="9199" w:type="dxa"/>
        <w:tblLook w:val="04A0" w:firstRow="1" w:lastRow="0" w:firstColumn="1" w:lastColumn="0" w:noHBand="0" w:noVBand="1"/>
      </w:tblPr>
      <w:tblGrid>
        <w:gridCol w:w="1987"/>
        <w:gridCol w:w="623"/>
        <w:gridCol w:w="1674"/>
        <w:gridCol w:w="267"/>
        <w:gridCol w:w="310"/>
        <w:gridCol w:w="1380"/>
        <w:gridCol w:w="355"/>
        <w:gridCol w:w="2172"/>
        <w:gridCol w:w="640"/>
      </w:tblGrid>
      <w:tr w:rsidR="006C7785" w:rsidRPr="00340B0D" w14:paraId="740D3FB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3CEAE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F333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B524378"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sidRPr="001119FD">
              <w:rPr>
                <w:i/>
              </w:rPr>
              <w:t>simplified symbols</w:t>
            </w:r>
          </w:p>
        </w:tc>
      </w:tr>
      <w:tr w:rsidR="006C7785" w:rsidRPr="00340B0D" w14:paraId="14AF70F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04E41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34FA728"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98DA46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9E9A444" w14:textId="77777777" w:rsidR="006C7785" w:rsidRPr="00340B0D" w:rsidRDefault="006C7785" w:rsidP="00380FCD">
            <w:pPr>
              <w:jc w:val="center"/>
              <w:rPr>
                <w:rFonts w:cs="Arial"/>
                <w:b/>
                <w:bCs/>
                <w:sz w:val="18"/>
                <w:szCs w:val="18"/>
              </w:rPr>
            </w:pPr>
          </w:p>
        </w:tc>
      </w:tr>
      <w:tr w:rsidR="006C7785" w:rsidRPr="00340B0D" w14:paraId="5670F3A2"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CC9D4C"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1BB3871" w14:textId="77777777" w:rsidR="006C7785" w:rsidRPr="00340B0D" w:rsidRDefault="006C7785" w:rsidP="00380FCD">
            <w:pPr>
              <w:rPr>
                <w:rFonts w:cs="Arial"/>
                <w:sz w:val="18"/>
                <w:szCs w:val="18"/>
              </w:rPr>
            </w:pPr>
          </w:p>
        </w:tc>
      </w:tr>
      <w:tr w:rsidR="006C7785" w:rsidRPr="00340B0D" w14:paraId="6BF3C594"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63F6A9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E9DDEF" w14:textId="77777777" w:rsidR="006C7785" w:rsidRPr="00340B0D" w:rsidRDefault="006C7785" w:rsidP="00380FCD">
            <w:pPr>
              <w:rPr>
                <w:rFonts w:cs="Arial"/>
                <w:sz w:val="18"/>
                <w:szCs w:val="18"/>
              </w:rPr>
            </w:pPr>
          </w:p>
        </w:tc>
      </w:tr>
      <w:tr w:rsidR="006C7785" w:rsidRPr="00340B0D" w14:paraId="691A0117"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1EFC1F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5F0FCA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666A5CC" w14:textId="77777777" w:rsidTr="00380FCD">
        <w:sdt>
          <w:sdtPr>
            <w:rPr>
              <w:rFonts w:cs="Arial"/>
              <w:sz w:val="18"/>
              <w:szCs w:val="18"/>
            </w:rPr>
            <w:alias w:val="Diplay Category"/>
            <w:tag w:val="Diplay Categor"/>
            <w:id w:val="-336308297"/>
            <w:placeholder>
              <w:docPart w:val="C262C48D1EE248EB90E007830E7B0DC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25A8BF7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5C56E6D"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122A28A9" w14:textId="77777777" w:rsidR="006C7785" w:rsidRPr="00340B0D" w:rsidRDefault="006C7785" w:rsidP="00380FCD">
            <w:pPr>
              <w:jc w:val="center"/>
              <w:rPr>
                <w:rFonts w:cs="Arial"/>
                <w:sz w:val="18"/>
                <w:szCs w:val="18"/>
              </w:rPr>
            </w:pPr>
          </w:p>
        </w:tc>
      </w:tr>
      <w:tr w:rsidR="006C7785" w:rsidRPr="00340B0D" w14:paraId="2D2C1AAC"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AF36B1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760EF8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6CD11C00" w14:textId="77777777" w:rsidR="006C7785" w:rsidRPr="00340B0D" w:rsidRDefault="006C7785" w:rsidP="00380FCD">
            <w:pPr>
              <w:jc w:val="center"/>
              <w:rPr>
                <w:rFonts w:cs="Arial"/>
                <w:sz w:val="18"/>
                <w:szCs w:val="18"/>
              </w:rPr>
            </w:pPr>
          </w:p>
        </w:tc>
      </w:tr>
      <w:tr w:rsidR="006C7785" w:rsidRPr="00340B0D" w14:paraId="3836C0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007F6E7"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97BB29"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3F3D31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F4C502" w14:textId="77777777" w:rsidR="006C7785" w:rsidRPr="00340B0D" w:rsidRDefault="006C7785" w:rsidP="00380FCD">
            <w:pPr>
              <w:jc w:val="center"/>
              <w:rPr>
                <w:rFonts w:cs="Arial"/>
                <w:sz w:val="18"/>
                <w:szCs w:val="18"/>
              </w:rPr>
            </w:pPr>
          </w:p>
        </w:tc>
      </w:tr>
      <w:tr w:rsidR="006C7785" w:rsidRPr="00340B0D" w14:paraId="0B88F8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7803817"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F489D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C5811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99EC8C4" w14:textId="77777777" w:rsidR="006C7785" w:rsidRPr="00340B0D" w:rsidRDefault="006C7785" w:rsidP="00380FCD">
            <w:pPr>
              <w:jc w:val="center"/>
              <w:rPr>
                <w:rFonts w:cs="Arial"/>
                <w:sz w:val="18"/>
                <w:szCs w:val="18"/>
              </w:rPr>
            </w:pPr>
          </w:p>
        </w:tc>
      </w:tr>
      <w:tr w:rsidR="006C7785" w:rsidRPr="00340B0D" w14:paraId="08429F3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C32B6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A6550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BD3298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EEBD477" w14:textId="77777777" w:rsidR="006C7785" w:rsidRPr="00340B0D" w:rsidRDefault="006C7785" w:rsidP="00380FCD">
            <w:pPr>
              <w:jc w:val="center"/>
              <w:rPr>
                <w:rFonts w:cs="Arial"/>
                <w:sz w:val="18"/>
                <w:szCs w:val="18"/>
              </w:rPr>
            </w:pPr>
          </w:p>
        </w:tc>
      </w:tr>
      <w:tr w:rsidR="006C7785" w:rsidRPr="00340B0D" w14:paraId="54FDB27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EE2CD7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F1D2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37C53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395CD9B" w14:textId="77777777" w:rsidR="006C7785" w:rsidRPr="00340B0D" w:rsidRDefault="006C7785" w:rsidP="00380FCD">
            <w:pPr>
              <w:jc w:val="center"/>
              <w:rPr>
                <w:rFonts w:cs="Arial"/>
                <w:sz w:val="18"/>
                <w:szCs w:val="18"/>
              </w:rPr>
            </w:pPr>
          </w:p>
        </w:tc>
      </w:tr>
      <w:tr w:rsidR="006C7785" w:rsidRPr="00340B0D" w14:paraId="332287F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3B43C26"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744B2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C731C3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370E1AAF" w14:textId="77777777" w:rsidR="006C7785" w:rsidRPr="00340B0D" w:rsidRDefault="006C7785" w:rsidP="00380FCD">
            <w:pPr>
              <w:jc w:val="center"/>
              <w:rPr>
                <w:rFonts w:cs="Arial"/>
                <w:sz w:val="18"/>
                <w:szCs w:val="18"/>
              </w:rPr>
            </w:pPr>
          </w:p>
        </w:tc>
      </w:tr>
      <w:tr w:rsidR="006C7785" w:rsidRPr="00340B0D" w14:paraId="43EC32F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C6C0C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E9F6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954D91"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6CD7AC8" w14:textId="77777777" w:rsidR="006C7785" w:rsidRPr="00340B0D" w:rsidRDefault="006C7785" w:rsidP="00380FCD">
            <w:pPr>
              <w:jc w:val="center"/>
              <w:rPr>
                <w:rFonts w:cs="Arial"/>
                <w:sz w:val="18"/>
                <w:szCs w:val="18"/>
              </w:rPr>
            </w:pPr>
          </w:p>
        </w:tc>
      </w:tr>
      <w:tr w:rsidR="006C7785" w:rsidRPr="00340B0D" w14:paraId="4C31738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6BB4D9"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05CC7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B82A13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D6F9199" w14:textId="77777777" w:rsidR="006C7785" w:rsidRPr="00340B0D" w:rsidRDefault="006C7785" w:rsidP="00380FCD">
            <w:pPr>
              <w:jc w:val="center"/>
              <w:rPr>
                <w:rFonts w:cs="Arial"/>
                <w:sz w:val="18"/>
                <w:szCs w:val="18"/>
              </w:rPr>
            </w:pPr>
          </w:p>
        </w:tc>
      </w:tr>
      <w:tr w:rsidR="006C7785" w:rsidRPr="00340B0D" w14:paraId="6140EA1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29A67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E3BAFB"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3891F47"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E81B671" w14:textId="77777777" w:rsidR="006C7785" w:rsidRPr="00340B0D" w:rsidRDefault="006C7785" w:rsidP="00380FCD">
            <w:pPr>
              <w:jc w:val="center"/>
              <w:rPr>
                <w:rFonts w:cs="Arial"/>
                <w:sz w:val="18"/>
                <w:szCs w:val="18"/>
              </w:rPr>
            </w:pPr>
          </w:p>
        </w:tc>
      </w:tr>
      <w:tr w:rsidR="006C7785" w:rsidRPr="00340B0D" w14:paraId="0C26633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6224F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2FF3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C9156C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EBAB7B4" w14:textId="77777777" w:rsidR="006C7785" w:rsidRPr="00340B0D" w:rsidRDefault="006C7785" w:rsidP="00380FCD">
            <w:pPr>
              <w:jc w:val="center"/>
              <w:rPr>
                <w:rFonts w:cs="Arial"/>
                <w:sz w:val="18"/>
                <w:szCs w:val="18"/>
              </w:rPr>
            </w:pPr>
          </w:p>
        </w:tc>
      </w:tr>
      <w:tr w:rsidR="006C7785" w:rsidRPr="00340B0D" w14:paraId="1BD9BA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B8DAF8"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5397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69FD6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52BC964" w14:textId="77777777" w:rsidR="006C7785" w:rsidRPr="00340B0D" w:rsidRDefault="006C7785" w:rsidP="00380FCD">
            <w:pPr>
              <w:jc w:val="center"/>
              <w:rPr>
                <w:rFonts w:cs="Arial"/>
                <w:sz w:val="18"/>
                <w:szCs w:val="18"/>
              </w:rPr>
            </w:pPr>
          </w:p>
        </w:tc>
      </w:tr>
      <w:tr w:rsidR="006C7785" w:rsidRPr="00340B0D" w14:paraId="58A888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E00A2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FF2AFD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51C3D9"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7D31A65" w14:textId="77777777" w:rsidR="006C7785" w:rsidRPr="00340B0D" w:rsidRDefault="006C7785" w:rsidP="00380FCD">
            <w:pPr>
              <w:jc w:val="center"/>
              <w:rPr>
                <w:rFonts w:cs="Arial"/>
                <w:sz w:val="18"/>
                <w:szCs w:val="18"/>
              </w:rPr>
            </w:pPr>
          </w:p>
        </w:tc>
      </w:tr>
      <w:tr w:rsidR="006C7785" w:rsidRPr="00340B0D" w14:paraId="7CCFD34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7F1CB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2B7D9E27"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D2919CF" w14:textId="77777777" w:rsidR="006C7785" w:rsidRPr="00340B0D" w:rsidRDefault="006C7785" w:rsidP="00380FCD">
            <w:pPr>
              <w:jc w:val="center"/>
              <w:rPr>
                <w:rFonts w:cs="Arial"/>
                <w:sz w:val="18"/>
                <w:szCs w:val="18"/>
              </w:rPr>
            </w:pPr>
          </w:p>
        </w:tc>
      </w:tr>
      <w:tr w:rsidR="006C7785" w:rsidRPr="00340B0D" w14:paraId="45415680" w14:textId="77777777" w:rsidTr="00380FCD">
        <w:sdt>
          <w:sdtPr>
            <w:rPr>
              <w:rFonts w:cs="Arial"/>
              <w:sz w:val="18"/>
              <w:szCs w:val="18"/>
            </w:rPr>
            <w:alias w:val="Palette"/>
            <w:tag w:val="Palette"/>
            <w:id w:val="1875805940"/>
            <w:placeholder>
              <w:docPart w:val="C3C6603A49F8403188B4E68556837BF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BE9CDD2"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6389C89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37E0C70F" w14:textId="77777777" w:rsidR="006C7785" w:rsidRPr="00340B0D" w:rsidRDefault="006C7785" w:rsidP="00380FCD">
            <w:pPr>
              <w:jc w:val="center"/>
              <w:rPr>
                <w:rFonts w:cs="Arial"/>
                <w:sz w:val="18"/>
                <w:szCs w:val="18"/>
              </w:rPr>
            </w:pPr>
          </w:p>
        </w:tc>
      </w:tr>
      <w:tr w:rsidR="006C7785" w:rsidRPr="00340B0D" w14:paraId="54B9092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6A0545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FD0D1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8F25BD1" w14:textId="77777777" w:rsidR="006C7785" w:rsidRPr="00340B0D" w:rsidRDefault="006C7785" w:rsidP="00380FCD">
            <w:pPr>
              <w:jc w:val="center"/>
              <w:rPr>
                <w:rFonts w:cs="Arial"/>
                <w:sz w:val="18"/>
                <w:szCs w:val="18"/>
              </w:rPr>
            </w:pPr>
          </w:p>
        </w:tc>
      </w:tr>
      <w:tr w:rsidR="006C7785" w:rsidRPr="00340B0D" w14:paraId="48C5367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9A1587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DCC912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BE91B32" w14:textId="77777777" w:rsidR="006C7785" w:rsidRPr="00340B0D" w:rsidRDefault="006C7785" w:rsidP="00380FCD">
            <w:pPr>
              <w:jc w:val="center"/>
              <w:rPr>
                <w:rFonts w:cs="Arial"/>
                <w:sz w:val="18"/>
                <w:szCs w:val="18"/>
              </w:rPr>
            </w:pPr>
          </w:p>
        </w:tc>
      </w:tr>
      <w:tr w:rsidR="006C7785" w:rsidRPr="00340B0D" w14:paraId="21BB506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0C6486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D41F22"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40B0E68" w14:textId="77777777" w:rsidTr="00380FCD">
        <w:trPr>
          <w:trHeight w:val="287"/>
        </w:trPr>
        <w:tc>
          <w:tcPr>
            <w:tcW w:w="1659" w:type="dxa"/>
            <w:tcBorders>
              <w:left w:val="single" w:sz="12" w:space="0" w:color="auto"/>
              <w:bottom w:val="single" w:sz="4" w:space="0" w:color="auto"/>
            </w:tcBorders>
          </w:tcPr>
          <w:p w14:paraId="2A07DB87"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0A7DA3A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FC472A"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3942D5A6" w14:textId="77777777" w:rsidR="006C7785" w:rsidRPr="00340B0D" w:rsidRDefault="006C7785" w:rsidP="00380FCD">
            <w:pPr>
              <w:rPr>
                <w:rFonts w:cs="Arial"/>
                <w:sz w:val="18"/>
                <w:szCs w:val="18"/>
              </w:rPr>
            </w:pPr>
          </w:p>
        </w:tc>
      </w:tr>
      <w:tr w:rsidR="006C7785" w:rsidRPr="00340B0D" w14:paraId="17D0D42B" w14:textId="77777777" w:rsidTr="00380FCD">
        <w:tc>
          <w:tcPr>
            <w:tcW w:w="1659" w:type="dxa"/>
            <w:tcBorders>
              <w:left w:val="single" w:sz="12" w:space="0" w:color="auto"/>
              <w:bottom w:val="single" w:sz="4" w:space="0" w:color="auto"/>
            </w:tcBorders>
          </w:tcPr>
          <w:p w14:paraId="47348219"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446FDC83"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6B68DB"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DA2562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4309C4E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168249A"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350FD8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51A7510" w14:textId="77777777" w:rsidR="006C7785" w:rsidRPr="00340B0D" w:rsidRDefault="006C7785" w:rsidP="00380FCD">
            <w:pPr>
              <w:rPr>
                <w:rFonts w:cs="Arial"/>
                <w:sz w:val="18"/>
                <w:szCs w:val="18"/>
              </w:rPr>
            </w:pPr>
          </w:p>
        </w:tc>
      </w:tr>
      <w:tr w:rsidR="006C7785" w:rsidRPr="00340B0D" w14:paraId="38FEAEC3"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8D470F7" w14:textId="77777777" w:rsidR="006C7785" w:rsidRPr="00340B0D" w:rsidRDefault="006C7785" w:rsidP="00380FCD">
            <w:pPr>
              <w:rPr>
                <w:rFonts w:cs="Arial"/>
                <w:sz w:val="18"/>
                <w:szCs w:val="18"/>
              </w:rPr>
            </w:pPr>
          </w:p>
        </w:tc>
      </w:tr>
      <w:tr w:rsidR="006C7785" w:rsidRPr="00340B0D" w14:paraId="51FDBC1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D83526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52E04B9"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E24D94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6B0515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E3E615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77FFED"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3A2155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C18A5C3"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89BDB70" w14:textId="77777777" w:rsidR="006C7785" w:rsidRPr="00340B0D" w:rsidRDefault="006C7785" w:rsidP="00380FCD">
            <w:pPr>
              <w:rPr>
                <w:rFonts w:cs="Arial"/>
                <w:sz w:val="18"/>
                <w:szCs w:val="18"/>
              </w:rPr>
            </w:pPr>
          </w:p>
        </w:tc>
      </w:tr>
      <w:tr w:rsidR="006C7785" w:rsidRPr="00340B0D" w14:paraId="1F8C88A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28C749"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971E0F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D0F67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B8D1C88" w14:textId="77777777" w:rsidR="006C7785" w:rsidRPr="00340B0D" w:rsidRDefault="006C7785" w:rsidP="00380FCD">
            <w:pPr>
              <w:rPr>
                <w:rFonts w:cs="Arial"/>
                <w:sz w:val="18"/>
                <w:szCs w:val="18"/>
              </w:rPr>
            </w:pPr>
          </w:p>
        </w:tc>
      </w:tr>
      <w:tr w:rsidR="006C7785" w:rsidRPr="00340B0D" w14:paraId="5C13989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63BF7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B627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5174F78"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A5077DF" w14:textId="77777777" w:rsidR="006C7785" w:rsidRPr="00340B0D" w:rsidRDefault="006C7785" w:rsidP="00380FCD">
            <w:pPr>
              <w:rPr>
                <w:rFonts w:cs="Arial"/>
                <w:sz w:val="18"/>
                <w:szCs w:val="18"/>
              </w:rPr>
            </w:pPr>
          </w:p>
        </w:tc>
      </w:tr>
      <w:tr w:rsidR="006C7785" w:rsidRPr="00340B0D" w14:paraId="6F9212D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6D13530"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2F26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7E6DD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0848E551" w14:textId="77777777" w:rsidR="006C7785" w:rsidRPr="00340B0D" w:rsidRDefault="006C7785" w:rsidP="00380FCD">
            <w:pPr>
              <w:rPr>
                <w:rFonts w:cs="Arial"/>
                <w:sz w:val="18"/>
                <w:szCs w:val="18"/>
              </w:rPr>
            </w:pPr>
          </w:p>
        </w:tc>
      </w:tr>
      <w:tr w:rsidR="006C7785" w:rsidRPr="00340B0D" w14:paraId="35AF123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E9A7B5"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BD3B0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31E98B7"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7D58729" w14:textId="77777777" w:rsidR="006C7785" w:rsidRPr="00340B0D" w:rsidRDefault="006C7785" w:rsidP="00380FCD">
            <w:pPr>
              <w:rPr>
                <w:rFonts w:cs="Arial"/>
                <w:sz w:val="18"/>
                <w:szCs w:val="18"/>
              </w:rPr>
            </w:pPr>
          </w:p>
        </w:tc>
      </w:tr>
      <w:tr w:rsidR="006C7785" w:rsidRPr="00340B0D" w14:paraId="6A799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5A145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2CBBB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CD6B32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3A4F5E2" w14:textId="77777777" w:rsidR="006C7785" w:rsidRPr="00340B0D" w:rsidRDefault="006C7785" w:rsidP="00380FCD">
            <w:pPr>
              <w:rPr>
                <w:rFonts w:cs="Arial"/>
                <w:sz w:val="18"/>
                <w:szCs w:val="18"/>
              </w:rPr>
            </w:pPr>
          </w:p>
        </w:tc>
      </w:tr>
      <w:tr w:rsidR="006C7785" w:rsidRPr="00340B0D" w14:paraId="00F606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8D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138522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B3F2D0"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3A76F732" w14:textId="77777777" w:rsidR="006C7785" w:rsidRPr="00340B0D" w:rsidRDefault="006C7785" w:rsidP="00380FCD">
            <w:pPr>
              <w:rPr>
                <w:rFonts w:cs="Arial"/>
                <w:sz w:val="18"/>
                <w:szCs w:val="18"/>
              </w:rPr>
            </w:pPr>
          </w:p>
        </w:tc>
      </w:tr>
      <w:tr w:rsidR="006C7785" w:rsidRPr="00340B0D" w14:paraId="4F40DC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969945F"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26DF5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77BCB4"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F8F15B7" w14:textId="77777777" w:rsidR="006C7785" w:rsidRPr="00340B0D" w:rsidRDefault="006C7785" w:rsidP="00380FCD">
            <w:pPr>
              <w:rPr>
                <w:rFonts w:cs="Arial"/>
                <w:sz w:val="18"/>
                <w:szCs w:val="18"/>
              </w:rPr>
            </w:pPr>
          </w:p>
        </w:tc>
      </w:tr>
      <w:tr w:rsidR="006C7785" w:rsidRPr="00340B0D" w14:paraId="3888B16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591916"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32426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2B30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2A0181" w14:textId="77777777" w:rsidR="006C7785" w:rsidRPr="00340B0D" w:rsidRDefault="006C7785" w:rsidP="00380FCD">
            <w:pPr>
              <w:rPr>
                <w:rFonts w:cs="Arial"/>
                <w:sz w:val="18"/>
                <w:szCs w:val="18"/>
              </w:rPr>
            </w:pPr>
          </w:p>
        </w:tc>
      </w:tr>
      <w:tr w:rsidR="006C7785" w:rsidRPr="00340B0D" w14:paraId="4D7452F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F0A2929"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3D9EF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AD7000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529537A" w14:textId="77777777" w:rsidR="006C7785" w:rsidRPr="00340B0D" w:rsidRDefault="006C7785" w:rsidP="00380FCD">
            <w:pPr>
              <w:rPr>
                <w:rFonts w:cs="Arial"/>
                <w:sz w:val="18"/>
                <w:szCs w:val="18"/>
              </w:rPr>
            </w:pPr>
          </w:p>
        </w:tc>
      </w:tr>
      <w:tr w:rsidR="006C7785" w:rsidRPr="00340B0D" w14:paraId="37A42F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2A00AC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0CA32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FF8FB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3A74EB" w14:textId="77777777" w:rsidR="006C7785" w:rsidRPr="00340B0D" w:rsidRDefault="006C7785" w:rsidP="00380FCD">
            <w:pPr>
              <w:rPr>
                <w:rFonts w:cs="Arial"/>
                <w:sz w:val="18"/>
                <w:szCs w:val="18"/>
              </w:rPr>
            </w:pPr>
          </w:p>
        </w:tc>
      </w:tr>
      <w:tr w:rsidR="006C7785" w:rsidRPr="00340B0D" w14:paraId="7B660EB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CB339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E876A2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FE70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34FE738" w14:textId="77777777" w:rsidR="006C7785" w:rsidRPr="00340B0D" w:rsidRDefault="006C7785" w:rsidP="00380FCD">
            <w:pPr>
              <w:rPr>
                <w:rFonts w:cs="Arial"/>
                <w:sz w:val="18"/>
                <w:szCs w:val="18"/>
              </w:rPr>
            </w:pPr>
          </w:p>
        </w:tc>
      </w:tr>
      <w:tr w:rsidR="006C7785" w:rsidRPr="00340B0D" w14:paraId="3C6AA7BF"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5500F67"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B6B92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8DE09D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92B47B4" w14:textId="77777777" w:rsidR="006C7785" w:rsidRPr="00340B0D" w:rsidRDefault="006C7785" w:rsidP="00380FCD">
            <w:pPr>
              <w:rPr>
                <w:rFonts w:cs="Arial"/>
                <w:sz w:val="18"/>
                <w:szCs w:val="18"/>
              </w:rPr>
            </w:pPr>
          </w:p>
        </w:tc>
      </w:tr>
      <w:tr w:rsidR="006C7785" w:rsidRPr="00340B0D" w14:paraId="664FE04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B21EAE"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02CA26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5D34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FB411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A18F6B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ABEBF9F" w14:textId="77777777" w:rsidR="006C7785" w:rsidRPr="00340B0D" w:rsidRDefault="006C7785" w:rsidP="00380FCD">
            <w:pPr>
              <w:rPr>
                <w:rFonts w:cs="Arial"/>
                <w:sz w:val="18"/>
                <w:szCs w:val="18"/>
              </w:rPr>
            </w:pPr>
          </w:p>
        </w:tc>
      </w:tr>
      <w:tr w:rsidR="006C7785" w:rsidRPr="00340B0D" w14:paraId="1300901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0330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F6EF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957DAB5"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A6E42AC" w14:textId="77777777" w:rsidR="006C7785" w:rsidRPr="00340B0D" w:rsidRDefault="006C7785" w:rsidP="00380FCD">
            <w:pPr>
              <w:rPr>
                <w:rFonts w:cs="Arial"/>
                <w:sz w:val="18"/>
                <w:szCs w:val="18"/>
              </w:rPr>
            </w:pPr>
          </w:p>
        </w:tc>
      </w:tr>
      <w:tr w:rsidR="006C7785" w:rsidRPr="00340B0D" w14:paraId="727B54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A3658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EF2D989"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0532B72" w14:textId="77777777" w:rsidR="006C7785" w:rsidRPr="00E0664B" w:rsidRDefault="006C7785" w:rsidP="00380FCD">
            <w:pPr>
              <w:rPr>
                <w:i/>
              </w:rPr>
            </w:pPr>
            <w:r w:rsidRPr="00E0664B">
              <w:rPr>
                <w:i/>
              </w:rPr>
              <w:t xml:space="preserve">As for test 3.3.1 a) </w:t>
            </w:r>
          </w:p>
          <w:p w14:paraId="11B66FFC" w14:textId="77777777" w:rsidR="006C7785" w:rsidRPr="00295D24" w:rsidRDefault="006C7785" w:rsidP="00380FCD">
            <w:pPr>
              <w:rPr>
                <w:rFonts w:cs="Arial"/>
              </w:rPr>
            </w:pPr>
            <w:r w:rsidRPr="00E0664B">
              <w:rPr>
                <w:i/>
              </w:rPr>
              <w:t>Select Simplified Symbols</w:t>
            </w:r>
            <w:r>
              <w:rPr>
                <w:i/>
              </w:rPr>
              <w:t xml:space="preserve"> = true</w:t>
            </w:r>
          </w:p>
        </w:tc>
      </w:tr>
      <w:tr w:rsidR="006C7785" w:rsidRPr="00340B0D" w14:paraId="672C682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902D7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79C7A5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A54032" w14:textId="77777777" w:rsidR="006C7785" w:rsidRPr="00614B0E" w:rsidRDefault="006C7785" w:rsidP="00380FCD">
            <w:pPr>
              <w:rPr>
                <w:rFonts w:cs="Arial"/>
                <w:b/>
                <w:bCs/>
              </w:rPr>
            </w:pPr>
            <w:r w:rsidRPr="00E0664B">
              <w:rPr>
                <w:i/>
              </w:rPr>
              <w:t xml:space="preserve">View the </w:t>
            </w:r>
            <w:r>
              <w:rPr>
                <w:i/>
              </w:rPr>
              <w:t>features</w:t>
            </w:r>
            <w:r w:rsidRPr="00E0664B">
              <w:rPr>
                <w:i/>
              </w:rPr>
              <w:t xml:space="preserve"> at position 32° 37.280’ S   61° 21 .000’ E and then zoom in to a scale of 1:10,000.</w:t>
            </w:r>
          </w:p>
        </w:tc>
      </w:tr>
      <w:tr w:rsidR="006C7785" w:rsidRPr="00340B0D" w14:paraId="74D3D5F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90DE34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C73EB0D"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7DC3EB52" w14:textId="77777777" w:rsidR="006C7785" w:rsidRDefault="006C7785" w:rsidP="00380FCD">
            <w:pPr>
              <w:rPr>
                <w:noProof/>
                <w:lang w:val="en-IN" w:eastAsia="en-IN"/>
                <w14:ligatures w14:val="standardContextual"/>
              </w:rPr>
            </w:pPr>
            <w:r w:rsidRPr="00E0664B">
              <w:rPr>
                <w:i/>
              </w:rPr>
              <w:t xml:space="preserve">Confirm that the </w:t>
            </w:r>
            <w:r>
              <w:rPr>
                <w:i/>
              </w:rPr>
              <w:t>features</w:t>
            </w:r>
            <w:r w:rsidRPr="00E0664B">
              <w:rPr>
                <w:i/>
              </w:rPr>
              <w:t xml:space="preserve"> display as follows:</w:t>
            </w:r>
          </w:p>
          <w:p w14:paraId="6027A864"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9BD44A" wp14:editId="502C9A93">
                  <wp:extent cx="5836920" cy="1252220"/>
                  <wp:effectExtent l="0" t="0" r="0" b="5080"/>
                  <wp:docPr id="6" name="Picture 6"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background with different shapes&#10;&#10;Description automatically generated"/>
                          <pic:cNvPicPr/>
                        </pic:nvPicPr>
                        <pic:blipFill>
                          <a:blip r:embed="rId87"/>
                          <a:stretch>
                            <a:fillRect/>
                          </a:stretch>
                        </pic:blipFill>
                        <pic:spPr>
                          <a:xfrm>
                            <a:off x="0" y="0"/>
                            <a:ext cx="5836920" cy="1252220"/>
                          </a:xfrm>
                          <a:prstGeom prst="rect">
                            <a:avLst/>
                          </a:prstGeom>
                        </pic:spPr>
                      </pic:pic>
                    </a:graphicData>
                  </a:graphic>
                </wp:inline>
              </w:drawing>
            </w:r>
          </w:p>
        </w:tc>
      </w:tr>
    </w:tbl>
    <w:p w14:paraId="360D530D" w14:textId="77777777" w:rsidR="006C7785" w:rsidRDefault="006C7785" w:rsidP="006C7785"/>
    <w:p w14:paraId="7CCD840C" w14:textId="77777777" w:rsidR="006C7785" w:rsidRDefault="006C7785" w:rsidP="006C7785"/>
    <w:p w14:paraId="734FCB20" w14:textId="77777777" w:rsidR="006C7785" w:rsidRDefault="006C7785" w:rsidP="006C7785"/>
    <w:p w14:paraId="573073C0" w14:textId="77777777" w:rsidR="006C7785" w:rsidRDefault="006C7785" w:rsidP="006C7785">
      <w:pPr>
        <w:pStyle w:val="Heading3"/>
      </w:pPr>
      <w:r w:rsidRPr="003F7127">
        <w:t>Symbolized and plain boundaries</w:t>
      </w:r>
    </w:p>
    <w:tbl>
      <w:tblPr>
        <w:tblW w:w="9209" w:type="dxa"/>
        <w:tblLook w:val="04A0" w:firstRow="1" w:lastRow="0" w:firstColumn="1" w:lastColumn="0" w:noHBand="0" w:noVBand="1"/>
      </w:tblPr>
      <w:tblGrid>
        <w:gridCol w:w="2381"/>
        <w:gridCol w:w="2552"/>
        <w:gridCol w:w="2382"/>
        <w:gridCol w:w="1894"/>
      </w:tblGrid>
      <w:tr w:rsidR="006C7785" w:rsidRPr="00340B0D" w14:paraId="337D573D"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78D56097"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2CE78AE0" w14:textId="77777777" w:rsidR="006C7785" w:rsidRPr="001A2018" w:rsidRDefault="006C7785" w:rsidP="00380FCD">
            <w:r>
              <w:t>PlainBoundaries</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49C77D54"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51FE413"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33D5F6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A888AB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7061DF"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480ACC2"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plain boundaries.</w:t>
            </w:r>
          </w:p>
        </w:tc>
      </w:tr>
      <w:tr w:rsidR="006C7785" w:rsidRPr="00340B0D" w14:paraId="47E1AEE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D678838"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2BB8A0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7FE9BB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A9B618" w14:textId="77777777" w:rsidR="006C7785" w:rsidRPr="00340B0D" w:rsidRDefault="006C7785" w:rsidP="00380FCD">
            <w:pPr>
              <w:jc w:val="center"/>
              <w:rPr>
                <w:rFonts w:cs="Arial"/>
                <w:b/>
                <w:bCs/>
                <w:sz w:val="18"/>
                <w:szCs w:val="18"/>
              </w:rPr>
            </w:pPr>
          </w:p>
        </w:tc>
      </w:tr>
      <w:tr w:rsidR="006C7785" w:rsidRPr="00340B0D" w14:paraId="17B484C1"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FAB7ADF"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5095A3AA" w14:textId="77777777" w:rsidR="006C7785" w:rsidRPr="00340B0D" w:rsidRDefault="006C7785" w:rsidP="00380FCD">
            <w:pPr>
              <w:rPr>
                <w:rFonts w:cs="Arial"/>
                <w:sz w:val="18"/>
                <w:szCs w:val="18"/>
              </w:rPr>
            </w:pPr>
          </w:p>
        </w:tc>
      </w:tr>
      <w:tr w:rsidR="006C7785" w:rsidRPr="00340B0D" w14:paraId="3FD608C6"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355AB58"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89B1089" w14:textId="77777777" w:rsidR="006C7785" w:rsidRPr="00340B0D" w:rsidRDefault="006C7785" w:rsidP="00380FCD">
            <w:pPr>
              <w:rPr>
                <w:rFonts w:cs="Arial"/>
                <w:sz w:val="18"/>
                <w:szCs w:val="18"/>
              </w:rPr>
            </w:pPr>
          </w:p>
        </w:tc>
      </w:tr>
      <w:tr w:rsidR="006C7785" w:rsidRPr="00340B0D" w14:paraId="1A3B5524"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11B65D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1E3DF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D75200F" w14:textId="77777777" w:rsidTr="00380FCD">
        <w:sdt>
          <w:sdtPr>
            <w:rPr>
              <w:rFonts w:cs="Arial"/>
              <w:sz w:val="18"/>
              <w:szCs w:val="18"/>
            </w:rPr>
            <w:alias w:val="Diplay Category"/>
            <w:tag w:val="Diplay Categor"/>
            <w:id w:val="220565669"/>
            <w:placeholder>
              <w:docPart w:val="EB99A42F52F54AB78F2DE87AF0458EC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13E12F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756A026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EEB8C5F" w14:textId="77777777" w:rsidR="006C7785" w:rsidRPr="00340B0D" w:rsidRDefault="006C7785" w:rsidP="00380FCD">
            <w:pPr>
              <w:jc w:val="center"/>
              <w:rPr>
                <w:rFonts w:cs="Arial"/>
                <w:sz w:val="18"/>
                <w:szCs w:val="18"/>
              </w:rPr>
            </w:pPr>
          </w:p>
        </w:tc>
      </w:tr>
      <w:tr w:rsidR="006C7785" w:rsidRPr="00340B0D" w14:paraId="011DEAF8"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15BA98F"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8478B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917CCF0" w14:textId="77777777" w:rsidR="006C7785" w:rsidRPr="00340B0D" w:rsidRDefault="006C7785" w:rsidP="00380FCD">
            <w:pPr>
              <w:jc w:val="center"/>
              <w:rPr>
                <w:rFonts w:cs="Arial"/>
                <w:sz w:val="18"/>
                <w:szCs w:val="18"/>
              </w:rPr>
            </w:pPr>
          </w:p>
        </w:tc>
      </w:tr>
      <w:tr w:rsidR="006C7785" w:rsidRPr="00340B0D" w14:paraId="3C3BE9C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3CBEABB"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9027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1BDF8DD5"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A50E3B1" w14:textId="77777777" w:rsidR="006C7785" w:rsidRPr="00340B0D" w:rsidRDefault="006C7785" w:rsidP="00380FCD">
            <w:pPr>
              <w:jc w:val="center"/>
              <w:rPr>
                <w:rFonts w:cs="Arial"/>
                <w:sz w:val="18"/>
                <w:szCs w:val="18"/>
              </w:rPr>
            </w:pPr>
          </w:p>
        </w:tc>
      </w:tr>
      <w:tr w:rsidR="006C7785" w:rsidRPr="00340B0D" w14:paraId="5CAFA5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85118C"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FF0AE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B5291C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9AFE9F8" w14:textId="77777777" w:rsidR="006C7785" w:rsidRPr="00340B0D" w:rsidRDefault="006C7785" w:rsidP="00380FCD">
            <w:pPr>
              <w:jc w:val="center"/>
              <w:rPr>
                <w:rFonts w:cs="Arial"/>
                <w:sz w:val="18"/>
                <w:szCs w:val="18"/>
              </w:rPr>
            </w:pPr>
          </w:p>
        </w:tc>
      </w:tr>
      <w:tr w:rsidR="006C7785" w:rsidRPr="00340B0D" w14:paraId="78B7472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95B313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A7C213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712F5BA"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D69A3A2" w14:textId="77777777" w:rsidR="006C7785" w:rsidRPr="00340B0D" w:rsidRDefault="006C7785" w:rsidP="00380FCD">
            <w:pPr>
              <w:jc w:val="center"/>
              <w:rPr>
                <w:rFonts w:cs="Arial"/>
                <w:sz w:val="18"/>
                <w:szCs w:val="18"/>
              </w:rPr>
            </w:pPr>
          </w:p>
        </w:tc>
      </w:tr>
      <w:tr w:rsidR="006C7785" w:rsidRPr="00340B0D" w14:paraId="51D0ADB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0AF8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CBAA1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848DD1E"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0E579A8C" w14:textId="77777777" w:rsidR="006C7785" w:rsidRPr="00340B0D" w:rsidRDefault="006C7785" w:rsidP="00380FCD">
            <w:pPr>
              <w:jc w:val="center"/>
              <w:rPr>
                <w:rFonts w:cs="Arial"/>
                <w:sz w:val="18"/>
                <w:szCs w:val="18"/>
              </w:rPr>
            </w:pPr>
          </w:p>
        </w:tc>
      </w:tr>
      <w:tr w:rsidR="006C7785" w:rsidRPr="00340B0D" w14:paraId="41346B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A65D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67F8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C1A19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46065F6" w14:textId="77777777" w:rsidR="006C7785" w:rsidRPr="00340B0D" w:rsidRDefault="006C7785" w:rsidP="00380FCD">
            <w:pPr>
              <w:jc w:val="center"/>
              <w:rPr>
                <w:rFonts w:cs="Arial"/>
                <w:sz w:val="18"/>
                <w:szCs w:val="18"/>
              </w:rPr>
            </w:pPr>
          </w:p>
        </w:tc>
      </w:tr>
      <w:tr w:rsidR="006C7785" w:rsidRPr="00340B0D" w14:paraId="5C00287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1B6498"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CEEC4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EE7069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FF3EE0C" w14:textId="77777777" w:rsidR="006C7785" w:rsidRPr="00340B0D" w:rsidRDefault="006C7785" w:rsidP="00380FCD">
            <w:pPr>
              <w:jc w:val="center"/>
              <w:rPr>
                <w:rFonts w:cs="Arial"/>
                <w:sz w:val="18"/>
                <w:szCs w:val="18"/>
              </w:rPr>
            </w:pPr>
          </w:p>
        </w:tc>
      </w:tr>
      <w:tr w:rsidR="006C7785" w:rsidRPr="00340B0D" w14:paraId="1D5860F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D1E0C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E52DFC"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772201D9"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EADD1D9" w14:textId="77777777" w:rsidR="006C7785" w:rsidRPr="00340B0D" w:rsidRDefault="006C7785" w:rsidP="00380FCD">
            <w:pPr>
              <w:jc w:val="center"/>
              <w:rPr>
                <w:rFonts w:cs="Arial"/>
                <w:sz w:val="18"/>
                <w:szCs w:val="18"/>
              </w:rPr>
            </w:pPr>
          </w:p>
        </w:tc>
      </w:tr>
      <w:tr w:rsidR="006C7785" w:rsidRPr="00340B0D" w14:paraId="52A7640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8C328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A4BB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9B8796F"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6517871E"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26E78C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B59A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10CD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56172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CC40459" w14:textId="77777777" w:rsidR="006C7785" w:rsidRPr="00340B0D" w:rsidRDefault="006C7785" w:rsidP="00380FCD">
            <w:pPr>
              <w:jc w:val="center"/>
              <w:rPr>
                <w:rFonts w:cs="Arial"/>
                <w:sz w:val="18"/>
                <w:szCs w:val="18"/>
              </w:rPr>
            </w:pPr>
          </w:p>
        </w:tc>
      </w:tr>
      <w:tr w:rsidR="006C7785" w:rsidRPr="00340B0D" w14:paraId="620CAB4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C05A687"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239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F06D06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3753205"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D3992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149FBD"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140C55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CDE7BFC"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E4737EE" w14:textId="77777777" w:rsidR="006C7785" w:rsidRPr="00340B0D" w:rsidRDefault="006C7785" w:rsidP="00380FCD">
            <w:pPr>
              <w:jc w:val="center"/>
              <w:rPr>
                <w:rFonts w:cs="Arial"/>
                <w:sz w:val="18"/>
                <w:szCs w:val="18"/>
              </w:rPr>
            </w:pPr>
          </w:p>
        </w:tc>
      </w:tr>
      <w:tr w:rsidR="006C7785" w:rsidRPr="00340B0D" w14:paraId="6916A2A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4B3EDB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5B35833"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C4B8AC0" w14:textId="77777777" w:rsidR="006C7785" w:rsidRPr="00340B0D" w:rsidRDefault="006C7785" w:rsidP="00380FCD">
            <w:pPr>
              <w:jc w:val="center"/>
              <w:rPr>
                <w:rFonts w:cs="Arial"/>
                <w:sz w:val="18"/>
                <w:szCs w:val="18"/>
              </w:rPr>
            </w:pPr>
          </w:p>
        </w:tc>
      </w:tr>
      <w:tr w:rsidR="006C7785" w:rsidRPr="00340B0D" w14:paraId="08B0A895" w14:textId="77777777" w:rsidTr="00380FCD">
        <w:sdt>
          <w:sdtPr>
            <w:rPr>
              <w:rFonts w:cs="Arial"/>
              <w:sz w:val="18"/>
              <w:szCs w:val="18"/>
            </w:rPr>
            <w:alias w:val="Palette"/>
            <w:tag w:val="Palette"/>
            <w:id w:val="1925678597"/>
            <w:placeholder>
              <w:docPart w:val="40094A8E82D8432483770B76448EAD75"/>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46A64F1"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0AF329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C3497CE" w14:textId="77777777" w:rsidR="006C7785" w:rsidRPr="00340B0D" w:rsidRDefault="006C7785" w:rsidP="00380FCD">
            <w:pPr>
              <w:jc w:val="center"/>
              <w:rPr>
                <w:rFonts w:cs="Arial"/>
                <w:sz w:val="18"/>
                <w:szCs w:val="18"/>
              </w:rPr>
            </w:pPr>
          </w:p>
        </w:tc>
      </w:tr>
      <w:tr w:rsidR="006C7785" w:rsidRPr="00340B0D" w14:paraId="07F0920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C402196"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43555FF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D4E827C" w14:textId="77777777" w:rsidR="006C7785" w:rsidRPr="00340B0D" w:rsidRDefault="006C7785" w:rsidP="00380FCD">
            <w:pPr>
              <w:jc w:val="center"/>
              <w:rPr>
                <w:rFonts w:cs="Arial"/>
                <w:sz w:val="18"/>
                <w:szCs w:val="18"/>
              </w:rPr>
            </w:pPr>
          </w:p>
        </w:tc>
      </w:tr>
      <w:tr w:rsidR="006C7785" w:rsidRPr="00340B0D" w14:paraId="6000ED7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31F2595"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4CF19574"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6AFF5230" w14:textId="77777777" w:rsidR="006C7785" w:rsidRPr="00340B0D" w:rsidRDefault="006C7785" w:rsidP="00380FCD">
            <w:pPr>
              <w:jc w:val="center"/>
              <w:rPr>
                <w:rFonts w:cs="Arial"/>
                <w:sz w:val="18"/>
                <w:szCs w:val="18"/>
              </w:rPr>
            </w:pPr>
          </w:p>
        </w:tc>
      </w:tr>
      <w:tr w:rsidR="006C7785" w:rsidRPr="00340B0D" w14:paraId="002BE34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EA34C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C7C70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FF95AFF" w14:textId="77777777" w:rsidTr="00380FCD">
        <w:trPr>
          <w:trHeight w:val="287"/>
        </w:trPr>
        <w:tc>
          <w:tcPr>
            <w:tcW w:w="1659" w:type="dxa"/>
            <w:tcBorders>
              <w:left w:val="single" w:sz="12" w:space="0" w:color="auto"/>
              <w:bottom w:val="single" w:sz="4" w:space="0" w:color="auto"/>
            </w:tcBorders>
          </w:tcPr>
          <w:p w14:paraId="2EBA5B55"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3E4E852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555FC2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EB77B13" w14:textId="77777777" w:rsidR="006C7785" w:rsidRPr="00340B0D" w:rsidRDefault="006C7785" w:rsidP="00380FCD">
            <w:pPr>
              <w:rPr>
                <w:rFonts w:cs="Arial"/>
                <w:sz w:val="18"/>
                <w:szCs w:val="18"/>
              </w:rPr>
            </w:pPr>
          </w:p>
        </w:tc>
      </w:tr>
      <w:tr w:rsidR="006C7785" w:rsidRPr="00340B0D" w14:paraId="44337453" w14:textId="77777777" w:rsidTr="00380FCD">
        <w:tc>
          <w:tcPr>
            <w:tcW w:w="1659" w:type="dxa"/>
            <w:tcBorders>
              <w:left w:val="single" w:sz="12" w:space="0" w:color="auto"/>
              <w:bottom w:val="single" w:sz="4" w:space="0" w:color="auto"/>
            </w:tcBorders>
          </w:tcPr>
          <w:p w14:paraId="2C24D35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BCC56E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92E6211"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374D59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14FFBAB"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0265E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80C08E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0BEC31D" w14:textId="77777777" w:rsidR="006C7785" w:rsidRPr="00340B0D" w:rsidRDefault="006C7785" w:rsidP="00380FCD">
            <w:pPr>
              <w:rPr>
                <w:rFonts w:cs="Arial"/>
                <w:sz w:val="18"/>
                <w:szCs w:val="18"/>
              </w:rPr>
            </w:pPr>
          </w:p>
        </w:tc>
      </w:tr>
      <w:tr w:rsidR="006C7785" w:rsidRPr="00340B0D" w14:paraId="7EE2174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4767136" w14:textId="77777777" w:rsidR="006C7785" w:rsidRPr="00340B0D" w:rsidRDefault="006C7785" w:rsidP="00380FCD">
            <w:pPr>
              <w:rPr>
                <w:rFonts w:cs="Arial"/>
                <w:sz w:val="18"/>
                <w:szCs w:val="18"/>
              </w:rPr>
            </w:pPr>
          </w:p>
        </w:tc>
      </w:tr>
      <w:tr w:rsidR="006C7785" w:rsidRPr="00340B0D" w14:paraId="07324D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A320E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3ED462"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DBE2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B3F7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4FB3D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667BC2"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7A698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2B696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757756F4" w14:textId="77777777" w:rsidR="006C7785" w:rsidRPr="00340B0D" w:rsidRDefault="006C7785" w:rsidP="00380FCD">
            <w:pPr>
              <w:rPr>
                <w:rFonts w:cs="Arial"/>
                <w:sz w:val="18"/>
                <w:szCs w:val="18"/>
              </w:rPr>
            </w:pPr>
          </w:p>
        </w:tc>
      </w:tr>
      <w:tr w:rsidR="006C7785" w:rsidRPr="00340B0D" w14:paraId="1214243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2B434C6" w14:textId="77777777" w:rsidR="006C7785" w:rsidRPr="00340B0D" w:rsidRDefault="006C7785" w:rsidP="00380FCD">
            <w:pPr>
              <w:pStyle w:val="Default"/>
              <w:rPr>
                <w:sz w:val="18"/>
                <w:szCs w:val="18"/>
              </w:rPr>
            </w:pPr>
            <w:r w:rsidRPr="00340B0D">
              <w:rPr>
                <w:sz w:val="18"/>
                <w:szCs w:val="18"/>
              </w:rPr>
              <w:lastRenderedPageBreak/>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665963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558696"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218F24D" w14:textId="77777777" w:rsidR="006C7785" w:rsidRPr="00340B0D" w:rsidRDefault="006C7785" w:rsidP="00380FCD">
            <w:pPr>
              <w:rPr>
                <w:rFonts w:cs="Arial"/>
                <w:sz w:val="18"/>
                <w:szCs w:val="18"/>
              </w:rPr>
            </w:pPr>
          </w:p>
        </w:tc>
      </w:tr>
      <w:tr w:rsidR="006C7785" w:rsidRPr="00340B0D" w14:paraId="357DDFB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BE9E0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0C0BA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CDD86C"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FF49828" w14:textId="77777777" w:rsidR="006C7785" w:rsidRPr="00340B0D" w:rsidRDefault="006C7785" w:rsidP="00380FCD">
            <w:pPr>
              <w:rPr>
                <w:rFonts w:cs="Arial"/>
                <w:sz w:val="18"/>
                <w:szCs w:val="18"/>
              </w:rPr>
            </w:pPr>
          </w:p>
        </w:tc>
      </w:tr>
      <w:tr w:rsidR="006C7785" w:rsidRPr="00340B0D" w14:paraId="2B6942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FD521E"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944176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4371D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A73E6C7" w14:textId="77777777" w:rsidR="006C7785" w:rsidRPr="00340B0D" w:rsidRDefault="006C7785" w:rsidP="00380FCD">
            <w:pPr>
              <w:rPr>
                <w:rFonts w:cs="Arial"/>
                <w:sz w:val="18"/>
                <w:szCs w:val="18"/>
              </w:rPr>
            </w:pPr>
          </w:p>
        </w:tc>
      </w:tr>
      <w:tr w:rsidR="006C7785" w:rsidRPr="00340B0D" w14:paraId="4A11F6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56D0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1CA446E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54045C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DC217A5" w14:textId="77777777" w:rsidR="006C7785" w:rsidRPr="00340B0D" w:rsidRDefault="006C7785" w:rsidP="00380FCD">
            <w:pPr>
              <w:rPr>
                <w:rFonts w:cs="Arial"/>
                <w:sz w:val="18"/>
                <w:szCs w:val="18"/>
              </w:rPr>
            </w:pPr>
          </w:p>
        </w:tc>
      </w:tr>
      <w:tr w:rsidR="006C7785" w:rsidRPr="00340B0D" w14:paraId="7F4089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35D2A4"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1DEB1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5D7EFC"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8DD5CDF" w14:textId="77777777" w:rsidR="006C7785" w:rsidRPr="00340B0D" w:rsidRDefault="006C7785" w:rsidP="00380FCD">
            <w:pPr>
              <w:rPr>
                <w:rFonts w:cs="Arial"/>
                <w:sz w:val="18"/>
                <w:szCs w:val="18"/>
              </w:rPr>
            </w:pPr>
          </w:p>
        </w:tc>
      </w:tr>
      <w:tr w:rsidR="006C7785" w:rsidRPr="00340B0D" w14:paraId="332C7F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9F6B01D"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7CF430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4BD62A"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963C293" w14:textId="77777777" w:rsidR="006C7785" w:rsidRPr="00340B0D" w:rsidRDefault="006C7785" w:rsidP="00380FCD">
            <w:pPr>
              <w:rPr>
                <w:rFonts w:cs="Arial"/>
                <w:sz w:val="18"/>
                <w:szCs w:val="18"/>
              </w:rPr>
            </w:pPr>
          </w:p>
        </w:tc>
      </w:tr>
      <w:tr w:rsidR="006C7785" w:rsidRPr="00340B0D" w14:paraId="5DE7C2A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32CBF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30C73B1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32A6F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03C21C1" w14:textId="77777777" w:rsidR="006C7785" w:rsidRPr="00340B0D" w:rsidRDefault="006C7785" w:rsidP="00380FCD">
            <w:pPr>
              <w:rPr>
                <w:rFonts w:cs="Arial"/>
                <w:sz w:val="18"/>
                <w:szCs w:val="18"/>
              </w:rPr>
            </w:pPr>
          </w:p>
        </w:tc>
      </w:tr>
      <w:tr w:rsidR="006C7785" w:rsidRPr="00340B0D" w14:paraId="545595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235CD5"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2AAD1AE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ED698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7F7466D" w14:textId="77777777" w:rsidR="006C7785" w:rsidRPr="00340B0D" w:rsidRDefault="006C7785" w:rsidP="00380FCD">
            <w:pPr>
              <w:rPr>
                <w:rFonts w:cs="Arial"/>
                <w:sz w:val="18"/>
                <w:szCs w:val="18"/>
              </w:rPr>
            </w:pPr>
          </w:p>
        </w:tc>
      </w:tr>
      <w:tr w:rsidR="006C7785" w:rsidRPr="00340B0D" w14:paraId="6ED558D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4C5174"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4DDC3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AAA8A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633FE" w14:textId="77777777" w:rsidR="006C7785" w:rsidRPr="00340B0D" w:rsidRDefault="006C7785" w:rsidP="00380FCD">
            <w:pPr>
              <w:rPr>
                <w:rFonts w:cs="Arial"/>
                <w:sz w:val="18"/>
                <w:szCs w:val="18"/>
              </w:rPr>
            </w:pPr>
          </w:p>
        </w:tc>
      </w:tr>
      <w:tr w:rsidR="006C7785" w:rsidRPr="00340B0D" w14:paraId="3429F07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9BDE11D"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5471CE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D197FA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43DAB3" w14:textId="77777777" w:rsidR="006C7785" w:rsidRPr="00340B0D" w:rsidRDefault="006C7785" w:rsidP="00380FCD">
            <w:pPr>
              <w:rPr>
                <w:rFonts w:cs="Arial"/>
                <w:sz w:val="18"/>
                <w:szCs w:val="18"/>
              </w:rPr>
            </w:pPr>
          </w:p>
        </w:tc>
      </w:tr>
      <w:tr w:rsidR="006C7785" w:rsidRPr="00340B0D" w14:paraId="368DBB8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7FB3DE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0C83A37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23A5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F9447A8" w14:textId="77777777" w:rsidR="006C7785" w:rsidRPr="00340B0D" w:rsidRDefault="006C7785" w:rsidP="00380FCD">
            <w:pPr>
              <w:rPr>
                <w:rFonts w:cs="Arial"/>
                <w:sz w:val="18"/>
                <w:szCs w:val="18"/>
              </w:rPr>
            </w:pPr>
          </w:p>
        </w:tc>
      </w:tr>
      <w:tr w:rsidR="006C7785" w:rsidRPr="00340B0D" w14:paraId="70986C1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66090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7189B4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4AE0309B"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5B58ABF" w14:textId="77777777" w:rsidR="006C7785" w:rsidRPr="00340B0D" w:rsidRDefault="006C7785" w:rsidP="00380FCD">
            <w:pPr>
              <w:rPr>
                <w:rFonts w:cs="Arial"/>
                <w:sz w:val="18"/>
                <w:szCs w:val="18"/>
              </w:rPr>
            </w:pPr>
          </w:p>
        </w:tc>
      </w:tr>
      <w:tr w:rsidR="006C7785" w:rsidRPr="00340B0D" w14:paraId="6784124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77C317"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3E31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BD641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CB49D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08182DC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2A00721" w14:textId="77777777" w:rsidR="006C7785" w:rsidRPr="00340B0D" w:rsidRDefault="006C7785" w:rsidP="00380FCD">
            <w:pPr>
              <w:rPr>
                <w:rFonts w:cs="Arial"/>
                <w:sz w:val="18"/>
                <w:szCs w:val="18"/>
              </w:rPr>
            </w:pPr>
          </w:p>
        </w:tc>
      </w:tr>
      <w:tr w:rsidR="006C7785" w:rsidRPr="00340B0D" w14:paraId="4AEBAC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CFB753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CCD5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39186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F6B1AAF" w14:textId="77777777" w:rsidR="006C7785" w:rsidRPr="00340B0D" w:rsidRDefault="006C7785" w:rsidP="00380FCD">
            <w:pPr>
              <w:rPr>
                <w:rFonts w:cs="Arial"/>
                <w:sz w:val="18"/>
                <w:szCs w:val="18"/>
              </w:rPr>
            </w:pPr>
          </w:p>
        </w:tc>
      </w:tr>
      <w:tr w:rsidR="006C7785" w:rsidRPr="00340B0D" w14:paraId="294F4B3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E54E12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B3DDC1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205954F" w14:textId="77777777" w:rsidR="006C7785" w:rsidRPr="00D6273A" w:rsidRDefault="006C7785" w:rsidP="00380FCD">
            <w:pPr>
              <w:rPr>
                <w:i/>
              </w:rPr>
            </w:pPr>
            <w:r w:rsidRPr="00E0664B">
              <w:rPr>
                <w:i/>
              </w:rPr>
              <w:t xml:space="preserve">Load the </w:t>
            </w:r>
            <w:r>
              <w:rPr>
                <w:i/>
              </w:rPr>
              <w:t>dataset 10100AA_X0001.000 from the exchange set with the provided settings.</w:t>
            </w:r>
          </w:p>
        </w:tc>
      </w:tr>
      <w:tr w:rsidR="006C7785" w:rsidRPr="00340B0D" w14:paraId="11CF46D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F31BA9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04E31E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DC4FE2" w14:textId="77777777" w:rsidR="006C7785" w:rsidRPr="00E0664B" w:rsidRDefault="006C7785" w:rsidP="00380FCD">
            <w:pPr>
              <w:rPr>
                <w:i/>
              </w:rPr>
            </w:pPr>
            <w:r w:rsidRPr="00E0664B">
              <w:rPr>
                <w:i/>
              </w:rPr>
              <w:t xml:space="preserve">Zoom into 1:5 000 and View the </w:t>
            </w:r>
            <w:r>
              <w:rPr>
                <w:i/>
              </w:rPr>
              <w:t>features</w:t>
            </w:r>
            <w:r w:rsidRPr="00E0664B">
              <w:rPr>
                <w:i/>
              </w:rPr>
              <w:t xml:space="preserve"> at position</w:t>
            </w:r>
          </w:p>
          <w:p w14:paraId="39F18564" w14:textId="77777777" w:rsidR="006C7785" w:rsidRPr="00E0664B" w:rsidRDefault="006C7785" w:rsidP="00380FCD">
            <w:pPr>
              <w:rPr>
                <w:i/>
              </w:rPr>
            </w:pPr>
            <w:r w:rsidRPr="00E0664B">
              <w:rPr>
                <w:i/>
              </w:rPr>
              <w:t>1) 32°36.900’S   61°20.840’E</w:t>
            </w:r>
          </w:p>
          <w:p w14:paraId="01972393" w14:textId="77777777" w:rsidR="006C7785" w:rsidRPr="00E0664B" w:rsidRDefault="006C7785" w:rsidP="00380FCD">
            <w:pPr>
              <w:rPr>
                <w:i/>
              </w:rPr>
            </w:pPr>
            <w:r w:rsidRPr="00E0664B">
              <w:rPr>
                <w:i/>
              </w:rPr>
              <w:t>2) 32°36.900’S   61°21.400’E</w:t>
            </w:r>
          </w:p>
          <w:p w14:paraId="1E3C7481" w14:textId="77777777" w:rsidR="006C7785" w:rsidRPr="00614B0E" w:rsidRDefault="006C7785" w:rsidP="00380FCD">
            <w:pPr>
              <w:rPr>
                <w:rFonts w:cs="Arial"/>
                <w:b/>
                <w:bCs/>
              </w:rPr>
            </w:pPr>
            <w:r w:rsidRPr="00E0664B">
              <w:rPr>
                <w:i/>
              </w:rPr>
              <w:t>3) 32°36.900’S   61°21.950’E</w:t>
            </w:r>
          </w:p>
        </w:tc>
      </w:tr>
      <w:tr w:rsidR="006C7785" w:rsidRPr="00340B0D" w14:paraId="03EE703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2DC993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204061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D54BE85" w14:textId="77777777" w:rsidR="006C7785" w:rsidRPr="00E0664B" w:rsidRDefault="006C7785" w:rsidP="00380FCD">
            <w:pPr>
              <w:rPr>
                <w:i/>
              </w:rPr>
            </w:pPr>
            <w:r w:rsidRPr="00E0664B">
              <w:rPr>
                <w:i/>
              </w:rPr>
              <w:t xml:space="preserve">Confirm that the </w:t>
            </w:r>
            <w:r>
              <w:rPr>
                <w:i/>
              </w:rPr>
              <w:t>features</w:t>
            </w:r>
            <w:r w:rsidRPr="00E0664B">
              <w:rPr>
                <w:i/>
              </w:rPr>
              <w:t xml:space="preserve"> display as follows:</w:t>
            </w:r>
          </w:p>
          <w:p w14:paraId="671DDB27" w14:textId="77777777" w:rsidR="006C7785" w:rsidRDefault="006C7785" w:rsidP="00380FCD">
            <w:pPr>
              <w:rPr>
                <w:i/>
              </w:rPr>
            </w:pPr>
            <w:r w:rsidRPr="00E0664B">
              <w:rPr>
                <w:i/>
              </w:rPr>
              <w:t>1) at position 32°36.900’S   61°20.840’E:</w:t>
            </w:r>
          </w:p>
          <w:p w14:paraId="7F6D5FE0" w14:textId="77777777" w:rsidR="006C7785" w:rsidRPr="00614B0E" w:rsidRDefault="006C7785" w:rsidP="00380FCD">
            <w:pPr>
              <w:rPr>
                <w:rFonts w:cs="Arial"/>
              </w:rPr>
            </w:pPr>
            <w:r w:rsidRPr="00447129">
              <w:rPr>
                <w:noProof/>
                <w:lang w:val="en-IN" w:eastAsia="en-IN"/>
                <w14:ligatures w14:val="standardContextual"/>
              </w:rPr>
              <w:drawing>
                <wp:inline distT="0" distB="0" distL="0" distR="0" wp14:anchorId="4AA90247" wp14:editId="5A32D304">
                  <wp:extent cx="5651500" cy="2523507"/>
                  <wp:effectExtent l="0" t="0" r="6350" b="0"/>
                  <wp:docPr id="4367577" name="Picture 436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 name="Picture 4367577" descr="A screenshot of a computer&#10;&#10;Description automatically generated"/>
                          <pic:cNvPicPr/>
                        </pic:nvPicPr>
                        <pic:blipFill rotWithShape="1">
                          <a:blip r:embed="rId88"/>
                          <a:srcRect l="3154" t="6003" b="5997"/>
                          <a:stretch/>
                        </pic:blipFill>
                        <pic:spPr bwMode="auto">
                          <a:xfrm>
                            <a:off x="0" y="0"/>
                            <a:ext cx="5652817" cy="25240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B7C8D" w14:textId="77777777" w:rsidR="006C7785" w:rsidRPr="00D6273A" w:rsidRDefault="006C7785" w:rsidP="006C7785"/>
    <w:p w14:paraId="2995E3EC" w14:textId="77777777" w:rsidR="006C7785" w:rsidRPr="00A66F97" w:rsidRDefault="006C7785" w:rsidP="006C7785">
      <w:pPr>
        <w:rPr>
          <w:rFonts w:cs="Arial"/>
        </w:rPr>
      </w:pPr>
    </w:p>
    <w:p w14:paraId="76559F23"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300EFD0"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4DC6E9B7"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43F7ABB2" w14:textId="77777777" w:rsidTr="00380FCD">
        <w:trPr>
          <w:tblHeader/>
        </w:trPr>
        <w:tc>
          <w:tcPr>
            <w:tcW w:w="9526" w:type="dxa"/>
            <w:tcBorders>
              <w:top w:val="nil"/>
              <w:left w:val="single" w:sz="4" w:space="0" w:color="auto"/>
              <w:bottom w:val="nil"/>
              <w:right w:val="single" w:sz="4" w:space="0" w:color="auto"/>
            </w:tcBorders>
            <w:vAlign w:val="center"/>
          </w:tcPr>
          <w:p w14:paraId="35FCF2B4" w14:textId="77777777" w:rsidR="006C7785" w:rsidRPr="00A66F97" w:rsidRDefault="006C7785" w:rsidP="00380FCD">
            <w:pPr>
              <w:jc w:val="center"/>
              <w:rPr>
                <w:rFonts w:cs="Arial"/>
              </w:rPr>
            </w:pPr>
            <w:r w:rsidRPr="00447129">
              <w:rPr>
                <w:noProof/>
                <w:lang w:val="en-IN" w:eastAsia="en-IN"/>
                <w14:ligatures w14:val="standardContextual"/>
              </w:rPr>
              <w:drawing>
                <wp:inline distT="0" distB="0" distL="0" distR="0" wp14:anchorId="52FD8CCC" wp14:editId="6AD62395">
                  <wp:extent cx="5836920" cy="3227705"/>
                  <wp:effectExtent l="0" t="0" r="0" b="0"/>
                  <wp:docPr id="2125534071" name="Picture 212553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4071" name="Picture 2125534071" descr="A screenshot of a computer&#10;&#10;Description automatically generated"/>
                          <pic:cNvPicPr/>
                        </pic:nvPicPr>
                        <pic:blipFill>
                          <a:blip r:embed="rId89"/>
                          <a:stretch>
                            <a:fillRect/>
                          </a:stretch>
                        </pic:blipFill>
                        <pic:spPr>
                          <a:xfrm>
                            <a:off x="0" y="0"/>
                            <a:ext cx="5836920" cy="3227705"/>
                          </a:xfrm>
                          <a:prstGeom prst="rect">
                            <a:avLst/>
                          </a:prstGeom>
                        </pic:spPr>
                      </pic:pic>
                    </a:graphicData>
                  </a:graphic>
                </wp:inline>
              </w:drawing>
            </w:r>
          </w:p>
        </w:tc>
      </w:tr>
      <w:tr w:rsidR="006C7785" w:rsidRPr="00A66F97" w14:paraId="6DB9B64D" w14:textId="77777777" w:rsidTr="00380FCD">
        <w:trPr>
          <w:tblHeader/>
        </w:trPr>
        <w:tc>
          <w:tcPr>
            <w:tcW w:w="9526" w:type="dxa"/>
            <w:tcBorders>
              <w:top w:val="nil"/>
              <w:left w:val="single" w:sz="4" w:space="0" w:color="auto"/>
              <w:bottom w:val="nil"/>
              <w:right w:val="single" w:sz="4" w:space="0" w:color="auto"/>
            </w:tcBorders>
            <w:vAlign w:val="center"/>
          </w:tcPr>
          <w:p w14:paraId="0F82B05F" w14:textId="77777777" w:rsidR="006C7785" w:rsidRPr="00A66F97" w:rsidRDefault="006C7785" w:rsidP="00380FCD">
            <w:pPr>
              <w:rPr>
                <w:rFonts w:cs="Arial"/>
                <w:i/>
              </w:rPr>
            </w:pPr>
          </w:p>
          <w:p w14:paraId="23B4E4C9" w14:textId="77777777" w:rsidR="006C7785" w:rsidRPr="00A66F97" w:rsidRDefault="006C7785" w:rsidP="00380FCD">
            <w:pPr>
              <w:rPr>
                <w:rFonts w:cs="Arial"/>
              </w:rPr>
            </w:pPr>
            <w:r w:rsidRPr="00A66F97">
              <w:rPr>
                <w:rFonts w:cs="Arial"/>
                <w:i/>
              </w:rPr>
              <w:t>3) at position 32°36.900’S   61°21.950’E:</w:t>
            </w:r>
          </w:p>
        </w:tc>
      </w:tr>
      <w:tr w:rsidR="006C7785" w:rsidRPr="00A66F97" w14:paraId="244E5098"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0893AC86"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3B982C4F" wp14:editId="341FF0E2">
                  <wp:extent cx="5836920" cy="3186430"/>
                  <wp:effectExtent l="0" t="0" r="0" b="0"/>
                  <wp:docPr id="233828405" name="Picture 233828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405" name="Picture 233828405" descr="A screenshot of a computer screen&#10;&#10;Description automatically generated"/>
                          <pic:cNvPicPr/>
                        </pic:nvPicPr>
                        <pic:blipFill>
                          <a:blip r:embed="rId90"/>
                          <a:stretch>
                            <a:fillRect/>
                          </a:stretch>
                        </pic:blipFill>
                        <pic:spPr>
                          <a:xfrm>
                            <a:off x="0" y="0"/>
                            <a:ext cx="5836920" cy="3186430"/>
                          </a:xfrm>
                          <a:prstGeom prst="rect">
                            <a:avLst/>
                          </a:prstGeom>
                        </pic:spPr>
                      </pic:pic>
                    </a:graphicData>
                  </a:graphic>
                </wp:inline>
              </w:drawing>
            </w:r>
          </w:p>
        </w:tc>
      </w:tr>
    </w:tbl>
    <w:p w14:paraId="6B76AEBC" w14:textId="77777777" w:rsidR="006C7785" w:rsidRPr="00A66F97" w:rsidRDefault="006C7785" w:rsidP="006C7785">
      <w:pPr>
        <w:rPr>
          <w:rFonts w:cs="Arial"/>
        </w:rPr>
      </w:pPr>
    </w:p>
    <w:p w14:paraId="431A4221" w14:textId="77777777" w:rsidR="006C7785" w:rsidRPr="00A66F97" w:rsidRDefault="006C7785" w:rsidP="006C7785">
      <w:pPr>
        <w:rPr>
          <w:rFonts w:cs="Arial"/>
        </w:rPr>
      </w:pPr>
    </w:p>
    <w:p w14:paraId="6167D21D" w14:textId="77777777" w:rsidR="006C7785" w:rsidRPr="00A66F97" w:rsidRDefault="006C7785" w:rsidP="006C7785">
      <w:pPr>
        <w:rPr>
          <w:rFonts w:cs="Arial"/>
        </w:rPr>
      </w:pPr>
    </w:p>
    <w:p w14:paraId="66F4927A" w14:textId="77777777" w:rsidR="006C7785" w:rsidRPr="00A66F97" w:rsidRDefault="006C7785" w:rsidP="006C7785">
      <w:pPr>
        <w:rPr>
          <w:rFonts w:cs="Arial"/>
        </w:rPr>
      </w:pPr>
    </w:p>
    <w:p w14:paraId="4FA43A65" w14:textId="77777777" w:rsidR="006C7785" w:rsidRDefault="006C7785" w:rsidP="006C7785">
      <w:pPr>
        <w:rPr>
          <w:rFonts w:cs="Arial"/>
        </w:rPr>
      </w:pPr>
    </w:p>
    <w:p w14:paraId="6A6119FE" w14:textId="77777777" w:rsidR="006C7785" w:rsidRDefault="006C7785" w:rsidP="006C7785">
      <w:pPr>
        <w:rPr>
          <w:rFonts w:cs="Arial"/>
        </w:rPr>
      </w:pPr>
    </w:p>
    <w:p w14:paraId="2A2F154B" w14:textId="77777777" w:rsidR="006C7785" w:rsidRDefault="006C7785" w:rsidP="006C7785">
      <w:pPr>
        <w:rPr>
          <w:rFonts w:cs="Arial"/>
        </w:rPr>
      </w:pPr>
    </w:p>
    <w:p w14:paraId="6B50A6ED" w14:textId="77777777" w:rsidR="006C7785" w:rsidRDefault="006C7785" w:rsidP="006C7785">
      <w:pPr>
        <w:rPr>
          <w:rFonts w:cs="Arial"/>
        </w:rPr>
      </w:pPr>
    </w:p>
    <w:p w14:paraId="1020B348" w14:textId="77777777" w:rsidR="006C7785" w:rsidRDefault="006C7785" w:rsidP="006C7785">
      <w:pPr>
        <w:rPr>
          <w:rFonts w:cs="Arial"/>
        </w:rPr>
      </w:pPr>
    </w:p>
    <w:p w14:paraId="518A9B42" w14:textId="77777777" w:rsidR="006C7785" w:rsidRDefault="006C7785" w:rsidP="006C7785">
      <w:pPr>
        <w:rPr>
          <w:rFonts w:cs="Arial"/>
        </w:rPr>
      </w:pPr>
    </w:p>
    <w:p w14:paraId="4D732577" w14:textId="77777777" w:rsidR="006C7785" w:rsidRDefault="006C7785" w:rsidP="006C7785">
      <w:pPr>
        <w:rPr>
          <w:rFonts w:cs="Arial"/>
        </w:rPr>
      </w:pPr>
    </w:p>
    <w:p w14:paraId="5571350C" w14:textId="77777777" w:rsidR="006C7785" w:rsidRPr="00A66F97" w:rsidRDefault="006C7785" w:rsidP="006C7785">
      <w:pPr>
        <w:rPr>
          <w:rFonts w:cs="Arial"/>
        </w:rPr>
      </w:pPr>
    </w:p>
    <w:p w14:paraId="730CFFFF" w14:textId="77777777" w:rsidR="006C7785" w:rsidRPr="00A66F97" w:rsidRDefault="006C7785" w:rsidP="006C7785">
      <w:pPr>
        <w:rPr>
          <w:rFonts w:cs="Arial"/>
        </w:rPr>
      </w:pPr>
    </w:p>
    <w:p w14:paraId="54C5D664" w14:textId="77777777" w:rsidR="006C7785" w:rsidRPr="00A66F97" w:rsidRDefault="006C7785" w:rsidP="006C7785">
      <w:pPr>
        <w:rPr>
          <w:rFonts w:cs="Arial"/>
        </w:rPr>
      </w:pPr>
    </w:p>
    <w:p w14:paraId="44BEA4CD" w14:textId="77777777" w:rsidR="006C7785" w:rsidRPr="00A66F97" w:rsidRDefault="006C7785" w:rsidP="006C7785">
      <w:pPr>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F82BA0B"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60C52A95"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6FF755E" w14:textId="77777777" w:rsidR="006C7785" w:rsidRPr="001A2018" w:rsidRDefault="006C7785" w:rsidP="00380FCD">
            <w:r>
              <w:t>Symbolisedboundaries</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11464575" w14:textId="77777777" w:rsidR="006C7785" w:rsidRPr="001A2018" w:rsidRDefault="006C7785" w:rsidP="00380FCD">
            <w:pPr>
              <w:rPr>
                <w:b/>
              </w:rPr>
            </w:pPr>
            <w:r w:rsidRPr="001A2018">
              <w:rPr>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4FE356B8" w14:textId="77777777" w:rsidR="006C7785" w:rsidRPr="001A2018" w:rsidRDefault="006C7785" w:rsidP="00380FCD">
            <w:pPr>
              <w:spacing w:line="240" w:lineRule="auto"/>
              <w:rPr>
                <w:rFonts w:ascii="Calibri" w:hAnsi="Calibri" w:cs="Calibri"/>
                <w:color w:val="000000"/>
              </w:rPr>
            </w:pPr>
            <w:r>
              <w:rPr>
                <w:rFonts w:ascii="Calibri" w:hAnsi="Calibri" w:cs="Calibri"/>
                <w:color w:val="000000"/>
              </w:rPr>
              <w:t>S-98 C-7.2.5</w:t>
            </w:r>
          </w:p>
        </w:tc>
      </w:tr>
    </w:tbl>
    <w:tbl>
      <w:tblPr>
        <w:tblStyle w:val="TableGrid"/>
        <w:tblW w:w="9199" w:type="dxa"/>
        <w:tblLook w:val="04A0" w:firstRow="1" w:lastRow="0" w:firstColumn="1" w:lastColumn="0" w:noHBand="0" w:noVBand="1"/>
      </w:tblPr>
      <w:tblGrid>
        <w:gridCol w:w="1960"/>
        <w:gridCol w:w="614"/>
        <w:gridCol w:w="1651"/>
        <w:gridCol w:w="263"/>
        <w:gridCol w:w="306"/>
        <w:gridCol w:w="1361"/>
        <w:gridCol w:w="354"/>
        <w:gridCol w:w="2124"/>
        <w:gridCol w:w="775"/>
      </w:tblGrid>
      <w:tr w:rsidR="006C7785" w:rsidRPr="00340B0D" w14:paraId="5D638ED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2812B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0DA87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6C8296" w14:textId="77777777" w:rsidR="006C7785" w:rsidRPr="005B051E" w:rsidRDefault="006C7785" w:rsidP="00380FCD">
            <w:pPr>
              <w:rPr>
                <w:rFonts w:cs="Arial"/>
              </w:rPr>
            </w:pPr>
            <w:r w:rsidRPr="00E0664B">
              <w:rPr>
                <w:i/>
              </w:rPr>
              <w:t xml:space="preserve">Display of </w:t>
            </w:r>
            <w:r>
              <w:rPr>
                <w:i/>
              </w:rPr>
              <w:t>features</w:t>
            </w:r>
            <w:r w:rsidRPr="00E0664B">
              <w:rPr>
                <w:i/>
              </w:rPr>
              <w:t xml:space="preserve"> with </w:t>
            </w:r>
            <w:r>
              <w:rPr>
                <w:i/>
              </w:rPr>
              <w:t>symbolized</w:t>
            </w:r>
            <w:r w:rsidRPr="00E0664B">
              <w:rPr>
                <w:i/>
              </w:rPr>
              <w:t xml:space="preserve"> boundaries</w:t>
            </w:r>
          </w:p>
        </w:tc>
      </w:tr>
      <w:tr w:rsidR="006C7785" w:rsidRPr="00340B0D" w14:paraId="5ACCC2F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8210D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D0B519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C61A7FE"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976C90A" w14:textId="77777777" w:rsidR="006C7785" w:rsidRPr="00340B0D" w:rsidRDefault="006C7785" w:rsidP="00380FCD">
            <w:pPr>
              <w:jc w:val="center"/>
              <w:rPr>
                <w:rFonts w:cs="Arial"/>
                <w:b/>
                <w:bCs/>
                <w:sz w:val="18"/>
                <w:szCs w:val="18"/>
              </w:rPr>
            </w:pPr>
          </w:p>
        </w:tc>
      </w:tr>
      <w:tr w:rsidR="006C7785" w:rsidRPr="00340B0D" w14:paraId="2BAF78D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6645AFDF"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A78E9D6" w14:textId="77777777" w:rsidR="006C7785" w:rsidRPr="00340B0D" w:rsidRDefault="006C7785" w:rsidP="00380FCD">
            <w:pPr>
              <w:rPr>
                <w:rFonts w:cs="Arial"/>
                <w:sz w:val="18"/>
                <w:szCs w:val="18"/>
              </w:rPr>
            </w:pPr>
          </w:p>
        </w:tc>
      </w:tr>
      <w:tr w:rsidR="006C7785" w:rsidRPr="00340B0D" w14:paraId="6ADF263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5BB3E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7B64F385" w14:textId="77777777" w:rsidR="006C7785" w:rsidRPr="00340B0D" w:rsidRDefault="006C7785" w:rsidP="00380FCD">
            <w:pPr>
              <w:rPr>
                <w:rFonts w:cs="Arial"/>
                <w:sz w:val="18"/>
                <w:szCs w:val="18"/>
              </w:rPr>
            </w:pPr>
          </w:p>
        </w:tc>
      </w:tr>
      <w:tr w:rsidR="006C7785" w:rsidRPr="00340B0D" w14:paraId="74718F98"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CA9B7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0BA418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0873CF4" w14:textId="77777777" w:rsidTr="00380FCD">
        <w:sdt>
          <w:sdtPr>
            <w:rPr>
              <w:rFonts w:cs="Arial"/>
              <w:sz w:val="18"/>
              <w:szCs w:val="18"/>
            </w:rPr>
            <w:alias w:val="Diplay Category"/>
            <w:tag w:val="Diplay Categor"/>
            <w:id w:val="1174770011"/>
            <w:placeholder>
              <w:docPart w:val="83BD9781E7874DCD9BF981F79BFD0E9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39E9E1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372403D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BB52CDE" w14:textId="77777777" w:rsidR="006C7785" w:rsidRPr="00340B0D" w:rsidRDefault="006C7785" w:rsidP="00380FCD">
            <w:pPr>
              <w:jc w:val="center"/>
              <w:rPr>
                <w:rFonts w:cs="Arial"/>
                <w:sz w:val="18"/>
                <w:szCs w:val="18"/>
              </w:rPr>
            </w:pPr>
          </w:p>
        </w:tc>
      </w:tr>
      <w:tr w:rsidR="006C7785" w:rsidRPr="00340B0D" w14:paraId="7AFEF19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F3A43AC"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942C7AB"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1F2CF14" w14:textId="77777777" w:rsidR="006C7785" w:rsidRPr="00340B0D" w:rsidRDefault="006C7785" w:rsidP="00380FCD">
            <w:pPr>
              <w:jc w:val="center"/>
              <w:rPr>
                <w:rFonts w:cs="Arial"/>
                <w:sz w:val="18"/>
                <w:szCs w:val="18"/>
              </w:rPr>
            </w:pPr>
          </w:p>
        </w:tc>
      </w:tr>
      <w:tr w:rsidR="006C7785" w:rsidRPr="00340B0D" w14:paraId="004F79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86A744"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CB8F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D57A85A"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6E23D1F" w14:textId="77777777" w:rsidR="006C7785" w:rsidRPr="00340B0D" w:rsidRDefault="006C7785" w:rsidP="00380FCD">
            <w:pPr>
              <w:jc w:val="center"/>
              <w:rPr>
                <w:rFonts w:cs="Arial"/>
                <w:sz w:val="18"/>
                <w:szCs w:val="18"/>
              </w:rPr>
            </w:pPr>
          </w:p>
        </w:tc>
      </w:tr>
      <w:tr w:rsidR="006C7785" w:rsidRPr="00340B0D" w14:paraId="4FE747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6703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6B61D8"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4957358"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3476E2CB" w14:textId="77777777" w:rsidR="006C7785" w:rsidRPr="00340B0D" w:rsidRDefault="006C7785" w:rsidP="00380FCD">
            <w:pPr>
              <w:jc w:val="center"/>
              <w:rPr>
                <w:rFonts w:cs="Arial"/>
                <w:sz w:val="18"/>
                <w:szCs w:val="18"/>
              </w:rPr>
            </w:pPr>
          </w:p>
        </w:tc>
      </w:tr>
      <w:tr w:rsidR="006C7785" w:rsidRPr="00340B0D" w14:paraId="2814C18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BB9828"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C938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81F94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C440231" w14:textId="77777777" w:rsidR="006C7785" w:rsidRPr="00340B0D" w:rsidRDefault="006C7785" w:rsidP="00380FCD">
            <w:pPr>
              <w:jc w:val="center"/>
              <w:rPr>
                <w:rFonts w:cs="Arial"/>
                <w:sz w:val="18"/>
                <w:szCs w:val="18"/>
              </w:rPr>
            </w:pPr>
          </w:p>
        </w:tc>
      </w:tr>
      <w:tr w:rsidR="006C7785" w:rsidRPr="00340B0D" w14:paraId="32BFAA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F514CEE"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012E1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151E3DA"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5D9EDE36" w14:textId="77777777" w:rsidR="006C7785" w:rsidRPr="00340B0D" w:rsidRDefault="006C7785" w:rsidP="00380FCD">
            <w:pPr>
              <w:jc w:val="center"/>
              <w:rPr>
                <w:rFonts w:cs="Arial"/>
                <w:sz w:val="18"/>
                <w:szCs w:val="18"/>
              </w:rPr>
            </w:pPr>
          </w:p>
        </w:tc>
      </w:tr>
      <w:tr w:rsidR="006C7785" w:rsidRPr="00340B0D" w14:paraId="1C180B6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F974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F57F1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618DC57"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2C9A050" w14:textId="77777777" w:rsidR="006C7785" w:rsidRPr="00340B0D" w:rsidRDefault="006C7785" w:rsidP="00380FCD">
            <w:pPr>
              <w:jc w:val="center"/>
              <w:rPr>
                <w:rFonts w:cs="Arial"/>
                <w:sz w:val="18"/>
                <w:szCs w:val="18"/>
              </w:rPr>
            </w:pPr>
          </w:p>
        </w:tc>
      </w:tr>
      <w:tr w:rsidR="006C7785" w:rsidRPr="00340B0D" w14:paraId="6E52C9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17B6A27"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A4494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C5DAB"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44C25564" w14:textId="77777777" w:rsidR="006C7785" w:rsidRPr="00340B0D" w:rsidRDefault="006C7785" w:rsidP="00380FCD">
            <w:pPr>
              <w:jc w:val="center"/>
              <w:rPr>
                <w:rFonts w:cs="Arial"/>
                <w:sz w:val="18"/>
                <w:szCs w:val="18"/>
              </w:rPr>
            </w:pPr>
          </w:p>
        </w:tc>
      </w:tr>
      <w:tr w:rsidR="006C7785" w:rsidRPr="00340B0D" w14:paraId="079EC51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9015EF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A636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93896"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407C9CF9" w14:textId="77777777" w:rsidR="006C7785" w:rsidRPr="00340B0D" w:rsidRDefault="006C7785" w:rsidP="00380FCD">
            <w:pPr>
              <w:jc w:val="center"/>
              <w:rPr>
                <w:rFonts w:cs="Arial"/>
                <w:sz w:val="18"/>
                <w:szCs w:val="18"/>
              </w:rPr>
            </w:pPr>
          </w:p>
        </w:tc>
      </w:tr>
      <w:tr w:rsidR="006C7785" w:rsidRPr="00340B0D" w14:paraId="66D676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FAD10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31C7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C6BC86"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C3B37B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641098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97625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6A4B0B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B77A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53C92298" w14:textId="77777777" w:rsidR="006C7785" w:rsidRPr="00340B0D" w:rsidRDefault="006C7785" w:rsidP="00380FCD">
            <w:pPr>
              <w:jc w:val="center"/>
              <w:rPr>
                <w:rFonts w:cs="Arial"/>
                <w:sz w:val="18"/>
                <w:szCs w:val="18"/>
              </w:rPr>
            </w:pPr>
          </w:p>
        </w:tc>
      </w:tr>
      <w:tr w:rsidR="006C7785" w:rsidRPr="00340B0D" w14:paraId="482DD6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17072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7A938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7B520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106AD2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3379B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979A86"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500FC4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FD8FD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2583FAC2" w14:textId="77777777" w:rsidR="006C7785" w:rsidRPr="00340B0D" w:rsidRDefault="006C7785" w:rsidP="00380FCD">
            <w:pPr>
              <w:jc w:val="center"/>
              <w:rPr>
                <w:rFonts w:cs="Arial"/>
                <w:sz w:val="18"/>
                <w:szCs w:val="18"/>
              </w:rPr>
            </w:pPr>
          </w:p>
        </w:tc>
      </w:tr>
      <w:tr w:rsidR="006C7785" w:rsidRPr="00340B0D" w14:paraId="645EB5C4"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748D7C1"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6089C8C0"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0E74C16" w14:textId="77777777" w:rsidR="006C7785" w:rsidRPr="00340B0D" w:rsidRDefault="006C7785" w:rsidP="00380FCD">
            <w:pPr>
              <w:jc w:val="center"/>
              <w:rPr>
                <w:rFonts w:cs="Arial"/>
                <w:sz w:val="18"/>
                <w:szCs w:val="18"/>
              </w:rPr>
            </w:pPr>
          </w:p>
        </w:tc>
      </w:tr>
      <w:tr w:rsidR="006C7785" w:rsidRPr="00340B0D" w14:paraId="23A5CE30" w14:textId="77777777" w:rsidTr="00380FCD">
        <w:sdt>
          <w:sdtPr>
            <w:rPr>
              <w:rFonts w:cs="Arial"/>
              <w:sz w:val="18"/>
              <w:szCs w:val="18"/>
            </w:rPr>
            <w:alias w:val="Palette"/>
            <w:tag w:val="Palette"/>
            <w:id w:val="-1670017318"/>
            <w:placeholder>
              <w:docPart w:val="A298828DEE1340E1A294A56D3238807C"/>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0700EE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05F765B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F05FC1D" w14:textId="77777777" w:rsidR="006C7785" w:rsidRPr="00340B0D" w:rsidRDefault="006C7785" w:rsidP="00380FCD">
            <w:pPr>
              <w:jc w:val="center"/>
              <w:rPr>
                <w:rFonts w:cs="Arial"/>
                <w:sz w:val="18"/>
                <w:szCs w:val="18"/>
              </w:rPr>
            </w:pPr>
          </w:p>
        </w:tc>
      </w:tr>
      <w:tr w:rsidR="006C7785" w:rsidRPr="00340B0D" w14:paraId="63677E6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AE3BF69"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7E32ECE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2B7E20B" w14:textId="77777777" w:rsidR="006C7785" w:rsidRPr="00340B0D" w:rsidRDefault="006C7785" w:rsidP="00380FCD">
            <w:pPr>
              <w:jc w:val="center"/>
              <w:rPr>
                <w:rFonts w:cs="Arial"/>
                <w:sz w:val="18"/>
                <w:szCs w:val="18"/>
              </w:rPr>
            </w:pPr>
          </w:p>
        </w:tc>
      </w:tr>
      <w:tr w:rsidR="006C7785" w:rsidRPr="00340B0D" w14:paraId="710B13CA"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46967C1"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2ABE06EB"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571C3ADD" w14:textId="77777777" w:rsidR="006C7785" w:rsidRPr="00340B0D" w:rsidRDefault="006C7785" w:rsidP="00380FCD">
            <w:pPr>
              <w:jc w:val="center"/>
              <w:rPr>
                <w:rFonts w:cs="Arial"/>
                <w:sz w:val="18"/>
                <w:szCs w:val="18"/>
              </w:rPr>
            </w:pPr>
          </w:p>
        </w:tc>
      </w:tr>
      <w:tr w:rsidR="006C7785" w:rsidRPr="00340B0D" w14:paraId="2D24B841"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51030E9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547BF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75A3124" w14:textId="77777777" w:rsidTr="00380FCD">
        <w:trPr>
          <w:trHeight w:val="287"/>
        </w:trPr>
        <w:tc>
          <w:tcPr>
            <w:tcW w:w="1659" w:type="dxa"/>
            <w:tcBorders>
              <w:left w:val="single" w:sz="12" w:space="0" w:color="auto"/>
              <w:bottom w:val="single" w:sz="4" w:space="0" w:color="auto"/>
            </w:tcBorders>
          </w:tcPr>
          <w:p w14:paraId="74BD6376"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09D9B8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9638498"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9E2A82A" w14:textId="77777777" w:rsidR="006C7785" w:rsidRPr="00340B0D" w:rsidRDefault="006C7785" w:rsidP="00380FCD">
            <w:pPr>
              <w:rPr>
                <w:rFonts w:cs="Arial"/>
                <w:sz w:val="18"/>
                <w:szCs w:val="18"/>
              </w:rPr>
            </w:pPr>
          </w:p>
        </w:tc>
      </w:tr>
      <w:tr w:rsidR="006C7785" w:rsidRPr="00340B0D" w14:paraId="0A8BEDD8" w14:textId="77777777" w:rsidTr="00380FCD">
        <w:tc>
          <w:tcPr>
            <w:tcW w:w="1659" w:type="dxa"/>
            <w:tcBorders>
              <w:left w:val="single" w:sz="12" w:space="0" w:color="auto"/>
              <w:bottom w:val="single" w:sz="4" w:space="0" w:color="auto"/>
            </w:tcBorders>
          </w:tcPr>
          <w:p w14:paraId="0A1C22C6"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46EC098"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DF900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6A59D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24E9D95F"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5301BC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11A7B1B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95960F7" w14:textId="77777777" w:rsidR="006C7785" w:rsidRPr="00340B0D" w:rsidRDefault="006C7785" w:rsidP="00380FCD">
            <w:pPr>
              <w:rPr>
                <w:rFonts w:cs="Arial"/>
                <w:sz w:val="18"/>
                <w:szCs w:val="18"/>
              </w:rPr>
            </w:pPr>
          </w:p>
        </w:tc>
      </w:tr>
      <w:tr w:rsidR="006C7785" w:rsidRPr="00340B0D" w14:paraId="7C48A3F0"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3A44CBBB" w14:textId="77777777" w:rsidR="006C7785" w:rsidRPr="00340B0D" w:rsidRDefault="006C7785" w:rsidP="00380FCD">
            <w:pPr>
              <w:rPr>
                <w:rFonts w:cs="Arial"/>
                <w:sz w:val="18"/>
                <w:szCs w:val="18"/>
              </w:rPr>
            </w:pPr>
          </w:p>
        </w:tc>
      </w:tr>
      <w:tr w:rsidR="006C7785" w:rsidRPr="00340B0D" w14:paraId="14C5EED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9C63AA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8A0B30E"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9835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E00EB2"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1328F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020B9C"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1842C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A53F07"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C6F9EF9" w14:textId="77777777" w:rsidR="006C7785" w:rsidRPr="00340B0D" w:rsidRDefault="006C7785" w:rsidP="00380FCD">
            <w:pPr>
              <w:rPr>
                <w:rFonts w:cs="Arial"/>
                <w:sz w:val="18"/>
                <w:szCs w:val="18"/>
              </w:rPr>
            </w:pPr>
          </w:p>
        </w:tc>
      </w:tr>
      <w:tr w:rsidR="006C7785" w:rsidRPr="00340B0D" w14:paraId="1E667B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BB6E6B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2BD67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741FAD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39416FB0" w14:textId="77777777" w:rsidR="006C7785" w:rsidRPr="00340B0D" w:rsidRDefault="006C7785" w:rsidP="00380FCD">
            <w:pPr>
              <w:rPr>
                <w:rFonts w:cs="Arial"/>
                <w:sz w:val="18"/>
                <w:szCs w:val="18"/>
              </w:rPr>
            </w:pPr>
          </w:p>
        </w:tc>
      </w:tr>
      <w:tr w:rsidR="006C7785" w:rsidRPr="00340B0D" w14:paraId="6B43CB0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989DF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5F1097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05C471"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574E208E" w14:textId="77777777" w:rsidR="006C7785" w:rsidRPr="00340B0D" w:rsidRDefault="006C7785" w:rsidP="00380FCD">
            <w:pPr>
              <w:rPr>
                <w:rFonts w:cs="Arial"/>
                <w:sz w:val="18"/>
                <w:szCs w:val="18"/>
              </w:rPr>
            </w:pPr>
          </w:p>
        </w:tc>
      </w:tr>
      <w:tr w:rsidR="006C7785" w:rsidRPr="00340B0D" w14:paraId="4BF22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D033B8"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85CD6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CA2046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E9096B3" w14:textId="77777777" w:rsidR="006C7785" w:rsidRPr="00340B0D" w:rsidRDefault="006C7785" w:rsidP="00380FCD">
            <w:pPr>
              <w:rPr>
                <w:rFonts w:cs="Arial"/>
                <w:sz w:val="18"/>
                <w:szCs w:val="18"/>
              </w:rPr>
            </w:pPr>
          </w:p>
        </w:tc>
      </w:tr>
      <w:tr w:rsidR="006C7785" w:rsidRPr="00340B0D" w14:paraId="3A2663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3DC3E67"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52AA5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5CC86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73811598" w14:textId="77777777" w:rsidR="006C7785" w:rsidRPr="00340B0D" w:rsidRDefault="006C7785" w:rsidP="00380FCD">
            <w:pPr>
              <w:rPr>
                <w:rFonts w:cs="Arial"/>
                <w:sz w:val="18"/>
                <w:szCs w:val="18"/>
              </w:rPr>
            </w:pPr>
          </w:p>
        </w:tc>
      </w:tr>
      <w:tr w:rsidR="006C7785" w:rsidRPr="00340B0D" w14:paraId="3837ED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D450BD"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052A54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E9439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6D298AC" w14:textId="77777777" w:rsidR="006C7785" w:rsidRPr="00340B0D" w:rsidRDefault="006C7785" w:rsidP="00380FCD">
            <w:pPr>
              <w:rPr>
                <w:rFonts w:cs="Arial"/>
                <w:sz w:val="18"/>
                <w:szCs w:val="18"/>
              </w:rPr>
            </w:pPr>
          </w:p>
        </w:tc>
      </w:tr>
      <w:tr w:rsidR="006C7785" w:rsidRPr="00340B0D" w14:paraId="699AAC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4A8D4D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BF9F9C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EFE73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185EB24" w14:textId="77777777" w:rsidR="006C7785" w:rsidRPr="00340B0D" w:rsidRDefault="006C7785" w:rsidP="00380FCD">
            <w:pPr>
              <w:rPr>
                <w:rFonts w:cs="Arial"/>
                <w:sz w:val="18"/>
                <w:szCs w:val="18"/>
              </w:rPr>
            </w:pPr>
          </w:p>
        </w:tc>
      </w:tr>
      <w:tr w:rsidR="006C7785" w:rsidRPr="00340B0D" w14:paraId="2C604AB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E7F82D"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728C3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1E191D1"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5A3EA4C" w14:textId="77777777" w:rsidR="006C7785" w:rsidRPr="00340B0D" w:rsidRDefault="006C7785" w:rsidP="00380FCD">
            <w:pPr>
              <w:rPr>
                <w:rFonts w:cs="Arial"/>
                <w:sz w:val="18"/>
                <w:szCs w:val="18"/>
              </w:rPr>
            </w:pPr>
          </w:p>
        </w:tc>
      </w:tr>
      <w:tr w:rsidR="006C7785" w:rsidRPr="00340B0D" w14:paraId="66C811C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1E1D21"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5030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266B92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D9E236" w14:textId="77777777" w:rsidR="006C7785" w:rsidRPr="00340B0D" w:rsidRDefault="006C7785" w:rsidP="00380FCD">
            <w:pPr>
              <w:rPr>
                <w:rFonts w:cs="Arial"/>
                <w:sz w:val="18"/>
                <w:szCs w:val="18"/>
              </w:rPr>
            </w:pPr>
          </w:p>
        </w:tc>
      </w:tr>
      <w:tr w:rsidR="006C7785" w:rsidRPr="00340B0D" w14:paraId="2D0C707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5DCE5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DC0AB8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3822DE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286736" w14:textId="77777777" w:rsidR="006C7785" w:rsidRPr="00340B0D" w:rsidRDefault="006C7785" w:rsidP="00380FCD">
            <w:pPr>
              <w:rPr>
                <w:rFonts w:cs="Arial"/>
                <w:sz w:val="18"/>
                <w:szCs w:val="18"/>
              </w:rPr>
            </w:pPr>
          </w:p>
        </w:tc>
      </w:tr>
      <w:tr w:rsidR="006C7785" w:rsidRPr="00340B0D" w14:paraId="34E141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14343A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1C86F6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D180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B7F7CBE" w14:textId="77777777" w:rsidR="006C7785" w:rsidRPr="00340B0D" w:rsidRDefault="006C7785" w:rsidP="00380FCD">
            <w:pPr>
              <w:rPr>
                <w:rFonts w:cs="Arial"/>
                <w:sz w:val="18"/>
                <w:szCs w:val="18"/>
              </w:rPr>
            </w:pPr>
          </w:p>
        </w:tc>
      </w:tr>
      <w:tr w:rsidR="006C7785" w:rsidRPr="00340B0D" w14:paraId="2E12728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094946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F0E749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9CCC4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255BBCE" w14:textId="77777777" w:rsidR="006C7785" w:rsidRPr="00340B0D" w:rsidRDefault="006C7785" w:rsidP="00380FCD">
            <w:pPr>
              <w:rPr>
                <w:rFonts w:cs="Arial"/>
                <w:sz w:val="18"/>
                <w:szCs w:val="18"/>
              </w:rPr>
            </w:pPr>
          </w:p>
        </w:tc>
      </w:tr>
      <w:tr w:rsidR="006C7785" w:rsidRPr="00340B0D" w14:paraId="0DA71DC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4C16538"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5A54BF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0390285"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62251C1" w14:textId="77777777" w:rsidR="006C7785" w:rsidRPr="00340B0D" w:rsidRDefault="006C7785" w:rsidP="00380FCD">
            <w:pPr>
              <w:rPr>
                <w:rFonts w:cs="Arial"/>
                <w:sz w:val="18"/>
                <w:szCs w:val="18"/>
              </w:rPr>
            </w:pPr>
          </w:p>
        </w:tc>
      </w:tr>
      <w:tr w:rsidR="006C7785" w:rsidRPr="00340B0D" w14:paraId="61168A90"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2D1F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49C9B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CE9BF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943256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FFEE13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0130467" w14:textId="77777777" w:rsidR="006C7785" w:rsidRPr="00340B0D" w:rsidRDefault="006C7785" w:rsidP="00380FCD">
            <w:pPr>
              <w:rPr>
                <w:rFonts w:cs="Arial"/>
                <w:sz w:val="18"/>
                <w:szCs w:val="18"/>
              </w:rPr>
            </w:pPr>
          </w:p>
        </w:tc>
      </w:tr>
      <w:tr w:rsidR="006C7785" w:rsidRPr="00340B0D" w14:paraId="0F0677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135854"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C30723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99BABA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15450B" w14:textId="77777777" w:rsidR="006C7785" w:rsidRPr="00340B0D" w:rsidRDefault="006C7785" w:rsidP="00380FCD">
            <w:pPr>
              <w:rPr>
                <w:rFonts w:cs="Arial"/>
                <w:sz w:val="18"/>
                <w:szCs w:val="18"/>
              </w:rPr>
            </w:pPr>
          </w:p>
        </w:tc>
      </w:tr>
      <w:tr w:rsidR="006C7785" w:rsidRPr="00340B0D" w14:paraId="46FC854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631FE7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F7E818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092EC42" w14:textId="77777777" w:rsidR="006C7785" w:rsidRPr="00D6273A" w:rsidRDefault="006C7785" w:rsidP="00380FCD">
            <w:pPr>
              <w:rPr>
                <w:i/>
              </w:rPr>
            </w:pPr>
            <w:r w:rsidRPr="00E0664B">
              <w:rPr>
                <w:i/>
              </w:rPr>
              <w:t>As for test 3.3.2 a) and Select Symboli</w:t>
            </w:r>
            <w:r>
              <w:rPr>
                <w:i/>
              </w:rPr>
              <w:t>z</w:t>
            </w:r>
            <w:r w:rsidRPr="00E0664B">
              <w:rPr>
                <w:i/>
              </w:rPr>
              <w:t>ed Boundaries</w:t>
            </w:r>
          </w:p>
        </w:tc>
      </w:tr>
      <w:tr w:rsidR="006C7785" w:rsidRPr="00340B0D" w14:paraId="265519C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33C2B4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22404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9CB0971" w14:textId="77777777" w:rsidR="006C7785" w:rsidRPr="008E2521" w:rsidRDefault="006C7785" w:rsidP="00380FCD">
            <w:pPr>
              <w:rPr>
                <w:i/>
              </w:rPr>
            </w:pPr>
            <w:r w:rsidRPr="008E2521">
              <w:rPr>
                <w:i/>
              </w:rPr>
              <w:t xml:space="preserve">Zoom into 1:5 000 and View the </w:t>
            </w:r>
            <w:r>
              <w:rPr>
                <w:i/>
              </w:rPr>
              <w:t>feature</w:t>
            </w:r>
            <w:r w:rsidRPr="008E2521">
              <w:rPr>
                <w:i/>
              </w:rPr>
              <w:t>s at position</w:t>
            </w:r>
          </w:p>
          <w:p w14:paraId="6D35EA39" w14:textId="77777777" w:rsidR="006C7785" w:rsidRPr="008E2521" w:rsidRDefault="006C7785" w:rsidP="00380FCD">
            <w:pPr>
              <w:rPr>
                <w:i/>
              </w:rPr>
            </w:pPr>
            <w:r w:rsidRPr="008E2521">
              <w:rPr>
                <w:i/>
              </w:rPr>
              <w:t>1) 32°36.900’S   61°20.840’E</w:t>
            </w:r>
          </w:p>
          <w:p w14:paraId="4867730F" w14:textId="77777777" w:rsidR="006C7785" w:rsidRPr="008E2521" w:rsidRDefault="006C7785" w:rsidP="00380FCD">
            <w:pPr>
              <w:rPr>
                <w:i/>
              </w:rPr>
            </w:pPr>
            <w:r w:rsidRPr="008E2521">
              <w:rPr>
                <w:i/>
              </w:rPr>
              <w:t>2) 32°36.900’S   61°21.400’E</w:t>
            </w:r>
          </w:p>
          <w:p w14:paraId="43B5E515" w14:textId="77777777" w:rsidR="006C7785" w:rsidRPr="00614B0E" w:rsidRDefault="006C7785" w:rsidP="00380FCD">
            <w:pPr>
              <w:rPr>
                <w:rFonts w:cs="Arial"/>
                <w:b/>
                <w:bCs/>
              </w:rPr>
            </w:pPr>
            <w:r w:rsidRPr="008E2521">
              <w:rPr>
                <w:i/>
              </w:rPr>
              <w:t>3) 32°36.900’S   61°21.950’E</w:t>
            </w:r>
          </w:p>
        </w:tc>
      </w:tr>
      <w:tr w:rsidR="006C7785" w:rsidRPr="00340B0D" w14:paraId="68067A0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08C1FB"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7500511F"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B8408BA" w14:textId="77777777" w:rsidR="006C7785" w:rsidRPr="008E2521" w:rsidRDefault="006C7785" w:rsidP="00380FCD">
            <w:pPr>
              <w:rPr>
                <w:i/>
              </w:rPr>
            </w:pPr>
            <w:r w:rsidRPr="008E2521">
              <w:rPr>
                <w:i/>
              </w:rPr>
              <w:t xml:space="preserve">Confirm that the </w:t>
            </w:r>
            <w:r>
              <w:rPr>
                <w:i/>
              </w:rPr>
              <w:t>features</w:t>
            </w:r>
            <w:r w:rsidRPr="008E2521">
              <w:rPr>
                <w:i/>
              </w:rPr>
              <w:t xml:space="preserve"> display as follows:</w:t>
            </w:r>
          </w:p>
          <w:p w14:paraId="734FAB86" w14:textId="77777777" w:rsidR="006C7785" w:rsidRPr="008E2521" w:rsidRDefault="006C7785" w:rsidP="00380FCD">
            <w:pPr>
              <w:rPr>
                <w:i/>
              </w:rPr>
            </w:pPr>
          </w:p>
          <w:p w14:paraId="5274195B" w14:textId="77777777" w:rsidR="006C7785" w:rsidRDefault="006C7785" w:rsidP="00380FCD">
            <w:pPr>
              <w:rPr>
                <w:i/>
              </w:rPr>
            </w:pPr>
            <w:r w:rsidRPr="008E2521">
              <w:rPr>
                <w:i/>
              </w:rPr>
              <w:t>1) at position 32°36.900’S   61°20.840’E:</w:t>
            </w:r>
          </w:p>
          <w:p w14:paraId="4AFDA4A1" w14:textId="77777777" w:rsidR="006C7785" w:rsidRDefault="006C7785" w:rsidP="00380FCD">
            <w:pPr>
              <w:rPr>
                <w:i/>
              </w:rPr>
            </w:pPr>
          </w:p>
          <w:p w14:paraId="7FA195E4" w14:textId="77777777" w:rsidR="006C7785" w:rsidRPr="00614B0E" w:rsidRDefault="006C7785" w:rsidP="00380FCD">
            <w:pPr>
              <w:rPr>
                <w:rFonts w:cs="Arial"/>
              </w:rPr>
            </w:pPr>
            <w:r w:rsidRPr="00241057">
              <w:rPr>
                <w:noProof/>
                <w:lang w:val="en-IN" w:eastAsia="en-IN"/>
                <w14:ligatures w14:val="standardContextual"/>
              </w:rPr>
              <w:drawing>
                <wp:inline distT="0" distB="0" distL="0" distR="0" wp14:anchorId="1361051F" wp14:editId="4868DB5A">
                  <wp:extent cx="5836920" cy="2534285"/>
                  <wp:effectExtent l="0" t="0" r="0" b="0"/>
                  <wp:docPr id="33" name="Picture 33" descr="A group of symbol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symbols on a blue background&#10;&#10;Description automatically generated"/>
                          <pic:cNvPicPr/>
                        </pic:nvPicPr>
                        <pic:blipFill>
                          <a:blip r:embed="rId91"/>
                          <a:stretch>
                            <a:fillRect/>
                          </a:stretch>
                        </pic:blipFill>
                        <pic:spPr>
                          <a:xfrm>
                            <a:off x="0" y="0"/>
                            <a:ext cx="5836920" cy="2534285"/>
                          </a:xfrm>
                          <a:prstGeom prst="rect">
                            <a:avLst/>
                          </a:prstGeom>
                        </pic:spPr>
                      </pic:pic>
                    </a:graphicData>
                  </a:graphic>
                </wp:inline>
              </w:drawing>
            </w:r>
          </w:p>
        </w:tc>
      </w:tr>
    </w:tbl>
    <w:p w14:paraId="283517DC" w14:textId="77777777" w:rsidR="006C7785" w:rsidRPr="00D6273A" w:rsidRDefault="006C7785" w:rsidP="006C7785"/>
    <w:p w14:paraId="17E127AB" w14:textId="77777777" w:rsidR="006C7785" w:rsidRPr="00A66F97" w:rsidRDefault="006C7785" w:rsidP="006C7785">
      <w:pPr>
        <w:rPr>
          <w:rFonts w:cs="Arial"/>
        </w:rPr>
      </w:pPr>
    </w:p>
    <w:p w14:paraId="33BB8F4F"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rsidRPr="00A66F97" w14:paraId="60FF259E" w14:textId="77777777" w:rsidTr="00380FCD">
        <w:trPr>
          <w:tblHeader/>
        </w:trPr>
        <w:tc>
          <w:tcPr>
            <w:tcW w:w="9526" w:type="dxa"/>
            <w:tcBorders>
              <w:top w:val="single" w:sz="4" w:space="0" w:color="auto"/>
              <w:left w:val="single" w:sz="4" w:space="0" w:color="auto"/>
              <w:bottom w:val="nil"/>
              <w:right w:val="single" w:sz="4" w:space="0" w:color="auto"/>
            </w:tcBorders>
            <w:vAlign w:val="center"/>
          </w:tcPr>
          <w:p w14:paraId="3D75886A" w14:textId="77777777" w:rsidR="006C7785" w:rsidRPr="00A66F97" w:rsidRDefault="006C7785" w:rsidP="00380FCD">
            <w:pPr>
              <w:rPr>
                <w:rFonts w:cs="Arial"/>
                <w:i/>
              </w:rPr>
            </w:pPr>
            <w:r w:rsidRPr="00A66F97">
              <w:rPr>
                <w:rFonts w:cs="Arial"/>
                <w:i/>
              </w:rPr>
              <w:lastRenderedPageBreak/>
              <w:t>2) at position 32°36.900’S   61°21.400’E:</w:t>
            </w:r>
          </w:p>
        </w:tc>
      </w:tr>
      <w:tr w:rsidR="006C7785" w:rsidRPr="00A66F97" w14:paraId="0A11D3E6" w14:textId="77777777" w:rsidTr="00380FCD">
        <w:trPr>
          <w:tblHeader/>
        </w:trPr>
        <w:tc>
          <w:tcPr>
            <w:tcW w:w="9526" w:type="dxa"/>
            <w:tcBorders>
              <w:top w:val="nil"/>
              <w:left w:val="single" w:sz="4" w:space="0" w:color="auto"/>
              <w:bottom w:val="nil"/>
              <w:right w:val="single" w:sz="4" w:space="0" w:color="auto"/>
            </w:tcBorders>
            <w:vAlign w:val="center"/>
          </w:tcPr>
          <w:p w14:paraId="375319CE"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4CBDBB3" wp14:editId="79B3EFF2">
                  <wp:extent cx="5836920" cy="3340100"/>
                  <wp:effectExtent l="0" t="0" r="0" b="0"/>
                  <wp:docPr id="1462355162" name="Picture 1462355162" descr="A group of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5162" name="Picture 1462355162" descr="A group of square shapes&#10;&#10;Description automatically generated with medium confidence"/>
                          <pic:cNvPicPr/>
                        </pic:nvPicPr>
                        <pic:blipFill>
                          <a:blip r:embed="rId92"/>
                          <a:stretch>
                            <a:fillRect/>
                          </a:stretch>
                        </pic:blipFill>
                        <pic:spPr>
                          <a:xfrm>
                            <a:off x="0" y="0"/>
                            <a:ext cx="5836920" cy="3340100"/>
                          </a:xfrm>
                          <a:prstGeom prst="rect">
                            <a:avLst/>
                          </a:prstGeom>
                        </pic:spPr>
                      </pic:pic>
                    </a:graphicData>
                  </a:graphic>
                </wp:inline>
              </w:drawing>
            </w:r>
          </w:p>
        </w:tc>
      </w:tr>
      <w:tr w:rsidR="006C7785" w:rsidRPr="00A66F97" w14:paraId="248A68D0" w14:textId="77777777" w:rsidTr="00380FCD">
        <w:trPr>
          <w:tblHeader/>
        </w:trPr>
        <w:tc>
          <w:tcPr>
            <w:tcW w:w="9526" w:type="dxa"/>
            <w:tcBorders>
              <w:top w:val="nil"/>
              <w:left w:val="single" w:sz="4" w:space="0" w:color="auto"/>
              <w:bottom w:val="nil"/>
              <w:right w:val="single" w:sz="4" w:space="0" w:color="auto"/>
            </w:tcBorders>
            <w:vAlign w:val="center"/>
          </w:tcPr>
          <w:p w14:paraId="68FACCC9" w14:textId="77777777" w:rsidR="006C7785" w:rsidRPr="00A66F97" w:rsidRDefault="006C7785" w:rsidP="00380FCD">
            <w:pPr>
              <w:rPr>
                <w:rFonts w:cs="Arial"/>
                <w:i/>
              </w:rPr>
            </w:pPr>
          </w:p>
          <w:p w14:paraId="788F17A1" w14:textId="77777777" w:rsidR="006C7785" w:rsidRPr="00A66F97" w:rsidRDefault="006C7785" w:rsidP="00380FCD">
            <w:pPr>
              <w:rPr>
                <w:rFonts w:cs="Arial"/>
              </w:rPr>
            </w:pPr>
            <w:r w:rsidRPr="00A66F97">
              <w:rPr>
                <w:rFonts w:cs="Arial"/>
                <w:i/>
              </w:rPr>
              <w:t>3) at position 32°36.900’S   61°21.950’E:</w:t>
            </w:r>
          </w:p>
        </w:tc>
      </w:tr>
      <w:tr w:rsidR="006C7785" w:rsidRPr="00A66F97" w14:paraId="74A2FB44"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6CE3A7A3" w14:textId="77777777" w:rsidR="006C7785" w:rsidRPr="00A66F97" w:rsidRDefault="006C7785" w:rsidP="00380FCD">
            <w:pPr>
              <w:jc w:val="center"/>
              <w:rPr>
                <w:rFonts w:cs="Arial"/>
              </w:rPr>
            </w:pPr>
            <w:r w:rsidRPr="00241057">
              <w:rPr>
                <w:noProof/>
                <w:lang w:val="en-IN" w:eastAsia="en-IN"/>
                <w14:ligatures w14:val="standardContextual"/>
              </w:rPr>
              <w:drawing>
                <wp:inline distT="0" distB="0" distL="0" distR="0" wp14:anchorId="11823780" wp14:editId="07091878">
                  <wp:extent cx="5836920" cy="3214370"/>
                  <wp:effectExtent l="0" t="0" r="0" b="5080"/>
                  <wp:docPr id="43" name="Picture 43" descr="A set of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et of different shapes&#10;&#10;Description automatically generated with medium confidence"/>
                          <pic:cNvPicPr/>
                        </pic:nvPicPr>
                        <pic:blipFill>
                          <a:blip r:embed="rId93"/>
                          <a:stretch>
                            <a:fillRect/>
                          </a:stretch>
                        </pic:blipFill>
                        <pic:spPr>
                          <a:xfrm>
                            <a:off x="0" y="0"/>
                            <a:ext cx="5836920" cy="3214370"/>
                          </a:xfrm>
                          <a:prstGeom prst="rect">
                            <a:avLst/>
                          </a:prstGeom>
                        </pic:spPr>
                      </pic:pic>
                    </a:graphicData>
                  </a:graphic>
                </wp:inline>
              </w:drawing>
            </w:r>
          </w:p>
        </w:tc>
      </w:tr>
    </w:tbl>
    <w:p w14:paraId="2B8E6501" w14:textId="77777777" w:rsidR="006C7785" w:rsidRPr="00A66F97" w:rsidRDefault="006C7785" w:rsidP="006C7785">
      <w:pPr>
        <w:rPr>
          <w:rFonts w:cs="Arial"/>
        </w:rPr>
      </w:pPr>
    </w:p>
    <w:p w14:paraId="10C5903D" w14:textId="77777777" w:rsidR="006C7785" w:rsidRPr="00A66F97" w:rsidRDefault="006C7785" w:rsidP="006C7785">
      <w:pPr>
        <w:rPr>
          <w:rFonts w:cs="Arial"/>
        </w:rPr>
      </w:pPr>
    </w:p>
    <w:p w14:paraId="063B2278" w14:textId="77777777" w:rsidR="006C7785" w:rsidRPr="00A66F97" w:rsidRDefault="006C7785" w:rsidP="006C7785">
      <w:pPr>
        <w:rPr>
          <w:rFonts w:cs="Arial"/>
        </w:rPr>
      </w:pPr>
    </w:p>
    <w:p w14:paraId="25A612D0" w14:textId="77777777" w:rsidR="006C7785" w:rsidRDefault="006C7785" w:rsidP="006C7785">
      <w:pPr>
        <w:rPr>
          <w:rFonts w:cs="Arial"/>
        </w:rPr>
      </w:pPr>
    </w:p>
    <w:p w14:paraId="6F2C7865" w14:textId="77777777" w:rsidR="006C7785" w:rsidRDefault="006C7785" w:rsidP="006C7785">
      <w:pPr>
        <w:rPr>
          <w:rFonts w:cs="Arial"/>
        </w:rPr>
      </w:pPr>
    </w:p>
    <w:p w14:paraId="1813BBCC" w14:textId="77777777" w:rsidR="006C7785" w:rsidRDefault="006C7785" w:rsidP="006C7785">
      <w:pPr>
        <w:rPr>
          <w:rFonts w:cs="Arial"/>
        </w:rPr>
      </w:pPr>
    </w:p>
    <w:p w14:paraId="48183363" w14:textId="77777777" w:rsidR="006C7785" w:rsidRDefault="006C7785" w:rsidP="006C7785">
      <w:pPr>
        <w:rPr>
          <w:rFonts w:cs="Arial"/>
        </w:rPr>
      </w:pPr>
    </w:p>
    <w:p w14:paraId="6378323B" w14:textId="77777777" w:rsidR="006C7785" w:rsidRDefault="006C7785" w:rsidP="006C7785">
      <w:pPr>
        <w:rPr>
          <w:rFonts w:cs="Arial"/>
        </w:rPr>
      </w:pPr>
    </w:p>
    <w:p w14:paraId="152BF666" w14:textId="77777777" w:rsidR="006C7785" w:rsidRPr="00A66F97" w:rsidRDefault="006C7785" w:rsidP="006C7785">
      <w:pPr>
        <w:rPr>
          <w:rFonts w:cs="Arial"/>
        </w:rPr>
      </w:pPr>
    </w:p>
    <w:p w14:paraId="52986F49" w14:textId="77777777" w:rsidR="006C7785" w:rsidRPr="00A66F97" w:rsidRDefault="006C7785" w:rsidP="006C7785">
      <w:pPr>
        <w:rPr>
          <w:rFonts w:cs="Arial"/>
        </w:rPr>
      </w:pPr>
    </w:p>
    <w:p w14:paraId="3CF22141" w14:textId="77777777" w:rsidR="006C7785" w:rsidRPr="00A66F97" w:rsidRDefault="006C7785" w:rsidP="006C7785">
      <w:pPr>
        <w:pStyle w:val="Heading2"/>
      </w:pPr>
      <w:r w:rsidRPr="00A66F97">
        <w:lastRenderedPageBreak/>
        <w:t>Date Dependent Display and Functionality</w:t>
      </w:r>
    </w:p>
    <w:p w14:paraId="2FF29D5F" w14:textId="77777777" w:rsidR="006C7785" w:rsidRDefault="006C7785" w:rsidP="006C7785">
      <w:pPr>
        <w:pStyle w:val="Heading3"/>
      </w:pPr>
      <w:r w:rsidRPr="00A66F97">
        <w:t>DateStart/DateEnd on buoys</w:t>
      </w:r>
    </w:p>
    <w:tbl>
      <w:tblPr>
        <w:tblW w:w="9209" w:type="dxa"/>
        <w:tblLook w:val="04A0" w:firstRow="1" w:lastRow="0" w:firstColumn="1" w:lastColumn="0" w:noHBand="0" w:noVBand="1"/>
      </w:tblPr>
      <w:tblGrid>
        <w:gridCol w:w="2381"/>
        <w:gridCol w:w="2552"/>
        <w:gridCol w:w="2382"/>
        <w:gridCol w:w="1894"/>
      </w:tblGrid>
      <w:tr w:rsidR="006C7785" w:rsidRPr="00340B0D" w14:paraId="6855AE42"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98C086D"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C2BF8F1" w14:textId="77777777" w:rsidR="006C7785" w:rsidRPr="001A2018" w:rsidRDefault="006C7785" w:rsidP="00380FCD">
            <w:r w:rsidRPr="00A66F97">
              <w:rPr>
                <w:rFonts w:cs="Arial"/>
              </w:rPr>
              <w:t>DateDependentFeatures1</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1DFA09FF"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1C5E4A50"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6EF88C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B19F4"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DDBDE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E5ED352" w14:textId="77777777" w:rsidR="006C7785" w:rsidRPr="005B051E" w:rsidRDefault="006C7785" w:rsidP="00380FCD">
            <w:pPr>
              <w:rPr>
                <w:rFonts w:cs="Arial"/>
              </w:rPr>
            </w:pPr>
            <w:r w:rsidRPr="00A66F97">
              <w:rPr>
                <w:rFonts w:cs="Arial"/>
                <w:i/>
              </w:rPr>
              <w:t>Display of date dependent features, current date. (DateStart and DateEnd)</w:t>
            </w:r>
          </w:p>
        </w:tc>
      </w:tr>
      <w:tr w:rsidR="006C7785" w:rsidRPr="00340B0D" w14:paraId="60EE30DF"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CAAA26"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00459F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CD5B64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BE7E6A" w14:textId="77777777" w:rsidR="006C7785" w:rsidRPr="00340B0D" w:rsidRDefault="006C7785" w:rsidP="00380FCD">
            <w:pPr>
              <w:jc w:val="center"/>
              <w:rPr>
                <w:rFonts w:cs="Arial"/>
                <w:b/>
                <w:bCs/>
                <w:sz w:val="18"/>
                <w:szCs w:val="18"/>
              </w:rPr>
            </w:pPr>
          </w:p>
        </w:tc>
      </w:tr>
      <w:tr w:rsidR="006C7785" w:rsidRPr="00340B0D" w14:paraId="75C7720B"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1FC07B6"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CC0A6B0" w14:textId="77777777" w:rsidR="006C7785" w:rsidRPr="00340B0D" w:rsidRDefault="006C7785" w:rsidP="00380FCD">
            <w:pPr>
              <w:rPr>
                <w:rFonts w:cs="Arial"/>
                <w:sz w:val="18"/>
                <w:szCs w:val="18"/>
              </w:rPr>
            </w:pPr>
          </w:p>
        </w:tc>
      </w:tr>
      <w:tr w:rsidR="006C7785" w:rsidRPr="00340B0D" w14:paraId="05B87F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F6F1477"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711ED3" w14:textId="77777777" w:rsidR="006C7785" w:rsidRPr="00340B0D" w:rsidRDefault="006C7785" w:rsidP="00380FCD">
            <w:pPr>
              <w:rPr>
                <w:rFonts w:cs="Arial"/>
                <w:sz w:val="18"/>
                <w:szCs w:val="18"/>
              </w:rPr>
            </w:pPr>
          </w:p>
        </w:tc>
      </w:tr>
      <w:tr w:rsidR="006C7785" w:rsidRPr="00340B0D" w14:paraId="7ECE9E16"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0A200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97B6B4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1AF237E" w14:textId="77777777" w:rsidTr="00380FCD">
        <w:sdt>
          <w:sdtPr>
            <w:rPr>
              <w:rFonts w:cs="Arial"/>
              <w:sz w:val="18"/>
              <w:szCs w:val="18"/>
            </w:rPr>
            <w:alias w:val="Diplay Category"/>
            <w:tag w:val="Diplay Categor"/>
            <w:id w:val="354237907"/>
            <w:placeholder>
              <w:docPart w:val="6FCFA71C564F4674825BBE9A4812FC7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5793AD66"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770023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F10C6FF" w14:textId="77777777" w:rsidR="006C7785" w:rsidRPr="00340B0D" w:rsidRDefault="006C7785" w:rsidP="00380FCD">
            <w:pPr>
              <w:jc w:val="center"/>
              <w:rPr>
                <w:rFonts w:cs="Arial"/>
                <w:sz w:val="18"/>
                <w:szCs w:val="18"/>
              </w:rPr>
            </w:pPr>
          </w:p>
        </w:tc>
      </w:tr>
      <w:tr w:rsidR="006C7785" w:rsidRPr="00340B0D" w14:paraId="72810EC9"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F1602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2503A28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77EB20B" w14:textId="77777777" w:rsidR="006C7785" w:rsidRPr="00340B0D" w:rsidRDefault="006C7785" w:rsidP="00380FCD">
            <w:pPr>
              <w:jc w:val="center"/>
              <w:rPr>
                <w:rFonts w:cs="Arial"/>
                <w:sz w:val="18"/>
                <w:szCs w:val="18"/>
              </w:rPr>
            </w:pPr>
          </w:p>
        </w:tc>
      </w:tr>
      <w:tr w:rsidR="006C7785" w:rsidRPr="00340B0D" w14:paraId="6A34CF1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21171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80117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82A0373"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5ED3461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057F83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F9DDC2"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BD0FA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20D572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4D52778" w14:textId="77777777" w:rsidR="006C7785" w:rsidRPr="00340B0D" w:rsidRDefault="006C7785" w:rsidP="00380FCD">
            <w:pPr>
              <w:jc w:val="center"/>
              <w:rPr>
                <w:rFonts w:cs="Arial"/>
                <w:sz w:val="18"/>
                <w:szCs w:val="18"/>
              </w:rPr>
            </w:pPr>
          </w:p>
        </w:tc>
      </w:tr>
      <w:tr w:rsidR="006C7785" w:rsidRPr="00340B0D" w14:paraId="7089665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9D9593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40CF5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F7BE6"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920F5FB" w14:textId="77777777" w:rsidR="006C7785" w:rsidRPr="00340B0D" w:rsidRDefault="006C7785" w:rsidP="00380FCD">
            <w:pPr>
              <w:jc w:val="center"/>
              <w:rPr>
                <w:rFonts w:cs="Arial"/>
                <w:sz w:val="18"/>
                <w:szCs w:val="18"/>
              </w:rPr>
            </w:pPr>
          </w:p>
        </w:tc>
      </w:tr>
      <w:tr w:rsidR="006C7785" w:rsidRPr="00340B0D" w14:paraId="632B6D0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27EE5F"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F0998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93F139C"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23DFFE4C" w14:textId="77777777" w:rsidR="006C7785" w:rsidRPr="00340B0D" w:rsidRDefault="006C7785" w:rsidP="00380FCD">
            <w:pPr>
              <w:jc w:val="center"/>
              <w:rPr>
                <w:rFonts w:cs="Arial"/>
                <w:sz w:val="18"/>
                <w:szCs w:val="18"/>
              </w:rPr>
            </w:pPr>
          </w:p>
        </w:tc>
      </w:tr>
      <w:tr w:rsidR="006C7785" w:rsidRPr="00340B0D" w14:paraId="1CE6F57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032B1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899FBD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65FF83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4AC25941" w14:textId="77777777" w:rsidR="006C7785" w:rsidRPr="00340B0D" w:rsidRDefault="006C7785" w:rsidP="00380FCD">
            <w:pPr>
              <w:jc w:val="center"/>
              <w:rPr>
                <w:rFonts w:cs="Arial"/>
                <w:sz w:val="18"/>
                <w:szCs w:val="18"/>
              </w:rPr>
            </w:pPr>
          </w:p>
        </w:tc>
      </w:tr>
      <w:tr w:rsidR="006C7785" w:rsidRPr="00340B0D" w14:paraId="4F91692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62E04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37AD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ECC1233"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5E2F9AE" w14:textId="77777777" w:rsidR="006C7785" w:rsidRPr="00340B0D" w:rsidRDefault="006C7785" w:rsidP="00380FCD">
            <w:pPr>
              <w:jc w:val="center"/>
              <w:rPr>
                <w:rFonts w:cs="Arial"/>
                <w:sz w:val="18"/>
                <w:szCs w:val="18"/>
              </w:rPr>
            </w:pPr>
          </w:p>
        </w:tc>
      </w:tr>
      <w:tr w:rsidR="006C7785" w:rsidRPr="00340B0D" w14:paraId="1AC0FB0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87C721C"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26DB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EA7111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A488272" w14:textId="77777777" w:rsidR="006C7785" w:rsidRPr="00340B0D" w:rsidRDefault="006C7785" w:rsidP="00380FCD">
            <w:pPr>
              <w:jc w:val="center"/>
              <w:rPr>
                <w:rFonts w:cs="Arial"/>
                <w:sz w:val="18"/>
                <w:szCs w:val="18"/>
              </w:rPr>
            </w:pPr>
          </w:p>
        </w:tc>
      </w:tr>
      <w:tr w:rsidR="006C7785" w:rsidRPr="00340B0D" w14:paraId="0931A0E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86AE413"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CB75F"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DD384C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6991119" w14:textId="77777777" w:rsidR="006C7785" w:rsidRPr="00340B0D" w:rsidRDefault="006C7785" w:rsidP="00380FCD">
            <w:pPr>
              <w:jc w:val="center"/>
              <w:rPr>
                <w:rFonts w:cs="Arial"/>
                <w:sz w:val="18"/>
                <w:szCs w:val="18"/>
              </w:rPr>
            </w:pPr>
          </w:p>
        </w:tc>
      </w:tr>
      <w:tr w:rsidR="006C7785" w:rsidRPr="00340B0D" w14:paraId="2ADC64B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FF6C04B"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3BD92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07B50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1B94016" w14:textId="77777777" w:rsidR="006C7785" w:rsidRPr="00340B0D" w:rsidRDefault="006C7785" w:rsidP="00380FCD">
            <w:pPr>
              <w:jc w:val="center"/>
              <w:rPr>
                <w:rFonts w:cs="Arial"/>
                <w:sz w:val="18"/>
                <w:szCs w:val="18"/>
              </w:rPr>
            </w:pPr>
          </w:p>
        </w:tc>
      </w:tr>
      <w:tr w:rsidR="006C7785" w:rsidRPr="00340B0D" w14:paraId="73F6BB9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4104FFD"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D98DC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1FEDB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04EF8610" w14:textId="77777777" w:rsidR="006C7785" w:rsidRPr="00340B0D" w:rsidRDefault="006C7785" w:rsidP="00380FCD">
            <w:pPr>
              <w:jc w:val="center"/>
              <w:rPr>
                <w:rFonts w:cs="Arial"/>
                <w:sz w:val="18"/>
                <w:szCs w:val="18"/>
              </w:rPr>
            </w:pPr>
          </w:p>
        </w:tc>
      </w:tr>
      <w:tr w:rsidR="006C7785" w:rsidRPr="00340B0D" w14:paraId="19C0BE8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87C7BA"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30621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33D02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7C55E55" w14:textId="77777777" w:rsidR="006C7785" w:rsidRPr="00340B0D" w:rsidRDefault="006C7785" w:rsidP="00380FCD">
            <w:pPr>
              <w:jc w:val="center"/>
              <w:rPr>
                <w:rFonts w:cs="Arial"/>
                <w:sz w:val="18"/>
                <w:szCs w:val="18"/>
              </w:rPr>
            </w:pPr>
          </w:p>
        </w:tc>
      </w:tr>
      <w:tr w:rsidR="006C7785" w:rsidRPr="00340B0D" w14:paraId="04B099C7"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259AD6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55E7EB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530300F" w14:textId="77777777" w:rsidR="006C7785" w:rsidRPr="00340B0D" w:rsidRDefault="006C7785" w:rsidP="00380FCD">
            <w:pPr>
              <w:jc w:val="center"/>
              <w:rPr>
                <w:rFonts w:cs="Arial"/>
                <w:sz w:val="18"/>
                <w:szCs w:val="18"/>
              </w:rPr>
            </w:pPr>
          </w:p>
        </w:tc>
      </w:tr>
      <w:tr w:rsidR="006C7785" w:rsidRPr="00340B0D" w14:paraId="6C2A3F4A" w14:textId="77777777" w:rsidTr="00380FCD">
        <w:sdt>
          <w:sdtPr>
            <w:rPr>
              <w:rFonts w:cs="Arial"/>
              <w:sz w:val="18"/>
              <w:szCs w:val="18"/>
            </w:rPr>
            <w:alias w:val="Palette"/>
            <w:tag w:val="Palette"/>
            <w:id w:val="499323798"/>
            <w:placeholder>
              <w:docPart w:val="6618A5FC2A444EBC8B2EEBEDC8CFC9C6"/>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608111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E84F9E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E74A6A7" w14:textId="77777777" w:rsidR="006C7785" w:rsidRPr="00340B0D" w:rsidRDefault="006C7785" w:rsidP="00380FCD">
            <w:pPr>
              <w:jc w:val="center"/>
              <w:rPr>
                <w:rFonts w:cs="Arial"/>
                <w:sz w:val="18"/>
                <w:szCs w:val="18"/>
              </w:rPr>
            </w:pPr>
          </w:p>
        </w:tc>
      </w:tr>
      <w:tr w:rsidR="006C7785" w:rsidRPr="00340B0D" w14:paraId="5203DB4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BCAE5E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1E3B29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747A14D" w14:textId="77777777" w:rsidR="006C7785" w:rsidRPr="00340B0D" w:rsidRDefault="006C7785" w:rsidP="00380FCD">
            <w:pPr>
              <w:jc w:val="center"/>
              <w:rPr>
                <w:rFonts w:cs="Arial"/>
                <w:sz w:val="18"/>
                <w:szCs w:val="18"/>
              </w:rPr>
            </w:pPr>
          </w:p>
        </w:tc>
      </w:tr>
      <w:tr w:rsidR="006C7785" w:rsidRPr="00340B0D" w14:paraId="3C772714"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78FFA6CD"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02AF04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F43F0BC" w14:textId="77777777" w:rsidR="006C7785" w:rsidRPr="00340B0D" w:rsidRDefault="006C7785" w:rsidP="00380FCD">
            <w:pPr>
              <w:jc w:val="center"/>
              <w:rPr>
                <w:rFonts w:cs="Arial"/>
                <w:sz w:val="18"/>
                <w:szCs w:val="18"/>
              </w:rPr>
            </w:pPr>
          </w:p>
        </w:tc>
      </w:tr>
      <w:tr w:rsidR="006C7785" w:rsidRPr="00340B0D" w14:paraId="112BA5F7"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22FF62"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AC39A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CB84A76" w14:textId="77777777" w:rsidTr="00380FCD">
        <w:trPr>
          <w:trHeight w:val="287"/>
        </w:trPr>
        <w:tc>
          <w:tcPr>
            <w:tcW w:w="1659" w:type="dxa"/>
            <w:tcBorders>
              <w:left w:val="single" w:sz="12" w:space="0" w:color="auto"/>
              <w:bottom w:val="single" w:sz="4" w:space="0" w:color="auto"/>
            </w:tcBorders>
          </w:tcPr>
          <w:p w14:paraId="528AAB5A"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2CDC857F"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22FA1E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70801526" w14:textId="77777777" w:rsidR="006C7785" w:rsidRPr="00340B0D" w:rsidRDefault="006C7785" w:rsidP="00380FCD">
            <w:pPr>
              <w:rPr>
                <w:rFonts w:cs="Arial"/>
                <w:sz w:val="18"/>
                <w:szCs w:val="18"/>
              </w:rPr>
            </w:pPr>
          </w:p>
        </w:tc>
      </w:tr>
      <w:tr w:rsidR="006C7785" w:rsidRPr="00340B0D" w14:paraId="6AB5A217" w14:textId="77777777" w:rsidTr="00380FCD">
        <w:tc>
          <w:tcPr>
            <w:tcW w:w="1659" w:type="dxa"/>
            <w:tcBorders>
              <w:left w:val="single" w:sz="12" w:space="0" w:color="auto"/>
              <w:bottom w:val="single" w:sz="4" w:space="0" w:color="auto"/>
            </w:tcBorders>
          </w:tcPr>
          <w:p w14:paraId="450D94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4FBEBDB"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F93FD49"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B68B35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3589912D"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5184C1B"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202C9C6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A78C0CE" w14:textId="77777777" w:rsidR="006C7785" w:rsidRPr="00340B0D" w:rsidRDefault="006C7785" w:rsidP="00380FCD">
            <w:pPr>
              <w:rPr>
                <w:rFonts w:cs="Arial"/>
                <w:sz w:val="18"/>
                <w:szCs w:val="18"/>
              </w:rPr>
            </w:pPr>
          </w:p>
        </w:tc>
      </w:tr>
      <w:tr w:rsidR="006C7785" w:rsidRPr="00340B0D" w14:paraId="22E047F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9934C3A" w14:textId="77777777" w:rsidR="006C7785" w:rsidRPr="00340B0D" w:rsidRDefault="006C7785" w:rsidP="00380FCD">
            <w:pPr>
              <w:rPr>
                <w:rFonts w:cs="Arial"/>
                <w:sz w:val="18"/>
                <w:szCs w:val="18"/>
              </w:rPr>
            </w:pPr>
          </w:p>
        </w:tc>
      </w:tr>
      <w:tr w:rsidR="006C7785" w:rsidRPr="00340B0D" w14:paraId="40B088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35314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FA587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752F92"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AED3A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04EBF1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20291E"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75D6289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3E0B1C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E11EA1A" w14:textId="77777777" w:rsidR="006C7785" w:rsidRPr="00340B0D" w:rsidRDefault="006C7785" w:rsidP="00380FCD">
            <w:pPr>
              <w:rPr>
                <w:rFonts w:cs="Arial"/>
                <w:sz w:val="18"/>
                <w:szCs w:val="18"/>
              </w:rPr>
            </w:pPr>
          </w:p>
        </w:tc>
      </w:tr>
      <w:tr w:rsidR="006C7785" w:rsidRPr="00340B0D" w14:paraId="5141CD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0682F2"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CDA355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A3DF42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5CC14AC" w14:textId="77777777" w:rsidR="006C7785" w:rsidRPr="00340B0D" w:rsidRDefault="006C7785" w:rsidP="00380FCD">
            <w:pPr>
              <w:rPr>
                <w:rFonts w:cs="Arial"/>
                <w:sz w:val="18"/>
                <w:szCs w:val="18"/>
              </w:rPr>
            </w:pPr>
          </w:p>
        </w:tc>
      </w:tr>
      <w:tr w:rsidR="006C7785" w:rsidRPr="00340B0D" w14:paraId="5B0487C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68DDC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261148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3BA92"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B92670" w14:textId="77777777" w:rsidR="006C7785" w:rsidRPr="00340B0D" w:rsidRDefault="006C7785" w:rsidP="00380FCD">
            <w:pPr>
              <w:rPr>
                <w:rFonts w:cs="Arial"/>
                <w:sz w:val="18"/>
                <w:szCs w:val="18"/>
              </w:rPr>
            </w:pPr>
          </w:p>
        </w:tc>
      </w:tr>
      <w:tr w:rsidR="006C7785" w:rsidRPr="00340B0D" w14:paraId="50F4A93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D8E315"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368C930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F0D9FE"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7E7C170" w14:textId="77777777" w:rsidR="006C7785" w:rsidRPr="00340B0D" w:rsidRDefault="006C7785" w:rsidP="00380FCD">
            <w:pPr>
              <w:rPr>
                <w:rFonts w:cs="Arial"/>
                <w:sz w:val="18"/>
                <w:szCs w:val="18"/>
              </w:rPr>
            </w:pPr>
          </w:p>
        </w:tc>
      </w:tr>
      <w:tr w:rsidR="006C7785" w:rsidRPr="00340B0D" w14:paraId="3A5086F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BD64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227557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614CF"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565948F3" w14:textId="77777777" w:rsidR="006C7785" w:rsidRPr="00340B0D" w:rsidRDefault="006C7785" w:rsidP="00380FCD">
            <w:pPr>
              <w:rPr>
                <w:rFonts w:cs="Arial"/>
                <w:sz w:val="18"/>
                <w:szCs w:val="18"/>
              </w:rPr>
            </w:pPr>
          </w:p>
        </w:tc>
      </w:tr>
      <w:tr w:rsidR="006C7785" w:rsidRPr="00340B0D" w14:paraId="42A165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59E4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5A5AB4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FA8F0C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F29D371" w14:textId="77777777" w:rsidR="006C7785" w:rsidRPr="00340B0D" w:rsidRDefault="006C7785" w:rsidP="00380FCD">
            <w:pPr>
              <w:rPr>
                <w:rFonts w:cs="Arial"/>
                <w:sz w:val="18"/>
                <w:szCs w:val="18"/>
              </w:rPr>
            </w:pPr>
          </w:p>
        </w:tc>
      </w:tr>
      <w:tr w:rsidR="006C7785" w:rsidRPr="00340B0D" w14:paraId="526E58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4B0621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3DB12AA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0BD6DDB"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E2C3EB5" w14:textId="77777777" w:rsidR="006C7785" w:rsidRPr="00340B0D" w:rsidRDefault="006C7785" w:rsidP="00380FCD">
            <w:pPr>
              <w:rPr>
                <w:rFonts w:cs="Arial"/>
                <w:sz w:val="18"/>
                <w:szCs w:val="18"/>
              </w:rPr>
            </w:pPr>
          </w:p>
        </w:tc>
      </w:tr>
      <w:tr w:rsidR="006C7785" w:rsidRPr="00340B0D" w14:paraId="4C8D8A7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481F44"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FE4722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9FD3FED"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38A528B" w14:textId="77777777" w:rsidR="006C7785" w:rsidRPr="00340B0D" w:rsidRDefault="006C7785" w:rsidP="00380FCD">
            <w:pPr>
              <w:rPr>
                <w:rFonts w:cs="Arial"/>
                <w:sz w:val="18"/>
                <w:szCs w:val="18"/>
              </w:rPr>
            </w:pPr>
          </w:p>
        </w:tc>
      </w:tr>
      <w:tr w:rsidR="006C7785" w:rsidRPr="00340B0D" w14:paraId="20192DE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D05ED9D"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17799FF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F9966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50C9E14" w14:textId="77777777" w:rsidR="006C7785" w:rsidRPr="00340B0D" w:rsidRDefault="006C7785" w:rsidP="00380FCD">
            <w:pPr>
              <w:rPr>
                <w:rFonts w:cs="Arial"/>
                <w:sz w:val="18"/>
                <w:szCs w:val="18"/>
              </w:rPr>
            </w:pPr>
          </w:p>
        </w:tc>
      </w:tr>
      <w:tr w:rsidR="006C7785" w:rsidRPr="00340B0D" w14:paraId="5444E4B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1019E3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61FE53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A9807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B33D57" w14:textId="77777777" w:rsidR="006C7785" w:rsidRPr="00340B0D" w:rsidRDefault="006C7785" w:rsidP="00380FCD">
            <w:pPr>
              <w:rPr>
                <w:rFonts w:cs="Arial"/>
                <w:sz w:val="18"/>
                <w:szCs w:val="18"/>
              </w:rPr>
            </w:pPr>
          </w:p>
        </w:tc>
      </w:tr>
      <w:tr w:rsidR="006C7785" w:rsidRPr="00340B0D" w14:paraId="60C4CB1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207D320"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3B678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FEF43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5EBC3D7" w14:textId="77777777" w:rsidR="006C7785" w:rsidRPr="00340B0D" w:rsidRDefault="006C7785" w:rsidP="00380FCD">
            <w:pPr>
              <w:rPr>
                <w:rFonts w:cs="Arial"/>
                <w:sz w:val="18"/>
                <w:szCs w:val="18"/>
              </w:rPr>
            </w:pPr>
          </w:p>
        </w:tc>
      </w:tr>
      <w:tr w:rsidR="006C7785" w:rsidRPr="00340B0D" w14:paraId="347FBA2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B1510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57F7C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D427B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403E547" w14:textId="77777777" w:rsidR="006C7785" w:rsidRPr="00340B0D" w:rsidRDefault="006C7785" w:rsidP="00380FCD">
            <w:pPr>
              <w:rPr>
                <w:rFonts w:cs="Arial"/>
                <w:sz w:val="18"/>
                <w:szCs w:val="18"/>
              </w:rPr>
            </w:pPr>
          </w:p>
        </w:tc>
      </w:tr>
      <w:tr w:rsidR="006C7785" w:rsidRPr="00340B0D" w14:paraId="1D6FD893"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315FA9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D3BF73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08873F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2DD69DC8" w14:textId="77777777" w:rsidR="006C7785" w:rsidRPr="00340B0D" w:rsidRDefault="006C7785" w:rsidP="00380FCD">
            <w:pPr>
              <w:rPr>
                <w:rFonts w:cs="Arial"/>
                <w:sz w:val="18"/>
                <w:szCs w:val="18"/>
              </w:rPr>
            </w:pPr>
          </w:p>
        </w:tc>
      </w:tr>
      <w:tr w:rsidR="006C7785" w:rsidRPr="00340B0D" w14:paraId="79BB84DA"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6D44D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342580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E4852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3ED5CB1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ADC1C1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92ECB83" w14:textId="77777777" w:rsidR="006C7785" w:rsidRPr="00340B0D" w:rsidRDefault="006C7785" w:rsidP="00380FCD">
            <w:pPr>
              <w:rPr>
                <w:rFonts w:cs="Arial"/>
                <w:sz w:val="18"/>
                <w:szCs w:val="18"/>
              </w:rPr>
            </w:pPr>
          </w:p>
        </w:tc>
      </w:tr>
      <w:tr w:rsidR="006C7785" w:rsidRPr="00340B0D" w14:paraId="126E611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37CC8C"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EAF062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B8AEFB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C1AFD25" w14:textId="77777777" w:rsidR="006C7785" w:rsidRPr="00340B0D" w:rsidRDefault="006C7785" w:rsidP="00380FCD">
            <w:pPr>
              <w:rPr>
                <w:rFonts w:cs="Arial"/>
                <w:sz w:val="18"/>
                <w:szCs w:val="18"/>
              </w:rPr>
            </w:pPr>
          </w:p>
        </w:tc>
      </w:tr>
      <w:tr w:rsidR="006C7785" w:rsidRPr="00340B0D" w14:paraId="2CFCFDF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8F715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A945919"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00A7A5E8" w14:textId="77777777" w:rsidR="006C7785" w:rsidRPr="00D6273A" w:rsidRDefault="006C7785" w:rsidP="00380FCD">
            <w:pPr>
              <w:rPr>
                <w:i/>
              </w:rPr>
            </w:pPr>
            <w:r w:rsidRPr="00A66F97">
              <w:rPr>
                <w:rFonts w:cs="Arial"/>
                <w:i/>
              </w:rPr>
              <w:t xml:space="preserve">Load the exchange set with the </w:t>
            </w:r>
            <w:r>
              <w:rPr>
                <w:rFonts w:cs="Arial"/>
                <w:i/>
              </w:rPr>
              <w:t>above privided</w:t>
            </w:r>
            <w:r w:rsidRPr="00A66F97">
              <w:rPr>
                <w:rFonts w:cs="Arial"/>
                <w:i/>
              </w:rPr>
              <w:t xml:space="preserve"> settings</w:t>
            </w:r>
          </w:p>
        </w:tc>
      </w:tr>
      <w:tr w:rsidR="006C7785" w:rsidRPr="00340B0D" w14:paraId="50F39F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2AE72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A9583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D3B293A" w14:textId="77777777" w:rsidR="006C7785" w:rsidRPr="00614B0E" w:rsidRDefault="006C7785" w:rsidP="00380FCD">
            <w:pPr>
              <w:rPr>
                <w:rFonts w:cs="Arial"/>
                <w:b/>
                <w:bCs/>
              </w:rPr>
            </w:pPr>
            <w:r w:rsidRPr="00A66F97">
              <w:rPr>
                <w:rFonts w:cs="Arial"/>
                <w:i/>
              </w:rPr>
              <w:t>Centre the display on position 32°36.450’S  61°20.900’E and then zoom in to a scale of 1:20,000.</w:t>
            </w:r>
          </w:p>
        </w:tc>
      </w:tr>
      <w:tr w:rsidR="006C7785" w:rsidRPr="00340B0D" w14:paraId="7868BA5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8AAB82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BC1531"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64C27313" w14:textId="77777777" w:rsidR="006C7785" w:rsidRDefault="006C7785" w:rsidP="00380FCD">
            <w:pPr>
              <w:rPr>
                <w:rFonts w:cs="Arial"/>
                <w:i/>
              </w:rPr>
            </w:pPr>
            <w:r w:rsidRPr="00A66F97">
              <w:rPr>
                <w:rFonts w:cs="Arial"/>
                <w:i/>
              </w:rPr>
              <w:lastRenderedPageBreak/>
              <w:t>Confirm that the feature displays as in the image below:</w:t>
            </w:r>
          </w:p>
          <w:p w14:paraId="12C59252" w14:textId="77777777" w:rsidR="006C7785" w:rsidRDefault="006C7785" w:rsidP="00380FCD">
            <w:pPr>
              <w:rPr>
                <w:i/>
              </w:rPr>
            </w:pPr>
          </w:p>
          <w:p w14:paraId="408B1547" w14:textId="77777777" w:rsidR="006C7785" w:rsidRPr="00614B0E" w:rsidRDefault="006C7785" w:rsidP="00380FCD">
            <w:pPr>
              <w:rPr>
                <w:rFonts w:cs="Arial"/>
              </w:rPr>
            </w:pPr>
            <w:r w:rsidRPr="00940D37">
              <w:rPr>
                <w:noProof/>
                <w:lang w:val="en-IN" w:eastAsia="en-IN"/>
                <w14:ligatures w14:val="standardContextual"/>
              </w:rPr>
              <w:drawing>
                <wp:inline distT="0" distB="0" distL="0" distR="0" wp14:anchorId="1FE20802" wp14:editId="02FC6952">
                  <wp:extent cx="2362530" cy="1286054"/>
                  <wp:effectExtent l="0" t="0" r="0" b="0"/>
                  <wp:docPr id="45" name="Picture 4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ame&#10;&#10;Description automatically generated"/>
                          <pic:cNvPicPr/>
                        </pic:nvPicPr>
                        <pic:blipFill>
                          <a:blip r:embed="rId94"/>
                          <a:stretch>
                            <a:fillRect/>
                          </a:stretch>
                        </pic:blipFill>
                        <pic:spPr>
                          <a:xfrm>
                            <a:off x="0" y="0"/>
                            <a:ext cx="2362530" cy="1286054"/>
                          </a:xfrm>
                          <a:prstGeom prst="rect">
                            <a:avLst/>
                          </a:prstGeom>
                        </pic:spPr>
                      </pic:pic>
                    </a:graphicData>
                  </a:graphic>
                </wp:inline>
              </w:drawing>
            </w:r>
          </w:p>
        </w:tc>
      </w:tr>
    </w:tbl>
    <w:p w14:paraId="7485CED1" w14:textId="77777777" w:rsidR="006C7785" w:rsidRDefault="006C7785" w:rsidP="006C7785"/>
    <w:p w14:paraId="4C5C15D8" w14:textId="77777777" w:rsidR="006C7785" w:rsidRPr="001B4FAF" w:rsidRDefault="006C7785" w:rsidP="006C7785"/>
    <w:tbl>
      <w:tblPr>
        <w:tblW w:w="9209" w:type="dxa"/>
        <w:tblLook w:val="04A0" w:firstRow="1" w:lastRow="0" w:firstColumn="1" w:lastColumn="0" w:noHBand="0" w:noVBand="1"/>
      </w:tblPr>
      <w:tblGrid>
        <w:gridCol w:w="2381"/>
        <w:gridCol w:w="2552"/>
        <w:gridCol w:w="2382"/>
        <w:gridCol w:w="1894"/>
      </w:tblGrid>
      <w:tr w:rsidR="006C7785" w:rsidRPr="00340B0D" w14:paraId="68BC69C0"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3BEEB4B"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4E555E55" w14:textId="77777777" w:rsidR="006C7785" w:rsidRPr="001A2018" w:rsidRDefault="006C7785" w:rsidP="00380FCD">
            <w:r w:rsidRPr="00A66F97">
              <w:rPr>
                <w:rFonts w:cs="Arial"/>
              </w:rPr>
              <w:t>DateDependentFeatures2</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3C10C4A9"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A5562CE"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785960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31E0B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4FA869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AD97F6F" w14:textId="77777777" w:rsidR="006C7785" w:rsidRPr="005B051E" w:rsidRDefault="006C7785" w:rsidP="00380FCD">
            <w:pPr>
              <w:rPr>
                <w:rFonts w:cs="Arial"/>
              </w:rPr>
            </w:pPr>
            <w:r w:rsidRPr="00A66F97">
              <w:rPr>
                <w:rFonts w:cs="Arial"/>
                <w:i/>
              </w:rPr>
              <w:t>Display of date dependent features, set date. (DateStart and DateEnd)</w:t>
            </w:r>
          </w:p>
        </w:tc>
      </w:tr>
      <w:tr w:rsidR="006C7785" w:rsidRPr="00340B0D" w14:paraId="4E3BDAB6"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A0A0A59"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5BCA6D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4264E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32634F5" w14:textId="77777777" w:rsidR="006C7785" w:rsidRPr="00340B0D" w:rsidRDefault="006C7785" w:rsidP="00380FCD">
            <w:pPr>
              <w:jc w:val="center"/>
              <w:rPr>
                <w:rFonts w:cs="Arial"/>
                <w:b/>
                <w:bCs/>
                <w:sz w:val="18"/>
                <w:szCs w:val="18"/>
              </w:rPr>
            </w:pPr>
          </w:p>
        </w:tc>
      </w:tr>
      <w:tr w:rsidR="006C7785" w:rsidRPr="00340B0D" w14:paraId="7A87E026"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FDA80AE"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C87A312" w14:textId="77777777" w:rsidR="006C7785" w:rsidRPr="00340B0D" w:rsidRDefault="006C7785" w:rsidP="00380FCD">
            <w:pPr>
              <w:rPr>
                <w:rFonts w:cs="Arial"/>
                <w:sz w:val="18"/>
                <w:szCs w:val="18"/>
              </w:rPr>
            </w:pPr>
          </w:p>
        </w:tc>
      </w:tr>
      <w:tr w:rsidR="006C7785" w:rsidRPr="00340B0D" w14:paraId="412C6C1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9AF0053"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9AC46FE" w14:textId="77777777" w:rsidR="006C7785" w:rsidRPr="00340B0D" w:rsidRDefault="006C7785" w:rsidP="00380FCD">
            <w:pPr>
              <w:rPr>
                <w:rFonts w:cs="Arial"/>
                <w:sz w:val="18"/>
                <w:szCs w:val="18"/>
              </w:rPr>
            </w:pPr>
          </w:p>
        </w:tc>
      </w:tr>
      <w:tr w:rsidR="006C7785" w:rsidRPr="00340B0D" w14:paraId="2D60424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3C9FAD"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C69574"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E9DB540" w14:textId="77777777" w:rsidTr="00380FCD">
        <w:sdt>
          <w:sdtPr>
            <w:rPr>
              <w:rFonts w:cs="Arial"/>
              <w:sz w:val="18"/>
              <w:szCs w:val="18"/>
            </w:rPr>
            <w:alias w:val="Diplay Category"/>
            <w:tag w:val="Diplay Categor"/>
            <w:id w:val="1225730419"/>
            <w:placeholder>
              <w:docPart w:val="A825ABEC0DA94D01A03EC57520FF15A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0DC88E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77C9BE0"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52749C51" w14:textId="77777777" w:rsidR="006C7785" w:rsidRPr="00340B0D" w:rsidRDefault="006C7785" w:rsidP="00380FCD">
            <w:pPr>
              <w:jc w:val="center"/>
              <w:rPr>
                <w:rFonts w:cs="Arial"/>
                <w:sz w:val="18"/>
                <w:szCs w:val="18"/>
              </w:rPr>
            </w:pPr>
          </w:p>
        </w:tc>
      </w:tr>
      <w:tr w:rsidR="006C7785" w:rsidRPr="00340B0D" w14:paraId="1D2C7641"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3F52A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0F53D5C6"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3CCA60" w14:textId="77777777" w:rsidR="006C7785" w:rsidRPr="00340B0D" w:rsidRDefault="006C7785" w:rsidP="00380FCD">
            <w:pPr>
              <w:jc w:val="center"/>
              <w:rPr>
                <w:rFonts w:cs="Arial"/>
                <w:sz w:val="18"/>
                <w:szCs w:val="18"/>
              </w:rPr>
            </w:pPr>
          </w:p>
        </w:tc>
      </w:tr>
      <w:tr w:rsidR="006C7785" w:rsidRPr="00340B0D" w14:paraId="43E626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DC169FD"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0BE89A"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3E71FAE"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4B737D8"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F0599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F70E4B5"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02E8F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FAF42AF"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19E2B4F" w14:textId="77777777" w:rsidR="006C7785" w:rsidRPr="00340B0D" w:rsidRDefault="006C7785" w:rsidP="00380FCD">
            <w:pPr>
              <w:jc w:val="center"/>
              <w:rPr>
                <w:rFonts w:cs="Arial"/>
                <w:sz w:val="18"/>
                <w:szCs w:val="18"/>
              </w:rPr>
            </w:pPr>
          </w:p>
        </w:tc>
      </w:tr>
      <w:tr w:rsidR="006C7785" w:rsidRPr="00340B0D" w14:paraId="6491F5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EA9617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0D4F9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0B2947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2DF67FCF" w14:textId="77777777" w:rsidR="006C7785" w:rsidRPr="00340B0D" w:rsidRDefault="006C7785" w:rsidP="00380FCD">
            <w:pPr>
              <w:jc w:val="center"/>
              <w:rPr>
                <w:rFonts w:cs="Arial"/>
                <w:sz w:val="18"/>
                <w:szCs w:val="18"/>
              </w:rPr>
            </w:pPr>
          </w:p>
        </w:tc>
      </w:tr>
      <w:tr w:rsidR="006C7785" w:rsidRPr="00340B0D" w14:paraId="42847F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79816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66CD6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0E3831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32A22C4" w14:textId="77777777" w:rsidR="006C7785" w:rsidRPr="00340B0D" w:rsidRDefault="006C7785" w:rsidP="00380FCD">
            <w:pPr>
              <w:jc w:val="center"/>
              <w:rPr>
                <w:rFonts w:cs="Arial"/>
                <w:sz w:val="18"/>
                <w:szCs w:val="18"/>
              </w:rPr>
            </w:pPr>
          </w:p>
        </w:tc>
      </w:tr>
      <w:tr w:rsidR="006C7785" w:rsidRPr="00340B0D" w14:paraId="4F5F94C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1300CF"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12EC6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02FD5D"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5EBE8E22" w14:textId="77777777" w:rsidR="006C7785" w:rsidRPr="00340B0D" w:rsidRDefault="006C7785" w:rsidP="00380FCD">
            <w:pPr>
              <w:jc w:val="center"/>
              <w:rPr>
                <w:rFonts w:cs="Arial"/>
                <w:sz w:val="18"/>
                <w:szCs w:val="18"/>
              </w:rPr>
            </w:pPr>
          </w:p>
        </w:tc>
      </w:tr>
      <w:tr w:rsidR="006C7785" w:rsidRPr="00340B0D" w14:paraId="063AEEA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0DB7BC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2725F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BE8CE9F"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D4B8BB1" w14:textId="77777777" w:rsidR="006C7785" w:rsidRPr="00340B0D" w:rsidRDefault="006C7785" w:rsidP="00380FCD">
            <w:pPr>
              <w:jc w:val="center"/>
              <w:rPr>
                <w:rFonts w:cs="Arial"/>
                <w:sz w:val="18"/>
                <w:szCs w:val="18"/>
              </w:rPr>
            </w:pPr>
          </w:p>
        </w:tc>
      </w:tr>
      <w:tr w:rsidR="006C7785" w:rsidRPr="00340B0D" w14:paraId="4424C1B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DE23F22"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CB34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5650F"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F52BCE1" w14:textId="77777777" w:rsidR="006C7785" w:rsidRPr="00340B0D" w:rsidRDefault="006C7785" w:rsidP="00380FCD">
            <w:pPr>
              <w:jc w:val="center"/>
              <w:rPr>
                <w:rFonts w:cs="Arial"/>
                <w:sz w:val="18"/>
                <w:szCs w:val="18"/>
              </w:rPr>
            </w:pPr>
          </w:p>
        </w:tc>
      </w:tr>
      <w:tr w:rsidR="006C7785" w:rsidRPr="00340B0D" w14:paraId="00348D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127F88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76EAC1"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3E18A410"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525ACB42" w14:textId="77777777" w:rsidR="006C7785" w:rsidRPr="00340B0D" w:rsidRDefault="006C7785" w:rsidP="00380FCD">
            <w:pPr>
              <w:jc w:val="center"/>
              <w:rPr>
                <w:rFonts w:cs="Arial"/>
                <w:sz w:val="18"/>
                <w:szCs w:val="18"/>
              </w:rPr>
            </w:pPr>
          </w:p>
        </w:tc>
      </w:tr>
      <w:tr w:rsidR="006C7785" w:rsidRPr="00340B0D" w14:paraId="6827BD6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B31B23D"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C8FBF2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A5201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6CD2C42" w14:textId="77777777" w:rsidR="006C7785" w:rsidRPr="00340B0D" w:rsidRDefault="006C7785" w:rsidP="00380FCD">
            <w:pPr>
              <w:jc w:val="center"/>
              <w:rPr>
                <w:rFonts w:cs="Arial"/>
                <w:sz w:val="18"/>
                <w:szCs w:val="18"/>
              </w:rPr>
            </w:pPr>
          </w:p>
        </w:tc>
      </w:tr>
      <w:tr w:rsidR="006C7785" w:rsidRPr="00340B0D" w14:paraId="66D3031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9A5264"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5799B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9B12E6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D4E7B0A" w14:textId="77777777" w:rsidR="006C7785" w:rsidRPr="00340B0D" w:rsidRDefault="006C7785" w:rsidP="00380FCD">
            <w:pPr>
              <w:jc w:val="center"/>
              <w:rPr>
                <w:rFonts w:cs="Arial"/>
                <w:sz w:val="18"/>
                <w:szCs w:val="18"/>
              </w:rPr>
            </w:pPr>
          </w:p>
        </w:tc>
      </w:tr>
      <w:tr w:rsidR="006C7785" w:rsidRPr="00340B0D" w14:paraId="276ED7D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9E4F1"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0A40C0C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12F5F5D"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416A55EA" w14:textId="77777777" w:rsidR="006C7785" w:rsidRPr="00340B0D" w:rsidRDefault="006C7785" w:rsidP="00380FCD">
            <w:pPr>
              <w:jc w:val="center"/>
              <w:rPr>
                <w:rFonts w:cs="Arial"/>
                <w:sz w:val="18"/>
                <w:szCs w:val="18"/>
              </w:rPr>
            </w:pPr>
          </w:p>
        </w:tc>
      </w:tr>
      <w:tr w:rsidR="006C7785" w:rsidRPr="00340B0D" w14:paraId="49F3A4E6"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25B00C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583AFDC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6A25DF47" w14:textId="77777777" w:rsidR="006C7785" w:rsidRPr="00340B0D" w:rsidRDefault="006C7785" w:rsidP="00380FCD">
            <w:pPr>
              <w:jc w:val="center"/>
              <w:rPr>
                <w:rFonts w:cs="Arial"/>
                <w:sz w:val="18"/>
                <w:szCs w:val="18"/>
              </w:rPr>
            </w:pPr>
          </w:p>
        </w:tc>
      </w:tr>
      <w:tr w:rsidR="006C7785" w:rsidRPr="00340B0D" w14:paraId="1638AF8D" w14:textId="77777777" w:rsidTr="00380FCD">
        <w:sdt>
          <w:sdtPr>
            <w:rPr>
              <w:rFonts w:cs="Arial"/>
              <w:sz w:val="18"/>
              <w:szCs w:val="18"/>
            </w:rPr>
            <w:alias w:val="Palette"/>
            <w:tag w:val="Palette"/>
            <w:id w:val="2013182070"/>
            <w:placeholder>
              <w:docPart w:val="51A546D20B63404BABD4E0E08F092DB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309D9E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BFA592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E3AF0E7" w14:textId="77777777" w:rsidR="006C7785" w:rsidRPr="00340B0D" w:rsidRDefault="006C7785" w:rsidP="00380FCD">
            <w:pPr>
              <w:jc w:val="center"/>
              <w:rPr>
                <w:rFonts w:cs="Arial"/>
                <w:sz w:val="18"/>
                <w:szCs w:val="18"/>
              </w:rPr>
            </w:pPr>
          </w:p>
        </w:tc>
      </w:tr>
      <w:tr w:rsidR="006C7785" w:rsidRPr="00340B0D" w14:paraId="4AABD075"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17B381B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5C8382D2"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3C3EA77A" w14:textId="77777777" w:rsidR="006C7785" w:rsidRPr="00340B0D" w:rsidRDefault="006C7785" w:rsidP="00380FCD">
            <w:pPr>
              <w:jc w:val="center"/>
              <w:rPr>
                <w:rFonts w:cs="Arial"/>
                <w:sz w:val="18"/>
                <w:szCs w:val="18"/>
              </w:rPr>
            </w:pPr>
          </w:p>
        </w:tc>
      </w:tr>
      <w:tr w:rsidR="006C7785" w:rsidRPr="00340B0D" w14:paraId="6B675067"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C68E9E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E11A42"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B90E53" w14:textId="77777777" w:rsidR="006C7785" w:rsidRPr="00340B0D" w:rsidRDefault="006C7785" w:rsidP="00380FCD">
            <w:pPr>
              <w:jc w:val="center"/>
              <w:rPr>
                <w:rFonts w:cs="Arial"/>
                <w:sz w:val="18"/>
                <w:szCs w:val="18"/>
              </w:rPr>
            </w:pPr>
          </w:p>
        </w:tc>
      </w:tr>
      <w:tr w:rsidR="006C7785" w:rsidRPr="00340B0D" w14:paraId="0A8F2135"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5847FD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96831"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E1057CD" w14:textId="77777777" w:rsidTr="00380FCD">
        <w:trPr>
          <w:trHeight w:val="287"/>
        </w:trPr>
        <w:tc>
          <w:tcPr>
            <w:tcW w:w="1659" w:type="dxa"/>
            <w:tcBorders>
              <w:left w:val="single" w:sz="12" w:space="0" w:color="auto"/>
              <w:bottom w:val="single" w:sz="4" w:space="0" w:color="auto"/>
            </w:tcBorders>
          </w:tcPr>
          <w:p w14:paraId="2FF9960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FDE8C9"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6BD810C1"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B079C9F" w14:textId="77777777" w:rsidR="006C7785" w:rsidRPr="00340B0D" w:rsidRDefault="006C7785" w:rsidP="00380FCD">
            <w:pPr>
              <w:rPr>
                <w:rFonts w:cs="Arial"/>
                <w:sz w:val="18"/>
                <w:szCs w:val="18"/>
              </w:rPr>
            </w:pPr>
          </w:p>
        </w:tc>
      </w:tr>
      <w:tr w:rsidR="006C7785" w:rsidRPr="00340B0D" w14:paraId="5B61BAD2" w14:textId="77777777" w:rsidTr="00380FCD">
        <w:tc>
          <w:tcPr>
            <w:tcW w:w="1659" w:type="dxa"/>
            <w:tcBorders>
              <w:left w:val="single" w:sz="12" w:space="0" w:color="auto"/>
              <w:bottom w:val="single" w:sz="4" w:space="0" w:color="auto"/>
            </w:tcBorders>
          </w:tcPr>
          <w:p w14:paraId="64053DB8"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381DAB6A"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545C6BD"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0E63A9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BD05975"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F48E49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3A75D6E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5C18321" w14:textId="77777777" w:rsidR="006C7785" w:rsidRPr="00340B0D" w:rsidRDefault="006C7785" w:rsidP="00380FCD">
            <w:pPr>
              <w:rPr>
                <w:rFonts w:cs="Arial"/>
                <w:sz w:val="18"/>
                <w:szCs w:val="18"/>
              </w:rPr>
            </w:pPr>
          </w:p>
        </w:tc>
      </w:tr>
      <w:tr w:rsidR="006C7785" w:rsidRPr="00340B0D" w14:paraId="6D32F511"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304E0DB" w14:textId="77777777" w:rsidR="006C7785" w:rsidRPr="00340B0D" w:rsidRDefault="006C7785" w:rsidP="00380FCD">
            <w:pPr>
              <w:rPr>
                <w:rFonts w:cs="Arial"/>
                <w:sz w:val="18"/>
                <w:szCs w:val="18"/>
              </w:rPr>
            </w:pPr>
          </w:p>
        </w:tc>
      </w:tr>
      <w:tr w:rsidR="006C7785" w:rsidRPr="00340B0D" w14:paraId="6375A19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F080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81706C4"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2C6205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5D35955"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F3A7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66B74D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36DCA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60CAF6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FB17C20" w14:textId="77777777" w:rsidR="006C7785" w:rsidRPr="00340B0D" w:rsidRDefault="006C7785" w:rsidP="00380FCD">
            <w:pPr>
              <w:rPr>
                <w:rFonts w:cs="Arial"/>
                <w:sz w:val="18"/>
                <w:szCs w:val="18"/>
              </w:rPr>
            </w:pPr>
          </w:p>
        </w:tc>
      </w:tr>
      <w:tr w:rsidR="006C7785" w:rsidRPr="00340B0D" w14:paraId="69512ED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C7084F8"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03AA24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560FFA"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DAFB8CB" w14:textId="77777777" w:rsidR="006C7785" w:rsidRPr="00340B0D" w:rsidRDefault="006C7785" w:rsidP="00380FCD">
            <w:pPr>
              <w:rPr>
                <w:rFonts w:cs="Arial"/>
                <w:sz w:val="18"/>
                <w:szCs w:val="18"/>
              </w:rPr>
            </w:pPr>
          </w:p>
        </w:tc>
      </w:tr>
      <w:tr w:rsidR="006C7785" w:rsidRPr="00340B0D" w14:paraId="2D085D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7DF76B"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D89A8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5120E2B"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0B64F2E" w14:textId="77777777" w:rsidR="006C7785" w:rsidRPr="00340B0D" w:rsidRDefault="006C7785" w:rsidP="00380FCD">
            <w:pPr>
              <w:rPr>
                <w:rFonts w:cs="Arial"/>
                <w:sz w:val="18"/>
                <w:szCs w:val="18"/>
              </w:rPr>
            </w:pPr>
          </w:p>
        </w:tc>
      </w:tr>
      <w:tr w:rsidR="006C7785" w:rsidRPr="00340B0D" w14:paraId="075947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E8433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D66E16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E313FF"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8831213" w14:textId="77777777" w:rsidR="006C7785" w:rsidRPr="00340B0D" w:rsidRDefault="006C7785" w:rsidP="00380FCD">
            <w:pPr>
              <w:rPr>
                <w:rFonts w:cs="Arial"/>
                <w:sz w:val="18"/>
                <w:szCs w:val="18"/>
              </w:rPr>
            </w:pPr>
          </w:p>
        </w:tc>
      </w:tr>
      <w:tr w:rsidR="006C7785" w:rsidRPr="00340B0D" w14:paraId="52A54FE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70E8498"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3016C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8B5B7B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551F79" w14:textId="77777777" w:rsidR="006C7785" w:rsidRPr="00340B0D" w:rsidRDefault="006C7785" w:rsidP="00380FCD">
            <w:pPr>
              <w:rPr>
                <w:rFonts w:cs="Arial"/>
                <w:sz w:val="18"/>
                <w:szCs w:val="18"/>
              </w:rPr>
            </w:pPr>
          </w:p>
        </w:tc>
      </w:tr>
      <w:tr w:rsidR="006C7785" w:rsidRPr="00340B0D" w14:paraId="36D155E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F64C5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5DCA5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CD8ADB5"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5F8CC794" w14:textId="77777777" w:rsidR="006C7785" w:rsidRPr="00340B0D" w:rsidRDefault="006C7785" w:rsidP="00380FCD">
            <w:pPr>
              <w:rPr>
                <w:rFonts w:cs="Arial"/>
                <w:sz w:val="18"/>
                <w:szCs w:val="18"/>
              </w:rPr>
            </w:pPr>
          </w:p>
        </w:tc>
      </w:tr>
      <w:tr w:rsidR="006C7785" w:rsidRPr="00340B0D" w14:paraId="47BCC2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7D9504B"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06EA0AC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ABB98C"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65FA2079" w14:textId="77777777" w:rsidR="006C7785" w:rsidRPr="00340B0D" w:rsidRDefault="006C7785" w:rsidP="00380FCD">
            <w:pPr>
              <w:rPr>
                <w:rFonts w:cs="Arial"/>
                <w:sz w:val="18"/>
                <w:szCs w:val="18"/>
              </w:rPr>
            </w:pPr>
          </w:p>
        </w:tc>
      </w:tr>
      <w:tr w:rsidR="006C7785" w:rsidRPr="00340B0D" w14:paraId="1FC5798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F7A102E"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78CB81B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23CFF0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690FD75A" w14:textId="77777777" w:rsidR="006C7785" w:rsidRPr="00340B0D" w:rsidRDefault="006C7785" w:rsidP="00380FCD">
            <w:pPr>
              <w:rPr>
                <w:rFonts w:cs="Arial"/>
                <w:sz w:val="18"/>
                <w:szCs w:val="18"/>
              </w:rPr>
            </w:pPr>
          </w:p>
        </w:tc>
      </w:tr>
      <w:tr w:rsidR="006C7785" w:rsidRPr="00340B0D" w14:paraId="7D62A3D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D4F89A"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5218B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68C00FA"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40E2308" w14:textId="77777777" w:rsidR="006C7785" w:rsidRPr="00340B0D" w:rsidRDefault="006C7785" w:rsidP="00380FCD">
            <w:pPr>
              <w:rPr>
                <w:rFonts w:cs="Arial"/>
                <w:sz w:val="18"/>
                <w:szCs w:val="18"/>
              </w:rPr>
            </w:pPr>
          </w:p>
        </w:tc>
      </w:tr>
      <w:tr w:rsidR="006C7785" w:rsidRPr="00340B0D" w14:paraId="0A37DA6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33BF27"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78390B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F77CFF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719396" w14:textId="77777777" w:rsidR="006C7785" w:rsidRPr="00340B0D" w:rsidRDefault="006C7785" w:rsidP="00380FCD">
            <w:pPr>
              <w:rPr>
                <w:rFonts w:cs="Arial"/>
                <w:sz w:val="18"/>
                <w:szCs w:val="18"/>
              </w:rPr>
            </w:pPr>
          </w:p>
        </w:tc>
      </w:tr>
      <w:tr w:rsidR="006C7785" w:rsidRPr="00340B0D" w14:paraId="1454F3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36808"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27ACB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BF024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6A934A2" w14:textId="77777777" w:rsidR="006C7785" w:rsidRPr="00340B0D" w:rsidRDefault="006C7785" w:rsidP="00380FCD">
            <w:pPr>
              <w:rPr>
                <w:rFonts w:cs="Arial"/>
                <w:sz w:val="18"/>
                <w:szCs w:val="18"/>
              </w:rPr>
            </w:pPr>
          </w:p>
        </w:tc>
      </w:tr>
      <w:tr w:rsidR="006C7785" w:rsidRPr="00340B0D" w14:paraId="45BDB23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A126976"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F6499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C2CD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E008A13" w14:textId="77777777" w:rsidR="006C7785" w:rsidRPr="00340B0D" w:rsidRDefault="006C7785" w:rsidP="00380FCD">
            <w:pPr>
              <w:rPr>
                <w:rFonts w:cs="Arial"/>
                <w:sz w:val="18"/>
                <w:szCs w:val="18"/>
              </w:rPr>
            </w:pPr>
          </w:p>
        </w:tc>
      </w:tr>
      <w:tr w:rsidR="006C7785" w:rsidRPr="00340B0D" w14:paraId="4D52F509"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196A2A51" w14:textId="77777777" w:rsidR="006C7785" w:rsidRPr="00340B0D" w:rsidRDefault="006C7785" w:rsidP="00380FCD">
            <w:pPr>
              <w:pStyle w:val="Default"/>
              <w:ind w:left="720"/>
              <w:rPr>
                <w:sz w:val="18"/>
                <w:szCs w:val="18"/>
              </w:rPr>
            </w:pPr>
            <w:r w:rsidRPr="00340B0D">
              <w:rPr>
                <w:sz w:val="18"/>
                <w:szCs w:val="18"/>
              </w:rPr>
              <w:lastRenderedPageBreak/>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8E62C7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514465D6"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48039AB5" w14:textId="77777777" w:rsidR="006C7785" w:rsidRPr="00340B0D" w:rsidRDefault="006C7785" w:rsidP="00380FCD">
            <w:pPr>
              <w:rPr>
                <w:rFonts w:cs="Arial"/>
                <w:sz w:val="18"/>
                <w:szCs w:val="18"/>
              </w:rPr>
            </w:pPr>
          </w:p>
        </w:tc>
      </w:tr>
      <w:tr w:rsidR="006C7785" w:rsidRPr="00340B0D" w14:paraId="48EEDD71"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28F279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2ACB36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EB20F2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FFAE5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73B173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F719FB" w14:textId="77777777" w:rsidR="006C7785" w:rsidRPr="00340B0D" w:rsidRDefault="006C7785" w:rsidP="00380FCD">
            <w:pPr>
              <w:rPr>
                <w:rFonts w:cs="Arial"/>
                <w:sz w:val="18"/>
                <w:szCs w:val="18"/>
              </w:rPr>
            </w:pPr>
          </w:p>
        </w:tc>
      </w:tr>
      <w:tr w:rsidR="006C7785" w:rsidRPr="00340B0D" w14:paraId="18C04E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6C8FE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4DD95DF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6F5DC44"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10FDDE4" w14:textId="77777777" w:rsidR="006C7785" w:rsidRPr="00340B0D" w:rsidRDefault="006C7785" w:rsidP="00380FCD">
            <w:pPr>
              <w:rPr>
                <w:rFonts w:cs="Arial"/>
                <w:sz w:val="18"/>
                <w:szCs w:val="18"/>
              </w:rPr>
            </w:pPr>
          </w:p>
        </w:tc>
      </w:tr>
      <w:tr w:rsidR="006C7785" w:rsidRPr="00340B0D" w14:paraId="0F97919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98A8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EAF101C"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44B9BAC7"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DateDependentFeatures1</w:t>
            </w:r>
          </w:p>
          <w:p w14:paraId="243F4B79" w14:textId="77777777" w:rsidR="006C7785" w:rsidRPr="00A66F97" w:rsidRDefault="006C7785" w:rsidP="00380FCD">
            <w:pPr>
              <w:rPr>
                <w:rFonts w:cs="Arial"/>
                <w:i/>
              </w:rPr>
            </w:pPr>
            <w:r w:rsidRPr="00A66F97">
              <w:rPr>
                <w:rFonts w:cs="Arial"/>
                <w:i/>
              </w:rPr>
              <w:t>Select Highlight date dependent</w:t>
            </w:r>
          </w:p>
          <w:p w14:paraId="2B3F1901" w14:textId="77777777" w:rsidR="006C7785" w:rsidRPr="00D6273A" w:rsidRDefault="006C7785" w:rsidP="00380FCD">
            <w:pPr>
              <w:rPr>
                <w:i/>
              </w:rPr>
            </w:pPr>
            <w:r w:rsidRPr="00A66F97">
              <w:rPr>
                <w:rFonts w:cs="Arial"/>
                <w:i/>
              </w:rPr>
              <w:t xml:space="preserve">Ensure that the viewing date is set to </w:t>
            </w:r>
            <w:r w:rsidRPr="00A66F97">
              <w:rPr>
                <w:rFonts w:cs="Arial"/>
                <w:b/>
                <w:bCs/>
                <w:i/>
              </w:rPr>
              <w:t>18.02.2022</w:t>
            </w:r>
          </w:p>
        </w:tc>
      </w:tr>
      <w:tr w:rsidR="006C7785" w:rsidRPr="00340B0D" w14:paraId="4B0B762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D09C65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C93551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BFF7D5" w14:textId="77777777" w:rsidR="006C7785" w:rsidRPr="00614B0E" w:rsidRDefault="006C7785" w:rsidP="00380FCD">
            <w:pPr>
              <w:rPr>
                <w:rFonts w:cs="Arial"/>
                <w:b/>
                <w:bCs/>
              </w:rPr>
            </w:pPr>
            <w:r w:rsidRPr="00A66F97">
              <w:rPr>
                <w:rFonts w:cs="Arial"/>
              </w:rPr>
              <w:t>As for test DateDependentFeatures1</w:t>
            </w:r>
          </w:p>
        </w:tc>
      </w:tr>
      <w:tr w:rsidR="006C7785" w:rsidRPr="00340B0D" w14:paraId="3EA74FD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B330083"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0CCFB4C0"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33AE07E7" w14:textId="77777777" w:rsidR="006C7785" w:rsidRDefault="006C7785" w:rsidP="00380FCD">
            <w:pPr>
              <w:rPr>
                <w:i/>
              </w:rPr>
            </w:pPr>
            <w:r w:rsidRPr="00A66F97">
              <w:rPr>
                <w:rFonts w:cs="Arial"/>
                <w:i/>
              </w:rPr>
              <w:t xml:space="preserve">Confirm that the feature displays as in the image below and that a permanent indication is shown as specified in </w:t>
            </w:r>
            <w:r w:rsidRPr="00A66F97">
              <w:rPr>
                <w:rFonts w:cs="Arial"/>
                <w:b/>
                <w:bCs/>
                <w:i/>
              </w:rPr>
              <w:t>S-98 XXX-XXX</w:t>
            </w:r>
            <w:r w:rsidRPr="00A66F97">
              <w:rPr>
                <w:rFonts w:cs="Arial"/>
                <w:i/>
              </w:rPr>
              <w:t>:</w:t>
            </w:r>
          </w:p>
          <w:p w14:paraId="3671EFE0" w14:textId="77777777" w:rsidR="006C7785" w:rsidRDefault="006C7785" w:rsidP="00380FCD">
            <w:pPr>
              <w:rPr>
                <w:rFonts w:cs="Arial"/>
              </w:rPr>
            </w:pPr>
            <w:r>
              <w:rPr>
                <w:noProof/>
                <w:lang w:val="en-IN" w:eastAsia="en-IN"/>
                <w14:ligatures w14:val="standardContextual"/>
              </w:rPr>
              <w:drawing>
                <wp:inline distT="0" distB="0" distL="0" distR="0" wp14:anchorId="3D61A23C" wp14:editId="28612B55">
                  <wp:extent cx="3295238" cy="1695238"/>
                  <wp:effectExtent l="0" t="0" r="635" b="635"/>
                  <wp:docPr id="35" name="Picture 35" descr="A blue background with a yellow circle and a purple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background with a yellow circle and a purple stick&#10;&#10;Description automatically generated"/>
                          <pic:cNvPicPr/>
                        </pic:nvPicPr>
                        <pic:blipFill>
                          <a:blip r:embed="rId95"/>
                          <a:stretch>
                            <a:fillRect/>
                          </a:stretch>
                        </pic:blipFill>
                        <pic:spPr>
                          <a:xfrm>
                            <a:off x="0" y="0"/>
                            <a:ext cx="3295238" cy="1695238"/>
                          </a:xfrm>
                          <a:prstGeom prst="rect">
                            <a:avLst/>
                          </a:prstGeom>
                        </pic:spPr>
                      </pic:pic>
                    </a:graphicData>
                  </a:graphic>
                </wp:inline>
              </w:drawing>
            </w:r>
          </w:p>
          <w:p w14:paraId="4C0C3E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b/>
                <w:bCs/>
                <w:i/>
              </w:rPr>
              <w:t>XXX-XXX</w:t>
            </w:r>
            <w:r w:rsidRPr="00A66F97">
              <w:rPr>
                <w:rFonts w:cs="Arial"/>
                <w:i/>
              </w:rPr>
              <w:t>.</w:t>
            </w:r>
          </w:p>
        </w:tc>
      </w:tr>
    </w:tbl>
    <w:p w14:paraId="1755E64B" w14:textId="77777777" w:rsidR="006C7785" w:rsidRDefault="006C7785" w:rsidP="006C7785">
      <w:pPr>
        <w:spacing w:line="240" w:lineRule="auto"/>
        <w:rPr>
          <w:rFonts w:cs="Arial"/>
        </w:rPr>
      </w:pPr>
    </w:p>
    <w:p w14:paraId="55709C18" w14:textId="77777777" w:rsidR="006C7785" w:rsidRDefault="006C7785" w:rsidP="006C7785">
      <w:pPr>
        <w:spacing w:line="240" w:lineRule="auto"/>
        <w:rPr>
          <w:rFonts w:cs="Arial"/>
        </w:rPr>
      </w:pPr>
    </w:p>
    <w:p w14:paraId="5C211E2F" w14:textId="77777777" w:rsidR="006C7785" w:rsidRDefault="006C7785" w:rsidP="006C7785">
      <w:pPr>
        <w:spacing w:line="240" w:lineRule="auto"/>
        <w:rPr>
          <w:rFonts w:cs="Arial"/>
        </w:rPr>
      </w:pPr>
    </w:p>
    <w:p w14:paraId="7D8FC644" w14:textId="77777777" w:rsidR="006C7785" w:rsidRPr="00A66F97"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58476F85"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0FB60CB3"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5611FB61" w14:textId="77777777" w:rsidR="006C7785" w:rsidRPr="00A66F97" w:rsidRDefault="006C7785" w:rsidP="00380FCD">
            <w:pPr>
              <w:rPr>
                <w:rFonts w:cs="Arial"/>
              </w:rPr>
            </w:pPr>
            <w:r w:rsidRPr="00A66F97">
              <w:rPr>
                <w:rFonts w:cs="Arial"/>
              </w:rPr>
              <w:t>DateDependentFeatures3</w:t>
            </w:r>
          </w:p>
          <w:p w14:paraId="0AE5959A" w14:textId="77777777" w:rsidR="006C7785" w:rsidRPr="001A2018" w:rsidRDefault="006C7785" w:rsidP="00380FCD">
            <w:r w:rsidRPr="00A66F97">
              <w:rPr>
                <w:rFonts w:cs="Arial"/>
              </w:rPr>
              <w:t>3.3.3.1 c)</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24A8F4DC"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00C67371"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3389359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78E275F"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4CF5DB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1D99FAC" w14:textId="77777777" w:rsidR="006C7785" w:rsidRPr="005B051E" w:rsidRDefault="006C7785" w:rsidP="00380FCD">
            <w:pPr>
              <w:rPr>
                <w:rFonts w:cs="Arial"/>
              </w:rPr>
            </w:pPr>
            <w:r w:rsidRPr="00A66F97">
              <w:rPr>
                <w:rFonts w:cs="Arial"/>
                <w:i/>
              </w:rPr>
              <w:t>Display of date dependent features, date range. (DateStart and DateEnd)</w:t>
            </w:r>
          </w:p>
        </w:tc>
      </w:tr>
      <w:tr w:rsidR="006C7785" w:rsidRPr="00340B0D" w14:paraId="2449CA3E"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4AA287"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7DC042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DE085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5BB1C8" w14:textId="77777777" w:rsidR="006C7785" w:rsidRPr="00340B0D" w:rsidRDefault="006C7785" w:rsidP="00380FCD">
            <w:pPr>
              <w:jc w:val="center"/>
              <w:rPr>
                <w:rFonts w:cs="Arial"/>
                <w:b/>
                <w:bCs/>
                <w:sz w:val="18"/>
                <w:szCs w:val="18"/>
              </w:rPr>
            </w:pPr>
          </w:p>
        </w:tc>
      </w:tr>
      <w:tr w:rsidR="006C7785" w:rsidRPr="00340B0D" w14:paraId="61EFB087"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3D1DFC4"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5824722" w14:textId="77777777" w:rsidR="006C7785" w:rsidRPr="00340B0D" w:rsidRDefault="006C7785" w:rsidP="00380FCD">
            <w:pPr>
              <w:rPr>
                <w:rFonts w:cs="Arial"/>
                <w:sz w:val="18"/>
                <w:szCs w:val="18"/>
              </w:rPr>
            </w:pPr>
          </w:p>
        </w:tc>
      </w:tr>
      <w:tr w:rsidR="006C7785" w:rsidRPr="00340B0D" w14:paraId="19AC434B"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43540854"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09D05DD4" w14:textId="77777777" w:rsidR="006C7785" w:rsidRPr="00340B0D" w:rsidRDefault="006C7785" w:rsidP="00380FCD">
            <w:pPr>
              <w:rPr>
                <w:rFonts w:cs="Arial"/>
                <w:sz w:val="18"/>
                <w:szCs w:val="18"/>
              </w:rPr>
            </w:pPr>
          </w:p>
        </w:tc>
      </w:tr>
      <w:tr w:rsidR="006C7785" w:rsidRPr="00340B0D" w14:paraId="1BB677E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09E4D5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409EC2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C5B9413" w14:textId="77777777" w:rsidTr="00380FCD">
        <w:sdt>
          <w:sdtPr>
            <w:rPr>
              <w:rFonts w:cs="Arial"/>
              <w:sz w:val="18"/>
              <w:szCs w:val="18"/>
            </w:rPr>
            <w:alias w:val="Diplay Category"/>
            <w:tag w:val="Diplay Categor"/>
            <w:id w:val="276765638"/>
            <w:placeholder>
              <w:docPart w:val="3703CC45179D45A38C6F5B6E1BB072ED"/>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4223B4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EDF309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3591A88" w14:textId="77777777" w:rsidR="006C7785" w:rsidRPr="00340B0D" w:rsidRDefault="006C7785" w:rsidP="00380FCD">
            <w:pPr>
              <w:jc w:val="center"/>
              <w:rPr>
                <w:rFonts w:cs="Arial"/>
                <w:sz w:val="18"/>
                <w:szCs w:val="18"/>
              </w:rPr>
            </w:pPr>
          </w:p>
        </w:tc>
      </w:tr>
      <w:tr w:rsidR="006C7785" w:rsidRPr="00340B0D" w14:paraId="16266C27"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04C4703"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4D1B13"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1E1491B4" w14:textId="77777777" w:rsidR="006C7785" w:rsidRPr="00340B0D" w:rsidRDefault="006C7785" w:rsidP="00380FCD">
            <w:pPr>
              <w:jc w:val="center"/>
              <w:rPr>
                <w:rFonts w:cs="Arial"/>
                <w:sz w:val="18"/>
                <w:szCs w:val="18"/>
              </w:rPr>
            </w:pPr>
          </w:p>
        </w:tc>
      </w:tr>
      <w:tr w:rsidR="006C7785" w:rsidRPr="00340B0D" w14:paraId="7D37F4B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0FCBC3"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08EF81"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9D8DE6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FD944F9"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4FAB56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6B354C3"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C79FA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6D45535C"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179BF460" w14:textId="77777777" w:rsidR="006C7785" w:rsidRPr="00340B0D" w:rsidRDefault="006C7785" w:rsidP="00380FCD">
            <w:pPr>
              <w:jc w:val="center"/>
              <w:rPr>
                <w:rFonts w:cs="Arial"/>
                <w:sz w:val="18"/>
                <w:szCs w:val="18"/>
              </w:rPr>
            </w:pPr>
          </w:p>
        </w:tc>
      </w:tr>
      <w:tr w:rsidR="006C7785" w:rsidRPr="00340B0D" w14:paraId="0323528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0E28E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4402C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2A81F9"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4C921D3" w14:textId="77777777" w:rsidR="006C7785" w:rsidRPr="00340B0D" w:rsidRDefault="006C7785" w:rsidP="00380FCD">
            <w:pPr>
              <w:jc w:val="center"/>
              <w:rPr>
                <w:rFonts w:cs="Arial"/>
                <w:sz w:val="18"/>
                <w:szCs w:val="18"/>
              </w:rPr>
            </w:pPr>
          </w:p>
        </w:tc>
      </w:tr>
      <w:tr w:rsidR="006C7785" w:rsidRPr="00340B0D" w14:paraId="434A7B8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20D0D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F8A7D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44CBF72"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F59637D" w14:textId="77777777" w:rsidR="006C7785" w:rsidRPr="00340B0D" w:rsidRDefault="006C7785" w:rsidP="00380FCD">
            <w:pPr>
              <w:jc w:val="center"/>
              <w:rPr>
                <w:rFonts w:cs="Arial"/>
                <w:sz w:val="18"/>
                <w:szCs w:val="18"/>
              </w:rPr>
            </w:pPr>
          </w:p>
        </w:tc>
      </w:tr>
      <w:tr w:rsidR="006C7785" w:rsidRPr="00340B0D" w14:paraId="6ACA841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724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1AD8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7A1BA3"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7082F3A9" w14:textId="77777777" w:rsidR="006C7785" w:rsidRPr="00340B0D" w:rsidRDefault="006C7785" w:rsidP="00380FCD">
            <w:pPr>
              <w:jc w:val="center"/>
              <w:rPr>
                <w:rFonts w:cs="Arial"/>
                <w:sz w:val="18"/>
                <w:szCs w:val="18"/>
              </w:rPr>
            </w:pPr>
          </w:p>
        </w:tc>
      </w:tr>
      <w:tr w:rsidR="006C7785" w:rsidRPr="00340B0D" w14:paraId="11D09A2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3B5820"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B0ACB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DE01598"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8A94BDF" w14:textId="77777777" w:rsidR="006C7785" w:rsidRPr="00340B0D" w:rsidRDefault="006C7785" w:rsidP="00380FCD">
            <w:pPr>
              <w:jc w:val="center"/>
              <w:rPr>
                <w:rFonts w:cs="Arial"/>
                <w:sz w:val="18"/>
                <w:szCs w:val="18"/>
              </w:rPr>
            </w:pPr>
          </w:p>
        </w:tc>
      </w:tr>
      <w:tr w:rsidR="006C7785" w:rsidRPr="00340B0D" w14:paraId="4210D75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AB7AD68"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84285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00BE52C"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363ADD7" w14:textId="77777777" w:rsidR="006C7785" w:rsidRPr="00340B0D" w:rsidRDefault="006C7785" w:rsidP="00380FCD">
            <w:pPr>
              <w:jc w:val="center"/>
              <w:rPr>
                <w:rFonts w:cs="Arial"/>
                <w:sz w:val="18"/>
                <w:szCs w:val="18"/>
              </w:rPr>
            </w:pPr>
          </w:p>
        </w:tc>
      </w:tr>
      <w:tr w:rsidR="006C7785" w:rsidRPr="00340B0D" w14:paraId="7D62B5A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B20F979"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F4F8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56ACD3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D4F1198" w14:textId="77777777" w:rsidR="006C7785" w:rsidRPr="00340B0D" w:rsidRDefault="006C7785" w:rsidP="00380FCD">
            <w:pPr>
              <w:jc w:val="center"/>
              <w:rPr>
                <w:rFonts w:cs="Arial"/>
                <w:sz w:val="18"/>
                <w:szCs w:val="18"/>
              </w:rPr>
            </w:pPr>
          </w:p>
        </w:tc>
      </w:tr>
      <w:tr w:rsidR="006C7785" w:rsidRPr="00340B0D" w14:paraId="2C2089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EDED14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0F914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45D7CA"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F744FA6" w14:textId="77777777" w:rsidR="006C7785" w:rsidRPr="00340B0D" w:rsidRDefault="006C7785" w:rsidP="00380FCD">
            <w:pPr>
              <w:jc w:val="center"/>
              <w:rPr>
                <w:rFonts w:cs="Arial"/>
                <w:sz w:val="18"/>
                <w:szCs w:val="18"/>
              </w:rPr>
            </w:pPr>
          </w:p>
        </w:tc>
      </w:tr>
      <w:tr w:rsidR="006C7785" w:rsidRPr="00340B0D" w14:paraId="16D667A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743A55B"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2B80B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F561E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4BA36D6" w14:textId="77777777" w:rsidR="006C7785" w:rsidRPr="00340B0D" w:rsidRDefault="006C7785" w:rsidP="00380FCD">
            <w:pPr>
              <w:jc w:val="center"/>
              <w:rPr>
                <w:rFonts w:cs="Arial"/>
                <w:sz w:val="18"/>
                <w:szCs w:val="18"/>
              </w:rPr>
            </w:pPr>
          </w:p>
        </w:tc>
      </w:tr>
      <w:tr w:rsidR="006C7785" w:rsidRPr="00340B0D" w14:paraId="4A545B7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A52C563"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146B336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9F67A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1587A30" w14:textId="77777777" w:rsidR="006C7785" w:rsidRPr="00340B0D" w:rsidRDefault="006C7785" w:rsidP="00380FCD">
            <w:pPr>
              <w:jc w:val="center"/>
              <w:rPr>
                <w:rFonts w:cs="Arial"/>
                <w:sz w:val="18"/>
                <w:szCs w:val="18"/>
              </w:rPr>
            </w:pPr>
          </w:p>
        </w:tc>
      </w:tr>
      <w:tr w:rsidR="006C7785" w:rsidRPr="00340B0D" w14:paraId="1607D5CF"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146419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1F4E473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9100120" w14:textId="77777777" w:rsidR="006C7785" w:rsidRPr="00340B0D" w:rsidRDefault="006C7785" w:rsidP="00380FCD">
            <w:pPr>
              <w:jc w:val="center"/>
              <w:rPr>
                <w:rFonts w:cs="Arial"/>
                <w:sz w:val="18"/>
                <w:szCs w:val="18"/>
              </w:rPr>
            </w:pPr>
          </w:p>
        </w:tc>
      </w:tr>
      <w:tr w:rsidR="006C7785" w:rsidRPr="00340B0D" w14:paraId="19C6CAEE" w14:textId="77777777" w:rsidTr="00380FCD">
        <w:sdt>
          <w:sdtPr>
            <w:rPr>
              <w:rFonts w:cs="Arial"/>
              <w:sz w:val="18"/>
              <w:szCs w:val="18"/>
            </w:rPr>
            <w:alias w:val="Palette"/>
            <w:tag w:val="Palette"/>
            <w:id w:val="-1235460792"/>
            <w:placeholder>
              <w:docPart w:val="AE6DC1492A1D49CBA4E6DDC396CECA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5A22DFB"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79CAD07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74AC8713" w14:textId="77777777" w:rsidR="006C7785" w:rsidRPr="00340B0D" w:rsidRDefault="006C7785" w:rsidP="00380FCD">
            <w:pPr>
              <w:jc w:val="center"/>
              <w:rPr>
                <w:rFonts w:cs="Arial"/>
                <w:sz w:val="18"/>
                <w:szCs w:val="18"/>
              </w:rPr>
            </w:pPr>
          </w:p>
        </w:tc>
      </w:tr>
      <w:tr w:rsidR="006C7785" w:rsidRPr="00340B0D" w14:paraId="1A92C9B4"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7A63DD0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42279A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9A2EE0B" w14:textId="77777777" w:rsidR="006C7785" w:rsidRPr="00340B0D" w:rsidRDefault="006C7785" w:rsidP="00380FCD">
            <w:pPr>
              <w:jc w:val="center"/>
              <w:rPr>
                <w:rFonts w:cs="Arial"/>
                <w:sz w:val="18"/>
                <w:szCs w:val="18"/>
              </w:rPr>
            </w:pPr>
          </w:p>
        </w:tc>
      </w:tr>
      <w:tr w:rsidR="006C7785" w:rsidRPr="00340B0D" w14:paraId="68E8981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0C50D097"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35EEE4D"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BE8B15A" w14:textId="77777777" w:rsidR="006C7785" w:rsidRPr="00340B0D" w:rsidRDefault="006C7785" w:rsidP="00380FCD">
            <w:pPr>
              <w:jc w:val="center"/>
              <w:rPr>
                <w:rFonts w:cs="Arial"/>
                <w:sz w:val="18"/>
                <w:szCs w:val="18"/>
              </w:rPr>
            </w:pPr>
          </w:p>
        </w:tc>
      </w:tr>
      <w:tr w:rsidR="006C7785" w:rsidRPr="00340B0D" w14:paraId="5FCA8640"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1EC43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ACF2B"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2BA2849" w14:textId="77777777" w:rsidTr="00380FCD">
        <w:trPr>
          <w:trHeight w:val="287"/>
        </w:trPr>
        <w:tc>
          <w:tcPr>
            <w:tcW w:w="1659" w:type="dxa"/>
            <w:tcBorders>
              <w:left w:val="single" w:sz="12" w:space="0" w:color="auto"/>
              <w:bottom w:val="single" w:sz="4" w:space="0" w:color="auto"/>
            </w:tcBorders>
          </w:tcPr>
          <w:p w14:paraId="778D3916" w14:textId="77777777" w:rsidR="006C7785" w:rsidRPr="00340B0D" w:rsidRDefault="006C7785" w:rsidP="00380FCD">
            <w:pPr>
              <w:rPr>
                <w:rFonts w:cs="Arial"/>
                <w:sz w:val="18"/>
                <w:szCs w:val="18"/>
              </w:rPr>
            </w:pPr>
            <w:r w:rsidRPr="00340B0D">
              <w:rPr>
                <w:rFonts w:cs="Arial"/>
                <w:sz w:val="18"/>
                <w:szCs w:val="18"/>
              </w:rPr>
              <w:lastRenderedPageBreak/>
              <w:t>Start Date</w:t>
            </w:r>
          </w:p>
        </w:tc>
        <w:tc>
          <w:tcPr>
            <w:tcW w:w="2798" w:type="dxa"/>
            <w:gridSpan w:val="3"/>
            <w:tcBorders>
              <w:bottom w:val="single" w:sz="4" w:space="0" w:color="auto"/>
              <w:right w:val="single" w:sz="12" w:space="0" w:color="auto"/>
            </w:tcBorders>
          </w:tcPr>
          <w:p w14:paraId="7FD3FA2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0230791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A1655C" w14:textId="77777777" w:rsidR="006C7785" w:rsidRPr="00340B0D" w:rsidRDefault="006C7785" w:rsidP="00380FCD">
            <w:pPr>
              <w:rPr>
                <w:rFonts w:cs="Arial"/>
                <w:sz w:val="18"/>
                <w:szCs w:val="18"/>
              </w:rPr>
            </w:pPr>
          </w:p>
        </w:tc>
      </w:tr>
      <w:tr w:rsidR="006C7785" w:rsidRPr="00340B0D" w14:paraId="311F03AB" w14:textId="77777777" w:rsidTr="00380FCD">
        <w:tc>
          <w:tcPr>
            <w:tcW w:w="1659" w:type="dxa"/>
            <w:tcBorders>
              <w:left w:val="single" w:sz="12" w:space="0" w:color="auto"/>
              <w:bottom w:val="single" w:sz="4" w:space="0" w:color="auto"/>
            </w:tcBorders>
          </w:tcPr>
          <w:p w14:paraId="3AA822EE"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F50D6F5"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536552"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962DF5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798E69A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DDC82A7"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F8CF7BD"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E08FAE8" w14:textId="77777777" w:rsidR="006C7785" w:rsidRPr="00340B0D" w:rsidRDefault="006C7785" w:rsidP="00380FCD">
            <w:pPr>
              <w:rPr>
                <w:rFonts w:cs="Arial"/>
                <w:sz w:val="18"/>
                <w:szCs w:val="18"/>
              </w:rPr>
            </w:pPr>
          </w:p>
        </w:tc>
      </w:tr>
      <w:tr w:rsidR="006C7785" w:rsidRPr="00340B0D" w14:paraId="25EAE59E"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6778F20E" w14:textId="77777777" w:rsidR="006C7785" w:rsidRPr="00340B0D" w:rsidRDefault="006C7785" w:rsidP="00380FCD">
            <w:pPr>
              <w:rPr>
                <w:rFonts w:cs="Arial"/>
                <w:sz w:val="18"/>
                <w:szCs w:val="18"/>
              </w:rPr>
            </w:pPr>
          </w:p>
        </w:tc>
      </w:tr>
      <w:tr w:rsidR="006C7785" w:rsidRPr="00340B0D" w14:paraId="6E11F74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F77B2C5"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674D991"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480BC0"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F79DF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4A933E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BCB3D4F"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FBCA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CA4CE0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980938B" w14:textId="77777777" w:rsidR="006C7785" w:rsidRPr="00340B0D" w:rsidRDefault="006C7785" w:rsidP="00380FCD">
            <w:pPr>
              <w:rPr>
                <w:rFonts w:cs="Arial"/>
                <w:sz w:val="18"/>
                <w:szCs w:val="18"/>
              </w:rPr>
            </w:pPr>
          </w:p>
        </w:tc>
      </w:tr>
      <w:tr w:rsidR="006C7785" w:rsidRPr="00340B0D" w14:paraId="02FE7F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A392126"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5CB98EC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A7A902"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1C0B9276" w14:textId="77777777" w:rsidR="006C7785" w:rsidRPr="00340B0D" w:rsidRDefault="006C7785" w:rsidP="00380FCD">
            <w:pPr>
              <w:rPr>
                <w:rFonts w:cs="Arial"/>
                <w:sz w:val="18"/>
                <w:szCs w:val="18"/>
              </w:rPr>
            </w:pPr>
          </w:p>
        </w:tc>
      </w:tr>
      <w:tr w:rsidR="006C7785" w:rsidRPr="00340B0D" w14:paraId="40DDCDD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6C3CA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B60101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F56141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044E09E2" w14:textId="77777777" w:rsidR="006C7785" w:rsidRPr="00340B0D" w:rsidRDefault="006C7785" w:rsidP="00380FCD">
            <w:pPr>
              <w:rPr>
                <w:rFonts w:cs="Arial"/>
                <w:sz w:val="18"/>
                <w:szCs w:val="18"/>
              </w:rPr>
            </w:pPr>
          </w:p>
        </w:tc>
      </w:tr>
      <w:tr w:rsidR="006C7785" w:rsidRPr="00340B0D" w14:paraId="2A2BB7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82D6C92"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21AAE5D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4164C5"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4BC39B5A" w14:textId="77777777" w:rsidR="006C7785" w:rsidRPr="00340B0D" w:rsidRDefault="006C7785" w:rsidP="00380FCD">
            <w:pPr>
              <w:rPr>
                <w:rFonts w:cs="Arial"/>
                <w:sz w:val="18"/>
                <w:szCs w:val="18"/>
              </w:rPr>
            </w:pPr>
          </w:p>
        </w:tc>
      </w:tr>
      <w:tr w:rsidR="006C7785" w:rsidRPr="00340B0D" w14:paraId="53B71B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A3D6AA0"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51306B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99A912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9BF8751" w14:textId="77777777" w:rsidR="006C7785" w:rsidRPr="00340B0D" w:rsidRDefault="006C7785" w:rsidP="00380FCD">
            <w:pPr>
              <w:rPr>
                <w:rFonts w:cs="Arial"/>
                <w:sz w:val="18"/>
                <w:szCs w:val="18"/>
              </w:rPr>
            </w:pPr>
          </w:p>
        </w:tc>
      </w:tr>
      <w:tr w:rsidR="006C7785" w:rsidRPr="00340B0D" w14:paraId="7A5AC28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B3289F"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E2A33B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0F49D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6990FD85" w14:textId="77777777" w:rsidR="006C7785" w:rsidRPr="00340B0D" w:rsidRDefault="006C7785" w:rsidP="00380FCD">
            <w:pPr>
              <w:rPr>
                <w:rFonts w:cs="Arial"/>
                <w:sz w:val="18"/>
                <w:szCs w:val="18"/>
              </w:rPr>
            </w:pPr>
          </w:p>
        </w:tc>
      </w:tr>
      <w:tr w:rsidR="006C7785" w:rsidRPr="00340B0D" w14:paraId="71E099C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6E5FF34"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07C241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806029"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8F609BE" w14:textId="77777777" w:rsidR="006C7785" w:rsidRPr="00340B0D" w:rsidRDefault="006C7785" w:rsidP="00380FCD">
            <w:pPr>
              <w:rPr>
                <w:rFonts w:cs="Arial"/>
                <w:sz w:val="18"/>
                <w:szCs w:val="18"/>
              </w:rPr>
            </w:pPr>
          </w:p>
        </w:tc>
      </w:tr>
      <w:tr w:rsidR="006C7785" w:rsidRPr="00340B0D" w14:paraId="6967A42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07987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6153B38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1C0030"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44014B8" w14:textId="77777777" w:rsidR="006C7785" w:rsidRPr="00340B0D" w:rsidRDefault="006C7785" w:rsidP="00380FCD">
            <w:pPr>
              <w:rPr>
                <w:rFonts w:cs="Arial"/>
                <w:sz w:val="18"/>
                <w:szCs w:val="18"/>
              </w:rPr>
            </w:pPr>
          </w:p>
        </w:tc>
      </w:tr>
      <w:tr w:rsidR="006C7785" w:rsidRPr="00340B0D" w14:paraId="635A458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811F0D8"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351658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4B1152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8857805" w14:textId="77777777" w:rsidR="006C7785" w:rsidRPr="00340B0D" w:rsidRDefault="006C7785" w:rsidP="00380FCD">
            <w:pPr>
              <w:rPr>
                <w:rFonts w:cs="Arial"/>
                <w:sz w:val="18"/>
                <w:szCs w:val="18"/>
              </w:rPr>
            </w:pPr>
          </w:p>
        </w:tc>
      </w:tr>
      <w:tr w:rsidR="006C7785" w:rsidRPr="00340B0D" w14:paraId="6E5E8FB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929896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698A2EC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32799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2C7061A4" w14:textId="77777777" w:rsidR="006C7785" w:rsidRPr="00340B0D" w:rsidRDefault="006C7785" w:rsidP="00380FCD">
            <w:pPr>
              <w:rPr>
                <w:rFonts w:cs="Arial"/>
                <w:sz w:val="18"/>
                <w:szCs w:val="18"/>
              </w:rPr>
            </w:pPr>
          </w:p>
        </w:tc>
      </w:tr>
      <w:tr w:rsidR="006C7785" w:rsidRPr="00340B0D" w14:paraId="6843E3C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BD4A95"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4E318F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415F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1EFD17A" w14:textId="77777777" w:rsidR="006C7785" w:rsidRPr="00340B0D" w:rsidRDefault="006C7785" w:rsidP="00380FCD">
            <w:pPr>
              <w:rPr>
                <w:rFonts w:cs="Arial"/>
                <w:sz w:val="18"/>
                <w:szCs w:val="18"/>
              </w:rPr>
            </w:pPr>
          </w:p>
        </w:tc>
      </w:tr>
      <w:tr w:rsidR="006C7785" w:rsidRPr="00340B0D" w14:paraId="4B98F56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861474"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25CB516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3FDA24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4480FF5" w14:textId="77777777" w:rsidR="006C7785" w:rsidRPr="00340B0D" w:rsidRDefault="006C7785" w:rsidP="00380FCD">
            <w:pPr>
              <w:rPr>
                <w:rFonts w:cs="Arial"/>
                <w:sz w:val="18"/>
                <w:szCs w:val="18"/>
              </w:rPr>
            </w:pPr>
          </w:p>
        </w:tc>
      </w:tr>
      <w:tr w:rsidR="006C7785" w:rsidRPr="00340B0D" w14:paraId="188EB308"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460A801A"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1BE13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29AA97B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1089FBD4" w14:textId="77777777" w:rsidR="006C7785" w:rsidRPr="00340B0D" w:rsidRDefault="006C7785" w:rsidP="00380FCD">
            <w:pPr>
              <w:rPr>
                <w:rFonts w:cs="Arial"/>
                <w:sz w:val="18"/>
                <w:szCs w:val="18"/>
              </w:rPr>
            </w:pPr>
          </w:p>
        </w:tc>
      </w:tr>
      <w:tr w:rsidR="006C7785" w:rsidRPr="00340B0D" w14:paraId="32DBC7F7"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5770A8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C1D2E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493304A"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B04D6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F95CC3F"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0C95B56" w14:textId="77777777" w:rsidR="006C7785" w:rsidRPr="00340B0D" w:rsidRDefault="006C7785" w:rsidP="00380FCD">
            <w:pPr>
              <w:rPr>
                <w:rFonts w:cs="Arial"/>
                <w:sz w:val="18"/>
                <w:szCs w:val="18"/>
              </w:rPr>
            </w:pPr>
          </w:p>
        </w:tc>
      </w:tr>
      <w:tr w:rsidR="006C7785" w:rsidRPr="00340B0D" w14:paraId="65D317D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1C4A7A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61AE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E65D61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3D3F7B8" w14:textId="77777777" w:rsidR="006C7785" w:rsidRPr="00340B0D" w:rsidRDefault="006C7785" w:rsidP="00380FCD">
            <w:pPr>
              <w:rPr>
                <w:rFonts w:cs="Arial"/>
                <w:sz w:val="18"/>
                <w:szCs w:val="18"/>
              </w:rPr>
            </w:pPr>
          </w:p>
        </w:tc>
      </w:tr>
      <w:tr w:rsidR="006C7785" w:rsidRPr="00340B0D" w14:paraId="4F72A15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47B18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7E74B60"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BA49F62"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DateDependentFeatures2</w:t>
            </w:r>
          </w:p>
          <w:p w14:paraId="75835A73" w14:textId="77777777" w:rsidR="006C7785" w:rsidRPr="00A66F97" w:rsidRDefault="006C7785" w:rsidP="00380FCD">
            <w:pPr>
              <w:rPr>
                <w:rFonts w:cs="Arial"/>
                <w:i/>
              </w:rPr>
            </w:pPr>
            <w:r w:rsidRPr="00A66F97">
              <w:rPr>
                <w:rFonts w:cs="Arial"/>
                <w:i/>
              </w:rPr>
              <w:t>Set the viewing date range as follows:</w:t>
            </w:r>
          </w:p>
          <w:p w14:paraId="4B31E4B0" w14:textId="77777777" w:rsidR="006C7785" w:rsidRPr="00A66F97" w:rsidRDefault="006C7785" w:rsidP="00380FCD">
            <w:pPr>
              <w:rPr>
                <w:rFonts w:cs="Arial"/>
                <w:i/>
              </w:rPr>
            </w:pPr>
            <w:r w:rsidRPr="00A66F97">
              <w:rPr>
                <w:rFonts w:cs="Arial"/>
                <w:i/>
              </w:rPr>
              <w:t>Start viewing date= 01.02.2022</w:t>
            </w:r>
          </w:p>
          <w:p w14:paraId="541F17F7" w14:textId="77777777" w:rsidR="006C7785" w:rsidRPr="00D6273A" w:rsidRDefault="006C7785" w:rsidP="00380FCD">
            <w:pPr>
              <w:rPr>
                <w:i/>
              </w:rPr>
            </w:pPr>
            <w:r w:rsidRPr="00A66F97">
              <w:rPr>
                <w:rFonts w:cs="Arial"/>
                <w:i/>
              </w:rPr>
              <w:t>End viewing date= 01.12.2022</w:t>
            </w:r>
          </w:p>
        </w:tc>
      </w:tr>
      <w:tr w:rsidR="006C7785" w:rsidRPr="00340B0D" w14:paraId="2D1B941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F438A4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6CF658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60C0959" w14:textId="77777777" w:rsidR="006C7785" w:rsidRPr="00614B0E" w:rsidRDefault="006C7785" w:rsidP="00380FCD">
            <w:pPr>
              <w:rPr>
                <w:rFonts w:cs="Arial"/>
                <w:b/>
                <w:bCs/>
              </w:rPr>
            </w:pPr>
            <w:r w:rsidRPr="00A66F97">
              <w:rPr>
                <w:rFonts w:cs="Arial"/>
                <w:i/>
              </w:rPr>
              <w:t xml:space="preserve">As for test </w:t>
            </w:r>
            <w:r w:rsidRPr="00A66F97">
              <w:rPr>
                <w:rFonts w:cs="Arial"/>
              </w:rPr>
              <w:t>DateDependentFeatures1</w:t>
            </w:r>
          </w:p>
        </w:tc>
      </w:tr>
      <w:tr w:rsidR="006C7785" w:rsidRPr="00340B0D" w14:paraId="78909545"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D7625B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277AC34E" w14:textId="77777777" w:rsidTr="00380FCD">
        <w:tc>
          <w:tcPr>
            <w:tcW w:w="9199" w:type="dxa"/>
            <w:gridSpan w:val="9"/>
            <w:tcBorders>
              <w:top w:val="single" w:sz="4" w:space="0" w:color="auto"/>
              <w:left w:val="single" w:sz="12" w:space="0" w:color="auto"/>
              <w:bottom w:val="single" w:sz="12" w:space="0" w:color="auto"/>
              <w:right w:val="single" w:sz="12" w:space="0" w:color="auto"/>
            </w:tcBorders>
          </w:tcPr>
          <w:p w14:paraId="5DBB6B14" w14:textId="77777777" w:rsidR="006C7785" w:rsidRDefault="006C7785" w:rsidP="00380FCD">
            <w:pPr>
              <w:rPr>
                <w:noProof/>
                <w:lang w:val="en-IN" w:eastAsia="en-IN"/>
                <w14:ligatures w14:val="standardContextual"/>
              </w:rPr>
            </w:pPr>
            <w:r w:rsidRPr="00A66F97">
              <w:rPr>
                <w:rFonts w:cs="Arial"/>
                <w:i/>
              </w:rPr>
              <w:t>Confirm that the feature displays as in the image below and that a permanent indication is shown as specified in S-98 XXX-XXX:</w:t>
            </w:r>
          </w:p>
          <w:p w14:paraId="7A07D792" w14:textId="77777777" w:rsidR="006C7785" w:rsidRDefault="006C7785" w:rsidP="00380FCD">
            <w:pPr>
              <w:rPr>
                <w:rFonts w:cs="Arial"/>
              </w:rPr>
            </w:pPr>
            <w:r w:rsidRPr="00940D37">
              <w:rPr>
                <w:noProof/>
                <w:lang w:val="en-IN" w:eastAsia="en-IN"/>
              </w:rPr>
              <w:drawing>
                <wp:inline distT="0" distB="0" distL="0" distR="0" wp14:anchorId="54910844" wp14:editId="32C82CBB">
                  <wp:extent cx="2305372" cy="1219370"/>
                  <wp:effectExtent l="0" t="0" r="0" b="0"/>
                  <wp:docPr id="47" name="Picture 4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graph&#10;&#10;Description automatically generated with medium confidence"/>
                          <pic:cNvPicPr/>
                        </pic:nvPicPr>
                        <pic:blipFill>
                          <a:blip r:embed="rId96"/>
                          <a:stretch>
                            <a:fillRect/>
                          </a:stretch>
                        </pic:blipFill>
                        <pic:spPr>
                          <a:xfrm>
                            <a:off x="0" y="0"/>
                            <a:ext cx="2305372" cy="1219370"/>
                          </a:xfrm>
                          <a:prstGeom prst="rect">
                            <a:avLst/>
                          </a:prstGeom>
                        </pic:spPr>
                      </pic:pic>
                    </a:graphicData>
                  </a:graphic>
                </wp:inline>
              </w:drawing>
            </w:r>
          </w:p>
          <w:p w14:paraId="19E5FF2B" w14:textId="77777777" w:rsidR="006C7785" w:rsidRPr="00614B0E" w:rsidRDefault="006C7785" w:rsidP="00380FCD">
            <w:pPr>
              <w:rPr>
                <w:rFonts w:cs="Arial"/>
              </w:rPr>
            </w:pPr>
            <w:r w:rsidRPr="00A66F97">
              <w:rPr>
                <w:rFonts w:cs="Arial"/>
                <w:i/>
              </w:rPr>
              <w:t>Note: A permanent in</w:t>
            </w:r>
            <w:r>
              <w:rPr>
                <w:rFonts w:cs="Arial"/>
                <w:i/>
              </w:rPr>
              <w:t xml:space="preserve">dication that the date has been </w:t>
            </w:r>
            <w:r w:rsidRPr="00A66F97">
              <w:rPr>
                <w:rFonts w:cs="Arial"/>
                <w:i/>
              </w:rPr>
              <w:t xml:space="preserve">adjusted should be shown as specified in S-98 </w:t>
            </w:r>
            <w:r w:rsidRPr="00A66F97">
              <w:rPr>
                <w:rFonts w:cs="Arial"/>
                <w:b/>
                <w:bCs/>
                <w:i/>
              </w:rPr>
              <w:t>XXX-XXX</w:t>
            </w:r>
            <w:r w:rsidRPr="00A66F97">
              <w:rPr>
                <w:rFonts w:cs="Arial"/>
                <w:i/>
              </w:rPr>
              <w:t>.</w:t>
            </w:r>
          </w:p>
        </w:tc>
      </w:tr>
    </w:tbl>
    <w:p w14:paraId="2BA34108" w14:textId="77777777" w:rsidR="006C7785" w:rsidRDefault="006C7785" w:rsidP="006C7785">
      <w:pPr>
        <w:spacing w:line="240" w:lineRule="auto"/>
        <w:rPr>
          <w:rFonts w:cs="Arial"/>
        </w:rPr>
      </w:pPr>
    </w:p>
    <w:p w14:paraId="3102A480" w14:textId="77777777" w:rsidR="006C7785" w:rsidRDefault="006C7785" w:rsidP="006C7785">
      <w:pPr>
        <w:spacing w:line="240" w:lineRule="auto"/>
        <w:rPr>
          <w:rFonts w:cs="Arial"/>
        </w:rPr>
      </w:pPr>
    </w:p>
    <w:tbl>
      <w:tblPr>
        <w:tblW w:w="9209" w:type="dxa"/>
        <w:tblLook w:val="04A0" w:firstRow="1" w:lastRow="0" w:firstColumn="1" w:lastColumn="0" w:noHBand="0" w:noVBand="1"/>
      </w:tblPr>
      <w:tblGrid>
        <w:gridCol w:w="2381"/>
        <w:gridCol w:w="2552"/>
        <w:gridCol w:w="2382"/>
        <w:gridCol w:w="1894"/>
      </w:tblGrid>
      <w:tr w:rsidR="006C7785" w:rsidRPr="00340B0D" w14:paraId="44571ED8" w14:textId="77777777" w:rsidTr="00380FCD">
        <w:trPr>
          <w:trHeight w:val="454"/>
          <w:tblHeader/>
        </w:trPr>
        <w:tc>
          <w:tcPr>
            <w:tcW w:w="2381" w:type="dxa"/>
            <w:tcBorders>
              <w:top w:val="single" w:sz="4" w:space="0" w:color="auto"/>
              <w:left w:val="single" w:sz="4" w:space="0" w:color="auto"/>
              <w:bottom w:val="single" w:sz="4" w:space="0" w:color="auto"/>
              <w:right w:val="single" w:sz="4" w:space="0" w:color="auto"/>
            </w:tcBorders>
            <w:shd w:val="clear" w:color="auto" w:fill="CCFFCC"/>
          </w:tcPr>
          <w:p w14:paraId="4D6D9F1C" w14:textId="77777777" w:rsidR="006C7785" w:rsidRPr="001A2018" w:rsidRDefault="006C7785" w:rsidP="00380FCD">
            <w:pPr>
              <w:rPr>
                <w:rFonts w:cs="Arial"/>
                <w:b/>
              </w:rPr>
            </w:pPr>
            <w:r w:rsidRPr="001A2018">
              <w:rPr>
                <w:rFonts w:cs="Arial"/>
                <w:b/>
              </w:rPr>
              <w:t>Test Reference</w:t>
            </w:r>
          </w:p>
        </w:tc>
        <w:tc>
          <w:tcPr>
            <w:tcW w:w="2552" w:type="dxa"/>
            <w:tcBorders>
              <w:top w:val="single" w:sz="4" w:space="0" w:color="auto"/>
              <w:left w:val="single" w:sz="4" w:space="0" w:color="auto"/>
              <w:bottom w:val="single" w:sz="4" w:space="0" w:color="auto"/>
              <w:right w:val="single" w:sz="4" w:space="0" w:color="auto"/>
            </w:tcBorders>
            <w:shd w:val="clear" w:color="auto" w:fill="CCFFCC"/>
          </w:tcPr>
          <w:p w14:paraId="017DE27F" w14:textId="77777777" w:rsidR="006C7785" w:rsidRPr="001A2018" w:rsidRDefault="006C7785" w:rsidP="00380FCD">
            <w:r w:rsidRPr="00A66F97">
              <w:rPr>
                <w:rFonts w:cs="Arial"/>
              </w:rPr>
              <w:t>DateDependentFeatures4</w:t>
            </w:r>
          </w:p>
        </w:tc>
        <w:tc>
          <w:tcPr>
            <w:tcW w:w="2382" w:type="dxa"/>
            <w:tcBorders>
              <w:top w:val="single" w:sz="4" w:space="0" w:color="auto"/>
              <w:left w:val="single" w:sz="4" w:space="0" w:color="auto"/>
              <w:bottom w:val="single" w:sz="4" w:space="0" w:color="auto"/>
              <w:right w:val="single" w:sz="4" w:space="0" w:color="auto"/>
            </w:tcBorders>
            <w:shd w:val="clear" w:color="auto" w:fill="CCFFCC"/>
          </w:tcPr>
          <w:p w14:paraId="5566D623" w14:textId="77777777" w:rsidR="006C7785" w:rsidRPr="001A2018" w:rsidRDefault="006C7785" w:rsidP="00380FCD">
            <w:pPr>
              <w:rPr>
                <w:b/>
              </w:rPr>
            </w:pPr>
            <w:r w:rsidRPr="001B4FAF">
              <w:rPr>
                <w:rFonts w:cs="Arial"/>
                <w:b/>
              </w:rPr>
              <w:t>IHO Reference</w:t>
            </w:r>
          </w:p>
        </w:tc>
        <w:tc>
          <w:tcPr>
            <w:tcW w:w="1894" w:type="dxa"/>
            <w:tcBorders>
              <w:top w:val="single" w:sz="4" w:space="0" w:color="auto"/>
              <w:left w:val="single" w:sz="4" w:space="0" w:color="auto"/>
              <w:bottom w:val="single" w:sz="4" w:space="0" w:color="auto"/>
              <w:right w:val="single" w:sz="4" w:space="0" w:color="auto"/>
            </w:tcBorders>
            <w:shd w:val="clear" w:color="auto" w:fill="CCFFCC"/>
          </w:tcPr>
          <w:p w14:paraId="6531D8CD" w14:textId="77777777" w:rsidR="006C7785" w:rsidRPr="001B4FAF"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09D60BBB"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470D4C"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AB06D1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8CC6B8" w14:textId="77777777" w:rsidR="006C7785" w:rsidRPr="005B051E" w:rsidRDefault="006C7785" w:rsidP="00380FCD">
            <w:pPr>
              <w:rPr>
                <w:rFonts w:cs="Arial"/>
              </w:rPr>
            </w:pPr>
            <w:r w:rsidRPr="00A66F97">
              <w:rPr>
                <w:rFonts w:cs="Arial"/>
                <w:i/>
              </w:rPr>
              <w:t>Route checking of date dependent features, date range. (DateStart and DateEnd)</w:t>
            </w:r>
          </w:p>
        </w:tc>
      </w:tr>
      <w:tr w:rsidR="006C7785" w:rsidRPr="00340B0D" w14:paraId="687C945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56DD8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235BDF9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E5314AA"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44C6F70" w14:textId="77777777" w:rsidR="006C7785" w:rsidRPr="00340B0D" w:rsidRDefault="006C7785" w:rsidP="00380FCD">
            <w:pPr>
              <w:jc w:val="center"/>
              <w:rPr>
                <w:rFonts w:cs="Arial"/>
                <w:b/>
                <w:bCs/>
                <w:sz w:val="18"/>
                <w:szCs w:val="18"/>
              </w:rPr>
            </w:pPr>
          </w:p>
        </w:tc>
      </w:tr>
      <w:tr w:rsidR="006C7785" w:rsidRPr="00340B0D" w14:paraId="4AB7B3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169CD39C"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96ECCE9" w14:textId="77777777" w:rsidR="006C7785" w:rsidRPr="00340B0D" w:rsidRDefault="006C7785" w:rsidP="00380FCD">
            <w:pPr>
              <w:rPr>
                <w:rFonts w:cs="Arial"/>
                <w:sz w:val="18"/>
                <w:szCs w:val="18"/>
              </w:rPr>
            </w:pPr>
          </w:p>
        </w:tc>
      </w:tr>
      <w:tr w:rsidR="006C7785" w:rsidRPr="00340B0D" w14:paraId="1BAEC52D"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047A93CD"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D84D365" w14:textId="77777777" w:rsidR="006C7785" w:rsidRPr="00340B0D" w:rsidRDefault="006C7785" w:rsidP="00380FCD">
            <w:pPr>
              <w:rPr>
                <w:rFonts w:cs="Arial"/>
                <w:sz w:val="18"/>
                <w:szCs w:val="18"/>
              </w:rPr>
            </w:pPr>
          </w:p>
        </w:tc>
      </w:tr>
      <w:tr w:rsidR="006C7785" w:rsidRPr="00340B0D" w14:paraId="4249584C"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CF10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A6139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638DA09" w14:textId="77777777" w:rsidTr="00380FCD">
        <w:sdt>
          <w:sdtPr>
            <w:rPr>
              <w:rFonts w:cs="Arial"/>
              <w:sz w:val="18"/>
              <w:szCs w:val="18"/>
            </w:rPr>
            <w:alias w:val="Diplay Category"/>
            <w:tag w:val="Diplay Categor"/>
            <w:id w:val="-1615360559"/>
            <w:placeholder>
              <w:docPart w:val="890799469553423E9B26189BAF9CA27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2CD4569"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67EC92E7"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79CC85E0" w14:textId="77777777" w:rsidR="006C7785" w:rsidRPr="00340B0D" w:rsidRDefault="006C7785" w:rsidP="00380FCD">
            <w:pPr>
              <w:jc w:val="center"/>
              <w:rPr>
                <w:rFonts w:cs="Arial"/>
                <w:sz w:val="18"/>
                <w:szCs w:val="18"/>
              </w:rPr>
            </w:pPr>
          </w:p>
        </w:tc>
      </w:tr>
      <w:tr w:rsidR="006C7785" w:rsidRPr="00340B0D" w14:paraId="541B3DA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E1168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CD96F6A"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C93FB43" w14:textId="77777777" w:rsidR="006C7785" w:rsidRPr="00340B0D" w:rsidRDefault="006C7785" w:rsidP="00380FCD">
            <w:pPr>
              <w:jc w:val="center"/>
              <w:rPr>
                <w:rFonts w:cs="Arial"/>
                <w:sz w:val="18"/>
                <w:szCs w:val="18"/>
              </w:rPr>
            </w:pPr>
          </w:p>
        </w:tc>
      </w:tr>
      <w:tr w:rsidR="006C7785" w:rsidRPr="00340B0D" w14:paraId="3B865D4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4197435"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8BD9BD"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2D0240"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0BC1BE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B48E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CB56521"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F571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41EF59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62BFAF4A" w14:textId="77777777" w:rsidR="006C7785" w:rsidRPr="00340B0D" w:rsidRDefault="006C7785" w:rsidP="00380FCD">
            <w:pPr>
              <w:jc w:val="center"/>
              <w:rPr>
                <w:rFonts w:cs="Arial"/>
                <w:sz w:val="18"/>
                <w:szCs w:val="18"/>
              </w:rPr>
            </w:pPr>
          </w:p>
        </w:tc>
      </w:tr>
      <w:tr w:rsidR="006C7785" w:rsidRPr="00340B0D" w14:paraId="0A78FA9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FC08FC7" w14:textId="77777777" w:rsidR="006C7785" w:rsidRPr="00340B0D" w:rsidRDefault="006C7785" w:rsidP="00380FCD">
            <w:pPr>
              <w:rPr>
                <w:rFonts w:cs="Arial"/>
                <w:sz w:val="18"/>
                <w:szCs w:val="18"/>
              </w:rPr>
            </w:pPr>
            <w:r w:rsidRPr="00340B0D">
              <w:rPr>
                <w:rFonts w:cs="Arial"/>
                <w:sz w:val="18"/>
                <w:szCs w:val="18"/>
              </w:rPr>
              <w:lastRenderedPageBreak/>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5876F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1D8F25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4AD5E32C" w14:textId="77777777" w:rsidR="006C7785" w:rsidRPr="00340B0D" w:rsidRDefault="006C7785" w:rsidP="00380FCD">
            <w:pPr>
              <w:jc w:val="center"/>
              <w:rPr>
                <w:rFonts w:cs="Arial"/>
                <w:sz w:val="18"/>
                <w:szCs w:val="18"/>
              </w:rPr>
            </w:pPr>
          </w:p>
        </w:tc>
      </w:tr>
      <w:tr w:rsidR="006C7785" w:rsidRPr="00340B0D" w14:paraId="335C652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31F9AC"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4429A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FDDFC7"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417EAA69" w14:textId="77777777" w:rsidR="006C7785" w:rsidRPr="00340B0D" w:rsidRDefault="006C7785" w:rsidP="00380FCD">
            <w:pPr>
              <w:jc w:val="center"/>
              <w:rPr>
                <w:rFonts w:cs="Arial"/>
                <w:sz w:val="18"/>
                <w:szCs w:val="18"/>
              </w:rPr>
            </w:pPr>
          </w:p>
        </w:tc>
      </w:tr>
      <w:tr w:rsidR="006C7785" w:rsidRPr="00340B0D" w14:paraId="3852E2B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A2197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77A7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4E2F749"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235783F" w14:textId="77777777" w:rsidR="006C7785" w:rsidRPr="00340B0D" w:rsidRDefault="006C7785" w:rsidP="00380FCD">
            <w:pPr>
              <w:jc w:val="center"/>
              <w:rPr>
                <w:rFonts w:cs="Arial"/>
                <w:sz w:val="18"/>
                <w:szCs w:val="18"/>
              </w:rPr>
            </w:pPr>
          </w:p>
        </w:tc>
      </w:tr>
      <w:tr w:rsidR="006C7785" w:rsidRPr="00340B0D" w14:paraId="3504733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ED0CB3E"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11E2E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83AF93C"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19783E8D" w14:textId="77777777" w:rsidR="006C7785" w:rsidRPr="00340B0D" w:rsidRDefault="006C7785" w:rsidP="00380FCD">
            <w:pPr>
              <w:jc w:val="center"/>
              <w:rPr>
                <w:rFonts w:cs="Arial"/>
                <w:sz w:val="18"/>
                <w:szCs w:val="18"/>
              </w:rPr>
            </w:pPr>
          </w:p>
        </w:tc>
      </w:tr>
      <w:tr w:rsidR="006C7785" w:rsidRPr="00340B0D" w14:paraId="3848D72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6C44C6A"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2CA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2224B67"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18B37980" w14:textId="77777777" w:rsidR="006C7785" w:rsidRPr="00340B0D" w:rsidRDefault="006C7785" w:rsidP="00380FCD">
            <w:pPr>
              <w:jc w:val="center"/>
              <w:rPr>
                <w:rFonts w:cs="Arial"/>
                <w:sz w:val="18"/>
                <w:szCs w:val="18"/>
              </w:rPr>
            </w:pPr>
          </w:p>
        </w:tc>
      </w:tr>
      <w:tr w:rsidR="006C7785" w:rsidRPr="00340B0D" w14:paraId="1F68D80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D71C63B"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6335EE3"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BCC15B0" w14:textId="77777777" w:rsidR="006C7785" w:rsidRPr="00340B0D" w:rsidRDefault="006C7785" w:rsidP="00380FCD">
            <w:pPr>
              <w:jc w:val="center"/>
              <w:rPr>
                <w:rFonts w:cs="Arial"/>
                <w:sz w:val="18"/>
                <w:szCs w:val="18"/>
              </w:rPr>
            </w:pPr>
          </w:p>
        </w:tc>
      </w:tr>
      <w:tr w:rsidR="006C7785" w:rsidRPr="00340B0D" w14:paraId="3592F7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4337AC1"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F8F02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A2261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6415DB82" w14:textId="77777777" w:rsidR="006C7785" w:rsidRPr="00340B0D" w:rsidRDefault="006C7785" w:rsidP="00380FCD">
            <w:pPr>
              <w:jc w:val="center"/>
              <w:rPr>
                <w:rFonts w:cs="Arial"/>
                <w:sz w:val="18"/>
                <w:szCs w:val="18"/>
              </w:rPr>
            </w:pPr>
          </w:p>
        </w:tc>
      </w:tr>
      <w:tr w:rsidR="006C7785" w:rsidRPr="00340B0D" w14:paraId="430C0E3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54FF6"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498A9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60D0F"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23FC240" w14:textId="77777777" w:rsidR="006C7785" w:rsidRPr="00340B0D" w:rsidRDefault="006C7785" w:rsidP="00380FCD">
            <w:pPr>
              <w:jc w:val="center"/>
              <w:rPr>
                <w:rFonts w:cs="Arial"/>
                <w:sz w:val="18"/>
                <w:szCs w:val="18"/>
              </w:rPr>
            </w:pPr>
          </w:p>
        </w:tc>
      </w:tr>
      <w:tr w:rsidR="006C7785" w:rsidRPr="00340B0D" w14:paraId="7404106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08AC660"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91BA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D6BA25"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63B00D88" w14:textId="77777777" w:rsidR="006C7785" w:rsidRPr="00340B0D" w:rsidRDefault="006C7785" w:rsidP="00380FCD">
            <w:pPr>
              <w:jc w:val="center"/>
              <w:rPr>
                <w:rFonts w:cs="Arial"/>
                <w:sz w:val="18"/>
                <w:szCs w:val="18"/>
              </w:rPr>
            </w:pPr>
          </w:p>
        </w:tc>
      </w:tr>
      <w:tr w:rsidR="006C7785" w:rsidRPr="00340B0D" w14:paraId="16FD35A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AF6B5E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5AE5C6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4D1AC4D0" w14:textId="77777777" w:rsidR="006C7785" w:rsidRPr="00340B0D" w:rsidRDefault="006C7785" w:rsidP="00380FCD">
            <w:pPr>
              <w:jc w:val="center"/>
              <w:rPr>
                <w:rFonts w:cs="Arial"/>
                <w:sz w:val="18"/>
                <w:szCs w:val="18"/>
              </w:rPr>
            </w:pPr>
          </w:p>
        </w:tc>
      </w:tr>
      <w:tr w:rsidR="006C7785" w:rsidRPr="00340B0D" w14:paraId="041E8C58" w14:textId="77777777" w:rsidTr="00380FCD">
        <w:sdt>
          <w:sdtPr>
            <w:rPr>
              <w:rFonts w:cs="Arial"/>
              <w:sz w:val="18"/>
              <w:szCs w:val="18"/>
            </w:rPr>
            <w:alias w:val="Palette"/>
            <w:tag w:val="Palette"/>
            <w:id w:val="-582227338"/>
            <w:placeholder>
              <w:docPart w:val="B52938F72FD040B18F8D5262AC088E3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003C8F"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231FFB37"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1CF5287A" w14:textId="77777777" w:rsidR="006C7785" w:rsidRPr="00340B0D" w:rsidRDefault="006C7785" w:rsidP="00380FCD">
            <w:pPr>
              <w:jc w:val="center"/>
              <w:rPr>
                <w:rFonts w:cs="Arial"/>
                <w:sz w:val="18"/>
                <w:szCs w:val="18"/>
              </w:rPr>
            </w:pPr>
          </w:p>
        </w:tc>
      </w:tr>
      <w:tr w:rsidR="006C7785" w:rsidRPr="00340B0D" w14:paraId="3764E450"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22FAAC0A"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05A6CB96"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ADCE5B3" w14:textId="77777777" w:rsidR="006C7785" w:rsidRPr="00340B0D" w:rsidRDefault="006C7785" w:rsidP="00380FCD">
            <w:pPr>
              <w:jc w:val="center"/>
              <w:rPr>
                <w:rFonts w:cs="Arial"/>
                <w:sz w:val="18"/>
                <w:szCs w:val="18"/>
              </w:rPr>
            </w:pPr>
          </w:p>
        </w:tc>
      </w:tr>
      <w:tr w:rsidR="006C7785" w:rsidRPr="00340B0D" w14:paraId="27066CE1"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4979446"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362018A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085E5C45" w14:textId="77777777" w:rsidR="006C7785" w:rsidRPr="00340B0D" w:rsidRDefault="006C7785" w:rsidP="00380FCD">
            <w:pPr>
              <w:jc w:val="center"/>
              <w:rPr>
                <w:rFonts w:cs="Arial"/>
                <w:sz w:val="18"/>
                <w:szCs w:val="18"/>
              </w:rPr>
            </w:pPr>
          </w:p>
        </w:tc>
      </w:tr>
      <w:tr w:rsidR="006C7785" w:rsidRPr="00340B0D" w14:paraId="3506BA2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C8BB4D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A5E31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1A3CDEC" w14:textId="77777777" w:rsidTr="00380FCD">
        <w:trPr>
          <w:trHeight w:val="287"/>
        </w:trPr>
        <w:tc>
          <w:tcPr>
            <w:tcW w:w="1659" w:type="dxa"/>
            <w:tcBorders>
              <w:left w:val="single" w:sz="12" w:space="0" w:color="auto"/>
              <w:bottom w:val="single" w:sz="4" w:space="0" w:color="auto"/>
            </w:tcBorders>
          </w:tcPr>
          <w:p w14:paraId="5E207C9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F5810C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087B7E6"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41A6A8BA" w14:textId="77777777" w:rsidR="006C7785" w:rsidRPr="00340B0D" w:rsidRDefault="006C7785" w:rsidP="00380FCD">
            <w:pPr>
              <w:rPr>
                <w:rFonts w:cs="Arial"/>
                <w:sz w:val="18"/>
                <w:szCs w:val="18"/>
              </w:rPr>
            </w:pPr>
          </w:p>
        </w:tc>
      </w:tr>
      <w:tr w:rsidR="006C7785" w:rsidRPr="00340B0D" w14:paraId="6D15A475" w14:textId="77777777" w:rsidTr="00380FCD">
        <w:tc>
          <w:tcPr>
            <w:tcW w:w="1659" w:type="dxa"/>
            <w:tcBorders>
              <w:left w:val="single" w:sz="12" w:space="0" w:color="auto"/>
              <w:bottom w:val="single" w:sz="4" w:space="0" w:color="auto"/>
            </w:tcBorders>
          </w:tcPr>
          <w:p w14:paraId="741FB537"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F78010D"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9CD5C83"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662F31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003F0D16"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252FF2F"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514907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0F69F03" w14:textId="77777777" w:rsidR="006C7785" w:rsidRPr="00340B0D" w:rsidRDefault="006C7785" w:rsidP="00380FCD">
            <w:pPr>
              <w:rPr>
                <w:rFonts w:cs="Arial"/>
                <w:sz w:val="18"/>
                <w:szCs w:val="18"/>
              </w:rPr>
            </w:pPr>
          </w:p>
        </w:tc>
      </w:tr>
      <w:tr w:rsidR="006C7785" w:rsidRPr="00340B0D" w14:paraId="40390CE6"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DE5B40D" w14:textId="77777777" w:rsidR="006C7785" w:rsidRPr="00340B0D" w:rsidRDefault="006C7785" w:rsidP="00380FCD">
            <w:pPr>
              <w:rPr>
                <w:rFonts w:cs="Arial"/>
                <w:sz w:val="18"/>
                <w:szCs w:val="18"/>
              </w:rPr>
            </w:pPr>
          </w:p>
        </w:tc>
      </w:tr>
      <w:tr w:rsidR="006C7785" w:rsidRPr="00340B0D" w14:paraId="7E40493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7B0A1E9"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D8287C8"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45166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791E0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EBD7E1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9FD0D3"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51AFCB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75CDFD0"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51031806" w14:textId="77777777" w:rsidR="006C7785" w:rsidRPr="00340B0D" w:rsidRDefault="006C7785" w:rsidP="00380FCD">
            <w:pPr>
              <w:rPr>
                <w:rFonts w:cs="Arial"/>
                <w:sz w:val="18"/>
                <w:szCs w:val="18"/>
              </w:rPr>
            </w:pPr>
          </w:p>
        </w:tc>
      </w:tr>
      <w:tr w:rsidR="006C7785" w:rsidRPr="00340B0D" w14:paraId="1AF5394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9AFF03"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335FB0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8EBBBFF"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5697DC8F" w14:textId="77777777" w:rsidR="006C7785" w:rsidRPr="00340B0D" w:rsidRDefault="006C7785" w:rsidP="00380FCD">
            <w:pPr>
              <w:rPr>
                <w:rFonts w:cs="Arial"/>
                <w:sz w:val="18"/>
                <w:szCs w:val="18"/>
              </w:rPr>
            </w:pPr>
          </w:p>
        </w:tc>
      </w:tr>
      <w:tr w:rsidR="006C7785" w:rsidRPr="00340B0D" w14:paraId="06DA533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CA2749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0F608A7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ADED5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C77468C" w14:textId="77777777" w:rsidR="006C7785" w:rsidRPr="00340B0D" w:rsidRDefault="006C7785" w:rsidP="00380FCD">
            <w:pPr>
              <w:rPr>
                <w:rFonts w:cs="Arial"/>
                <w:sz w:val="18"/>
                <w:szCs w:val="18"/>
              </w:rPr>
            </w:pPr>
          </w:p>
        </w:tc>
      </w:tr>
      <w:tr w:rsidR="006C7785" w:rsidRPr="00340B0D" w14:paraId="074B4B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B60254"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183F23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F0B799"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6C038AE" w14:textId="77777777" w:rsidR="006C7785" w:rsidRPr="00340B0D" w:rsidRDefault="006C7785" w:rsidP="00380FCD">
            <w:pPr>
              <w:rPr>
                <w:rFonts w:cs="Arial"/>
                <w:sz w:val="18"/>
                <w:szCs w:val="18"/>
              </w:rPr>
            </w:pPr>
          </w:p>
        </w:tc>
      </w:tr>
      <w:tr w:rsidR="006C7785" w:rsidRPr="00340B0D" w14:paraId="28B084A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A4A9E2"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E162D5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D69F0C"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A088E6" w14:textId="77777777" w:rsidR="006C7785" w:rsidRPr="00340B0D" w:rsidRDefault="006C7785" w:rsidP="00380FCD">
            <w:pPr>
              <w:rPr>
                <w:rFonts w:cs="Arial"/>
                <w:sz w:val="18"/>
                <w:szCs w:val="18"/>
              </w:rPr>
            </w:pPr>
          </w:p>
        </w:tc>
      </w:tr>
      <w:tr w:rsidR="006C7785" w:rsidRPr="00340B0D" w14:paraId="5F8BC5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DD8469"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4B2D7B2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DA33D4"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10030963" w14:textId="77777777" w:rsidR="006C7785" w:rsidRPr="00340B0D" w:rsidRDefault="006C7785" w:rsidP="00380FCD">
            <w:pPr>
              <w:rPr>
                <w:rFonts w:cs="Arial"/>
                <w:sz w:val="18"/>
                <w:szCs w:val="18"/>
              </w:rPr>
            </w:pPr>
          </w:p>
        </w:tc>
      </w:tr>
      <w:tr w:rsidR="006C7785" w:rsidRPr="00340B0D" w14:paraId="46DD6FF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01FC660"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2E0A03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141A34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5E21844D" w14:textId="77777777" w:rsidR="006C7785" w:rsidRPr="00340B0D" w:rsidRDefault="006C7785" w:rsidP="00380FCD">
            <w:pPr>
              <w:rPr>
                <w:rFonts w:cs="Arial"/>
                <w:sz w:val="18"/>
                <w:szCs w:val="18"/>
              </w:rPr>
            </w:pPr>
          </w:p>
        </w:tc>
      </w:tr>
      <w:tr w:rsidR="006C7785" w:rsidRPr="00340B0D" w14:paraId="14C3288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81C2E9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2C343FF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8753F3"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AC9454" w14:textId="77777777" w:rsidR="006C7785" w:rsidRPr="00340B0D" w:rsidRDefault="006C7785" w:rsidP="00380FCD">
            <w:pPr>
              <w:rPr>
                <w:rFonts w:cs="Arial"/>
                <w:sz w:val="18"/>
                <w:szCs w:val="18"/>
              </w:rPr>
            </w:pPr>
          </w:p>
        </w:tc>
      </w:tr>
      <w:tr w:rsidR="006C7785" w:rsidRPr="00340B0D" w14:paraId="7242F6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F62D2B"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82F7C9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0CBD95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5DBDB0" w14:textId="77777777" w:rsidR="006C7785" w:rsidRPr="00340B0D" w:rsidRDefault="006C7785" w:rsidP="00380FCD">
            <w:pPr>
              <w:rPr>
                <w:rFonts w:cs="Arial"/>
                <w:sz w:val="18"/>
                <w:szCs w:val="18"/>
              </w:rPr>
            </w:pPr>
          </w:p>
        </w:tc>
      </w:tr>
      <w:tr w:rsidR="006C7785" w:rsidRPr="00340B0D" w14:paraId="2009866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DE57CBB"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37EED41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04B857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4C23E3" w14:textId="77777777" w:rsidR="006C7785" w:rsidRPr="00340B0D" w:rsidRDefault="006C7785" w:rsidP="00380FCD">
            <w:pPr>
              <w:rPr>
                <w:rFonts w:cs="Arial"/>
                <w:sz w:val="18"/>
                <w:szCs w:val="18"/>
              </w:rPr>
            </w:pPr>
          </w:p>
        </w:tc>
      </w:tr>
      <w:tr w:rsidR="006C7785" w:rsidRPr="00340B0D" w14:paraId="116673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8759CBF"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0B0CE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F9BDC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CF22AF3" w14:textId="77777777" w:rsidR="006C7785" w:rsidRPr="00340B0D" w:rsidRDefault="006C7785" w:rsidP="00380FCD">
            <w:pPr>
              <w:rPr>
                <w:rFonts w:cs="Arial"/>
                <w:sz w:val="18"/>
                <w:szCs w:val="18"/>
              </w:rPr>
            </w:pPr>
          </w:p>
        </w:tc>
      </w:tr>
      <w:tr w:rsidR="006C7785" w:rsidRPr="00340B0D" w14:paraId="08B0619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2769E2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3B9D131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F2D8B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6709927" w14:textId="77777777" w:rsidR="006C7785" w:rsidRPr="00340B0D" w:rsidRDefault="006C7785" w:rsidP="00380FCD">
            <w:pPr>
              <w:rPr>
                <w:rFonts w:cs="Arial"/>
                <w:sz w:val="18"/>
                <w:szCs w:val="18"/>
              </w:rPr>
            </w:pPr>
          </w:p>
        </w:tc>
      </w:tr>
      <w:tr w:rsidR="006C7785" w:rsidRPr="00340B0D" w14:paraId="07DDF1A5"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19D5B7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CCB9EA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A91669E"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671ABD52" w14:textId="77777777" w:rsidR="006C7785" w:rsidRPr="00340B0D" w:rsidRDefault="006C7785" w:rsidP="00380FCD">
            <w:pPr>
              <w:rPr>
                <w:rFonts w:cs="Arial"/>
                <w:sz w:val="18"/>
                <w:szCs w:val="18"/>
              </w:rPr>
            </w:pPr>
          </w:p>
        </w:tc>
      </w:tr>
      <w:tr w:rsidR="006C7785" w:rsidRPr="00340B0D" w14:paraId="600C6A45"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8C0E4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30755A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55C6E9"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10BCBD6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3BBBDD7"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46EA045" w14:textId="77777777" w:rsidR="006C7785" w:rsidRPr="00340B0D" w:rsidRDefault="006C7785" w:rsidP="00380FCD">
            <w:pPr>
              <w:rPr>
                <w:rFonts w:cs="Arial"/>
                <w:sz w:val="18"/>
                <w:szCs w:val="18"/>
              </w:rPr>
            </w:pPr>
          </w:p>
        </w:tc>
      </w:tr>
      <w:tr w:rsidR="006C7785" w:rsidRPr="00340B0D" w14:paraId="2166B2E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6CBDC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5BA6A2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B86CC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6FB459" w14:textId="77777777" w:rsidR="006C7785" w:rsidRPr="00340B0D" w:rsidRDefault="006C7785" w:rsidP="00380FCD">
            <w:pPr>
              <w:rPr>
                <w:rFonts w:cs="Arial"/>
                <w:sz w:val="18"/>
                <w:szCs w:val="18"/>
              </w:rPr>
            </w:pPr>
          </w:p>
        </w:tc>
      </w:tr>
      <w:tr w:rsidR="006C7785" w:rsidRPr="00340B0D" w14:paraId="505CF69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E9B8A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2190345"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96CF3AC"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03CCC7C8" w14:textId="77777777" w:rsidR="006C7785" w:rsidRPr="00D6273A" w:rsidRDefault="006C7785" w:rsidP="00380FCD">
            <w:pPr>
              <w:rPr>
                <w:i/>
              </w:rPr>
            </w:pPr>
            <w:r w:rsidRPr="00A66F97">
              <w:rPr>
                <w:rFonts w:cs="Arial"/>
                <w:i/>
              </w:rPr>
              <w:t>Select scale 1:10 000</w:t>
            </w:r>
          </w:p>
        </w:tc>
      </w:tr>
      <w:tr w:rsidR="006C7785" w:rsidRPr="00340B0D" w14:paraId="1ECFB2D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49F501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0E783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10D6031" w14:textId="77777777" w:rsidR="006C7785" w:rsidRPr="00A66F97" w:rsidRDefault="006C7785" w:rsidP="00380FCD">
            <w:pPr>
              <w:rPr>
                <w:rFonts w:cs="Arial"/>
                <w:i/>
              </w:rPr>
            </w:pPr>
            <w:r w:rsidRPr="00A66F97">
              <w:rPr>
                <w:rFonts w:cs="Arial"/>
                <w:i/>
              </w:rPr>
              <w:t>As for test 3.3.3.1 a)</w:t>
            </w:r>
          </w:p>
          <w:p w14:paraId="192FE91B" w14:textId="77777777" w:rsidR="006C7785" w:rsidRPr="00614B0E" w:rsidRDefault="006C7785" w:rsidP="00380FCD">
            <w:pPr>
              <w:rPr>
                <w:rFonts w:cs="Arial"/>
                <w:b/>
                <w:bCs/>
              </w:rPr>
            </w:pPr>
            <w:r w:rsidRPr="00A66F97">
              <w:rPr>
                <w:rFonts w:cs="Arial"/>
                <w:i/>
              </w:rPr>
              <w:t>Create a route from 32°36.425’S 61°20.335’E to 32°36.425’S 61°21.400’E with a cross track distance of 0.10NM set for Starboard and for Port</w:t>
            </w:r>
          </w:p>
        </w:tc>
      </w:tr>
      <w:tr w:rsidR="006C7785" w:rsidRPr="00340B0D" w14:paraId="23CC361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C26B3CA"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984DC68" w14:textId="77777777" w:rsidTr="00380FCD">
        <w:tc>
          <w:tcPr>
            <w:tcW w:w="9199" w:type="dxa"/>
            <w:gridSpan w:val="9"/>
            <w:tcBorders>
              <w:top w:val="single" w:sz="4" w:space="0" w:color="auto"/>
              <w:left w:val="single" w:sz="12" w:space="0" w:color="auto"/>
              <w:bottom w:val="single" w:sz="12" w:space="0" w:color="auto"/>
              <w:right w:val="single" w:sz="12" w:space="0" w:color="auto"/>
            </w:tcBorders>
            <w:vAlign w:val="center"/>
          </w:tcPr>
          <w:p w14:paraId="6C448F09" w14:textId="77777777" w:rsidR="006C7785" w:rsidRDefault="006C7785" w:rsidP="00380FCD">
            <w:pPr>
              <w:rPr>
                <w:rFonts w:cs="Arial"/>
                <w:i/>
              </w:rPr>
            </w:pPr>
            <w:r w:rsidRPr="00A66F97">
              <w:rPr>
                <w:rFonts w:cs="Arial"/>
                <w:i/>
              </w:rPr>
              <w:t>Check the route and confirm that the following indications are given and the display is as shown:</w:t>
            </w:r>
          </w:p>
          <w:p w14:paraId="1D303552" w14:textId="77777777" w:rsidR="006C7785" w:rsidRDefault="006C7785" w:rsidP="00380FCD">
            <w:pPr>
              <w:rPr>
                <w:rFonts w:cs="Arial"/>
              </w:rPr>
            </w:pPr>
            <w:r w:rsidRPr="00A66F97">
              <w:rPr>
                <w:rFonts w:cs="Arial"/>
                <w:noProof/>
                <w:lang w:val="en-IN" w:eastAsia="en-IN"/>
              </w:rPr>
              <w:drawing>
                <wp:inline distT="0" distB="0" distL="0" distR="0" wp14:anchorId="4EA6D176" wp14:editId="4468CC0A">
                  <wp:extent cx="4639318" cy="1743321"/>
                  <wp:effectExtent l="0" t="0" r="8882" b="9279"/>
                  <wp:docPr id="41" name="Picture 37" descr="A diagram of a line connecting two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 name="Picture 37" descr="A diagram of a line connecting two squares&#10;&#10;Description automatically generated with medium confidence"/>
                          <pic:cNvPicPr/>
                        </pic:nvPicPr>
                        <pic:blipFill>
                          <a:blip r:embed="rId97"/>
                          <a:stretch>
                            <a:fillRect/>
                          </a:stretch>
                        </pic:blipFill>
                        <pic:spPr>
                          <a:xfrm>
                            <a:off x="0" y="0"/>
                            <a:ext cx="4639318" cy="1743321"/>
                          </a:xfrm>
                          <a:prstGeom prst="rect">
                            <a:avLst/>
                          </a:prstGeom>
                          <a:noFill/>
                          <a:ln>
                            <a:noFill/>
                            <a:prstDash/>
                          </a:ln>
                        </pic:spPr>
                      </pic:pic>
                    </a:graphicData>
                  </a:graphic>
                </wp:inline>
              </w:drawing>
            </w:r>
          </w:p>
          <w:p w14:paraId="5D7A57BD" w14:textId="77777777" w:rsidR="006C7785" w:rsidRPr="00614B0E" w:rsidRDefault="006C7785" w:rsidP="00380FCD">
            <w:pPr>
              <w:rPr>
                <w:rFonts w:cs="Arial"/>
              </w:rPr>
            </w:pPr>
            <w:r w:rsidRPr="00A66F97">
              <w:rPr>
                <w:rFonts w:cs="Arial"/>
                <w:i/>
              </w:rPr>
              <w:t xml:space="preserve">Note: A permanent indication that the date has been adjusted should be shown as specified in S-98 </w:t>
            </w:r>
            <w:r w:rsidRPr="00A66F97">
              <w:rPr>
                <w:rFonts w:cs="Arial"/>
                <w:i/>
              </w:rPr>
              <w:lastRenderedPageBreak/>
              <w:t>XXX-XXX</w:t>
            </w:r>
          </w:p>
        </w:tc>
      </w:tr>
    </w:tbl>
    <w:p w14:paraId="39084717" w14:textId="77777777" w:rsidR="006C7785" w:rsidRDefault="006C7785" w:rsidP="006C7785">
      <w:pPr>
        <w:spacing w:line="240" w:lineRule="auto"/>
        <w:rPr>
          <w:rFonts w:cs="Arial"/>
        </w:rPr>
      </w:pPr>
    </w:p>
    <w:p w14:paraId="0D9C17DF" w14:textId="77777777" w:rsidR="006C7785" w:rsidRDefault="006C7785" w:rsidP="006C7785">
      <w:pPr>
        <w:spacing w:line="240" w:lineRule="auto"/>
        <w:rPr>
          <w:rFonts w:cs="Arial"/>
        </w:rPr>
      </w:pPr>
    </w:p>
    <w:p w14:paraId="384C89AC" w14:textId="77777777" w:rsidR="006C7785" w:rsidRPr="00A66F97" w:rsidRDefault="006C7785" w:rsidP="006C7785">
      <w:pPr>
        <w:spacing w:line="240" w:lineRule="auto"/>
        <w:rPr>
          <w:rFonts w:cs="Arial"/>
        </w:rPr>
      </w:pPr>
      <w:r w:rsidRPr="00A66F97">
        <w:rPr>
          <w:rFonts w:cs="Arial"/>
        </w:rPr>
        <w:br w:type="page"/>
      </w:r>
    </w:p>
    <w:p w14:paraId="6B4A6625" w14:textId="77777777" w:rsidR="006C7785" w:rsidRPr="00A66F97" w:rsidRDefault="006C7785" w:rsidP="006C7785">
      <w:pPr>
        <w:rPr>
          <w:rFonts w:cs="Arial"/>
        </w:rPr>
      </w:pPr>
    </w:p>
    <w:p w14:paraId="203D9167" w14:textId="77777777" w:rsidR="006C7785" w:rsidRDefault="006C7785" w:rsidP="006C7785">
      <w:pPr>
        <w:pStyle w:val="Heading3"/>
      </w:pPr>
      <w:r w:rsidRPr="00A66F97">
        <w:t>Periodic Date Range on buoys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12E78B05"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74FFEEE9"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197D6053" w14:textId="77777777" w:rsidR="006C7785" w:rsidRPr="00A66F97" w:rsidRDefault="006C7785" w:rsidP="00380FCD">
            <w:pPr>
              <w:rPr>
                <w:rFonts w:cs="Arial"/>
              </w:rPr>
            </w:pPr>
            <w:r>
              <w:t>PeriodicDateRange1</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79E51768"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64BFE704" w14:textId="77777777" w:rsidR="006C7785" w:rsidRPr="00A66F97" w:rsidRDefault="006C7785" w:rsidP="00380FCD">
            <w:pPr>
              <w:spacing w:line="240" w:lineRule="auto"/>
              <w:rPr>
                <w:rFonts w:cs="Arial"/>
                <w:color w:val="000000"/>
              </w:rPr>
            </w:pPr>
            <w:r w:rsidRPr="00A66F97">
              <w:rPr>
                <w:rFonts w:cs="Arial"/>
                <w:color w:val="000000"/>
              </w:rPr>
              <w:t>S-98 C-7.2.16</w:t>
            </w:r>
          </w:p>
          <w:p w14:paraId="310E7692" w14:textId="77777777" w:rsidR="006C7785" w:rsidRPr="005F57EB" w:rsidRDefault="006C7785" w:rsidP="00380FCD">
            <w:pPr>
              <w:spacing w:line="240" w:lineRule="auto"/>
              <w:rPr>
                <w:rFonts w:cs="Arial"/>
                <w:color w:val="000000"/>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6D862CC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CCF9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84F023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F700A7B" w14:textId="77777777" w:rsidR="006C7785" w:rsidRPr="005B051E" w:rsidRDefault="006C7785" w:rsidP="00380FCD">
            <w:pPr>
              <w:rPr>
                <w:rFonts w:cs="Arial"/>
              </w:rPr>
            </w:pPr>
            <w:r w:rsidRPr="00A66F97">
              <w:rPr>
                <w:rFonts w:cs="Arial"/>
                <w:i/>
              </w:rPr>
              <w:t>Route checking of date dependent features, date range. (DateStart and DateEnd)</w:t>
            </w:r>
          </w:p>
        </w:tc>
      </w:tr>
      <w:tr w:rsidR="006C7785" w:rsidRPr="00340B0D" w14:paraId="65D4538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A143F7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1DF4117F"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D95804B"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6788B4" w14:textId="77777777" w:rsidR="006C7785" w:rsidRPr="00340B0D" w:rsidRDefault="006C7785" w:rsidP="00380FCD">
            <w:pPr>
              <w:jc w:val="center"/>
              <w:rPr>
                <w:rFonts w:cs="Arial"/>
                <w:b/>
                <w:bCs/>
                <w:sz w:val="18"/>
                <w:szCs w:val="18"/>
              </w:rPr>
            </w:pPr>
          </w:p>
        </w:tc>
      </w:tr>
      <w:tr w:rsidR="006C7785" w:rsidRPr="00340B0D" w14:paraId="22CEFAD0"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7500024"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1322381A" w14:textId="77777777" w:rsidR="006C7785" w:rsidRPr="00340B0D" w:rsidRDefault="006C7785" w:rsidP="00380FCD">
            <w:pPr>
              <w:rPr>
                <w:rFonts w:cs="Arial"/>
                <w:sz w:val="18"/>
                <w:szCs w:val="18"/>
              </w:rPr>
            </w:pPr>
          </w:p>
        </w:tc>
      </w:tr>
      <w:tr w:rsidR="006C7785" w:rsidRPr="00340B0D" w14:paraId="064DAB0E"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978CE55"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A908BBD" w14:textId="77777777" w:rsidR="006C7785" w:rsidRPr="00340B0D" w:rsidRDefault="006C7785" w:rsidP="00380FCD">
            <w:pPr>
              <w:rPr>
                <w:rFonts w:cs="Arial"/>
                <w:sz w:val="18"/>
                <w:szCs w:val="18"/>
              </w:rPr>
            </w:pPr>
          </w:p>
        </w:tc>
      </w:tr>
      <w:tr w:rsidR="006C7785" w:rsidRPr="00340B0D" w14:paraId="6A63B3F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A7DFF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473907"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DCAD8F0" w14:textId="77777777" w:rsidTr="00380FCD">
        <w:sdt>
          <w:sdtPr>
            <w:rPr>
              <w:rFonts w:cs="Arial"/>
              <w:sz w:val="18"/>
              <w:szCs w:val="18"/>
            </w:rPr>
            <w:alias w:val="Diplay Category"/>
            <w:tag w:val="Diplay Categor"/>
            <w:id w:val="443049365"/>
            <w:placeholder>
              <w:docPart w:val="D986CE39CEAC446EBF413B51B30B8AB6"/>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0DFBA5E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A1972D5"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D5700EA" w14:textId="77777777" w:rsidR="006C7785" w:rsidRPr="00340B0D" w:rsidRDefault="006C7785" w:rsidP="00380FCD">
            <w:pPr>
              <w:jc w:val="center"/>
              <w:rPr>
                <w:rFonts w:cs="Arial"/>
                <w:sz w:val="18"/>
                <w:szCs w:val="18"/>
              </w:rPr>
            </w:pPr>
          </w:p>
        </w:tc>
      </w:tr>
      <w:tr w:rsidR="006C7785" w:rsidRPr="00340B0D" w14:paraId="46F247AB"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1576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4AB34A62"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5B397960" w14:textId="77777777" w:rsidR="006C7785" w:rsidRPr="00340B0D" w:rsidRDefault="006C7785" w:rsidP="00380FCD">
            <w:pPr>
              <w:jc w:val="center"/>
              <w:rPr>
                <w:rFonts w:cs="Arial"/>
                <w:sz w:val="18"/>
                <w:szCs w:val="18"/>
              </w:rPr>
            </w:pPr>
          </w:p>
        </w:tc>
      </w:tr>
      <w:tr w:rsidR="006C7785" w:rsidRPr="00340B0D" w14:paraId="0682F3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B44542"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D1E286"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43EBF79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4E86053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E9742B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8B1805F"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96A4E2"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3A407347"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5934A53" w14:textId="77777777" w:rsidR="006C7785" w:rsidRPr="00340B0D" w:rsidRDefault="006C7785" w:rsidP="00380FCD">
            <w:pPr>
              <w:jc w:val="center"/>
              <w:rPr>
                <w:rFonts w:cs="Arial"/>
                <w:sz w:val="18"/>
                <w:szCs w:val="18"/>
              </w:rPr>
            </w:pPr>
          </w:p>
        </w:tc>
      </w:tr>
      <w:tr w:rsidR="006C7785" w:rsidRPr="00340B0D" w14:paraId="794B67C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E679C2"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D9F2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2C7500"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039153E0" w14:textId="77777777" w:rsidR="006C7785" w:rsidRPr="00340B0D" w:rsidRDefault="006C7785" w:rsidP="00380FCD">
            <w:pPr>
              <w:jc w:val="center"/>
              <w:rPr>
                <w:rFonts w:cs="Arial"/>
                <w:sz w:val="18"/>
                <w:szCs w:val="18"/>
              </w:rPr>
            </w:pPr>
          </w:p>
        </w:tc>
      </w:tr>
      <w:tr w:rsidR="006C7785" w:rsidRPr="00340B0D" w14:paraId="6DFCC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CDA22D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77D6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B7DBBE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9EA3BF" w14:textId="77777777" w:rsidR="006C7785" w:rsidRPr="00340B0D" w:rsidRDefault="006C7785" w:rsidP="00380FCD">
            <w:pPr>
              <w:jc w:val="center"/>
              <w:rPr>
                <w:rFonts w:cs="Arial"/>
                <w:sz w:val="18"/>
                <w:szCs w:val="18"/>
              </w:rPr>
            </w:pPr>
          </w:p>
        </w:tc>
      </w:tr>
      <w:tr w:rsidR="006C7785" w:rsidRPr="00340B0D" w14:paraId="51D9FF1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5B32832"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19D28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AADEF51"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C2B658" w14:textId="77777777" w:rsidR="006C7785" w:rsidRPr="00340B0D" w:rsidRDefault="006C7785" w:rsidP="00380FCD">
            <w:pPr>
              <w:jc w:val="center"/>
              <w:rPr>
                <w:rFonts w:cs="Arial"/>
                <w:sz w:val="18"/>
                <w:szCs w:val="18"/>
              </w:rPr>
            </w:pPr>
          </w:p>
        </w:tc>
      </w:tr>
      <w:tr w:rsidR="006C7785" w:rsidRPr="00340B0D" w14:paraId="6658F4E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1D2819"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9806C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3489C8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73AA4654" w14:textId="77777777" w:rsidR="006C7785" w:rsidRPr="00340B0D" w:rsidRDefault="006C7785" w:rsidP="00380FCD">
            <w:pPr>
              <w:jc w:val="center"/>
              <w:rPr>
                <w:rFonts w:cs="Arial"/>
                <w:sz w:val="18"/>
                <w:szCs w:val="18"/>
              </w:rPr>
            </w:pPr>
          </w:p>
        </w:tc>
      </w:tr>
      <w:tr w:rsidR="006C7785" w:rsidRPr="00340B0D" w14:paraId="1A9021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DB853CD"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3D26A"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2D5BF890"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3C5B6DCD" w14:textId="77777777" w:rsidR="006C7785" w:rsidRPr="00340B0D" w:rsidRDefault="006C7785" w:rsidP="00380FCD">
            <w:pPr>
              <w:jc w:val="center"/>
              <w:rPr>
                <w:rFonts w:cs="Arial"/>
                <w:sz w:val="18"/>
                <w:szCs w:val="18"/>
              </w:rPr>
            </w:pPr>
          </w:p>
        </w:tc>
      </w:tr>
      <w:tr w:rsidR="006C7785" w:rsidRPr="00340B0D" w14:paraId="72ADDFDA"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6703E08"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088077"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0351A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04ADA85" w14:textId="77777777" w:rsidR="006C7785" w:rsidRPr="00340B0D" w:rsidRDefault="006C7785" w:rsidP="00380FCD">
            <w:pPr>
              <w:jc w:val="center"/>
              <w:rPr>
                <w:rFonts w:cs="Arial"/>
                <w:sz w:val="18"/>
                <w:szCs w:val="18"/>
              </w:rPr>
            </w:pPr>
          </w:p>
        </w:tc>
      </w:tr>
      <w:tr w:rsidR="006C7785" w:rsidRPr="00340B0D" w14:paraId="3A6880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371AF99"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A4EB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85B471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30C2C0BA" w14:textId="77777777" w:rsidR="006C7785" w:rsidRPr="00340B0D" w:rsidRDefault="006C7785" w:rsidP="00380FCD">
            <w:pPr>
              <w:jc w:val="center"/>
              <w:rPr>
                <w:rFonts w:cs="Arial"/>
                <w:sz w:val="18"/>
                <w:szCs w:val="18"/>
              </w:rPr>
            </w:pPr>
          </w:p>
        </w:tc>
      </w:tr>
      <w:tr w:rsidR="006C7785" w:rsidRPr="00340B0D" w14:paraId="0328B9E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06574E"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50359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2484B3"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0038C42" w14:textId="77777777" w:rsidR="006C7785" w:rsidRPr="00340B0D" w:rsidRDefault="006C7785" w:rsidP="00380FCD">
            <w:pPr>
              <w:jc w:val="center"/>
              <w:rPr>
                <w:rFonts w:cs="Arial"/>
                <w:sz w:val="18"/>
                <w:szCs w:val="18"/>
              </w:rPr>
            </w:pPr>
          </w:p>
        </w:tc>
      </w:tr>
      <w:tr w:rsidR="006C7785" w:rsidRPr="00340B0D" w14:paraId="01618FC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C70013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FECA82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4FCB278"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5D5783A1" w14:textId="77777777" w:rsidR="006C7785" w:rsidRPr="00340B0D" w:rsidRDefault="006C7785" w:rsidP="00380FCD">
            <w:pPr>
              <w:jc w:val="center"/>
              <w:rPr>
                <w:rFonts w:cs="Arial"/>
                <w:sz w:val="18"/>
                <w:szCs w:val="18"/>
              </w:rPr>
            </w:pPr>
          </w:p>
        </w:tc>
      </w:tr>
      <w:tr w:rsidR="006C7785" w:rsidRPr="00340B0D" w14:paraId="2D7C51CA"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16D4B7E8"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99FFC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0998297D" w14:textId="77777777" w:rsidR="006C7785" w:rsidRPr="00340B0D" w:rsidRDefault="006C7785" w:rsidP="00380FCD">
            <w:pPr>
              <w:jc w:val="center"/>
              <w:rPr>
                <w:rFonts w:cs="Arial"/>
                <w:sz w:val="18"/>
                <w:szCs w:val="18"/>
              </w:rPr>
            </w:pPr>
          </w:p>
        </w:tc>
      </w:tr>
      <w:tr w:rsidR="006C7785" w:rsidRPr="00340B0D" w14:paraId="44DD91B1" w14:textId="77777777" w:rsidTr="00380FCD">
        <w:sdt>
          <w:sdtPr>
            <w:rPr>
              <w:rFonts w:cs="Arial"/>
              <w:sz w:val="18"/>
              <w:szCs w:val="18"/>
            </w:rPr>
            <w:alias w:val="Palette"/>
            <w:tag w:val="Palette"/>
            <w:id w:val="1671837759"/>
            <w:placeholder>
              <w:docPart w:val="ABB908B920FE497D94B8FA63181FE2A3"/>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155A80C3"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C0A6C2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46E4715B" w14:textId="77777777" w:rsidR="006C7785" w:rsidRPr="00340B0D" w:rsidRDefault="006C7785" w:rsidP="00380FCD">
            <w:pPr>
              <w:jc w:val="center"/>
              <w:rPr>
                <w:rFonts w:cs="Arial"/>
                <w:sz w:val="18"/>
                <w:szCs w:val="18"/>
              </w:rPr>
            </w:pPr>
          </w:p>
        </w:tc>
      </w:tr>
      <w:tr w:rsidR="006C7785" w:rsidRPr="00340B0D" w14:paraId="6CC502D9"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032B00C8"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23C9A517"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09CF3230" w14:textId="77777777" w:rsidR="006C7785" w:rsidRPr="00340B0D" w:rsidRDefault="006C7785" w:rsidP="00380FCD">
            <w:pPr>
              <w:jc w:val="center"/>
              <w:rPr>
                <w:rFonts w:cs="Arial"/>
                <w:sz w:val="18"/>
                <w:szCs w:val="18"/>
              </w:rPr>
            </w:pPr>
          </w:p>
        </w:tc>
      </w:tr>
      <w:tr w:rsidR="006C7785" w:rsidRPr="00340B0D" w14:paraId="3B949938"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5D0B2D80"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0DD6C48"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198FC566" w14:textId="77777777" w:rsidR="006C7785" w:rsidRPr="00340B0D" w:rsidRDefault="006C7785" w:rsidP="00380FCD">
            <w:pPr>
              <w:jc w:val="center"/>
              <w:rPr>
                <w:rFonts w:cs="Arial"/>
                <w:sz w:val="18"/>
                <w:szCs w:val="18"/>
              </w:rPr>
            </w:pPr>
          </w:p>
        </w:tc>
      </w:tr>
      <w:tr w:rsidR="006C7785" w:rsidRPr="00340B0D" w14:paraId="183F1EE4"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C6D7E7"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D559B9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2C96F4A" w14:textId="77777777" w:rsidTr="00380FCD">
        <w:trPr>
          <w:trHeight w:val="287"/>
        </w:trPr>
        <w:tc>
          <w:tcPr>
            <w:tcW w:w="1659" w:type="dxa"/>
            <w:tcBorders>
              <w:left w:val="single" w:sz="12" w:space="0" w:color="auto"/>
              <w:bottom w:val="single" w:sz="4" w:space="0" w:color="auto"/>
            </w:tcBorders>
          </w:tcPr>
          <w:p w14:paraId="4890D04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693A150"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18A072A0"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E5A21A4" w14:textId="77777777" w:rsidR="006C7785" w:rsidRPr="00340B0D" w:rsidRDefault="006C7785" w:rsidP="00380FCD">
            <w:pPr>
              <w:rPr>
                <w:rFonts w:cs="Arial"/>
                <w:sz w:val="18"/>
                <w:szCs w:val="18"/>
              </w:rPr>
            </w:pPr>
          </w:p>
        </w:tc>
      </w:tr>
      <w:tr w:rsidR="006C7785" w:rsidRPr="00340B0D" w14:paraId="7DADEAD9" w14:textId="77777777" w:rsidTr="00380FCD">
        <w:tc>
          <w:tcPr>
            <w:tcW w:w="1659" w:type="dxa"/>
            <w:tcBorders>
              <w:left w:val="single" w:sz="12" w:space="0" w:color="auto"/>
              <w:bottom w:val="single" w:sz="4" w:space="0" w:color="auto"/>
            </w:tcBorders>
          </w:tcPr>
          <w:p w14:paraId="44BF342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63FFCC7"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FD144E0"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A4BEC1C"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68FB6A9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1790A1"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6714257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AEE09D2" w14:textId="77777777" w:rsidR="006C7785" w:rsidRPr="00340B0D" w:rsidRDefault="006C7785" w:rsidP="00380FCD">
            <w:pPr>
              <w:rPr>
                <w:rFonts w:cs="Arial"/>
                <w:sz w:val="18"/>
                <w:szCs w:val="18"/>
              </w:rPr>
            </w:pPr>
          </w:p>
        </w:tc>
      </w:tr>
      <w:tr w:rsidR="006C7785" w:rsidRPr="00340B0D" w14:paraId="092EDFBC"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0362B7C" w14:textId="77777777" w:rsidR="006C7785" w:rsidRPr="00340B0D" w:rsidRDefault="006C7785" w:rsidP="00380FCD">
            <w:pPr>
              <w:rPr>
                <w:rFonts w:cs="Arial"/>
                <w:sz w:val="18"/>
                <w:szCs w:val="18"/>
              </w:rPr>
            </w:pPr>
          </w:p>
        </w:tc>
      </w:tr>
      <w:tr w:rsidR="006C7785" w:rsidRPr="00340B0D" w14:paraId="3AF53E7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49DEC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95785DD"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69DC2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2EBEB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3BE8D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DB75424"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3D23AF4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D0864EE"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614B708" w14:textId="77777777" w:rsidR="006C7785" w:rsidRPr="00340B0D" w:rsidRDefault="006C7785" w:rsidP="00380FCD">
            <w:pPr>
              <w:rPr>
                <w:rFonts w:cs="Arial"/>
                <w:sz w:val="18"/>
                <w:szCs w:val="18"/>
              </w:rPr>
            </w:pPr>
          </w:p>
        </w:tc>
      </w:tr>
      <w:tr w:rsidR="006C7785" w:rsidRPr="00340B0D" w14:paraId="59C65A5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03692E1"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48AD83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8A58BB"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D7AC438" w14:textId="77777777" w:rsidR="006C7785" w:rsidRPr="00340B0D" w:rsidRDefault="006C7785" w:rsidP="00380FCD">
            <w:pPr>
              <w:rPr>
                <w:rFonts w:cs="Arial"/>
                <w:sz w:val="18"/>
                <w:szCs w:val="18"/>
              </w:rPr>
            </w:pPr>
          </w:p>
        </w:tc>
      </w:tr>
      <w:tr w:rsidR="006C7785" w:rsidRPr="00340B0D" w14:paraId="51DED20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9852FE0"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58A5D8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8338E0A"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4CDCE8E1" w14:textId="77777777" w:rsidR="006C7785" w:rsidRPr="00340B0D" w:rsidRDefault="006C7785" w:rsidP="00380FCD">
            <w:pPr>
              <w:rPr>
                <w:rFonts w:cs="Arial"/>
                <w:sz w:val="18"/>
                <w:szCs w:val="18"/>
              </w:rPr>
            </w:pPr>
          </w:p>
        </w:tc>
      </w:tr>
      <w:tr w:rsidR="006C7785" w:rsidRPr="00340B0D" w14:paraId="36B3AD7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C2B817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13DF1E"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1637704"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FD98441" w14:textId="77777777" w:rsidR="006C7785" w:rsidRPr="00340B0D" w:rsidRDefault="006C7785" w:rsidP="00380FCD">
            <w:pPr>
              <w:rPr>
                <w:rFonts w:cs="Arial"/>
                <w:sz w:val="18"/>
                <w:szCs w:val="18"/>
              </w:rPr>
            </w:pPr>
          </w:p>
        </w:tc>
      </w:tr>
      <w:tr w:rsidR="006C7785" w:rsidRPr="00340B0D" w14:paraId="74509E5F"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12C39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38E5458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EA91A31"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85EB4F3" w14:textId="77777777" w:rsidR="006C7785" w:rsidRPr="00340B0D" w:rsidRDefault="006C7785" w:rsidP="00380FCD">
            <w:pPr>
              <w:rPr>
                <w:rFonts w:cs="Arial"/>
                <w:sz w:val="18"/>
                <w:szCs w:val="18"/>
              </w:rPr>
            </w:pPr>
          </w:p>
        </w:tc>
      </w:tr>
      <w:tr w:rsidR="006C7785" w:rsidRPr="00340B0D" w14:paraId="65F3A7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3D8A962"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39E6ECA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B1139D3"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0EE44339" w14:textId="77777777" w:rsidR="006C7785" w:rsidRPr="00340B0D" w:rsidRDefault="006C7785" w:rsidP="00380FCD">
            <w:pPr>
              <w:rPr>
                <w:rFonts w:cs="Arial"/>
                <w:sz w:val="18"/>
                <w:szCs w:val="18"/>
              </w:rPr>
            </w:pPr>
          </w:p>
        </w:tc>
      </w:tr>
      <w:tr w:rsidR="006C7785" w:rsidRPr="00340B0D" w14:paraId="457588F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5B1EF7"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5BFD3C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2B6DC6"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C1F3D0B" w14:textId="77777777" w:rsidR="006C7785" w:rsidRPr="00340B0D" w:rsidRDefault="006C7785" w:rsidP="00380FCD">
            <w:pPr>
              <w:rPr>
                <w:rFonts w:cs="Arial"/>
                <w:sz w:val="18"/>
                <w:szCs w:val="18"/>
              </w:rPr>
            </w:pPr>
          </w:p>
        </w:tc>
      </w:tr>
      <w:tr w:rsidR="006C7785" w:rsidRPr="00340B0D" w14:paraId="78F557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9154261"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FA04F5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11919A"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410BB396" w14:textId="77777777" w:rsidR="006C7785" w:rsidRPr="00340B0D" w:rsidRDefault="006C7785" w:rsidP="00380FCD">
            <w:pPr>
              <w:rPr>
                <w:rFonts w:cs="Arial"/>
                <w:sz w:val="18"/>
                <w:szCs w:val="18"/>
              </w:rPr>
            </w:pPr>
          </w:p>
        </w:tc>
      </w:tr>
      <w:tr w:rsidR="006C7785" w:rsidRPr="00340B0D" w14:paraId="1C4332C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739637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FAAFCA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DAB030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9F3F10" w14:textId="77777777" w:rsidR="006C7785" w:rsidRPr="00340B0D" w:rsidRDefault="006C7785" w:rsidP="00380FCD">
            <w:pPr>
              <w:rPr>
                <w:rFonts w:cs="Arial"/>
                <w:sz w:val="18"/>
                <w:szCs w:val="18"/>
              </w:rPr>
            </w:pPr>
          </w:p>
        </w:tc>
      </w:tr>
      <w:tr w:rsidR="006C7785" w:rsidRPr="00340B0D" w14:paraId="249B8D3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8FF36AF"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51E1BB3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D8903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E224AC8" w14:textId="77777777" w:rsidR="006C7785" w:rsidRPr="00340B0D" w:rsidRDefault="006C7785" w:rsidP="00380FCD">
            <w:pPr>
              <w:rPr>
                <w:rFonts w:cs="Arial"/>
                <w:sz w:val="18"/>
                <w:szCs w:val="18"/>
              </w:rPr>
            </w:pPr>
          </w:p>
        </w:tc>
      </w:tr>
      <w:tr w:rsidR="006C7785" w:rsidRPr="00340B0D" w14:paraId="4459A95E"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860192"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75F748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AB3CFE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BCDF9" w14:textId="77777777" w:rsidR="006C7785" w:rsidRPr="00340B0D" w:rsidRDefault="006C7785" w:rsidP="00380FCD">
            <w:pPr>
              <w:rPr>
                <w:rFonts w:cs="Arial"/>
                <w:sz w:val="18"/>
                <w:szCs w:val="18"/>
              </w:rPr>
            </w:pPr>
          </w:p>
        </w:tc>
      </w:tr>
      <w:tr w:rsidR="006C7785" w:rsidRPr="00340B0D" w14:paraId="2A471DC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341CE"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63C060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4A2C8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69A58A2" w14:textId="77777777" w:rsidR="006C7785" w:rsidRPr="00340B0D" w:rsidRDefault="006C7785" w:rsidP="00380FCD">
            <w:pPr>
              <w:rPr>
                <w:rFonts w:cs="Arial"/>
                <w:sz w:val="18"/>
                <w:szCs w:val="18"/>
              </w:rPr>
            </w:pPr>
          </w:p>
        </w:tc>
      </w:tr>
      <w:tr w:rsidR="006C7785" w:rsidRPr="00340B0D" w14:paraId="2BC7928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54E872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30A4BD6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3B034CD9"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8A7E34C" w14:textId="77777777" w:rsidR="006C7785" w:rsidRPr="00340B0D" w:rsidRDefault="006C7785" w:rsidP="00380FCD">
            <w:pPr>
              <w:rPr>
                <w:rFonts w:cs="Arial"/>
                <w:sz w:val="18"/>
                <w:szCs w:val="18"/>
              </w:rPr>
            </w:pPr>
          </w:p>
        </w:tc>
      </w:tr>
      <w:tr w:rsidR="006C7785" w:rsidRPr="00340B0D" w14:paraId="640DC1B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24C4C0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0514D7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ECCADF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0D3BCB6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9F8130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CFDD13F" w14:textId="77777777" w:rsidR="006C7785" w:rsidRPr="00340B0D" w:rsidRDefault="006C7785" w:rsidP="00380FCD">
            <w:pPr>
              <w:rPr>
                <w:rFonts w:cs="Arial"/>
                <w:sz w:val="18"/>
                <w:szCs w:val="18"/>
              </w:rPr>
            </w:pPr>
          </w:p>
        </w:tc>
      </w:tr>
      <w:tr w:rsidR="006C7785" w:rsidRPr="00340B0D" w14:paraId="2BC2AEE3"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A1546B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D47943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E0D7D0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6829CB6" w14:textId="77777777" w:rsidR="006C7785" w:rsidRPr="00340B0D" w:rsidRDefault="006C7785" w:rsidP="00380FCD">
            <w:pPr>
              <w:rPr>
                <w:rFonts w:cs="Arial"/>
                <w:sz w:val="18"/>
                <w:szCs w:val="18"/>
              </w:rPr>
            </w:pPr>
          </w:p>
        </w:tc>
      </w:tr>
      <w:tr w:rsidR="006C7785" w:rsidRPr="00340B0D" w14:paraId="546D13A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BBF9DA"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034B33"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779810B5" w14:textId="77777777" w:rsidR="006C7785" w:rsidRPr="00A66F97" w:rsidRDefault="006C7785" w:rsidP="00380FCD">
            <w:pPr>
              <w:rPr>
                <w:rFonts w:cs="Arial"/>
              </w:rPr>
            </w:pPr>
            <w:r w:rsidRPr="00A66F97">
              <w:rPr>
                <w:rFonts w:cs="Arial"/>
                <w:i/>
              </w:rPr>
              <w:t xml:space="preserve">As for test </w:t>
            </w:r>
            <w:r w:rsidRPr="00A66F97">
              <w:rPr>
                <w:rFonts w:cs="Arial"/>
              </w:rPr>
              <w:t>DateDependentFeatures3</w:t>
            </w:r>
          </w:p>
          <w:p w14:paraId="1FC5F98D" w14:textId="77777777" w:rsidR="006C7785" w:rsidRPr="00D6273A" w:rsidRDefault="006C7785" w:rsidP="00380FCD">
            <w:pPr>
              <w:rPr>
                <w:i/>
              </w:rPr>
            </w:pPr>
            <w:r w:rsidRPr="00A66F97">
              <w:rPr>
                <w:rFonts w:cs="Arial"/>
                <w:i/>
              </w:rPr>
              <w:t>Select scale 1:10 000</w:t>
            </w:r>
          </w:p>
        </w:tc>
      </w:tr>
      <w:tr w:rsidR="006C7785" w:rsidRPr="00340B0D" w14:paraId="6FDFD73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68A71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22DDDEC"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950C826" w14:textId="77777777" w:rsidR="006C7785" w:rsidRPr="00A66F97" w:rsidRDefault="006C7785" w:rsidP="00380FCD">
            <w:pPr>
              <w:rPr>
                <w:rFonts w:cs="Arial"/>
                <w:i/>
              </w:rPr>
            </w:pPr>
            <w:r w:rsidRPr="00A66F97">
              <w:rPr>
                <w:rFonts w:cs="Arial"/>
                <w:i/>
              </w:rPr>
              <w:t>As for test 3.3.3.1 a)</w:t>
            </w:r>
          </w:p>
          <w:p w14:paraId="2B1B5237" w14:textId="77777777" w:rsidR="006C7785" w:rsidRPr="00614B0E" w:rsidRDefault="006C7785" w:rsidP="00380FCD">
            <w:pPr>
              <w:rPr>
                <w:rFonts w:cs="Arial"/>
                <w:b/>
                <w:bCs/>
              </w:rPr>
            </w:pPr>
            <w:r w:rsidRPr="00A66F97">
              <w:rPr>
                <w:rFonts w:cs="Arial"/>
                <w:i/>
              </w:rPr>
              <w:lastRenderedPageBreak/>
              <w:t>Create a route from 32°36.425’S 61°20.335’E to 32°36.425’S 61°21.400’E with a cross track distance of 0.10NM set for Starboard and for Port.</w:t>
            </w:r>
          </w:p>
        </w:tc>
      </w:tr>
      <w:tr w:rsidR="006C7785" w:rsidRPr="00340B0D" w14:paraId="6AF36271"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4A78DB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DA2A549"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16146A29" w14:textId="77777777" w:rsidR="006C7785" w:rsidRDefault="006C7785" w:rsidP="00380FCD">
            <w:pPr>
              <w:rPr>
                <w:rFonts w:cs="Arial"/>
              </w:rPr>
            </w:pPr>
            <w:r w:rsidRPr="008E2521">
              <w:rPr>
                <w:i/>
              </w:rPr>
              <w:t xml:space="preserve">Confirm that the </w:t>
            </w:r>
            <w:r>
              <w:rPr>
                <w:i/>
              </w:rPr>
              <w:t>feature</w:t>
            </w:r>
            <w:r w:rsidRPr="008E2521">
              <w:rPr>
                <w:i/>
              </w:rPr>
              <w:t xml:space="preserve"> displays as in the diagram below:</w:t>
            </w:r>
            <w:r w:rsidRPr="007931E9">
              <w:rPr>
                <w:rFonts w:cs="Arial"/>
                <w:noProof/>
                <w:lang w:val="en-IN" w:eastAsia="en-IN"/>
              </w:rPr>
              <w:drawing>
                <wp:inline distT="0" distB="0" distL="0" distR="0" wp14:anchorId="56126E49" wp14:editId="036867C4">
                  <wp:extent cx="2333951" cy="1238423"/>
                  <wp:effectExtent l="0" t="0" r="9525" b="0"/>
                  <wp:docPr id="54" name="Picture 5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game&#10;&#10;Description automatically generated"/>
                          <pic:cNvPicPr/>
                        </pic:nvPicPr>
                        <pic:blipFill>
                          <a:blip r:embed="rId98"/>
                          <a:stretch>
                            <a:fillRect/>
                          </a:stretch>
                        </pic:blipFill>
                        <pic:spPr>
                          <a:xfrm>
                            <a:off x="0" y="0"/>
                            <a:ext cx="2333951" cy="1238423"/>
                          </a:xfrm>
                          <a:prstGeom prst="rect">
                            <a:avLst/>
                          </a:prstGeom>
                        </pic:spPr>
                      </pic:pic>
                    </a:graphicData>
                  </a:graphic>
                </wp:inline>
              </w:drawing>
            </w:r>
          </w:p>
          <w:p w14:paraId="283969F5"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23ABADB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CC46834"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0C3461A2"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50924C02" w14:textId="77777777" w:rsidR="006C7785" w:rsidRPr="00A66F97" w:rsidRDefault="006C7785" w:rsidP="00380FCD">
            <w:pPr>
              <w:rPr>
                <w:rFonts w:cs="Arial"/>
              </w:rPr>
            </w:pPr>
            <w:r>
              <w:rPr>
                <w:rFonts w:cs="Arial"/>
              </w:rPr>
              <w:t>PeriodicDateRange2</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177ABF7F"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5B112BA6"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52B2FFF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DE781E"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E8121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811DA14"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12F1ABE8"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50A3075"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3D65F4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C5CADF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A8B7A0E" w14:textId="77777777" w:rsidR="006C7785" w:rsidRPr="00340B0D" w:rsidRDefault="006C7785" w:rsidP="00380FCD">
            <w:pPr>
              <w:jc w:val="center"/>
              <w:rPr>
                <w:rFonts w:cs="Arial"/>
                <w:b/>
                <w:bCs/>
                <w:sz w:val="18"/>
                <w:szCs w:val="18"/>
              </w:rPr>
            </w:pPr>
          </w:p>
        </w:tc>
      </w:tr>
      <w:tr w:rsidR="006C7785" w:rsidRPr="00340B0D" w14:paraId="437B039A"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5212DC3F"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38983D78" w14:textId="77777777" w:rsidR="006C7785" w:rsidRPr="00340B0D" w:rsidRDefault="006C7785" w:rsidP="00380FCD">
            <w:pPr>
              <w:rPr>
                <w:rFonts w:cs="Arial"/>
                <w:sz w:val="18"/>
                <w:szCs w:val="18"/>
              </w:rPr>
            </w:pPr>
          </w:p>
        </w:tc>
      </w:tr>
      <w:tr w:rsidR="006C7785" w:rsidRPr="00340B0D" w14:paraId="0B6989C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61461112"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5809CF7B" w14:textId="77777777" w:rsidR="006C7785" w:rsidRPr="00340B0D" w:rsidRDefault="006C7785" w:rsidP="00380FCD">
            <w:pPr>
              <w:rPr>
                <w:rFonts w:cs="Arial"/>
                <w:sz w:val="18"/>
                <w:szCs w:val="18"/>
              </w:rPr>
            </w:pPr>
          </w:p>
        </w:tc>
      </w:tr>
      <w:tr w:rsidR="006C7785" w:rsidRPr="00340B0D" w14:paraId="01D2DBD2"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AD6BCC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150E4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F6B5074" w14:textId="77777777" w:rsidTr="00380FCD">
        <w:sdt>
          <w:sdtPr>
            <w:rPr>
              <w:rFonts w:cs="Arial"/>
              <w:sz w:val="18"/>
              <w:szCs w:val="18"/>
            </w:rPr>
            <w:alias w:val="Diplay Category"/>
            <w:tag w:val="Diplay Categor"/>
            <w:id w:val="-2007665179"/>
            <w:placeholder>
              <w:docPart w:val="1CAB8E576ADE49B797D33CBF732F00B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1147C914"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09F9CA2E"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4ECDFCE2" w14:textId="77777777" w:rsidR="006C7785" w:rsidRPr="00340B0D" w:rsidRDefault="006C7785" w:rsidP="00380FCD">
            <w:pPr>
              <w:jc w:val="center"/>
              <w:rPr>
                <w:rFonts w:cs="Arial"/>
                <w:sz w:val="18"/>
                <w:szCs w:val="18"/>
              </w:rPr>
            </w:pPr>
          </w:p>
        </w:tc>
      </w:tr>
      <w:tr w:rsidR="006C7785" w:rsidRPr="00340B0D" w14:paraId="00C93C14"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2FA50A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7F3E5D7"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22C5292C" w14:textId="77777777" w:rsidR="006C7785" w:rsidRPr="00340B0D" w:rsidRDefault="006C7785" w:rsidP="00380FCD">
            <w:pPr>
              <w:jc w:val="center"/>
              <w:rPr>
                <w:rFonts w:cs="Arial"/>
                <w:sz w:val="18"/>
                <w:szCs w:val="18"/>
              </w:rPr>
            </w:pPr>
          </w:p>
        </w:tc>
      </w:tr>
      <w:tr w:rsidR="006C7785" w:rsidRPr="00340B0D" w14:paraId="7B68460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127C7E"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3ED494"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06DF8CD"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15EE8B7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F1105F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A52F63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BD37E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7515BC01"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DDA6993" w14:textId="77777777" w:rsidR="006C7785" w:rsidRPr="00340B0D" w:rsidRDefault="006C7785" w:rsidP="00380FCD">
            <w:pPr>
              <w:jc w:val="center"/>
              <w:rPr>
                <w:rFonts w:cs="Arial"/>
                <w:sz w:val="18"/>
                <w:szCs w:val="18"/>
              </w:rPr>
            </w:pPr>
          </w:p>
        </w:tc>
      </w:tr>
      <w:tr w:rsidR="006C7785" w:rsidRPr="00340B0D" w14:paraId="6988828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B1DCAB6"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F691F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4B8A13"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FCDBC8" w14:textId="77777777" w:rsidR="006C7785" w:rsidRPr="00340B0D" w:rsidRDefault="006C7785" w:rsidP="00380FCD">
            <w:pPr>
              <w:jc w:val="center"/>
              <w:rPr>
                <w:rFonts w:cs="Arial"/>
                <w:sz w:val="18"/>
                <w:szCs w:val="18"/>
              </w:rPr>
            </w:pPr>
          </w:p>
        </w:tc>
      </w:tr>
      <w:tr w:rsidR="006C7785" w:rsidRPr="00340B0D" w14:paraId="73B2BD5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504BDC7"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F1466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025847F"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A59021B" w14:textId="77777777" w:rsidR="006C7785" w:rsidRPr="00340B0D" w:rsidRDefault="006C7785" w:rsidP="00380FCD">
            <w:pPr>
              <w:jc w:val="center"/>
              <w:rPr>
                <w:rFonts w:cs="Arial"/>
                <w:sz w:val="18"/>
                <w:szCs w:val="18"/>
              </w:rPr>
            </w:pPr>
          </w:p>
        </w:tc>
      </w:tr>
      <w:tr w:rsidR="006C7785" w:rsidRPr="00340B0D" w14:paraId="549988C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15C1C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B7410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D47D9E2"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87E6946" w14:textId="77777777" w:rsidR="006C7785" w:rsidRPr="00340B0D" w:rsidRDefault="006C7785" w:rsidP="00380FCD">
            <w:pPr>
              <w:jc w:val="center"/>
              <w:rPr>
                <w:rFonts w:cs="Arial"/>
                <w:sz w:val="18"/>
                <w:szCs w:val="18"/>
              </w:rPr>
            </w:pPr>
          </w:p>
        </w:tc>
      </w:tr>
      <w:tr w:rsidR="006C7785" w:rsidRPr="00340B0D" w14:paraId="1D52524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213F25"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8023CB"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5E9E2D0"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68AF04A6" w14:textId="77777777" w:rsidR="006C7785" w:rsidRPr="00340B0D" w:rsidRDefault="006C7785" w:rsidP="00380FCD">
            <w:pPr>
              <w:jc w:val="center"/>
              <w:rPr>
                <w:rFonts w:cs="Arial"/>
                <w:sz w:val="18"/>
                <w:szCs w:val="18"/>
              </w:rPr>
            </w:pPr>
          </w:p>
        </w:tc>
      </w:tr>
      <w:tr w:rsidR="006C7785" w:rsidRPr="00340B0D" w14:paraId="5D4A3C0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A2A94C6"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A783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7030C22"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6AF53DA1" w14:textId="77777777" w:rsidR="006C7785" w:rsidRPr="00340B0D" w:rsidRDefault="006C7785" w:rsidP="00380FCD">
            <w:pPr>
              <w:jc w:val="center"/>
              <w:rPr>
                <w:rFonts w:cs="Arial"/>
                <w:sz w:val="18"/>
                <w:szCs w:val="18"/>
              </w:rPr>
            </w:pPr>
          </w:p>
        </w:tc>
      </w:tr>
      <w:tr w:rsidR="006C7785" w:rsidRPr="00340B0D" w14:paraId="5E7E502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3EEB497"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92AD9D"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11B590B"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2133E253" w14:textId="77777777" w:rsidR="006C7785" w:rsidRPr="00340B0D" w:rsidRDefault="006C7785" w:rsidP="00380FCD">
            <w:pPr>
              <w:jc w:val="center"/>
              <w:rPr>
                <w:rFonts w:cs="Arial"/>
                <w:sz w:val="18"/>
                <w:szCs w:val="18"/>
              </w:rPr>
            </w:pPr>
          </w:p>
        </w:tc>
      </w:tr>
      <w:tr w:rsidR="006C7785" w:rsidRPr="00340B0D" w14:paraId="2C95CCF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ED51B38"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81F847"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51E99D4"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12003249" w14:textId="77777777" w:rsidR="006C7785" w:rsidRPr="00340B0D" w:rsidRDefault="006C7785" w:rsidP="00380FCD">
            <w:pPr>
              <w:jc w:val="center"/>
              <w:rPr>
                <w:rFonts w:cs="Arial"/>
                <w:sz w:val="18"/>
                <w:szCs w:val="18"/>
              </w:rPr>
            </w:pPr>
          </w:p>
        </w:tc>
      </w:tr>
      <w:tr w:rsidR="006C7785" w:rsidRPr="00340B0D" w14:paraId="740D456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E4431F"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EFC29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D0A16B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17174DB8" w14:textId="77777777" w:rsidR="006C7785" w:rsidRPr="00340B0D" w:rsidRDefault="006C7785" w:rsidP="00380FCD">
            <w:pPr>
              <w:jc w:val="center"/>
              <w:rPr>
                <w:rFonts w:cs="Arial"/>
                <w:sz w:val="18"/>
                <w:szCs w:val="18"/>
              </w:rPr>
            </w:pPr>
          </w:p>
        </w:tc>
      </w:tr>
      <w:tr w:rsidR="006C7785" w:rsidRPr="00340B0D" w14:paraId="4F89074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C2BD3FC"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78704F79"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7A5C880"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098D92" w14:textId="77777777" w:rsidR="006C7785" w:rsidRPr="00340B0D" w:rsidRDefault="006C7785" w:rsidP="00380FCD">
            <w:pPr>
              <w:jc w:val="center"/>
              <w:rPr>
                <w:rFonts w:cs="Arial"/>
                <w:sz w:val="18"/>
                <w:szCs w:val="18"/>
              </w:rPr>
            </w:pPr>
          </w:p>
        </w:tc>
      </w:tr>
      <w:tr w:rsidR="006C7785" w:rsidRPr="00340B0D" w14:paraId="6935755D"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E94F1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F8B06F5"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2396BF4B" w14:textId="77777777" w:rsidR="006C7785" w:rsidRPr="00340B0D" w:rsidRDefault="006C7785" w:rsidP="00380FCD">
            <w:pPr>
              <w:jc w:val="center"/>
              <w:rPr>
                <w:rFonts w:cs="Arial"/>
                <w:sz w:val="18"/>
                <w:szCs w:val="18"/>
              </w:rPr>
            </w:pPr>
          </w:p>
        </w:tc>
      </w:tr>
      <w:tr w:rsidR="006C7785" w:rsidRPr="00340B0D" w14:paraId="4546D469" w14:textId="77777777" w:rsidTr="00380FCD">
        <w:sdt>
          <w:sdtPr>
            <w:rPr>
              <w:rFonts w:cs="Arial"/>
              <w:sz w:val="18"/>
              <w:szCs w:val="18"/>
            </w:rPr>
            <w:alias w:val="Palette"/>
            <w:tag w:val="Palette"/>
            <w:id w:val="735358472"/>
            <w:placeholder>
              <w:docPart w:val="7AF4067A74EB401AA78D9793146DC260"/>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42E457D0"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D09970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03F41142" w14:textId="77777777" w:rsidR="006C7785" w:rsidRPr="00340B0D" w:rsidRDefault="006C7785" w:rsidP="00380FCD">
            <w:pPr>
              <w:jc w:val="center"/>
              <w:rPr>
                <w:rFonts w:cs="Arial"/>
                <w:sz w:val="18"/>
                <w:szCs w:val="18"/>
              </w:rPr>
            </w:pPr>
          </w:p>
        </w:tc>
      </w:tr>
      <w:tr w:rsidR="006C7785" w:rsidRPr="00340B0D" w14:paraId="54788EFF"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494FAC44"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10908AAB"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14246D0F" w14:textId="77777777" w:rsidR="006C7785" w:rsidRPr="00340B0D" w:rsidRDefault="006C7785" w:rsidP="00380FCD">
            <w:pPr>
              <w:jc w:val="center"/>
              <w:rPr>
                <w:rFonts w:cs="Arial"/>
                <w:sz w:val="18"/>
                <w:szCs w:val="18"/>
              </w:rPr>
            </w:pPr>
          </w:p>
        </w:tc>
      </w:tr>
      <w:tr w:rsidR="006C7785" w:rsidRPr="00340B0D" w14:paraId="52ED6450"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3012AF78"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57E2587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2168F78B" w14:textId="77777777" w:rsidR="006C7785" w:rsidRPr="00340B0D" w:rsidRDefault="006C7785" w:rsidP="00380FCD">
            <w:pPr>
              <w:jc w:val="center"/>
              <w:rPr>
                <w:rFonts w:cs="Arial"/>
                <w:sz w:val="18"/>
                <w:szCs w:val="18"/>
              </w:rPr>
            </w:pPr>
          </w:p>
        </w:tc>
      </w:tr>
      <w:tr w:rsidR="006C7785" w:rsidRPr="00340B0D" w14:paraId="6C047CD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82E429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D08B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9A80D93" w14:textId="77777777" w:rsidTr="00380FCD">
        <w:trPr>
          <w:trHeight w:val="287"/>
        </w:trPr>
        <w:tc>
          <w:tcPr>
            <w:tcW w:w="1659" w:type="dxa"/>
            <w:tcBorders>
              <w:left w:val="single" w:sz="12" w:space="0" w:color="auto"/>
              <w:bottom w:val="single" w:sz="4" w:space="0" w:color="auto"/>
            </w:tcBorders>
          </w:tcPr>
          <w:p w14:paraId="033649EE"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54BEF2D2"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3C764772"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209FB323" w14:textId="77777777" w:rsidR="006C7785" w:rsidRPr="00340B0D" w:rsidRDefault="006C7785" w:rsidP="00380FCD">
            <w:pPr>
              <w:rPr>
                <w:rFonts w:cs="Arial"/>
                <w:sz w:val="18"/>
                <w:szCs w:val="18"/>
              </w:rPr>
            </w:pPr>
          </w:p>
        </w:tc>
      </w:tr>
      <w:tr w:rsidR="006C7785" w:rsidRPr="00340B0D" w14:paraId="05D2B9EC" w14:textId="77777777" w:rsidTr="00380FCD">
        <w:tc>
          <w:tcPr>
            <w:tcW w:w="1659" w:type="dxa"/>
            <w:tcBorders>
              <w:left w:val="single" w:sz="12" w:space="0" w:color="auto"/>
              <w:bottom w:val="single" w:sz="4" w:space="0" w:color="auto"/>
            </w:tcBorders>
          </w:tcPr>
          <w:p w14:paraId="2F1D7B4C"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190FE39C"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19B98B6"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93E4B12"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5D7C694C"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033580C"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4CC5788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EACFD40" w14:textId="77777777" w:rsidR="006C7785" w:rsidRPr="00340B0D" w:rsidRDefault="006C7785" w:rsidP="00380FCD">
            <w:pPr>
              <w:rPr>
                <w:rFonts w:cs="Arial"/>
                <w:sz w:val="18"/>
                <w:szCs w:val="18"/>
              </w:rPr>
            </w:pPr>
          </w:p>
        </w:tc>
      </w:tr>
      <w:tr w:rsidR="006C7785" w:rsidRPr="00340B0D" w14:paraId="26F93BBD"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08E07BC7" w14:textId="77777777" w:rsidR="006C7785" w:rsidRPr="00340B0D" w:rsidRDefault="006C7785" w:rsidP="00380FCD">
            <w:pPr>
              <w:rPr>
                <w:rFonts w:cs="Arial"/>
                <w:sz w:val="18"/>
                <w:szCs w:val="18"/>
              </w:rPr>
            </w:pPr>
          </w:p>
        </w:tc>
      </w:tr>
      <w:tr w:rsidR="006C7785" w:rsidRPr="00340B0D" w14:paraId="3303E462"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2758F3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4DEC9AF"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5D4E4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91E3D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B90443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1EC0DDA"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27DC1E6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287A784"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69325914" w14:textId="77777777" w:rsidR="006C7785" w:rsidRPr="00340B0D" w:rsidRDefault="006C7785" w:rsidP="00380FCD">
            <w:pPr>
              <w:rPr>
                <w:rFonts w:cs="Arial"/>
                <w:sz w:val="18"/>
                <w:szCs w:val="18"/>
              </w:rPr>
            </w:pPr>
          </w:p>
        </w:tc>
      </w:tr>
      <w:tr w:rsidR="006C7785" w:rsidRPr="00340B0D" w14:paraId="52E3916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958D54"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5BB4D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534A5F3"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4FCEFD98" w14:textId="77777777" w:rsidR="006C7785" w:rsidRPr="00340B0D" w:rsidRDefault="006C7785" w:rsidP="00380FCD">
            <w:pPr>
              <w:rPr>
                <w:rFonts w:cs="Arial"/>
                <w:sz w:val="18"/>
                <w:szCs w:val="18"/>
              </w:rPr>
            </w:pPr>
          </w:p>
        </w:tc>
      </w:tr>
      <w:tr w:rsidR="006C7785" w:rsidRPr="00340B0D" w14:paraId="7E03CFC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F4DE67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6A8E8E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A0E59D6"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13995FFB" w14:textId="77777777" w:rsidR="006C7785" w:rsidRPr="00340B0D" w:rsidRDefault="006C7785" w:rsidP="00380FCD">
            <w:pPr>
              <w:rPr>
                <w:rFonts w:cs="Arial"/>
                <w:sz w:val="18"/>
                <w:szCs w:val="18"/>
              </w:rPr>
            </w:pPr>
          </w:p>
        </w:tc>
      </w:tr>
      <w:tr w:rsidR="006C7785" w:rsidRPr="00340B0D" w14:paraId="5C5157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4652CA"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6BE2FF6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6CDB2B"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31210F36" w14:textId="77777777" w:rsidR="006C7785" w:rsidRPr="00340B0D" w:rsidRDefault="006C7785" w:rsidP="00380FCD">
            <w:pPr>
              <w:rPr>
                <w:rFonts w:cs="Arial"/>
                <w:sz w:val="18"/>
                <w:szCs w:val="18"/>
              </w:rPr>
            </w:pPr>
          </w:p>
        </w:tc>
      </w:tr>
      <w:tr w:rsidR="006C7785" w:rsidRPr="00340B0D" w14:paraId="724CED6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99446C"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DE2A88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B68B702"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0B41B1C1" w14:textId="77777777" w:rsidR="006C7785" w:rsidRPr="00340B0D" w:rsidRDefault="006C7785" w:rsidP="00380FCD">
            <w:pPr>
              <w:rPr>
                <w:rFonts w:cs="Arial"/>
                <w:sz w:val="18"/>
                <w:szCs w:val="18"/>
              </w:rPr>
            </w:pPr>
          </w:p>
        </w:tc>
      </w:tr>
      <w:tr w:rsidR="006C7785" w:rsidRPr="00340B0D" w14:paraId="71A510F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C3CCD1C"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1395574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34324A6"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21E1E1ED" w14:textId="77777777" w:rsidR="006C7785" w:rsidRPr="00340B0D" w:rsidRDefault="006C7785" w:rsidP="00380FCD">
            <w:pPr>
              <w:rPr>
                <w:rFonts w:cs="Arial"/>
                <w:sz w:val="18"/>
                <w:szCs w:val="18"/>
              </w:rPr>
            </w:pPr>
          </w:p>
        </w:tc>
      </w:tr>
      <w:tr w:rsidR="006C7785" w:rsidRPr="00340B0D" w14:paraId="7849B2D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488EC0F"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73D4DFE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89F7731"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28AC6274" w14:textId="77777777" w:rsidR="006C7785" w:rsidRPr="00340B0D" w:rsidRDefault="006C7785" w:rsidP="00380FCD">
            <w:pPr>
              <w:rPr>
                <w:rFonts w:cs="Arial"/>
                <w:sz w:val="18"/>
                <w:szCs w:val="18"/>
              </w:rPr>
            </w:pPr>
          </w:p>
        </w:tc>
      </w:tr>
      <w:tr w:rsidR="006C7785" w:rsidRPr="00340B0D" w14:paraId="7E691F8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5EAC82" w14:textId="77777777" w:rsidR="006C7785" w:rsidRPr="00340B0D" w:rsidRDefault="006C7785" w:rsidP="00380FCD">
            <w:pPr>
              <w:pStyle w:val="Default"/>
              <w:rPr>
                <w:sz w:val="18"/>
                <w:szCs w:val="18"/>
              </w:rPr>
            </w:pPr>
            <w:r w:rsidRPr="00340B0D">
              <w:rPr>
                <w:sz w:val="18"/>
                <w:szCs w:val="18"/>
              </w:rPr>
              <w:lastRenderedPageBreak/>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10CDF4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5DF7246"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182FD773" w14:textId="77777777" w:rsidR="006C7785" w:rsidRPr="00340B0D" w:rsidRDefault="006C7785" w:rsidP="00380FCD">
            <w:pPr>
              <w:rPr>
                <w:rFonts w:cs="Arial"/>
                <w:sz w:val="18"/>
                <w:szCs w:val="18"/>
              </w:rPr>
            </w:pPr>
          </w:p>
        </w:tc>
      </w:tr>
      <w:tr w:rsidR="006C7785" w:rsidRPr="00340B0D" w14:paraId="595B09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1EB8C8F"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647C10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67EF033"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D19557" w14:textId="77777777" w:rsidR="006C7785" w:rsidRPr="00340B0D" w:rsidRDefault="006C7785" w:rsidP="00380FCD">
            <w:pPr>
              <w:rPr>
                <w:rFonts w:cs="Arial"/>
                <w:sz w:val="18"/>
                <w:szCs w:val="18"/>
              </w:rPr>
            </w:pPr>
          </w:p>
        </w:tc>
      </w:tr>
      <w:tr w:rsidR="006C7785" w:rsidRPr="00340B0D" w14:paraId="25BCD2EB"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475B333"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2686FB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B927E3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E001F48" w14:textId="77777777" w:rsidR="006C7785" w:rsidRPr="00340B0D" w:rsidRDefault="006C7785" w:rsidP="00380FCD">
            <w:pPr>
              <w:rPr>
                <w:rFonts w:cs="Arial"/>
                <w:sz w:val="18"/>
                <w:szCs w:val="18"/>
              </w:rPr>
            </w:pPr>
          </w:p>
        </w:tc>
      </w:tr>
      <w:tr w:rsidR="006C7785" w:rsidRPr="00340B0D" w14:paraId="7C25082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7F438F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F3A536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B9E003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77C06FE" w14:textId="77777777" w:rsidR="006C7785" w:rsidRPr="00340B0D" w:rsidRDefault="006C7785" w:rsidP="00380FCD">
            <w:pPr>
              <w:rPr>
                <w:rFonts w:cs="Arial"/>
                <w:sz w:val="18"/>
                <w:szCs w:val="18"/>
              </w:rPr>
            </w:pPr>
          </w:p>
        </w:tc>
      </w:tr>
      <w:tr w:rsidR="006C7785" w:rsidRPr="00340B0D" w14:paraId="105538F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3B69DC1"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CECA0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2880D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1BE3E1AC" w14:textId="77777777" w:rsidR="006C7785" w:rsidRPr="00340B0D" w:rsidRDefault="006C7785" w:rsidP="00380FCD">
            <w:pPr>
              <w:rPr>
                <w:rFonts w:cs="Arial"/>
                <w:sz w:val="18"/>
                <w:szCs w:val="18"/>
              </w:rPr>
            </w:pPr>
          </w:p>
        </w:tc>
      </w:tr>
      <w:tr w:rsidR="006C7785" w:rsidRPr="00340B0D" w14:paraId="0499A43A"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3077E9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03477D1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895F3E1"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5BB9DE7F" w14:textId="77777777" w:rsidR="006C7785" w:rsidRPr="00340B0D" w:rsidRDefault="006C7785" w:rsidP="00380FCD">
            <w:pPr>
              <w:rPr>
                <w:rFonts w:cs="Arial"/>
                <w:sz w:val="18"/>
                <w:szCs w:val="18"/>
              </w:rPr>
            </w:pPr>
          </w:p>
        </w:tc>
      </w:tr>
      <w:tr w:rsidR="006C7785" w:rsidRPr="00340B0D" w14:paraId="06FBD2F2"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3E02B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C9422E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5D84FE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67F11E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63DEF72D"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BD69E3" w14:textId="77777777" w:rsidR="006C7785" w:rsidRPr="00340B0D" w:rsidRDefault="006C7785" w:rsidP="00380FCD">
            <w:pPr>
              <w:rPr>
                <w:rFonts w:cs="Arial"/>
                <w:sz w:val="18"/>
                <w:szCs w:val="18"/>
              </w:rPr>
            </w:pPr>
          </w:p>
        </w:tc>
      </w:tr>
      <w:tr w:rsidR="006C7785" w:rsidRPr="00340B0D" w14:paraId="41076E1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CA282"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1C328D8"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1702DB9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3AEB94B" w14:textId="77777777" w:rsidR="006C7785" w:rsidRPr="00340B0D" w:rsidRDefault="006C7785" w:rsidP="00380FCD">
            <w:pPr>
              <w:rPr>
                <w:rFonts w:cs="Arial"/>
                <w:sz w:val="18"/>
                <w:szCs w:val="18"/>
              </w:rPr>
            </w:pPr>
          </w:p>
        </w:tc>
      </w:tr>
      <w:tr w:rsidR="006C7785" w:rsidRPr="00340B0D" w14:paraId="0B055283"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517BEF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F4C34E6"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63B2415"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w:t>
            </w:r>
            <w:r w:rsidRPr="00A66F97">
              <w:rPr>
                <w:rFonts w:cs="Arial"/>
                <w:i/>
              </w:rPr>
              <w:t xml:space="preserve"> settings:</w:t>
            </w:r>
          </w:p>
          <w:p w14:paraId="05E43830" w14:textId="77777777" w:rsidR="006C7785" w:rsidRPr="00D6273A" w:rsidRDefault="006C7785" w:rsidP="00380FCD">
            <w:pPr>
              <w:rPr>
                <w:i/>
              </w:rPr>
            </w:pPr>
            <w:r w:rsidRPr="00A66F97">
              <w:rPr>
                <w:rFonts w:cs="Arial"/>
                <w:i/>
              </w:rPr>
              <w:t>Ensure that the viewing date is set to the 01.11.2023</w:t>
            </w:r>
          </w:p>
        </w:tc>
      </w:tr>
      <w:tr w:rsidR="006C7785" w:rsidRPr="00340B0D" w14:paraId="1ED0E04D"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61C8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71A2B4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E39B679" w14:textId="77777777" w:rsidR="006C7785" w:rsidRPr="00614B0E" w:rsidRDefault="006C7785" w:rsidP="00380FCD">
            <w:pPr>
              <w:rPr>
                <w:rFonts w:cs="Arial"/>
                <w:b/>
                <w:bCs/>
              </w:rPr>
            </w:pPr>
            <w:r w:rsidRPr="00A66F97">
              <w:rPr>
                <w:rFonts w:cs="Arial"/>
                <w:i/>
              </w:rPr>
              <w:t>Centre the display on position 32°36.450’S   61°21.900’E and then zoom in to a scale of 1:20,000.</w:t>
            </w:r>
          </w:p>
        </w:tc>
      </w:tr>
      <w:tr w:rsidR="006C7785" w:rsidRPr="00340B0D" w14:paraId="57A8CA92"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1FA3AA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F343C9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1701BD5" w14:textId="77777777" w:rsidR="006C7785" w:rsidRDefault="006C7785" w:rsidP="00380FCD">
            <w:pPr>
              <w:rPr>
                <w:rFonts w:cs="Arial"/>
              </w:rPr>
            </w:pPr>
            <w:r w:rsidRPr="00A66F97">
              <w:rPr>
                <w:rFonts w:cs="Arial"/>
                <w:i/>
              </w:rPr>
              <w:t>Confirm that the feature displays as in the diagram below</w:t>
            </w:r>
          </w:p>
          <w:p w14:paraId="44E87739" w14:textId="77777777" w:rsidR="006C7785" w:rsidRDefault="006C7785" w:rsidP="00380FCD">
            <w:pPr>
              <w:rPr>
                <w:rFonts w:cs="Arial"/>
              </w:rPr>
            </w:pPr>
            <w:r w:rsidRPr="009F1846">
              <w:rPr>
                <w:rFonts w:cs="Arial"/>
                <w:noProof/>
                <w:lang w:val="en-IN" w:eastAsia="en-IN"/>
              </w:rPr>
              <w:drawing>
                <wp:inline distT="0" distB="0" distL="0" distR="0" wp14:anchorId="3F99B65E" wp14:editId="57616C4B">
                  <wp:extent cx="2353003" cy="1209844"/>
                  <wp:effectExtent l="0" t="0" r="0" b="9525"/>
                  <wp:docPr id="51" name="Picture 51" descr="A blue background with a yellow object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ue background with a yellow object and a purple line&#10;&#10;Description automatically generated"/>
                          <pic:cNvPicPr/>
                        </pic:nvPicPr>
                        <pic:blipFill>
                          <a:blip r:embed="rId99"/>
                          <a:stretch>
                            <a:fillRect/>
                          </a:stretch>
                        </pic:blipFill>
                        <pic:spPr>
                          <a:xfrm>
                            <a:off x="0" y="0"/>
                            <a:ext cx="2353003" cy="1209844"/>
                          </a:xfrm>
                          <a:prstGeom prst="rect">
                            <a:avLst/>
                          </a:prstGeom>
                        </pic:spPr>
                      </pic:pic>
                    </a:graphicData>
                  </a:graphic>
                </wp:inline>
              </w:drawing>
            </w:r>
          </w:p>
          <w:p w14:paraId="25328C11"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32066E70" w14:textId="77777777" w:rsidR="006C7785" w:rsidRDefault="006C7785" w:rsidP="006C7785">
      <w:r>
        <w:br w:type="page"/>
      </w:r>
    </w:p>
    <w:p w14:paraId="3BC78DE3"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3E2B57B3" w14:textId="77777777" w:rsidTr="00380FCD">
        <w:trPr>
          <w:trHeight w:val="454"/>
          <w:tblHeader/>
        </w:trPr>
        <w:tc>
          <w:tcPr>
            <w:tcW w:w="2358" w:type="dxa"/>
            <w:shd w:val="clear" w:color="auto" w:fill="CCFFCC"/>
            <w:vAlign w:val="center"/>
          </w:tcPr>
          <w:p w14:paraId="719B1714" w14:textId="77777777" w:rsidR="006C7785" w:rsidRPr="00A66F97" w:rsidRDefault="006C7785" w:rsidP="00380FCD">
            <w:pPr>
              <w:rPr>
                <w:rFonts w:cs="Arial"/>
              </w:rPr>
            </w:pPr>
            <w:r w:rsidRPr="00A66F97">
              <w:rPr>
                <w:rFonts w:cs="Arial"/>
                <w:b/>
              </w:rPr>
              <w:t>Test Reference</w:t>
            </w:r>
          </w:p>
        </w:tc>
        <w:tc>
          <w:tcPr>
            <w:tcW w:w="2518" w:type="dxa"/>
            <w:shd w:val="clear" w:color="auto" w:fill="CCFFCC"/>
            <w:vAlign w:val="center"/>
          </w:tcPr>
          <w:p w14:paraId="65D13D65" w14:textId="77777777" w:rsidR="006C7785" w:rsidRPr="00A66F97" w:rsidRDefault="006C7785" w:rsidP="00380FCD">
            <w:pPr>
              <w:rPr>
                <w:rFonts w:cs="Arial"/>
              </w:rPr>
            </w:pPr>
            <w:r>
              <w:rPr>
                <w:rFonts w:cs="Arial"/>
              </w:rPr>
              <w:t>PeriodicDateRange3</w:t>
            </w:r>
          </w:p>
        </w:tc>
        <w:tc>
          <w:tcPr>
            <w:tcW w:w="2344" w:type="dxa"/>
            <w:shd w:val="clear" w:color="auto" w:fill="CCFFCC"/>
            <w:vAlign w:val="center"/>
          </w:tcPr>
          <w:p w14:paraId="272D3185" w14:textId="77777777" w:rsidR="006C7785" w:rsidRPr="00A66F97" w:rsidRDefault="006C7785" w:rsidP="00380FCD">
            <w:pPr>
              <w:rPr>
                <w:rFonts w:cs="Arial"/>
              </w:rPr>
            </w:pPr>
            <w:r w:rsidRPr="00A66F97">
              <w:rPr>
                <w:rFonts w:cs="Arial"/>
                <w:b/>
              </w:rPr>
              <w:t>IHO Reference</w:t>
            </w:r>
          </w:p>
        </w:tc>
        <w:tc>
          <w:tcPr>
            <w:tcW w:w="1989" w:type="dxa"/>
            <w:shd w:val="clear" w:color="auto" w:fill="CCFFCC"/>
            <w:vAlign w:val="center"/>
          </w:tcPr>
          <w:p w14:paraId="0BD18F64" w14:textId="77777777" w:rsidR="006C7785" w:rsidRPr="00A66F97" w:rsidRDefault="006C7785" w:rsidP="00380FCD">
            <w:pPr>
              <w:spacing w:line="240" w:lineRule="auto"/>
              <w:rPr>
                <w:rFonts w:cs="Arial"/>
                <w:color w:val="000000"/>
              </w:rPr>
            </w:pPr>
            <w:r w:rsidRPr="00A66F97">
              <w:rPr>
                <w:rFonts w:cs="Arial"/>
                <w:color w:val="000000"/>
              </w:rPr>
              <w:t>S-98 C-7.2.16</w:t>
            </w:r>
          </w:p>
          <w:p w14:paraId="01769B2A" w14:textId="77777777" w:rsidR="006C7785" w:rsidRPr="00A66F97" w:rsidRDefault="006C7785" w:rsidP="00380FCD">
            <w:pPr>
              <w:rPr>
                <w:rFonts w:cs="Arial"/>
              </w:rPr>
            </w:pP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411706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FD045C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D1A9687"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C121773" w14:textId="77777777" w:rsidR="006C7785" w:rsidRPr="005B051E" w:rsidRDefault="006C7785" w:rsidP="00380FCD">
            <w:pPr>
              <w:rPr>
                <w:rFonts w:cs="Arial"/>
              </w:rPr>
            </w:pPr>
            <w:r w:rsidRPr="00A66F97">
              <w:rPr>
                <w:rFonts w:cs="Arial"/>
                <w:i/>
              </w:rPr>
              <w:t>Display of date dependent features, current date. (Periodic Date Range)</w:t>
            </w:r>
          </w:p>
        </w:tc>
      </w:tr>
      <w:tr w:rsidR="006C7785" w:rsidRPr="00340B0D" w14:paraId="07CDCB7A"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00DADB4"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3AF5575"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D03CF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2FD29C" w14:textId="77777777" w:rsidR="006C7785" w:rsidRPr="00340B0D" w:rsidRDefault="006C7785" w:rsidP="00380FCD">
            <w:pPr>
              <w:jc w:val="center"/>
              <w:rPr>
                <w:rFonts w:cs="Arial"/>
                <w:b/>
                <w:bCs/>
                <w:sz w:val="18"/>
                <w:szCs w:val="18"/>
              </w:rPr>
            </w:pPr>
          </w:p>
        </w:tc>
      </w:tr>
      <w:tr w:rsidR="006C7785" w:rsidRPr="00340B0D" w14:paraId="0CE56AD3"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86E387B"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77798B64" w14:textId="77777777" w:rsidR="006C7785" w:rsidRPr="00340B0D" w:rsidRDefault="006C7785" w:rsidP="00380FCD">
            <w:pPr>
              <w:rPr>
                <w:rFonts w:cs="Arial"/>
                <w:sz w:val="18"/>
                <w:szCs w:val="18"/>
              </w:rPr>
            </w:pPr>
          </w:p>
        </w:tc>
      </w:tr>
      <w:tr w:rsidR="006C7785" w:rsidRPr="00340B0D" w14:paraId="30C9080A"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583FDEEB"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2557B50A" w14:textId="77777777" w:rsidR="006C7785" w:rsidRPr="00340B0D" w:rsidRDefault="006C7785" w:rsidP="00380FCD">
            <w:pPr>
              <w:rPr>
                <w:rFonts w:cs="Arial"/>
                <w:sz w:val="18"/>
                <w:szCs w:val="18"/>
              </w:rPr>
            </w:pPr>
          </w:p>
        </w:tc>
      </w:tr>
      <w:tr w:rsidR="006C7785" w:rsidRPr="00340B0D" w14:paraId="392F3615"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464572"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1E2E9C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0A853F" w14:textId="77777777" w:rsidTr="00380FCD">
        <w:sdt>
          <w:sdtPr>
            <w:rPr>
              <w:rFonts w:cs="Arial"/>
              <w:sz w:val="18"/>
              <w:szCs w:val="18"/>
            </w:rPr>
            <w:alias w:val="Diplay Category"/>
            <w:tag w:val="Diplay Categor"/>
            <w:id w:val="337660508"/>
            <w:placeholder>
              <w:docPart w:val="3D8EF272893E464894595E554704CA3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633AA5B5"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5BF4080A"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3BE54811" w14:textId="77777777" w:rsidR="006C7785" w:rsidRPr="00340B0D" w:rsidRDefault="006C7785" w:rsidP="00380FCD">
            <w:pPr>
              <w:jc w:val="center"/>
              <w:rPr>
                <w:rFonts w:cs="Arial"/>
                <w:sz w:val="18"/>
                <w:szCs w:val="18"/>
              </w:rPr>
            </w:pPr>
          </w:p>
        </w:tc>
      </w:tr>
      <w:tr w:rsidR="006C7785" w:rsidRPr="00340B0D" w14:paraId="49136DCA"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CA6B04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61C49CCE"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4EC079F4" w14:textId="77777777" w:rsidR="006C7785" w:rsidRPr="00340B0D" w:rsidRDefault="006C7785" w:rsidP="00380FCD">
            <w:pPr>
              <w:jc w:val="center"/>
              <w:rPr>
                <w:rFonts w:cs="Arial"/>
                <w:sz w:val="18"/>
                <w:szCs w:val="18"/>
              </w:rPr>
            </w:pPr>
          </w:p>
        </w:tc>
      </w:tr>
      <w:tr w:rsidR="006C7785" w:rsidRPr="00340B0D" w14:paraId="635278E0"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967CAA8"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DD65490"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27707BB"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B706EA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1A35D9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DF412A6"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7C4C03"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67CE38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0031CD73" w14:textId="77777777" w:rsidR="006C7785" w:rsidRPr="00340B0D" w:rsidRDefault="006C7785" w:rsidP="00380FCD">
            <w:pPr>
              <w:jc w:val="center"/>
              <w:rPr>
                <w:rFonts w:cs="Arial"/>
                <w:sz w:val="18"/>
                <w:szCs w:val="18"/>
              </w:rPr>
            </w:pPr>
          </w:p>
        </w:tc>
      </w:tr>
      <w:tr w:rsidR="006C7785" w:rsidRPr="00340B0D" w14:paraId="5AA2C5F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34B29A7"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89B6C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F36BF4B"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7255A4DE" w14:textId="77777777" w:rsidR="006C7785" w:rsidRPr="00340B0D" w:rsidRDefault="006C7785" w:rsidP="00380FCD">
            <w:pPr>
              <w:jc w:val="center"/>
              <w:rPr>
                <w:rFonts w:cs="Arial"/>
                <w:sz w:val="18"/>
                <w:szCs w:val="18"/>
              </w:rPr>
            </w:pPr>
          </w:p>
        </w:tc>
      </w:tr>
      <w:tr w:rsidR="006C7785" w:rsidRPr="00340B0D" w14:paraId="5D81C9C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1919589"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26576"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79B3EA6"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19BF5DE5" w14:textId="77777777" w:rsidR="006C7785" w:rsidRPr="00340B0D" w:rsidRDefault="006C7785" w:rsidP="00380FCD">
            <w:pPr>
              <w:jc w:val="center"/>
              <w:rPr>
                <w:rFonts w:cs="Arial"/>
                <w:sz w:val="18"/>
                <w:szCs w:val="18"/>
              </w:rPr>
            </w:pPr>
          </w:p>
        </w:tc>
      </w:tr>
      <w:tr w:rsidR="006C7785" w:rsidRPr="00340B0D" w14:paraId="4205594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7267184"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8DDC4D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ED48D65"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B41451D" w14:textId="77777777" w:rsidR="006C7785" w:rsidRPr="00340B0D" w:rsidRDefault="006C7785" w:rsidP="00380FCD">
            <w:pPr>
              <w:jc w:val="center"/>
              <w:rPr>
                <w:rFonts w:cs="Arial"/>
                <w:sz w:val="18"/>
                <w:szCs w:val="18"/>
              </w:rPr>
            </w:pPr>
          </w:p>
        </w:tc>
      </w:tr>
      <w:tr w:rsidR="006C7785" w:rsidRPr="00340B0D" w14:paraId="203DDCE1"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23DE5DB"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BA7FB3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65C7192"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537DE819" w14:textId="77777777" w:rsidR="006C7785" w:rsidRPr="00340B0D" w:rsidRDefault="006C7785" w:rsidP="00380FCD">
            <w:pPr>
              <w:jc w:val="center"/>
              <w:rPr>
                <w:rFonts w:cs="Arial"/>
                <w:sz w:val="18"/>
                <w:szCs w:val="18"/>
              </w:rPr>
            </w:pPr>
          </w:p>
        </w:tc>
      </w:tr>
      <w:tr w:rsidR="006C7785" w:rsidRPr="00340B0D" w14:paraId="30D049B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04F5665"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B20C1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F861544"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25EA83D5" w14:textId="77777777" w:rsidR="006C7785" w:rsidRPr="00340B0D" w:rsidRDefault="006C7785" w:rsidP="00380FCD">
            <w:pPr>
              <w:jc w:val="center"/>
              <w:rPr>
                <w:rFonts w:cs="Arial"/>
                <w:sz w:val="18"/>
                <w:szCs w:val="18"/>
              </w:rPr>
            </w:pPr>
          </w:p>
        </w:tc>
      </w:tr>
      <w:tr w:rsidR="006C7785" w:rsidRPr="00340B0D" w14:paraId="1D62C6D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1A8A1F6"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D5A21D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5D1669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4D5A5459" w14:textId="77777777" w:rsidR="006C7785" w:rsidRPr="00340B0D" w:rsidRDefault="006C7785" w:rsidP="00380FCD">
            <w:pPr>
              <w:jc w:val="center"/>
              <w:rPr>
                <w:rFonts w:cs="Arial"/>
                <w:sz w:val="18"/>
                <w:szCs w:val="18"/>
              </w:rPr>
            </w:pPr>
          </w:p>
        </w:tc>
      </w:tr>
      <w:tr w:rsidR="006C7785" w:rsidRPr="00340B0D" w14:paraId="77F8F9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1728D74"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2A97E3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5B231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025E553F" w14:textId="77777777" w:rsidR="006C7785" w:rsidRPr="00340B0D" w:rsidRDefault="006C7785" w:rsidP="00380FCD">
            <w:pPr>
              <w:jc w:val="center"/>
              <w:rPr>
                <w:rFonts w:cs="Arial"/>
                <w:sz w:val="18"/>
                <w:szCs w:val="18"/>
              </w:rPr>
            </w:pPr>
          </w:p>
        </w:tc>
      </w:tr>
      <w:tr w:rsidR="006C7785" w:rsidRPr="00340B0D" w14:paraId="38265FC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57DE769"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2380AE"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0C95B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50D9372B" w14:textId="77777777" w:rsidR="006C7785" w:rsidRPr="00340B0D" w:rsidRDefault="006C7785" w:rsidP="00380FCD">
            <w:pPr>
              <w:jc w:val="center"/>
              <w:rPr>
                <w:rFonts w:cs="Arial"/>
                <w:sz w:val="18"/>
                <w:szCs w:val="18"/>
              </w:rPr>
            </w:pPr>
          </w:p>
        </w:tc>
      </w:tr>
      <w:tr w:rsidR="006C7785" w:rsidRPr="00340B0D" w14:paraId="65C22E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33582D4"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6E8CC9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BFCB071"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809A9C1" w14:textId="77777777" w:rsidR="006C7785" w:rsidRPr="00340B0D" w:rsidRDefault="006C7785" w:rsidP="00380FCD">
            <w:pPr>
              <w:jc w:val="center"/>
              <w:rPr>
                <w:rFonts w:cs="Arial"/>
                <w:sz w:val="18"/>
                <w:szCs w:val="18"/>
              </w:rPr>
            </w:pPr>
          </w:p>
        </w:tc>
      </w:tr>
      <w:tr w:rsidR="006C7785" w:rsidRPr="00340B0D" w14:paraId="506AC4F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5837DF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0084AF1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7D3E0C4C" w14:textId="77777777" w:rsidR="006C7785" w:rsidRPr="00340B0D" w:rsidRDefault="006C7785" w:rsidP="00380FCD">
            <w:pPr>
              <w:jc w:val="center"/>
              <w:rPr>
                <w:rFonts w:cs="Arial"/>
                <w:sz w:val="18"/>
                <w:szCs w:val="18"/>
              </w:rPr>
            </w:pPr>
          </w:p>
        </w:tc>
      </w:tr>
      <w:tr w:rsidR="006C7785" w:rsidRPr="00340B0D" w14:paraId="61E9E332" w14:textId="77777777" w:rsidTr="00380FCD">
        <w:sdt>
          <w:sdtPr>
            <w:rPr>
              <w:rFonts w:cs="Arial"/>
              <w:sz w:val="18"/>
              <w:szCs w:val="18"/>
            </w:rPr>
            <w:alias w:val="Palette"/>
            <w:tag w:val="Palette"/>
            <w:id w:val="208925893"/>
            <w:placeholder>
              <w:docPart w:val="854ABADFFE564EF1B25C23475081BB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2B13C2DA"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3026EDB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607ACBD0" w14:textId="77777777" w:rsidR="006C7785" w:rsidRPr="00340B0D" w:rsidRDefault="006C7785" w:rsidP="00380FCD">
            <w:pPr>
              <w:jc w:val="center"/>
              <w:rPr>
                <w:rFonts w:cs="Arial"/>
                <w:sz w:val="18"/>
                <w:szCs w:val="18"/>
              </w:rPr>
            </w:pPr>
          </w:p>
        </w:tc>
      </w:tr>
      <w:tr w:rsidR="006C7785" w:rsidRPr="00340B0D" w14:paraId="2ACCDC72"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64BDDFEF"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6344CDCE"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1984CF2" w14:textId="77777777" w:rsidR="006C7785" w:rsidRPr="00340B0D" w:rsidRDefault="006C7785" w:rsidP="00380FCD">
            <w:pPr>
              <w:jc w:val="center"/>
              <w:rPr>
                <w:rFonts w:cs="Arial"/>
                <w:sz w:val="18"/>
                <w:szCs w:val="18"/>
              </w:rPr>
            </w:pPr>
          </w:p>
        </w:tc>
      </w:tr>
      <w:tr w:rsidR="006C7785" w:rsidRPr="00340B0D" w14:paraId="1DBA201D"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1031D6E9"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630E65C9"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3A63B240" w14:textId="77777777" w:rsidR="006C7785" w:rsidRPr="00340B0D" w:rsidRDefault="006C7785" w:rsidP="00380FCD">
            <w:pPr>
              <w:jc w:val="center"/>
              <w:rPr>
                <w:rFonts w:cs="Arial"/>
                <w:sz w:val="18"/>
                <w:szCs w:val="18"/>
              </w:rPr>
            </w:pPr>
          </w:p>
        </w:tc>
      </w:tr>
      <w:tr w:rsidR="006C7785" w:rsidRPr="00340B0D" w14:paraId="14E7B8A3"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86EAA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88A839C"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3B405A58" w14:textId="77777777" w:rsidTr="00380FCD">
        <w:trPr>
          <w:trHeight w:val="287"/>
        </w:trPr>
        <w:tc>
          <w:tcPr>
            <w:tcW w:w="1659" w:type="dxa"/>
            <w:tcBorders>
              <w:left w:val="single" w:sz="12" w:space="0" w:color="auto"/>
              <w:bottom w:val="single" w:sz="4" w:space="0" w:color="auto"/>
            </w:tcBorders>
          </w:tcPr>
          <w:p w14:paraId="18A30B33"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41F17008" w14:textId="77777777" w:rsidR="006C7785" w:rsidRPr="00340B0D" w:rsidRDefault="006C7785" w:rsidP="00380FCD">
            <w:pPr>
              <w:rPr>
                <w:rFonts w:cs="Arial"/>
                <w:sz w:val="18"/>
                <w:szCs w:val="18"/>
              </w:rPr>
            </w:pPr>
            <w:r>
              <w:rPr>
                <w:rFonts w:cs="Arial"/>
                <w:sz w:val="18"/>
                <w:szCs w:val="18"/>
              </w:rPr>
              <w:t>01.02.2022</w:t>
            </w:r>
          </w:p>
        </w:tc>
        <w:tc>
          <w:tcPr>
            <w:tcW w:w="1256" w:type="dxa"/>
            <w:gridSpan w:val="2"/>
            <w:tcBorders>
              <w:left w:val="single" w:sz="12" w:space="0" w:color="auto"/>
              <w:bottom w:val="single" w:sz="4" w:space="0" w:color="auto"/>
              <w:right w:val="single" w:sz="4" w:space="0" w:color="auto"/>
            </w:tcBorders>
            <w:vAlign w:val="center"/>
          </w:tcPr>
          <w:p w14:paraId="6663A7D7"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182AC125" w14:textId="77777777" w:rsidR="006C7785" w:rsidRPr="00340B0D" w:rsidRDefault="006C7785" w:rsidP="00380FCD">
            <w:pPr>
              <w:rPr>
                <w:rFonts w:cs="Arial"/>
                <w:sz w:val="18"/>
                <w:szCs w:val="18"/>
              </w:rPr>
            </w:pPr>
          </w:p>
        </w:tc>
      </w:tr>
      <w:tr w:rsidR="006C7785" w:rsidRPr="00340B0D" w14:paraId="2FCB0466" w14:textId="77777777" w:rsidTr="00380FCD">
        <w:tc>
          <w:tcPr>
            <w:tcW w:w="1659" w:type="dxa"/>
            <w:tcBorders>
              <w:left w:val="single" w:sz="12" w:space="0" w:color="auto"/>
              <w:bottom w:val="single" w:sz="4" w:space="0" w:color="auto"/>
            </w:tcBorders>
          </w:tcPr>
          <w:p w14:paraId="2ED6BAC3"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7EC787AE" w14:textId="77777777" w:rsidR="006C7785" w:rsidRPr="00340B0D" w:rsidRDefault="006C7785" w:rsidP="00380FCD">
            <w:pPr>
              <w:rPr>
                <w:rFonts w:cs="Arial"/>
                <w:sz w:val="18"/>
                <w:szCs w:val="18"/>
              </w:rPr>
            </w:pPr>
            <w:r>
              <w:rPr>
                <w:rFonts w:cs="Arial"/>
                <w:sz w:val="18"/>
                <w:szCs w:val="18"/>
              </w:rPr>
              <w:t>14.11.2022</w:t>
            </w: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7AD0AEF"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4893BE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60D63B58"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A7498D8"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06185D8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C7D8D4" w14:textId="77777777" w:rsidR="006C7785" w:rsidRPr="00340B0D" w:rsidRDefault="006C7785" w:rsidP="00380FCD">
            <w:pPr>
              <w:rPr>
                <w:rFonts w:cs="Arial"/>
                <w:sz w:val="18"/>
                <w:szCs w:val="18"/>
              </w:rPr>
            </w:pPr>
          </w:p>
        </w:tc>
      </w:tr>
      <w:tr w:rsidR="006C7785" w:rsidRPr="00340B0D" w14:paraId="092A5E52"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15AF8267" w14:textId="77777777" w:rsidR="006C7785" w:rsidRPr="00340B0D" w:rsidRDefault="006C7785" w:rsidP="00380FCD">
            <w:pPr>
              <w:rPr>
                <w:rFonts w:cs="Arial"/>
                <w:sz w:val="18"/>
                <w:szCs w:val="18"/>
              </w:rPr>
            </w:pPr>
          </w:p>
        </w:tc>
      </w:tr>
      <w:tr w:rsidR="006C7785" w:rsidRPr="00340B0D" w14:paraId="45C16999"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712C6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E09183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7FCE7E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5A44A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8F85EE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F36D8B"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5EBE4CB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592769A"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1EDCD587" w14:textId="77777777" w:rsidR="006C7785" w:rsidRPr="00340B0D" w:rsidRDefault="006C7785" w:rsidP="00380FCD">
            <w:pPr>
              <w:rPr>
                <w:rFonts w:cs="Arial"/>
                <w:sz w:val="18"/>
                <w:szCs w:val="18"/>
              </w:rPr>
            </w:pPr>
          </w:p>
        </w:tc>
      </w:tr>
      <w:tr w:rsidR="006C7785" w:rsidRPr="00340B0D" w14:paraId="20EFB2D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B5CB87B"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F1DF8E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BE1EAC4"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64F833FF" w14:textId="77777777" w:rsidR="006C7785" w:rsidRPr="00340B0D" w:rsidRDefault="006C7785" w:rsidP="00380FCD">
            <w:pPr>
              <w:rPr>
                <w:rFonts w:cs="Arial"/>
                <w:sz w:val="18"/>
                <w:szCs w:val="18"/>
              </w:rPr>
            </w:pPr>
          </w:p>
        </w:tc>
      </w:tr>
      <w:tr w:rsidR="006C7785" w:rsidRPr="00340B0D" w14:paraId="77222D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C25C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353287C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E8EDAF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97420FB" w14:textId="77777777" w:rsidR="006C7785" w:rsidRPr="00340B0D" w:rsidRDefault="006C7785" w:rsidP="00380FCD">
            <w:pPr>
              <w:rPr>
                <w:rFonts w:cs="Arial"/>
                <w:sz w:val="18"/>
                <w:szCs w:val="18"/>
              </w:rPr>
            </w:pPr>
          </w:p>
        </w:tc>
      </w:tr>
      <w:tr w:rsidR="006C7785" w:rsidRPr="00340B0D" w14:paraId="4E8AB29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43EB9C"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49B2AD4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6AEE631"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5EC1DEBC" w14:textId="77777777" w:rsidR="006C7785" w:rsidRPr="00340B0D" w:rsidRDefault="006C7785" w:rsidP="00380FCD">
            <w:pPr>
              <w:rPr>
                <w:rFonts w:cs="Arial"/>
                <w:sz w:val="18"/>
                <w:szCs w:val="18"/>
              </w:rPr>
            </w:pPr>
          </w:p>
        </w:tc>
      </w:tr>
      <w:tr w:rsidR="006C7785" w:rsidRPr="00340B0D" w14:paraId="1F4B7F5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9F1C144"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0A901DF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D9E1B8"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22B54602" w14:textId="77777777" w:rsidR="006C7785" w:rsidRPr="00340B0D" w:rsidRDefault="006C7785" w:rsidP="00380FCD">
            <w:pPr>
              <w:rPr>
                <w:rFonts w:cs="Arial"/>
                <w:sz w:val="18"/>
                <w:szCs w:val="18"/>
              </w:rPr>
            </w:pPr>
          </w:p>
        </w:tc>
      </w:tr>
      <w:tr w:rsidR="006C7785" w:rsidRPr="00340B0D" w14:paraId="19F3E49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61D4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7A3330A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8DEC10D"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34A0DABA" w14:textId="77777777" w:rsidR="006C7785" w:rsidRPr="00340B0D" w:rsidRDefault="006C7785" w:rsidP="00380FCD">
            <w:pPr>
              <w:rPr>
                <w:rFonts w:cs="Arial"/>
                <w:sz w:val="18"/>
                <w:szCs w:val="18"/>
              </w:rPr>
            </w:pPr>
          </w:p>
        </w:tc>
      </w:tr>
      <w:tr w:rsidR="006C7785" w:rsidRPr="00340B0D" w14:paraId="731238B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C955896"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487443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2F455A33"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12A22FD8" w14:textId="77777777" w:rsidR="006C7785" w:rsidRPr="00340B0D" w:rsidRDefault="006C7785" w:rsidP="00380FCD">
            <w:pPr>
              <w:rPr>
                <w:rFonts w:cs="Arial"/>
                <w:sz w:val="18"/>
                <w:szCs w:val="18"/>
              </w:rPr>
            </w:pPr>
          </w:p>
        </w:tc>
      </w:tr>
      <w:tr w:rsidR="006C7785" w:rsidRPr="00340B0D" w14:paraId="76D380D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D170772"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17856C2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4937998"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8ACC377" w14:textId="77777777" w:rsidR="006C7785" w:rsidRPr="00340B0D" w:rsidRDefault="006C7785" w:rsidP="00380FCD">
            <w:pPr>
              <w:rPr>
                <w:rFonts w:cs="Arial"/>
                <w:sz w:val="18"/>
                <w:szCs w:val="18"/>
              </w:rPr>
            </w:pPr>
          </w:p>
        </w:tc>
      </w:tr>
      <w:tr w:rsidR="006C7785" w:rsidRPr="00340B0D" w14:paraId="1BEA003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B01FB44"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61126A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B04FBC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93B1D90" w14:textId="77777777" w:rsidR="006C7785" w:rsidRPr="00340B0D" w:rsidRDefault="006C7785" w:rsidP="00380FCD">
            <w:pPr>
              <w:rPr>
                <w:rFonts w:cs="Arial"/>
                <w:sz w:val="18"/>
                <w:szCs w:val="18"/>
              </w:rPr>
            </w:pPr>
          </w:p>
        </w:tc>
      </w:tr>
      <w:tr w:rsidR="006C7785" w:rsidRPr="00340B0D" w14:paraId="7EDADB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B17353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4460724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30C700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F3351ED" w14:textId="77777777" w:rsidR="006C7785" w:rsidRPr="00340B0D" w:rsidRDefault="006C7785" w:rsidP="00380FCD">
            <w:pPr>
              <w:rPr>
                <w:rFonts w:cs="Arial"/>
                <w:sz w:val="18"/>
                <w:szCs w:val="18"/>
              </w:rPr>
            </w:pPr>
          </w:p>
        </w:tc>
      </w:tr>
      <w:tr w:rsidR="006C7785" w:rsidRPr="00340B0D" w14:paraId="22C01A6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D264E27"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3190E70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EFC3F4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E15508D" w14:textId="77777777" w:rsidR="006C7785" w:rsidRPr="00340B0D" w:rsidRDefault="006C7785" w:rsidP="00380FCD">
            <w:pPr>
              <w:rPr>
                <w:rFonts w:cs="Arial"/>
                <w:sz w:val="18"/>
                <w:szCs w:val="18"/>
              </w:rPr>
            </w:pPr>
          </w:p>
        </w:tc>
      </w:tr>
      <w:tr w:rsidR="006C7785" w:rsidRPr="00340B0D" w14:paraId="200986A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EC27BF9"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461AD80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EDE2C7C"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5D3D67" w14:textId="77777777" w:rsidR="006C7785" w:rsidRPr="00340B0D" w:rsidRDefault="006C7785" w:rsidP="00380FCD">
            <w:pPr>
              <w:rPr>
                <w:rFonts w:cs="Arial"/>
                <w:sz w:val="18"/>
                <w:szCs w:val="18"/>
              </w:rPr>
            </w:pPr>
          </w:p>
        </w:tc>
      </w:tr>
      <w:tr w:rsidR="006C7785" w:rsidRPr="00340B0D" w14:paraId="54272207"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287EFC8C"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2AAB5ED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0B61A7F0"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3C744927" w14:textId="77777777" w:rsidR="006C7785" w:rsidRPr="00340B0D" w:rsidRDefault="006C7785" w:rsidP="00380FCD">
            <w:pPr>
              <w:rPr>
                <w:rFonts w:cs="Arial"/>
                <w:sz w:val="18"/>
                <w:szCs w:val="18"/>
              </w:rPr>
            </w:pPr>
          </w:p>
        </w:tc>
      </w:tr>
      <w:tr w:rsidR="006C7785" w:rsidRPr="00340B0D" w14:paraId="53B5660F"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C513D9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B9FE3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11925F0"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CD155E1"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35D895F2"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0FD2C78" w14:textId="77777777" w:rsidR="006C7785" w:rsidRPr="00340B0D" w:rsidRDefault="006C7785" w:rsidP="00380FCD">
            <w:pPr>
              <w:rPr>
                <w:rFonts w:cs="Arial"/>
                <w:sz w:val="18"/>
                <w:szCs w:val="18"/>
              </w:rPr>
            </w:pPr>
          </w:p>
        </w:tc>
      </w:tr>
      <w:tr w:rsidR="006C7785" w:rsidRPr="00340B0D" w14:paraId="6E08D367"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FE16216"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47CCBE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22A6EB3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89B0481" w14:textId="77777777" w:rsidR="006C7785" w:rsidRPr="00340B0D" w:rsidRDefault="006C7785" w:rsidP="00380FCD">
            <w:pPr>
              <w:rPr>
                <w:rFonts w:cs="Arial"/>
                <w:sz w:val="18"/>
                <w:szCs w:val="18"/>
              </w:rPr>
            </w:pPr>
          </w:p>
        </w:tc>
      </w:tr>
      <w:tr w:rsidR="006C7785" w:rsidRPr="00340B0D" w14:paraId="01D2ED1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A3111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54D1F98"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13DDF6AE" w14:textId="77777777" w:rsidR="006C7785" w:rsidRPr="009F1846" w:rsidRDefault="006C7785" w:rsidP="00380FCD">
            <w:pPr>
              <w:rPr>
                <w:rFonts w:cs="Arial"/>
                <w:i/>
              </w:rPr>
            </w:pPr>
            <w:r w:rsidRPr="00A66F97">
              <w:rPr>
                <w:rFonts w:cs="Arial"/>
                <w:i/>
              </w:rPr>
              <w:t xml:space="preserve">Load the exchange set </w:t>
            </w:r>
            <w:r w:rsidRPr="00A66F97">
              <w:rPr>
                <w:rFonts w:cs="Arial"/>
                <w:b/>
                <w:bCs/>
                <w:i/>
              </w:rPr>
              <w:t>Settings</w:t>
            </w:r>
            <w:r w:rsidRPr="00A66F97">
              <w:rPr>
                <w:rFonts w:cs="Arial"/>
                <w:i/>
              </w:rPr>
              <w:t xml:space="preserve"> with the </w:t>
            </w:r>
            <w:r>
              <w:rPr>
                <w:rFonts w:cs="Arial"/>
                <w:i/>
              </w:rPr>
              <w:t>above settings:</w:t>
            </w:r>
          </w:p>
        </w:tc>
      </w:tr>
      <w:tr w:rsidR="006C7785" w:rsidRPr="00340B0D" w14:paraId="3B8AA2C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AC1E56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DDD0B8B"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09421AF" w14:textId="77777777" w:rsidR="006C7785" w:rsidRPr="00614B0E" w:rsidRDefault="006C7785" w:rsidP="00380FCD">
            <w:pPr>
              <w:rPr>
                <w:rFonts w:cs="Arial"/>
                <w:b/>
                <w:bCs/>
              </w:rPr>
            </w:pPr>
            <w:r w:rsidRPr="00A66F97">
              <w:rPr>
                <w:rFonts w:cs="Arial"/>
                <w:i/>
              </w:rPr>
              <w:t>Centre the display on position 32°36.450’S   61°21.900’E an</w:t>
            </w:r>
            <w:r>
              <w:rPr>
                <w:rFonts w:cs="Arial"/>
                <w:i/>
              </w:rPr>
              <w:t>d then zoom in to a scale of 1:2</w:t>
            </w:r>
            <w:r w:rsidRPr="00A66F97">
              <w:rPr>
                <w:rFonts w:cs="Arial"/>
                <w:i/>
              </w:rPr>
              <w:t>0,000.</w:t>
            </w:r>
          </w:p>
        </w:tc>
      </w:tr>
      <w:tr w:rsidR="006C7785" w:rsidRPr="00340B0D" w14:paraId="0EB9CF36"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10AC97"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28CF88F"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094F007F" w14:textId="77777777" w:rsidR="006C7785" w:rsidRDefault="006C7785" w:rsidP="00380FCD">
            <w:pPr>
              <w:rPr>
                <w:rFonts w:cs="Arial"/>
              </w:rPr>
            </w:pPr>
            <w:r w:rsidRPr="00A66F97">
              <w:rPr>
                <w:rFonts w:cs="Arial"/>
                <w:i/>
              </w:rPr>
              <w:lastRenderedPageBreak/>
              <w:t>Confirm that the feature displays as in the diagram below</w:t>
            </w:r>
          </w:p>
          <w:p w14:paraId="36D2AC41" w14:textId="77777777" w:rsidR="006C7785" w:rsidRDefault="006C7785" w:rsidP="00380FCD">
            <w:pPr>
              <w:rPr>
                <w:rFonts w:cs="Arial"/>
              </w:rPr>
            </w:pPr>
            <w:r w:rsidRPr="009F1846">
              <w:rPr>
                <w:rFonts w:cs="Arial"/>
                <w:noProof/>
                <w:lang w:val="en-IN" w:eastAsia="en-IN"/>
              </w:rPr>
              <w:drawing>
                <wp:inline distT="0" distB="0" distL="0" distR="0" wp14:anchorId="2586D6FC" wp14:editId="4F846BE3">
                  <wp:extent cx="2353003" cy="1228896"/>
                  <wp:effectExtent l="0" t="0" r="9525" b="9525"/>
                  <wp:docPr id="200234841" name="Picture 2002348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41" name="Picture 200234841" descr="A screenshot of a computer game&#10;&#10;Description automatically generated"/>
                          <pic:cNvPicPr/>
                        </pic:nvPicPr>
                        <pic:blipFill>
                          <a:blip r:embed="rId100"/>
                          <a:stretch>
                            <a:fillRect/>
                          </a:stretch>
                        </pic:blipFill>
                        <pic:spPr>
                          <a:xfrm>
                            <a:off x="0" y="0"/>
                            <a:ext cx="2353003" cy="1228896"/>
                          </a:xfrm>
                          <a:prstGeom prst="rect">
                            <a:avLst/>
                          </a:prstGeom>
                        </pic:spPr>
                      </pic:pic>
                    </a:graphicData>
                  </a:graphic>
                </wp:inline>
              </w:drawing>
            </w:r>
          </w:p>
          <w:p w14:paraId="4B270238" w14:textId="77777777" w:rsidR="006C7785" w:rsidRPr="00614B0E" w:rsidRDefault="006C7785" w:rsidP="00380FCD">
            <w:pPr>
              <w:rPr>
                <w:rFonts w:cs="Arial"/>
              </w:rPr>
            </w:pPr>
            <w:r w:rsidRPr="00A66F97">
              <w:rPr>
                <w:rFonts w:cs="Arial"/>
                <w:i/>
              </w:rPr>
              <w:t>Note: A permanent indication that the date has been adjusted should be shown as specified in S-98 XXX-XXXX</w:t>
            </w:r>
          </w:p>
        </w:tc>
      </w:tr>
    </w:tbl>
    <w:p w14:paraId="65285419" w14:textId="77777777" w:rsidR="006C7785" w:rsidRDefault="006C7785" w:rsidP="006C778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1989"/>
      </w:tblGrid>
      <w:tr w:rsidR="006C7785" w:rsidRPr="00A66F97" w14:paraId="7110359B" w14:textId="77777777" w:rsidTr="00380FCD">
        <w:trPr>
          <w:trHeight w:val="454"/>
          <w:tblHeader/>
        </w:trPr>
        <w:tc>
          <w:tcPr>
            <w:tcW w:w="2358" w:type="dxa"/>
            <w:tcBorders>
              <w:top w:val="single" w:sz="4" w:space="0" w:color="auto"/>
              <w:left w:val="single" w:sz="4" w:space="0" w:color="auto"/>
              <w:bottom w:val="single" w:sz="4" w:space="0" w:color="auto"/>
              <w:right w:val="single" w:sz="4" w:space="0" w:color="auto"/>
            </w:tcBorders>
            <w:shd w:val="clear" w:color="auto" w:fill="CCFFCC"/>
            <w:vAlign w:val="center"/>
          </w:tcPr>
          <w:p w14:paraId="572F2E3A" w14:textId="77777777" w:rsidR="006C7785" w:rsidRPr="005F57EB" w:rsidRDefault="006C7785" w:rsidP="00380FCD">
            <w:pPr>
              <w:rPr>
                <w:rFonts w:cs="Arial"/>
                <w:b/>
              </w:rPr>
            </w:pPr>
            <w:r w:rsidRPr="00A66F97">
              <w:rPr>
                <w:rFonts w:cs="Arial"/>
                <w:b/>
              </w:rPr>
              <w:t>Test Reference</w:t>
            </w:r>
          </w:p>
        </w:tc>
        <w:tc>
          <w:tcPr>
            <w:tcW w:w="2518" w:type="dxa"/>
            <w:tcBorders>
              <w:top w:val="single" w:sz="4" w:space="0" w:color="auto"/>
              <w:left w:val="single" w:sz="4" w:space="0" w:color="auto"/>
              <w:bottom w:val="single" w:sz="4" w:space="0" w:color="auto"/>
              <w:right w:val="single" w:sz="4" w:space="0" w:color="auto"/>
            </w:tcBorders>
            <w:shd w:val="clear" w:color="auto" w:fill="CCFFCC"/>
            <w:vAlign w:val="center"/>
          </w:tcPr>
          <w:p w14:paraId="480D5D88" w14:textId="77777777" w:rsidR="006C7785" w:rsidRPr="00A66F97" w:rsidRDefault="006C7785" w:rsidP="00380FCD">
            <w:pPr>
              <w:rPr>
                <w:rFonts w:cs="Arial"/>
              </w:rPr>
            </w:pPr>
            <w:r>
              <w:rPr>
                <w:rFonts w:cs="Arial"/>
              </w:rPr>
              <w:t>PeriodicDateRange4</w:t>
            </w:r>
          </w:p>
        </w:tc>
        <w:tc>
          <w:tcPr>
            <w:tcW w:w="2344" w:type="dxa"/>
            <w:tcBorders>
              <w:top w:val="single" w:sz="4" w:space="0" w:color="auto"/>
              <w:left w:val="single" w:sz="4" w:space="0" w:color="auto"/>
              <w:bottom w:val="single" w:sz="4" w:space="0" w:color="auto"/>
              <w:right w:val="single" w:sz="4" w:space="0" w:color="auto"/>
            </w:tcBorders>
            <w:shd w:val="clear" w:color="auto" w:fill="CCFFCC"/>
            <w:vAlign w:val="center"/>
          </w:tcPr>
          <w:p w14:paraId="43CA0AEA" w14:textId="77777777" w:rsidR="006C7785" w:rsidRPr="005F57EB" w:rsidRDefault="006C7785" w:rsidP="00380FCD">
            <w:pPr>
              <w:rPr>
                <w:rFonts w:cs="Arial"/>
                <w:b/>
              </w:rPr>
            </w:pPr>
            <w:r w:rsidRPr="00A66F97">
              <w:rPr>
                <w:rFonts w:cs="Arial"/>
                <w:b/>
              </w:rPr>
              <w:t>IHO Reference</w:t>
            </w:r>
          </w:p>
        </w:tc>
        <w:tc>
          <w:tcPr>
            <w:tcW w:w="1989" w:type="dxa"/>
            <w:tcBorders>
              <w:top w:val="single" w:sz="4" w:space="0" w:color="auto"/>
              <w:left w:val="single" w:sz="4" w:space="0" w:color="auto"/>
              <w:bottom w:val="single" w:sz="4" w:space="0" w:color="auto"/>
              <w:right w:val="single" w:sz="4" w:space="0" w:color="auto"/>
            </w:tcBorders>
            <w:shd w:val="clear" w:color="auto" w:fill="CCFFCC"/>
            <w:vAlign w:val="center"/>
          </w:tcPr>
          <w:p w14:paraId="39118B0D" w14:textId="77777777" w:rsidR="006C7785" w:rsidRPr="005F57EB" w:rsidRDefault="006C7785" w:rsidP="00380FCD">
            <w:pPr>
              <w:spacing w:line="240" w:lineRule="auto"/>
              <w:rPr>
                <w:rFonts w:cs="Arial"/>
                <w:color w:val="000000"/>
              </w:rPr>
            </w:pPr>
            <w:r>
              <w:rPr>
                <w:rFonts w:cs="Arial"/>
                <w:color w:val="000000"/>
              </w:rPr>
              <w:t>S-98 C-7.2.16</w:t>
            </w:r>
          </w:p>
        </w:tc>
      </w:tr>
    </w:tbl>
    <w:tbl>
      <w:tblPr>
        <w:tblStyle w:val="TableGrid"/>
        <w:tblW w:w="9199" w:type="dxa"/>
        <w:tblLook w:val="04A0" w:firstRow="1" w:lastRow="0" w:firstColumn="1" w:lastColumn="0" w:noHBand="0" w:noVBand="1"/>
      </w:tblPr>
      <w:tblGrid>
        <w:gridCol w:w="1659"/>
        <w:gridCol w:w="714"/>
        <w:gridCol w:w="1802"/>
        <w:gridCol w:w="282"/>
        <w:gridCol w:w="216"/>
        <w:gridCol w:w="1040"/>
        <w:gridCol w:w="331"/>
        <w:gridCol w:w="2595"/>
        <w:gridCol w:w="560"/>
      </w:tblGrid>
      <w:tr w:rsidR="006C7785" w:rsidRPr="00340B0D" w14:paraId="1D41FF0D"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E56AE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F38DA0A"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7E249E0" w14:textId="77777777" w:rsidR="006C7785" w:rsidRPr="005B051E" w:rsidRDefault="006C7785" w:rsidP="00380FCD">
            <w:pPr>
              <w:rPr>
                <w:rFonts w:cs="Arial"/>
              </w:rPr>
            </w:pPr>
            <w:r w:rsidRPr="00A66F97">
              <w:rPr>
                <w:rFonts w:cs="Arial"/>
                <w:i/>
              </w:rPr>
              <w:t>Route checking of date dependent features, date range. (Periodic Date Range)</w:t>
            </w:r>
          </w:p>
        </w:tc>
      </w:tr>
      <w:tr w:rsidR="006C7785" w:rsidRPr="00340B0D" w14:paraId="1D80536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31165F0"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4B9F5F9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F0D28A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6DD8761" w14:textId="77777777" w:rsidR="006C7785" w:rsidRPr="00340B0D" w:rsidRDefault="006C7785" w:rsidP="00380FCD">
            <w:pPr>
              <w:jc w:val="center"/>
              <w:rPr>
                <w:rFonts w:cs="Arial"/>
                <w:b/>
                <w:bCs/>
                <w:sz w:val="18"/>
                <w:szCs w:val="18"/>
              </w:rPr>
            </w:pPr>
          </w:p>
        </w:tc>
      </w:tr>
      <w:tr w:rsidR="006C7785" w:rsidRPr="00340B0D" w14:paraId="0C3D8ADC"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3C23FFE6"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4C1CE9AE" w14:textId="77777777" w:rsidR="006C7785" w:rsidRPr="00340B0D" w:rsidRDefault="006C7785" w:rsidP="00380FCD">
            <w:pPr>
              <w:rPr>
                <w:rFonts w:cs="Arial"/>
                <w:sz w:val="18"/>
                <w:szCs w:val="18"/>
              </w:rPr>
            </w:pPr>
          </w:p>
        </w:tc>
      </w:tr>
      <w:tr w:rsidR="006C7785" w:rsidRPr="00340B0D" w14:paraId="6D942A63"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3004DAD0"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454B1C94" w14:textId="77777777" w:rsidR="006C7785" w:rsidRPr="00340B0D" w:rsidRDefault="006C7785" w:rsidP="00380FCD">
            <w:pPr>
              <w:rPr>
                <w:rFonts w:cs="Arial"/>
                <w:sz w:val="18"/>
                <w:szCs w:val="18"/>
              </w:rPr>
            </w:pPr>
          </w:p>
        </w:tc>
      </w:tr>
      <w:tr w:rsidR="006C7785" w:rsidRPr="00340B0D" w14:paraId="797CAC8E"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82B02E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51AA018"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9A9D560" w14:textId="77777777" w:rsidTr="00380FCD">
        <w:sdt>
          <w:sdtPr>
            <w:rPr>
              <w:rFonts w:cs="Arial"/>
              <w:sz w:val="18"/>
              <w:szCs w:val="18"/>
            </w:rPr>
            <w:alias w:val="Diplay Category"/>
            <w:tag w:val="Diplay Categor"/>
            <w:id w:val="-1591765536"/>
            <w:placeholder>
              <w:docPart w:val="977049014594440BB70325E1C21A7CE0"/>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3EF4BCBF"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4DF9BA49"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06C66A1" w14:textId="77777777" w:rsidR="006C7785" w:rsidRPr="00340B0D" w:rsidRDefault="006C7785" w:rsidP="00380FCD">
            <w:pPr>
              <w:jc w:val="center"/>
              <w:rPr>
                <w:rFonts w:cs="Arial"/>
                <w:sz w:val="18"/>
                <w:szCs w:val="18"/>
              </w:rPr>
            </w:pPr>
          </w:p>
        </w:tc>
      </w:tr>
      <w:tr w:rsidR="006C7785" w:rsidRPr="00340B0D" w14:paraId="1ED81DA2"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6BA82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341DE0A4"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793FC792" w14:textId="77777777" w:rsidR="006C7785" w:rsidRPr="00340B0D" w:rsidRDefault="006C7785" w:rsidP="00380FCD">
            <w:pPr>
              <w:jc w:val="center"/>
              <w:rPr>
                <w:rFonts w:cs="Arial"/>
                <w:sz w:val="18"/>
                <w:szCs w:val="18"/>
              </w:rPr>
            </w:pPr>
          </w:p>
        </w:tc>
      </w:tr>
      <w:tr w:rsidR="006C7785" w:rsidRPr="00340B0D" w14:paraId="56397BA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3F59169"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D866DF"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EEF7146"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32D9525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E48C7D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6495C2E"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2387C"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0E1DDCEB"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2AB0DE31" w14:textId="77777777" w:rsidR="006C7785" w:rsidRPr="00340B0D" w:rsidRDefault="006C7785" w:rsidP="00380FCD">
            <w:pPr>
              <w:jc w:val="center"/>
              <w:rPr>
                <w:rFonts w:cs="Arial"/>
                <w:sz w:val="18"/>
                <w:szCs w:val="18"/>
              </w:rPr>
            </w:pPr>
          </w:p>
        </w:tc>
      </w:tr>
      <w:tr w:rsidR="006C7785" w:rsidRPr="00340B0D" w14:paraId="2E56E29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26FB8A"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78CA9B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A577705"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187DD4BC" w14:textId="77777777" w:rsidR="006C7785" w:rsidRPr="00340B0D" w:rsidRDefault="006C7785" w:rsidP="00380FCD">
            <w:pPr>
              <w:jc w:val="center"/>
              <w:rPr>
                <w:rFonts w:cs="Arial"/>
                <w:sz w:val="18"/>
                <w:szCs w:val="18"/>
              </w:rPr>
            </w:pPr>
          </w:p>
        </w:tc>
      </w:tr>
      <w:tr w:rsidR="006C7785" w:rsidRPr="00340B0D" w14:paraId="23420CE2"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63EF6AB"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89F31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6F3F5B38"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6C9B7771" w14:textId="77777777" w:rsidR="006C7785" w:rsidRPr="00340B0D" w:rsidRDefault="006C7785" w:rsidP="00380FCD">
            <w:pPr>
              <w:jc w:val="center"/>
              <w:rPr>
                <w:rFonts w:cs="Arial"/>
                <w:sz w:val="18"/>
                <w:szCs w:val="18"/>
              </w:rPr>
            </w:pPr>
          </w:p>
        </w:tc>
      </w:tr>
      <w:tr w:rsidR="006C7785" w:rsidRPr="00340B0D" w14:paraId="7BDD3339"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37F5040E"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DA971A4"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8797146"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65FB7C52" w14:textId="77777777" w:rsidR="006C7785" w:rsidRPr="00340B0D" w:rsidRDefault="006C7785" w:rsidP="00380FCD">
            <w:pPr>
              <w:jc w:val="center"/>
              <w:rPr>
                <w:rFonts w:cs="Arial"/>
                <w:sz w:val="18"/>
                <w:szCs w:val="18"/>
              </w:rPr>
            </w:pPr>
          </w:p>
        </w:tc>
      </w:tr>
      <w:tr w:rsidR="006C7785" w:rsidRPr="00340B0D" w14:paraId="4094DF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002FEF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FBAA30"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ABCBB4A"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56A0D81" w14:textId="77777777" w:rsidR="006C7785" w:rsidRPr="00340B0D" w:rsidRDefault="006C7785" w:rsidP="00380FCD">
            <w:pPr>
              <w:jc w:val="center"/>
              <w:rPr>
                <w:rFonts w:cs="Arial"/>
                <w:sz w:val="18"/>
                <w:szCs w:val="18"/>
              </w:rPr>
            </w:pPr>
          </w:p>
        </w:tc>
      </w:tr>
      <w:tr w:rsidR="006C7785" w:rsidRPr="00340B0D" w14:paraId="6360557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A3C4511"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53261E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8E20A98"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72BD4DD8" w14:textId="77777777" w:rsidR="006C7785" w:rsidRPr="00340B0D" w:rsidRDefault="006C7785" w:rsidP="00380FCD">
            <w:pPr>
              <w:jc w:val="center"/>
              <w:rPr>
                <w:rFonts w:cs="Arial"/>
                <w:sz w:val="18"/>
                <w:szCs w:val="18"/>
              </w:rPr>
            </w:pPr>
          </w:p>
        </w:tc>
      </w:tr>
      <w:tr w:rsidR="006C7785" w:rsidRPr="00340B0D" w14:paraId="3DF601FD"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1BCD710"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931FD5"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5B390FDD"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372267D4" w14:textId="77777777" w:rsidR="006C7785" w:rsidRPr="00340B0D" w:rsidRDefault="006C7785" w:rsidP="00380FCD">
            <w:pPr>
              <w:jc w:val="center"/>
              <w:rPr>
                <w:rFonts w:cs="Arial"/>
                <w:sz w:val="18"/>
                <w:szCs w:val="18"/>
              </w:rPr>
            </w:pPr>
          </w:p>
        </w:tc>
      </w:tr>
      <w:tr w:rsidR="006C7785" w:rsidRPr="00340B0D" w14:paraId="0548779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B715D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CC8A4F"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CE29F9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2D1121BF" w14:textId="77777777" w:rsidR="006C7785" w:rsidRPr="00340B0D" w:rsidRDefault="006C7785" w:rsidP="00380FCD">
            <w:pPr>
              <w:jc w:val="center"/>
              <w:rPr>
                <w:rFonts w:cs="Arial"/>
                <w:sz w:val="18"/>
                <w:szCs w:val="18"/>
              </w:rPr>
            </w:pPr>
          </w:p>
        </w:tc>
      </w:tr>
      <w:tr w:rsidR="006C7785" w:rsidRPr="00340B0D" w14:paraId="24E0B518"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8201E6A"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33BA473"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72207E6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639D4EB1" w14:textId="77777777" w:rsidR="006C7785" w:rsidRPr="00340B0D" w:rsidRDefault="006C7785" w:rsidP="00380FCD">
            <w:pPr>
              <w:jc w:val="center"/>
              <w:rPr>
                <w:rFonts w:cs="Arial"/>
                <w:sz w:val="18"/>
                <w:szCs w:val="18"/>
              </w:rPr>
            </w:pPr>
          </w:p>
        </w:tc>
      </w:tr>
      <w:tr w:rsidR="006C7785" w:rsidRPr="00340B0D" w14:paraId="02075BA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5B90168F"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41BE58A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E5C8777"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7EC5B6EB" w14:textId="77777777" w:rsidR="006C7785" w:rsidRPr="00340B0D" w:rsidRDefault="006C7785" w:rsidP="00380FCD">
            <w:pPr>
              <w:jc w:val="center"/>
              <w:rPr>
                <w:rFonts w:cs="Arial"/>
                <w:sz w:val="18"/>
                <w:szCs w:val="18"/>
              </w:rPr>
            </w:pPr>
          </w:p>
        </w:tc>
      </w:tr>
      <w:tr w:rsidR="006C7785" w:rsidRPr="00340B0D" w14:paraId="1BF8CDD8"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538F9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73B8C56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127B36FA" w14:textId="77777777" w:rsidR="006C7785" w:rsidRPr="00340B0D" w:rsidRDefault="006C7785" w:rsidP="00380FCD">
            <w:pPr>
              <w:jc w:val="center"/>
              <w:rPr>
                <w:rFonts w:cs="Arial"/>
                <w:sz w:val="18"/>
                <w:szCs w:val="18"/>
              </w:rPr>
            </w:pPr>
          </w:p>
        </w:tc>
      </w:tr>
      <w:tr w:rsidR="006C7785" w:rsidRPr="00340B0D" w14:paraId="4904AA0D" w14:textId="77777777" w:rsidTr="00380FCD">
        <w:sdt>
          <w:sdtPr>
            <w:rPr>
              <w:rFonts w:cs="Arial"/>
              <w:sz w:val="18"/>
              <w:szCs w:val="18"/>
            </w:rPr>
            <w:alias w:val="Palette"/>
            <w:tag w:val="Palette"/>
            <w:id w:val="350533455"/>
            <w:placeholder>
              <w:docPart w:val="CB56C9725E6C4B069645528D1C7B2112"/>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32FD93B6"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45188874"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5937B417" w14:textId="77777777" w:rsidR="006C7785" w:rsidRPr="00340B0D" w:rsidRDefault="006C7785" w:rsidP="00380FCD">
            <w:pPr>
              <w:jc w:val="center"/>
              <w:rPr>
                <w:rFonts w:cs="Arial"/>
                <w:sz w:val="18"/>
                <w:szCs w:val="18"/>
              </w:rPr>
            </w:pPr>
          </w:p>
        </w:tc>
      </w:tr>
      <w:tr w:rsidR="006C7785" w:rsidRPr="00340B0D" w14:paraId="4FC74943"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2FC8A71"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D57E319"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6FB00BF3" w14:textId="77777777" w:rsidR="006C7785" w:rsidRPr="00340B0D" w:rsidRDefault="006C7785" w:rsidP="00380FCD">
            <w:pPr>
              <w:jc w:val="center"/>
              <w:rPr>
                <w:rFonts w:cs="Arial"/>
                <w:sz w:val="18"/>
                <w:szCs w:val="18"/>
              </w:rPr>
            </w:pPr>
          </w:p>
        </w:tc>
      </w:tr>
      <w:tr w:rsidR="006C7785" w:rsidRPr="00340B0D" w14:paraId="539478A6"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2B525D0B"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1C83056"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7F315B4" w14:textId="77777777" w:rsidR="006C7785" w:rsidRPr="00340B0D" w:rsidRDefault="006C7785" w:rsidP="00380FCD">
            <w:pPr>
              <w:jc w:val="center"/>
              <w:rPr>
                <w:rFonts w:cs="Arial"/>
                <w:sz w:val="18"/>
                <w:szCs w:val="18"/>
              </w:rPr>
            </w:pPr>
          </w:p>
        </w:tc>
      </w:tr>
      <w:tr w:rsidR="006C7785" w:rsidRPr="00340B0D" w14:paraId="461914B8"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1E5657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872C5B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E4AC1D4" w14:textId="77777777" w:rsidTr="00380FCD">
        <w:trPr>
          <w:trHeight w:val="287"/>
        </w:trPr>
        <w:tc>
          <w:tcPr>
            <w:tcW w:w="1659" w:type="dxa"/>
            <w:tcBorders>
              <w:left w:val="single" w:sz="12" w:space="0" w:color="auto"/>
              <w:bottom w:val="single" w:sz="4" w:space="0" w:color="auto"/>
            </w:tcBorders>
          </w:tcPr>
          <w:p w14:paraId="4B3CA9A4"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7144C766"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76A2978D"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569CF408" w14:textId="77777777" w:rsidR="006C7785" w:rsidRPr="00340B0D" w:rsidRDefault="006C7785" w:rsidP="00380FCD">
            <w:pPr>
              <w:rPr>
                <w:rFonts w:cs="Arial"/>
                <w:sz w:val="18"/>
                <w:szCs w:val="18"/>
              </w:rPr>
            </w:pPr>
          </w:p>
        </w:tc>
      </w:tr>
      <w:tr w:rsidR="006C7785" w:rsidRPr="00340B0D" w14:paraId="0C79DA64" w14:textId="77777777" w:rsidTr="00380FCD">
        <w:tc>
          <w:tcPr>
            <w:tcW w:w="1659" w:type="dxa"/>
            <w:tcBorders>
              <w:left w:val="single" w:sz="12" w:space="0" w:color="auto"/>
              <w:bottom w:val="single" w:sz="4" w:space="0" w:color="auto"/>
            </w:tcBorders>
          </w:tcPr>
          <w:p w14:paraId="74FAC392"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32DA4E9"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91C55A4"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6F0E23A1"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20000</w:t>
            </w:r>
          </w:p>
        </w:tc>
      </w:tr>
      <w:tr w:rsidR="006C7785" w:rsidRPr="00340B0D" w14:paraId="2E2036C4"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9BBEE64"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79B557C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F56B3F" w14:textId="77777777" w:rsidR="006C7785" w:rsidRPr="00340B0D" w:rsidRDefault="006C7785" w:rsidP="00380FCD">
            <w:pPr>
              <w:rPr>
                <w:rFonts w:cs="Arial"/>
                <w:sz w:val="18"/>
                <w:szCs w:val="18"/>
              </w:rPr>
            </w:pPr>
          </w:p>
        </w:tc>
      </w:tr>
      <w:tr w:rsidR="006C7785" w:rsidRPr="00340B0D" w14:paraId="03859AE4"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24E1BFBE" w14:textId="77777777" w:rsidR="006C7785" w:rsidRPr="00340B0D" w:rsidRDefault="006C7785" w:rsidP="00380FCD">
            <w:pPr>
              <w:rPr>
                <w:rFonts w:cs="Arial"/>
                <w:sz w:val="18"/>
                <w:szCs w:val="18"/>
              </w:rPr>
            </w:pPr>
          </w:p>
        </w:tc>
      </w:tr>
      <w:tr w:rsidR="006C7785" w:rsidRPr="00340B0D" w14:paraId="3EF297C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793DF8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B1B885C"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BB4A7E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9AD649"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884C22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A4B031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1AC2891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12C566"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4F2BA5CE" w14:textId="77777777" w:rsidR="006C7785" w:rsidRPr="00340B0D" w:rsidRDefault="006C7785" w:rsidP="00380FCD">
            <w:pPr>
              <w:rPr>
                <w:rFonts w:cs="Arial"/>
                <w:sz w:val="18"/>
                <w:szCs w:val="18"/>
              </w:rPr>
            </w:pPr>
          </w:p>
        </w:tc>
      </w:tr>
      <w:tr w:rsidR="006C7785" w:rsidRPr="00340B0D" w14:paraId="77FD8C9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81A193A"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1C46C0F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1652648"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007A899A" w14:textId="77777777" w:rsidR="006C7785" w:rsidRPr="00340B0D" w:rsidRDefault="006C7785" w:rsidP="00380FCD">
            <w:pPr>
              <w:rPr>
                <w:rFonts w:cs="Arial"/>
                <w:sz w:val="18"/>
                <w:szCs w:val="18"/>
              </w:rPr>
            </w:pPr>
          </w:p>
        </w:tc>
      </w:tr>
      <w:tr w:rsidR="006C7785" w:rsidRPr="00340B0D" w14:paraId="10530A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5069CA6"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79B468F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92CA634"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60F0C8C5" w14:textId="77777777" w:rsidR="006C7785" w:rsidRPr="00340B0D" w:rsidRDefault="006C7785" w:rsidP="00380FCD">
            <w:pPr>
              <w:rPr>
                <w:rFonts w:cs="Arial"/>
                <w:sz w:val="18"/>
                <w:szCs w:val="18"/>
              </w:rPr>
            </w:pPr>
          </w:p>
        </w:tc>
      </w:tr>
      <w:tr w:rsidR="006C7785" w:rsidRPr="00340B0D" w14:paraId="4A55562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B48DED"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15B59FB5"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3BC97BA"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2515A485" w14:textId="77777777" w:rsidR="006C7785" w:rsidRPr="00340B0D" w:rsidRDefault="006C7785" w:rsidP="00380FCD">
            <w:pPr>
              <w:rPr>
                <w:rFonts w:cs="Arial"/>
                <w:sz w:val="18"/>
                <w:szCs w:val="18"/>
              </w:rPr>
            </w:pPr>
          </w:p>
        </w:tc>
      </w:tr>
      <w:tr w:rsidR="006C7785" w:rsidRPr="00340B0D" w14:paraId="094ABD86"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6D7468D"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4BBA590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6F63829"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6ED555D5" w14:textId="77777777" w:rsidR="006C7785" w:rsidRPr="00340B0D" w:rsidRDefault="006C7785" w:rsidP="00380FCD">
            <w:pPr>
              <w:rPr>
                <w:rFonts w:cs="Arial"/>
                <w:sz w:val="18"/>
                <w:szCs w:val="18"/>
              </w:rPr>
            </w:pPr>
          </w:p>
        </w:tc>
      </w:tr>
      <w:tr w:rsidR="006C7785" w:rsidRPr="00340B0D" w14:paraId="7D15ED7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3557BF3"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5180CA9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E87D89"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7624CE94" w14:textId="77777777" w:rsidR="006C7785" w:rsidRPr="00340B0D" w:rsidRDefault="006C7785" w:rsidP="00380FCD">
            <w:pPr>
              <w:rPr>
                <w:rFonts w:cs="Arial"/>
                <w:sz w:val="18"/>
                <w:szCs w:val="18"/>
              </w:rPr>
            </w:pPr>
          </w:p>
        </w:tc>
      </w:tr>
      <w:tr w:rsidR="006C7785" w:rsidRPr="00340B0D" w14:paraId="324E8150"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44B9A3"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60928B5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F85C5F"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02FCAB91" w14:textId="77777777" w:rsidR="006C7785" w:rsidRPr="00340B0D" w:rsidRDefault="006C7785" w:rsidP="00380FCD">
            <w:pPr>
              <w:rPr>
                <w:rFonts w:cs="Arial"/>
                <w:sz w:val="18"/>
                <w:szCs w:val="18"/>
              </w:rPr>
            </w:pPr>
          </w:p>
        </w:tc>
      </w:tr>
      <w:tr w:rsidR="006C7785" w:rsidRPr="00340B0D" w14:paraId="3CA6292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8C3B74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575AE7C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57A6D9F"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54CC4CAB" w14:textId="77777777" w:rsidR="006C7785" w:rsidRPr="00340B0D" w:rsidRDefault="006C7785" w:rsidP="00380FCD">
            <w:pPr>
              <w:rPr>
                <w:rFonts w:cs="Arial"/>
                <w:sz w:val="18"/>
                <w:szCs w:val="18"/>
              </w:rPr>
            </w:pPr>
          </w:p>
        </w:tc>
      </w:tr>
      <w:tr w:rsidR="006C7785" w:rsidRPr="00340B0D" w14:paraId="44B5D9CC"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D852EEE"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09664D09"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A60D5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15994FF" w14:textId="77777777" w:rsidR="006C7785" w:rsidRPr="00340B0D" w:rsidRDefault="006C7785" w:rsidP="00380FCD">
            <w:pPr>
              <w:rPr>
                <w:rFonts w:cs="Arial"/>
                <w:sz w:val="18"/>
                <w:szCs w:val="18"/>
              </w:rPr>
            </w:pPr>
          </w:p>
        </w:tc>
      </w:tr>
      <w:tr w:rsidR="006C7785" w:rsidRPr="00340B0D" w14:paraId="7B03D07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0F7134D0"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0503D0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E71F06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41F977F" w14:textId="77777777" w:rsidR="006C7785" w:rsidRPr="00340B0D" w:rsidRDefault="006C7785" w:rsidP="00380FCD">
            <w:pPr>
              <w:rPr>
                <w:rFonts w:cs="Arial"/>
                <w:sz w:val="18"/>
                <w:szCs w:val="18"/>
              </w:rPr>
            </w:pPr>
          </w:p>
        </w:tc>
      </w:tr>
      <w:tr w:rsidR="006C7785" w:rsidRPr="00340B0D" w14:paraId="7C4E9BB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C60F2F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0E54EA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ABBFAF6"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4897A2D5" w14:textId="77777777" w:rsidR="006C7785" w:rsidRPr="00340B0D" w:rsidRDefault="006C7785" w:rsidP="00380FCD">
            <w:pPr>
              <w:rPr>
                <w:rFonts w:cs="Arial"/>
                <w:sz w:val="18"/>
                <w:szCs w:val="18"/>
              </w:rPr>
            </w:pPr>
          </w:p>
        </w:tc>
      </w:tr>
      <w:tr w:rsidR="006C7785" w:rsidRPr="00340B0D" w14:paraId="45EEED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EB7DF17" w14:textId="77777777" w:rsidR="006C7785" w:rsidRPr="00340B0D" w:rsidRDefault="006C7785" w:rsidP="00380FCD">
            <w:pPr>
              <w:pStyle w:val="Default"/>
              <w:ind w:left="720"/>
              <w:rPr>
                <w:sz w:val="18"/>
                <w:szCs w:val="18"/>
              </w:rPr>
            </w:pPr>
            <w:r w:rsidRPr="00340B0D">
              <w:rPr>
                <w:sz w:val="18"/>
                <w:szCs w:val="18"/>
              </w:rPr>
              <w:lastRenderedPageBreak/>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1EF6770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70423E1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385592D6" w14:textId="77777777" w:rsidR="006C7785" w:rsidRPr="00340B0D" w:rsidRDefault="006C7785" w:rsidP="00380FCD">
            <w:pPr>
              <w:rPr>
                <w:rFonts w:cs="Arial"/>
                <w:sz w:val="18"/>
                <w:szCs w:val="18"/>
              </w:rPr>
            </w:pPr>
          </w:p>
        </w:tc>
      </w:tr>
      <w:tr w:rsidR="006C7785" w:rsidRPr="00340B0D" w14:paraId="3B56EBF1"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7A19B4C4"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738B3AC"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55199AF"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81C45E" w14:textId="77777777" w:rsidR="006C7785" w:rsidRPr="00340B0D" w:rsidRDefault="006C7785" w:rsidP="00380FCD">
            <w:pPr>
              <w:rPr>
                <w:rFonts w:cs="Arial"/>
                <w:sz w:val="18"/>
                <w:szCs w:val="18"/>
              </w:rPr>
            </w:pPr>
          </w:p>
        </w:tc>
      </w:tr>
      <w:tr w:rsidR="006C7785" w:rsidRPr="00340B0D" w14:paraId="57D7314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0A65352"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C2D3B8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58B3FDF"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A1E333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73A09448"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265885D" w14:textId="77777777" w:rsidR="006C7785" w:rsidRPr="00340B0D" w:rsidRDefault="006C7785" w:rsidP="00380FCD">
            <w:pPr>
              <w:rPr>
                <w:rFonts w:cs="Arial"/>
                <w:sz w:val="18"/>
                <w:szCs w:val="18"/>
              </w:rPr>
            </w:pPr>
          </w:p>
        </w:tc>
      </w:tr>
      <w:tr w:rsidR="006C7785" w:rsidRPr="00340B0D" w14:paraId="79C29D04"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E5107CD"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75A51CE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A53F86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26C8F4E" w14:textId="77777777" w:rsidR="006C7785" w:rsidRPr="00340B0D" w:rsidRDefault="006C7785" w:rsidP="00380FCD">
            <w:pPr>
              <w:rPr>
                <w:rFonts w:cs="Arial"/>
                <w:sz w:val="18"/>
                <w:szCs w:val="18"/>
              </w:rPr>
            </w:pPr>
          </w:p>
        </w:tc>
      </w:tr>
      <w:tr w:rsidR="006C7785" w:rsidRPr="00340B0D" w14:paraId="5E6BD9D0"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A0EA2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0FE471B"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A8FDB86" w14:textId="77777777" w:rsidR="006C7785" w:rsidRPr="00A66F97" w:rsidRDefault="006C7785" w:rsidP="00380FCD">
            <w:pPr>
              <w:rPr>
                <w:rFonts w:cs="Arial"/>
              </w:rPr>
            </w:pPr>
            <w:r w:rsidRPr="00A66F97">
              <w:rPr>
                <w:rFonts w:cs="Arial"/>
                <w:i/>
              </w:rPr>
              <w:t xml:space="preserve">As for </w:t>
            </w:r>
            <w:r w:rsidRPr="00A66F97">
              <w:rPr>
                <w:rFonts w:cs="Arial"/>
              </w:rPr>
              <w:t>PeriodicDateRange3</w:t>
            </w:r>
          </w:p>
          <w:p w14:paraId="2BE59127" w14:textId="77777777" w:rsidR="006C7785" w:rsidRPr="00D6273A" w:rsidRDefault="006C7785" w:rsidP="00380FCD">
            <w:pPr>
              <w:rPr>
                <w:i/>
              </w:rPr>
            </w:pPr>
            <w:r w:rsidRPr="00A66F97">
              <w:rPr>
                <w:rFonts w:cs="Arial"/>
                <w:i/>
              </w:rPr>
              <w:t>Select scale 1:10 000</w:t>
            </w:r>
          </w:p>
        </w:tc>
      </w:tr>
      <w:tr w:rsidR="006C7785" w:rsidRPr="00340B0D" w14:paraId="0C71AC53"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5FAAAA7"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148E02B4"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FECB5F4" w14:textId="77777777" w:rsidR="006C7785" w:rsidRPr="00A66F97" w:rsidRDefault="006C7785" w:rsidP="00380FCD">
            <w:pPr>
              <w:rPr>
                <w:rFonts w:cs="Arial"/>
              </w:rPr>
            </w:pPr>
            <w:r w:rsidRPr="00A66F97">
              <w:rPr>
                <w:rFonts w:cs="Arial"/>
                <w:i/>
              </w:rPr>
              <w:t xml:space="preserve">As for test </w:t>
            </w:r>
            <w:r w:rsidRPr="00A66F97">
              <w:rPr>
                <w:rFonts w:cs="Arial"/>
              </w:rPr>
              <w:t>PeriodicDateRange1</w:t>
            </w:r>
          </w:p>
          <w:p w14:paraId="370D4E9F" w14:textId="77777777" w:rsidR="006C7785" w:rsidRPr="00614B0E" w:rsidRDefault="006C7785" w:rsidP="00380FCD">
            <w:pPr>
              <w:rPr>
                <w:rFonts w:cs="Arial"/>
                <w:b/>
                <w:bCs/>
              </w:rPr>
            </w:pPr>
            <w:r w:rsidRPr="00A66F97">
              <w:rPr>
                <w:rFonts w:cs="Arial"/>
                <w:i/>
              </w:rPr>
              <w:t>Create a route from 32°36.425’S   61°21.400’E  to 32°36.425’S   61°22.500’E  with a cross track distance of 0.10NM set for Starboard and for Port.</w:t>
            </w:r>
          </w:p>
        </w:tc>
      </w:tr>
      <w:tr w:rsidR="006C7785" w:rsidRPr="00340B0D" w14:paraId="58971C19"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0A7E2C"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2A78094"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381DDB2D" w14:textId="77777777" w:rsidR="006C7785" w:rsidRDefault="006C7785" w:rsidP="00380FCD">
            <w:pPr>
              <w:rPr>
                <w:rFonts w:cs="Arial"/>
                <w:noProof/>
                <w:lang w:val="en-IN" w:eastAsia="en-IN"/>
              </w:rPr>
            </w:pPr>
            <w:r w:rsidRPr="00A66F97">
              <w:rPr>
                <w:rFonts w:cs="Arial"/>
                <w:i/>
              </w:rPr>
              <w:t>Check the route and confirm that the following indications are given and the display is as shown:</w:t>
            </w:r>
          </w:p>
          <w:p w14:paraId="6C6E1CFE" w14:textId="77777777" w:rsidR="006C7785" w:rsidRDefault="006C7785" w:rsidP="00380FCD">
            <w:pPr>
              <w:rPr>
                <w:rFonts w:cs="Arial"/>
              </w:rPr>
            </w:pPr>
            <w:r w:rsidRPr="00A66F97">
              <w:rPr>
                <w:rFonts w:cs="Arial"/>
                <w:noProof/>
                <w:lang w:val="en-IN" w:eastAsia="en-IN"/>
              </w:rPr>
              <w:drawing>
                <wp:inline distT="0" distB="0" distL="0" distR="0" wp14:anchorId="2A24D39B" wp14:editId="262BB9DC">
                  <wp:extent cx="4778206" cy="2240874"/>
                  <wp:effectExtent l="0" t="0" r="3344" b="7026"/>
                  <wp:docPr id="2003239508"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3239508" name="Picture 42" descr="A screenshot of a computer&#10;&#10;Description automatically generated"/>
                          <pic:cNvPicPr/>
                        </pic:nvPicPr>
                        <pic:blipFill>
                          <a:blip r:embed="rId101"/>
                          <a:stretch>
                            <a:fillRect/>
                          </a:stretch>
                        </pic:blipFill>
                        <pic:spPr>
                          <a:xfrm>
                            <a:off x="0" y="0"/>
                            <a:ext cx="4778206" cy="2240874"/>
                          </a:xfrm>
                          <a:prstGeom prst="rect">
                            <a:avLst/>
                          </a:prstGeom>
                          <a:noFill/>
                          <a:ln>
                            <a:noFill/>
                            <a:prstDash/>
                          </a:ln>
                        </pic:spPr>
                      </pic:pic>
                    </a:graphicData>
                  </a:graphic>
                </wp:inline>
              </w:drawing>
            </w:r>
          </w:p>
          <w:p w14:paraId="575B3FB2" w14:textId="77777777" w:rsidR="006C7785" w:rsidRPr="00614B0E" w:rsidRDefault="006C7785" w:rsidP="00380FCD">
            <w:pPr>
              <w:rPr>
                <w:rFonts w:cs="Arial"/>
              </w:rPr>
            </w:pPr>
            <w:r w:rsidRPr="00A66F97">
              <w:rPr>
                <w:rFonts w:cs="Arial"/>
                <w:i/>
              </w:rPr>
              <w:t>Note: A permanent indication that the date has been adjusted should be shown as specified in S-98 XXX-XXX</w:t>
            </w:r>
          </w:p>
        </w:tc>
      </w:tr>
    </w:tbl>
    <w:p w14:paraId="4EFCA3B4" w14:textId="77777777" w:rsidR="006C7785" w:rsidRDefault="006C7785" w:rsidP="006C7785">
      <w:r>
        <w:br w:type="page"/>
      </w:r>
    </w:p>
    <w:p w14:paraId="4D21067C" w14:textId="77777777" w:rsidR="006C7785" w:rsidRDefault="006C7785" w:rsidP="006C7785">
      <w:pPr>
        <w:rPr>
          <w:rFonts w:cs="Arial"/>
        </w:rPr>
      </w:pPr>
    </w:p>
    <w:p w14:paraId="07029193" w14:textId="77777777" w:rsidR="006C7785" w:rsidRPr="00A66F97" w:rsidRDefault="006C7785" w:rsidP="006C7785">
      <w:pPr>
        <w:rPr>
          <w:rFonts w:cs="Arial"/>
        </w:rPr>
      </w:pPr>
    </w:p>
    <w:p w14:paraId="089775AB" w14:textId="77777777" w:rsidR="006C7785" w:rsidRPr="00A66F97" w:rsidRDefault="006C7785" w:rsidP="006C7785">
      <w:pPr>
        <w:rPr>
          <w:rFonts w:cs="Arial"/>
        </w:rPr>
      </w:pPr>
    </w:p>
    <w:p w14:paraId="3589DC9D" w14:textId="77777777" w:rsidR="006C7785" w:rsidRDefault="006C7785" w:rsidP="006C7785">
      <w:pPr>
        <w:pStyle w:val="Heading3"/>
      </w:pPr>
      <w:r w:rsidRPr="00A66F97">
        <w:t xml:space="preserve"> </w:t>
      </w:r>
      <w:r w:rsidRPr="006353D8">
        <w:t>Fixed Date Range on 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342E6BB7" w14:textId="77777777" w:rsidTr="00380FCD">
        <w:trPr>
          <w:trHeight w:val="454"/>
          <w:tblHeader/>
        </w:trPr>
        <w:tc>
          <w:tcPr>
            <w:tcW w:w="2381" w:type="dxa"/>
            <w:shd w:val="clear" w:color="auto" w:fill="CCFFCC"/>
            <w:vAlign w:val="center"/>
          </w:tcPr>
          <w:p w14:paraId="04E1556C"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5396B04E" w14:textId="77777777" w:rsidR="006C7785" w:rsidRPr="00A66F97" w:rsidRDefault="006C7785" w:rsidP="00380FCD">
            <w:pPr>
              <w:rPr>
                <w:rFonts w:cs="Arial"/>
              </w:rPr>
            </w:pPr>
            <w:r w:rsidRPr="00A66F97">
              <w:rPr>
                <w:rFonts w:cs="Arial"/>
              </w:rPr>
              <w:t>FixedDateRange1</w:t>
            </w:r>
          </w:p>
        </w:tc>
        <w:tc>
          <w:tcPr>
            <w:tcW w:w="2382" w:type="dxa"/>
            <w:shd w:val="clear" w:color="auto" w:fill="CCFFCC"/>
            <w:vAlign w:val="center"/>
          </w:tcPr>
          <w:p w14:paraId="56F67049"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473E7317" w14:textId="77777777" w:rsidR="006C7785" w:rsidRPr="00A66F97" w:rsidRDefault="006C7785" w:rsidP="00380FCD">
            <w:pPr>
              <w:spacing w:line="240" w:lineRule="auto"/>
              <w:rPr>
                <w:rFonts w:cs="Arial"/>
                <w:color w:val="000000"/>
              </w:rPr>
            </w:pPr>
            <w:r w:rsidRPr="00A66F97">
              <w:rPr>
                <w:rFonts w:cs="Arial"/>
                <w:color w:val="000000"/>
              </w:rPr>
              <w:t>S-98 C-7.2.16</w:t>
            </w:r>
          </w:p>
          <w:p w14:paraId="41D219A3" w14:textId="77777777" w:rsidR="006C7785" w:rsidRPr="00A66F97" w:rsidRDefault="006C7785" w:rsidP="00380FCD">
            <w:pPr>
              <w:rPr>
                <w:rFonts w:cs="Arial"/>
              </w:rPr>
            </w:pPr>
          </w:p>
        </w:tc>
      </w:tr>
    </w:tbl>
    <w:tbl>
      <w:tblPr>
        <w:tblStyle w:val="TableGrid"/>
        <w:tblW w:w="9199" w:type="dxa"/>
        <w:tblLook w:val="04A0" w:firstRow="1" w:lastRow="0" w:firstColumn="1" w:lastColumn="0" w:noHBand="0" w:noVBand="1"/>
      </w:tblPr>
      <w:tblGrid>
        <w:gridCol w:w="1961"/>
        <w:gridCol w:w="613"/>
        <w:gridCol w:w="1651"/>
        <w:gridCol w:w="263"/>
        <w:gridCol w:w="306"/>
        <w:gridCol w:w="1361"/>
        <w:gridCol w:w="356"/>
        <w:gridCol w:w="2122"/>
        <w:gridCol w:w="775"/>
      </w:tblGrid>
      <w:tr w:rsidR="006C7785" w:rsidRPr="00340B0D" w14:paraId="041F9D05"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3E71BB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34CABFE"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BD77267" w14:textId="77777777" w:rsidR="006C7785" w:rsidRPr="005B051E" w:rsidRDefault="006C7785" w:rsidP="00380FCD">
            <w:pPr>
              <w:rPr>
                <w:rFonts w:cs="Arial"/>
              </w:rPr>
            </w:pPr>
            <w:r w:rsidRPr="00A66F97">
              <w:rPr>
                <w:rFonts w:cs="Arial"/>
                <w:i/>
              </w:rPr>
              <w:t>Display of date dependent features, current date. Fixed Date Range</w:t>
            </w:r>
          </w:p>
        </w:tc>
      </w:tr>
      <w:tr w:rsidR="006C7785" w:rsidRPr="00340B0D" w14:paraId="6CF4E64C"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F6EE93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0921E70E"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A33E8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4609ADE" w14:textId="77777777" w:rsidR="006C7785" w:rsidRPr="00340B0D" w:rsidRDefault="006C7785" w:rsidP="00380FCD">
            <w:pPr>
              <w:jc w:val="center"/>
              <w:rPr>
                <w:rFonts w:cs="Arial"/>
                <w:b/>
                <w:bCs/>
                <w:sz w:val="18"/>
                <w:szCs w:val="18"/>
              </w:rPr>
            </w:pPr>
          </w:p>
        </w:tc>
      </w:tr>
      <w:tr w:rsidR="006C7785" w:rsidRPr="00340B0D" w14:paraId="73E6F5E9" w14:textId="77777777" w:rsidTr="00380FCD">
        <w:tc>
          <w:tcPr>
            <w:tcW w:w="6044" w:type="dxa"/>
            <w:gridSpan w:val="7"/>
            <w:tcBorders>
              <w:top w:val="single" w:sz="4" w:space="0" w:color="auto"/>
              <w:left w:val="single" w:sz="12" w:space="0" w:color="auto"/>
              <w:bottom w:val="single" w:sz="4" w:space="0" w:color="auto"/>
              <w:right w:val="single" w:sz="12" w:space="0" w:color="auto"/>
            </w:tcBorders>
            <w:shd w:val="clear" w:color="auto" w:fill="auto"/>
          </w:tcPr>
          <w:p w14:paraId="74A9C499" w14:textId="77777777" w:rsidR="006C7785" w:rsidRPr="000B13F9" w:rsidRDefault="006C7785" w:rsidP="00380FCD">
            <w:pPr>
              <w:rPr>
                <w:rFonts w:cs="Arial"/>
              </w:rPr>
            </w:pPr>
            <w:r w:rsidRPr="000B13F9">
              <w:rPr>
                <w:rFonts w:cs="Arial"/>
                <w:b/>
                <w:bCs/>
                <w:i/>
              </w:rPr>
              <w:t>DisplayOther</w:t>
            </w:r>
          </w:p>
        </w:tc>
        <w:tc>
          <w:tcPr>
            <w:tcW w:w="3155" w:type="dxa"/>
            <w:gridSpan w:val="2"/>
            <w:tcBorders>
              <w:top w:val="single" w:sz="4" w:space="0" w:color="auto"/>
              <w:left w:val="single" w:sz="12" w:space="0" w:color="auto"/>
              <w:bottom w:val="single" w:sz="4" w:space="0" w:color="auto"/>
              <w:right w:val="single" w:sz="12" w:space="0" w:color="auto"/>
            </w:tcBorders>
            <w:shd w:val="clear" w:color="auto" w:fill="auto"/>
          </w:tcPr>
          <w:p w14:paraId="2FE80A7C" w14:textId="77777777" w:rsidR="006C7785" w:rsidRPr="00340B0D" w:rsidRDefault="006C7785" w:rsidP="00380FCD">
            <w:pPr>
              <w:rPr>
                <w:rFonts w:cs="Arial"/>
                <w:sz w:val="18"/>
                <w:szCs w:val="18"/>
              </w:rPr>
            </w:pPr>
          </w:p>
        </w:tc>
      </w:tr>
      <w:tr w:rsidR="006C7785" w:rsidRPr="00340B0D" w14:paraId="0AAFDEDC" w14:textId="77777777" w:rsidTr="00380FCD">
        <w:tc>
          <w:tcPr>
            <w:tcW w:w="6044" w:type="dxa"/>
            <w:gridSpan w:val="7"/>
            <w:tcBorders>
              <w:top w:val="single" w:sz="4" w:space="0" w:color="auto"/>
              <w:left w:val="single" w:sz="12" w:space="0" w:color="auto"/>
              <w:bottom w:val="single" w:sz="12" w:space="0" w:color="auto"/>
              <w:right w:val="single" w:sz="12" w:space="0" w:color="auto"/>
            </w:tcBorders>
            <w:shd w:val="clear" w:color="auto" w:fill="auto"/>
          </w:tcPr>
          <w:p w14:paraId="7E74D4B1" w14:textId="77777777" w:rsidR="006C7785" w:rsidRPr="00340B0D" w:rsidRDefault="006C7785" w:rsidP="00380FCD">
            <w:pPr>
              <w:rPr>
                <w:rFonts w:cs="Arial"/>
                <w:sz w:val="18"/>
                <w:szCs w:val="18"/>
              </w:rPr>
            </w:pPr>
          </w:p>
        </w:tc>
        <w:tc>
          <w:tcPr>
            <w:tcW w:w="3155" w:type="dxa"/>
            <w:gridSpan w:val="2"/>
            <w:tcBorders>
              <w:top w:val="single" w:sz="4" w:space="0" w:color="auto"/>
              <w:left w:val="single" w:sz="12" w:space="0" w:color="auto"/>
              <w:bottom w:val="single" w:sz="12" w:space="0" w:color="auto"/>
              <w:right w:val="single" w:sz="12" w:space="0" w:color="auto"/>
            </w:tcBorders>
            <w:shd w:val="clear" w:color="auto" w:fill="auto"/>
          </w:tcPr>
          <w:p w14:paraId="63107D9D" w14:textId="77777777" w:rsidR="006C7785" w:rsidRPr="00340B0D" w:rsidRDefault="006C7785" w:rsidP="00380FCD">
            <w:pPr>
              <w:rPr>
                <w:rFonts w:cs="Arial"/>
                <w:sz w:val="18"/>
                <w:szCs w:val="18"/>
              </w:rPr>
            </w:pPr>
          </w:p>
        </w:tc>
      </w:tr>
      <w:tr w:rsidR="006C7785" w:rsidRPr="00340B0D" w14:paraId="606AE5C0" w14:textId="77777777" w:rsidTr="00380FCD">
        <w:tc>
          <w:tcPr>
            <w:tcW w:w="445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0543D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083F2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2D2BEFD" w14:textId="77777777" w:rsidTr="00380FCD">
        <w:sdt>
          <w:sdtPr>
            <w:rPr>
              <w:rFonts w:cs="Arial"/>
              <w:sz w:val="18"/>
              <w:szCs w:val="18"/>
            </w:rPr>
            <w:alias w:val="Diplay Category"/>
            <w:tag w:val="Diplay Categor"/>
            <w:id w:val="-1018698276"/>
            <w:placeholder>
              <w:docPart w:val="A43A5033CBE447FB9F7CC31F14D2805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57" w:type="dxa"/>
                <w:gridSpan w:val="4"/>
                <w:tcBorders>
                  <w:top w:val="single" w:sz="4" w:space="0" w:color="auto"/>
                  <w:left w:val="single" w:sz="12" w:space="0" w:color="auto"/>
                  <w:bottom w:val="single" w:sz="12" w:space="0" w:color="auto"/>
                  <w:right w:val="single" w:sz="12" w:space="0" w:color="auto"/>
                </w:tcBorders>
                <w:shd w:val="clear" w:color="auto" w:fill="auto"/>
              </w:tcPr>
              <w:p w14:paraId="7FFCCDE3" w14:textId="77777777" w:rsidR="006C7785" w:rsidRPr="00340B0D" w:rsidRDefault="006C7785" w:rsidP="00380FCD">
                <w:pPr>
                  <w:rPr>
                    <w:rFonts w:cs="Arial"/>
                    <w:sz w:val="18"/>
                    <w:szCs w:val="18"/>
                  </w:rPr>
                </w:pPr>
                <w:r>
                  <w:rPr>
                    <w:rFonts w:cs="Arial"/>
                    <w:sz w:val="18"/>
                    <w:szCs w:val="18"/>
                  </w:rPr>
                  <w:t>Other</w:t>
                </w:r>
              </w:p>
            </w:tc>
          </w:sdtContent>
        </w:sdt>
        <w:tc>
          <w:tcPr>
            <w:tcW w:w="4182" w:type="dxa"/>
            <w:gridSpan w:val="4"/>
            <w:tcBorders>
              <w:left w:val="single" w:sz="12" w:space="0" w:color="auto"/>
              <w:bottom w:val="single" w:sz="4" w:space="0" w:color="auto"/>
              <w:right w:val="single" w:sz="4" w:space="0" w:color="auto"/>
            </w:tcBorders>
            <w:shd w:val="clear" w:color="auto" w:fill="auto"/>
          </w:tcPr>
          <w:p w14:paraId="2073872F" w14:textId="77777777" w:rsidR="006C7785" w:rsidRPr="00340B0D" w:rsidRDefault="006C7785" w:rsidP="00380FCD">
            <w:pPr>
              <w:rPr>
                <w:rFonts w:cs="Arial"/>
                <w:sz w:val="18"/>
                <w:szCs w:val="18"/>
              </w:rPr>
            </w:pPr>
            <w:r w:rsidRPr="00340B0D">
              <w:rPr>
                <w:rFonts w:cs="Arial"/>
                <w:sz w:val="18"/>
                <w:szCs w:val="18"/>
              </w:rPr>
              <w:t>Accuracy</w:t>
            </w:r>
          </w:p>
        </w:tc>
        <w:tc>
          <w:tcPr>
            <w:tcW w:w="560" w:type="dxa"/>
            <w:tcBorders>
              <w:left w:val="single" w:sz="4" w:space="0" w:color="auto"/>
              <w:right w:val="single" w:sz="12" w:space="0" w:color="auto"/>
            </w:tcBorders>
            <w:shd w:val="clear" w:color="auto" w:fill="auto"/>
            <w:vAlign w:val="center"/>
          </w:tcPr>
          <w:p w14:paraId="0B15EA86" w14:textId="77777777" w:rsidR="006C7785" w:rsidRPr="00340B0D" w:rsidRDefault="006C7785" w:rsidP="00380FCD">
            <w:pPr>
              <w:jc w:val="center"/>
              <w:rPr>
                <w:rFonts w:cs="Arial"/>
                <w:sz w:val="18"/>
                <w:szCs w:val="18"/>
              </w:rPr>
            </w:pPr>
          </w:p>
        </w:tc>
      </w:tr>
      <w:tr w:rsidR="006C7785" w:rsidRPr="00340B0D" w14:paraId="5B241773" w14:textId="77777777" w:rsidTr="00380FCD">
        <w:tc>
          <w:tcPr>
            <w:tcW w:w="445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9F5E57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82" w:type="dxa"/>
            <w:gridSpan w:val="4"/>
            <w:tcBorders>
              <w:left w:val="single" w:sz="12" w:space="0" w:color="auto"/>
              <w:right w:val="single" w:sz="4" w:space="0" w:color="auto"/>
            </w:tcBorders>
            <w:shd w:val="clear" w:color="auto" w:fill="auto"/>
          </w:tcPr>
          <w:p w14:paraId="79712C91" w14:textId="77777777" w:rsidR="006C7785" w:rsidRPr="00340B0D" w:rsidRDefault="006C7785" w:rsidP="00380FCD">
            <w:pPr>
              <w:rPr>
                <w:rFonts w:cs="Arial"/>
                <w:sz w:val="18"/>
                <w:szCs w:val="18"/>
              </w:rPr>
            </w:pPr>
            <w:r w:rsidRPr="00340B0D">
              <w:rPr>
                <w:rFonts w:cs="Arial"/>
                <w:sz w:val="18"/>
                <w:szCs w:val="18"/>
              </w:rPr>
              <w:t>Contour label</w:t>
            </w:r>
          </w:p>
        </w:tc>
        <w:tc>
          <w:tcPr>
            <w:tcW w:w="560" w:type="dxa"/>
            <w:tcBorders>
              <w:left w:val="single" w:sz="4" w:space="0" w:color="auto"/>
              <w:right w:val="single" w:sz="12" w:space="0" w:color="auto"/>
            </w:tcBorders>
            <w:shd w:val="clear" w:color="auto" w:fill="auto"/>
            <w:vAlign w:val="center"/>
          </w:tcPr>
          <w:p w14:paraId="05C7C02C" w14:textId="77777777" w:rsidR="006C7785" w:rsidRPr="00340B0D" w:rsidRDefault="006C7785" w:rsidP="00380FCD">
            <w:pPr>
              <w:jc w:val="center"/>
              <w:rPr>
                <w:rFonts w:cs="Arial"/>
                <w:sz w:val="18"/>
                <w:szCs w:val="18"/>
              </w:rPr>
            </w:pPr>
          </w:p>
        </w:tc>
      </w:tr>
      <w:tr w:rsidR="006C7785" w:rsidRPr="00340B0D" w14:paraId="36430A4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12A46ADA" w14:textId="77777777" w:rsidR="006C7785" w:rsidRPr="00340B0D" w:rsidRDefault="006C7785" w:rsidP="00380FCD">
            <w:pPr>
              <w:rPr>
                <w:rFonts w:cs="Arial"/>
                <w:sz w:val="18"/>
                <w:szCs w:val="18"/>
              </w:rPr>
            </w:pPr>
            <w:r w:rsidRPr="00340B0D">
              <w:rPr>
                <w:rFonts w:cs="Arial"/>
                <w:sz w:val="18"/>
                <w:szCs w:val="18"/>
              </w:rPr>
              <w:t>Safety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8A3D90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50C9C559" w14:textId="77777777" w:rsidR="006C7785" w:rsidRPr="00340B0D" w:rsidRDefault="006C7785" w:rsidP="00380FCD">
            <w:pPr>
              <w:rPr>
                <w:rFonts w:cs="Arial"/>
                <w:sz w:val="18"/>
                <w:szCs w:val="18"/>
              </w:rPr>
            </w:pPr>
            <w:r w:rsidRPr="00340B0D">
              <w:rPr>
                <w:rFonts w:cs="Arial"/>
                <w:sz w:val="18"/>
                <w:szCs w:val="18"/>
              </w:rPr>
              <w:t>Highlight date dependent</w:t>
            </w:r>
          </w:p>
        </w:tc>
        <w:tc>
          <w:tcPr>
            <w:tcW w:w="560" w:type="dxa"/>
            <w:tcBorders>
              <w:right w:val="single" w:sz="12" w:space="0" w:color="auto"/>
            </w:tcBorders>
          </w:tcPr>
          <w:p w14:paraId="67A4BF1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1D77811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4EE1F7B" w14:textId="77777777" w:rsidR="006C7785" w:rsidRPr="00340B0D" w:rsidRDefault="006C7785" w:rsidP="00380FCD">
            <w:pPr>
              <w:rPr>
                <w:rFonts w:cs="Arial"/>
                <w:sz w:val="18"/>
                <w:szCs w:val="18"/>
              </w:rPr>
            </w:pPr>
            <w:r w:rsidRPr="00340B0D">
              <w:rPr>
                <w:rFonts w:cs="Arial"/>
                <w:sz w:val="18"/>
                <w:szCs w:val="18"/>
              </w:rPr>
              <w:t>Safety Depth</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3A9BC7" w14:textId="77777777" w:rsidR="006C7785" w:rsidRPr="00340B0D" w:rsidRDefault="006C7785" w:rsidP="00380FCD">
            <w:pPr>
              <w:rPr>
                <w:rFonts w:cs="Arial"/>
                <w:sz w:val="18"/>
                <w:szCs w:val="18"/>
              </w:rPr>
            </w:pPr>
            <w:r>
              <w:rPr>
                <w:rFonts w:cs="Arial"/>
                <w:sz w:val="18"/>
                <w:szCs w:val="18"/>
              </w:rPr>
              <w:t>10m</w:t>
            </w:r>
          </w:p>
        </w:tc>
        <w:tc>
          <w:tcPr>
            <w:tcW w:w="4182" w:type="dxa"/>
            <w:gridSpan w:val="4"/>
            <w:tcBorders>
              <w:left w:val="single" w:sz="12" w:space="0" w:color="auto"/>
            </w:tcBorders>
          </w:tcPr>
          <w:p w14:paraId="2977294A" w14:textId="77777777" w:rsidR="006C7785" w:rsidRPr="00340B0D" w:rsidRDefault="006C7785" w:rsidP="00380FCD">
            <w:pPr>
              <w:rPr>
                <w:rFonts w:cs="Arial"/>
                <w:sz w:val="18"/>
                <w:szCs w:val="18"/>
              </w:rPr>
            </w:pPr>
            <w:r w:rsidRPr="00340B0D">
              <w:rPr>
                <w:rFonts w:cs="Arial"/>
                <w:sz w:val="18"/>
                <w:szCs w:val="18"/>
              </w:rPr>
              <w:t>Highlight document</w:t>
            </w:r>
          </w:p>
        </w:tc>
        <w:tc>
          <w:tcPr>
            <w:tcW w:w="560" w:type="dxa"/>
            <w:tcBorders>
              <w:right w:val="single" w:sz="12" w:space="0" w:color="auto"/>
            </w:tcBorders>
          </w:tcPr>
          <w:p w14:paraId="5B77C96F" w14:textId="77777777" w:rsidR="006C7785" w:rsidRPr="00340B0D" w:rsidRDefault="006C7785" w:rsidP="00380FCD">
            <w:pPr>
              <w:jc w:val="center"/>
              <w:rPr>
                <w:rFonts w:cs="Arial"/>
                <w:sz w:val="18"/>
                <w:szCs w:val="18"/>
              </w:rPr>
            </w:pPr>
          </w:p>
        </w:tc>
      </w:tr>
      <w:tr w:rsidR="006C7785" w:rsidRPr="00340B0D" w14:paraId="1401FDDB"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0CA01A10" w14:textId="77777777" w:rsidR="006C7785" w:rsidRPr="00340B0D" w:rsidRDefault="006C7785" w:rsidP="00380FCD">
            <w:pPr>
              <w:rPr>
                <w:rFonts w:cs="Arial"/>
                <w:sz w:val="18"/>
                <w:szCs w:val="18"/>
              </w:rPr>
            </w:pPr>
            <w:r w:rsidRPr="00340B0D">
              <w:rPr>
                <w:rFonts w:cs="Arial"/>
                <w:sz w:val="18"/>
                <w:szCs w:val="18"/>
              </w:rPr>
              <w:t>Deep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148EF5"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0BD4138" w14:textId="77777777" w:rsidR="006C7785" w:rsidRPr="00340B0D" w:rsidRDefault="006C7785" w:rsidP="00380FCD">
            <w:pPr>
              <w:rPr>
                <w:rFonts w:cs="Arial"/>
                <w:b/>
                <w:bCs/>
                <w:sz w:val="18"/>
                <w:szCs w:val="18"/>
              </w:rPr>
            </w:pPr>
            <w:r w:rsidRPr="00340B0D">
              <w:rPr>
                <w:rFonts w:cs="Arial"/>
                <w:sz w:val="18"/>
                <w:szCs w:val="18"/>
              </w:rPr>
              <w:t>Highlight info</w:t>
            </w:r>
          </w:p>
        </w:tc>
        <w:tc>
          <w:tcPr>
            <w:tcW w:w="560" w:type="dxa"/>
            <w:tcBorders>
              <w:right w:val="single" w:sz="12" w:space="0" w:color="auto"/>
            </w:tcBorders>
          </w:tcPr>
          <w:p w14:paraId="677BD0B1" w14:textId="77777777" w:rsidR="006C7785" w:rsidRPr="00340B0D" w:rsidRDefault="006C7785" w:rsidP="00380FCD">
            <w:pPr>
              <w:jc w:val="center"/>
              <w:rPr>
                <w:rFonts w:cs="Arial"/>
                <w:sz w:val="18"/>
                <w:szCs w:val="18"/>
              </w:rPr>
            </w:pPr>
          </w:p>
        </w:tc>
      </w:tr>
      <w:tr w:rsidR="006C7785" w:rsidRPr="00340B0D" w14:paraId="6D138A36"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746F16" w14:textId="77777777" w:rsidR="006C7785" w:rsidRPr="00340B0D" w:rsidRDefault="006C7785" w:rsidP="00380FCD">
            <w:pPr>
              <w:rPr>
                <w:rFonts w:cs="Arial"/>
                <w:sz w:val="18"/>
                <w:szCs w:val="18"/>
              </w:rPr>
            </w:pPr>
            <w:r w:rsidRPr="00340B0D">
              <w:rPr>
                <w:rFonts w:cs="Arial"/>
                <w:sz w:val="18"/>
                <w:szCs w:val="18"/>
              </w:rPr>
              <w:t>Shallow Contour</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D65F22"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70C6169" w14:textId="77777777" w:rsidR="006C7785" w:rsidRPr="00340B0D" w:rsidRDefault="006C7785" w:rsidP="00380FCD">
            <w:pPr>
              <w:rPr>
                <w:rFonts w:cs="Arial"/>
                <w:sz w:val="18"/>
                <w:szCs w:val="18"/>
              </w:rPr>
            </w:pPr>
            <w:r w:rsidRPr="00340B0D">
              <w:rPr>
                <w:rFonts w:cs="Arial"/>
                <w:sz w:val="18"/>
                <w:szCs w:val="18"/>
              </w:rPr>
              <w:t>Shallow Pattern</w:t>
            </w:r>
          </w:p>
        </w:tc>
        <w:tc>
          <w:tcPr>
            <w:tcW w:w="560" w:type="dxa"/>
            <w:tcBorders>
              <w:right w:val="single" w:sz="12" w:space="0" w:color="auto"/>
            </w:tcBorders>
          </w:tcPr>
          <w:p w14:paraId="7101CC9D" w14:textId="77777777" w:rsidR="006C7785" w:rsidRPr="00340B0D" w:rsidRDefault="006C7785" w:rsidP="00380FCD">
            <w:pPr>
              <w:jc w:val="center"/>
              <w:rPr>
                <w:rFonts w:cs="Arial"/>
                <w:sz w:val="18"/>
                <w:szCs w:val="18"/>
              </w:rPr>
            </w:pPr>
          </w:p>
        </w:tc>
      </w:tr>
      <w:tr w:rsidR="006C7785" w:rsidRPr="00340B0D" w14:paraId="4962BD4C"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1AA181B" w14:textId="77777777" w:rsidR="006C7785" w:rsidRPr="00340B0D" w:rsidRDefault="006C7785" w:rsidP="00380FCD">
            <w:pPr>
              <w:rPr>
                <w:rFonts w:cs="Arial"/>
                <w:sz w:val="18"/>
                <w:szCs w:val="18"/>
              </w:rPr>
            </w:pPr>
            <w:r w:rsidRPr="00340B0D">
              <w:rPr>
                <w:rFonts w:cs="Arial"/>
                <w:sz w:val="18"/>
                <w:szCs w:val="18"/>
              </w:rPr>
              <w:t>Four Shades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6B793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5716B9D4" w14:textId="77777777" w:rsidR="006C7785" w:rsidRPr="00340B0D" w:rsidRDefault="006C7785" w:rsidP="00380FCD">
            <w:pPr>
              <w:rPr>
                <w:rFonts w:cs="Arial"/>
                <w:sz w:val="18"/>
                <w:szCs w:val="18"/>
              </w:rPr>
            </w:pPr>
            <w:r w:rsidRPr="00340B0D">
              <w:rPr>
                <w:rFonts w:cs="Arial"/>
                <w:sz w:val="18"/>
                <w:szCs w:val="18"/>
              </w:rPr>
              <w:t>Unknown</w:t>
            </w:r>
          </w:p>
        </w:tc>
        <w:tc>
          <w:tcPr>
            <w:tcW w:w="560" w:type="dxa"/>
            <w:tcBorders>
              <w:right w:val="single" w:sz="12" w:space="0" w:color="auto"/>
            </w:tcBorders>
          </w:tcPr>
          <w:p w14:paraId="1DE3DB5A" w14:textId="77777777" w:rsidR="006C7785" w:rsidRPr="00340B0D" w:rsidRDefault="006C7785" w:rsidP="00380FCD">
            <w:pPr>
              <w:jc w:val="center"/>
              <w:rPr>
                <w:rFonts w:cs="Arial"/>
                <w:sz w:val="18"/>
                <w:szCs w:val="18"/>
              </w:rPr>
            </w:pPr>
          </w:p>
        </w:tc>
      </w:tr>
      <w:tr w:rsidR="006C7785" w:rsidRPr="00340B0D" w14:paraId="5C16B814"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C04EFE3" w14:textId="77777777" w:rsidR="006C7785" w:rsidRPr="00340B0D" w:rsidRDefault="006C7785" w:rsidP="00380FCD">
            <w:pPr>
              <w:rPr>
                <w:rFonts w:cs="Arial"/>
                <w:sz w:val="18"/>
                <w:szCs w:val="18"/>
              </w:rPr>
            </w:pPr>
            <w:r w:rsidRPr="00340B0D">
              <w:rPr>
                <w:rFonts w:cs="Arial"/>
                <w:sz w:val="18"/>
                <w:szCs w:val="18"/>
              </w:rPr>
              <w:t>Radar Overlay</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73CB2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9458264" w14:textId="77777777" w:rsidR="006C7785" w:rsidRPr="00340B0D" w:rsidRDefault="006C7785" w:rsidP="00380FCD">
            <w:pPr>
              <w:rPr>
                <w:rFonts w:cs="Arial"/>
                <w:sz w:val="18"/>
                <w:szCs w:val="18"/>
              </w:rPr>
            </w:pPr>
            <w:r w:rsidRPr="00340B0D">
              <w:rPr>
                <w:rFonts w:cs="Arial"/>
                <w:sz w:val="18"/>
                <w:szCs w:val="18"/>
              </w:rPr>
              <w:t>Update Review</w:t>
            </w:r>
          </w:p>
        </w:tc>
        <w:tc>
          <w:tcPr>
            <w:tcW w:w="560" w:type="dxa"/>
            <w:tcBorders>
              <w:right w:val="single" w:sz="12" w:space="0" w:color="auto"/>
            </w:tcBorders>
          </w:tcPr>
          <w:p w14:paraId="3AA80D65" w14:textId="77777777" w:rsidR="006C7785" w:rsidRPr="00340B0D" w:rsidRDefault="006C7785" w:rsidP="00380FCD">
            <w:pPr>
              <w:jc w:val="center"/>
              <w:rPr>
                <w:rFonts w:cs="Arial"/>
                <w:sz w:val="18"/>
                <w:szCs w:val="18"/>
              </w:rPr>
            </w:pPr>
          </w:p>
        </w:tc>
      </w:tr>
      <w:tr w:rsidR="006C7785" w:rsidRPr="00340B0D" w14:paraId="41FD309F"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6EA0AFAE" w14:textId="77777777" w:rsidR="006C7785" w:rsidRPr="00340B0D" w:rsidRDefault="006C7785" w:rsidP="00380FCD">
            <w:pPr>
              <w:rPr>
                <w:rFonts w:cs="Arial"/>
                <w:sz w:val="18"/>
                <w:szCs w:val="18"/>
              </w:rPr>
            </w:pPr>
            <w:r w:rsidRPr="00340B0D">
              <w:rPr>
                <w:rFonts w:cs="Arial"/>
                <w:sz w:val="18"/>
                <w:szCs w:val="18"/>
              </w:rPr>
              <w:t>Plain Boundaries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08CF1"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4FABAE3A" w14:textId="77777777" w:rsidR="006C7785" w:rsidRPr="00340B0D" w:rsidRDefault="006C7785" w:rsidP="00380FCD">
            <w:pPr>
              <w:rPr>
                <w:rFonts w:cs="Arial"/>
                <w:sz w:val="18"/>
                <w:szCs w:val="18"/>
              </w:rPr>
            </w:pPr>
            <w:r w:rsidRPr="00340B0D">
              <w:rPr>
                <w:rFonts w:cs="Arial"/>
                <w:b/>
                <w:bCs/>
                <w:sz w:val="18"/>
                <w:szCs w:val="18"/>
              </w:rPr>
              <w:t>Text Groups</w:t>
            </w:r>
          </w:p>
        </w:tc>
        <w:tc>
          <w:tcPr>
            <w:tcW w:w="560" w:type="dxa"/>
            <w:tcBorders>
              <w:right w:val="single" w:sz="12" w:space="0" w:color="auto"/>
            </w:tcBorders>
            <w:vAlign w:val="center"/>
          </w:tcPr>
          <w:p w14:paraId="0847B526" w14:textId="77777777" w:rsidR="006C7785" w:rsidRPr="00340B0D" w:rsidRDefault="006C7785" w:rsidP="00380FCD">
            <w:pPr>
              <w:jc w:val="center"/>
              <w:rPr>
                <w:rFonts w:cs="Arial"/>
                <w:sz w:val="18"/>
                <w:szCs w:val="18"/>
              </w:rPr>
            </w:pPr>
          </w:p>
        </w:tc>
      </w:tr>
      <w:tr w:rsidR="006C7785" w:rsidRPr="00340B0D" w14:paraId="30EB167E"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93F17FC" w14:textId="77777777" w:rsidR="006C7785" w:rsidRPr="00340B0D" w:rsidRDefault="006C7785" w:rsidP="00380FCD">
            <w:pPr>
              <w:rPr>
                <w:rFonts w:cs="Arial"/>
                <w:sz w:val="18"/>
                <w:szCs w:val="18"/>
              </w:rPr>
            </w:pPr>
            <w:r w:rsidRPr="00340B0D">
              <w:rPr>
                <w:rFonts w:cs="Arial"/>
                <w:sz w:val="18"/>
                <w:szCs w:val="18"/>
              </w:rPr>
              <w:t>Simplified Symbols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87D850" w14:textId="77777777" w:rsidR="006C7785" w:rsidRPr="00340B0D" w:rsidRDefault="006C7785" w:rsidP="00380FCD">
            <w:pPr>
              <w:rPr>
                <w:rFonts w:cs="Arial"/>
                <w:sz w:val="18"/>
                <w:szCs w:val="18"/>
              </w:rPr>
            </w:pPr>
            <w:r>
              <w:rPr>
                <w:rFonts w:cs="Arial"/>
                <w:sz w:val="18"/>
                <w:szCs w:val="18"/>
              </w:rPr>
              <w:t>On</w:t>
            </w:r>
          </w:p>
        </w:tc>
        <w:tc>
          <w:tcPr>
            <w:tcW w:w="4182" w:type="dxa"/>
            <w:gridSpan w:val="4"/>
            <w:tcBorders>
              <w:left w:val="single" w:sz="12" w:space="0" w:color="auto"/>
            </w:tcBorders>
          </w:tcPr>
          <w:p w14:paraId="1A8276FE" w14:textId="77777777" w:rsidR="006C7785" w:rsidRPr="00340B0D" w:rsidRDefault="006C7785" w:rsidP="00380FCD">
            <w:pPr>
              <w:rPr>
                <w:rFonts w:cs="Arial"/>
                <w:sz w:val="18"/>
                <w:szCs w:val="18"/>
              </w:rPr>
            </w:pPr>
            <w:r w:rsidRPr="00340B0D">
              <w:rPr>
                <w:rFonts w:cs="Arial"/>
                <w:sz w:val="18"/>
                <w:szCs w:val="18"/>
              </w:rPr>
              <w:t>Chart Text</w:t>
            </w:r>
          </w:p>
        </w:tc>
        <w:tc>
          <w:tcPr>
            <w:tcW w:w="560" w:type="dxa"/>
            <w:tcBorders>
              <w:right w:val="single" w:sz="12" w:space="0" w:color="auto"/>
            </w:tcBorders>
            <w:vAlign w:val="center"/>
          </w:tcPr>
          <w:p w14:paraId="1A1BA08E" w14:textId="77777777" w:rsidR="006C7785" w:rsidRPr="00340B0D" w:rsidRDefault="006C7785" w:rsidP="00380FCD">
            <w:pPr>
              <w:jc w:val="center"/>
              <w:rPr>
                <w:rFonts w:cs="Arial"/>
                <w:sz w:val="18"/>
                <w:szCs w:val="18"/>
              </w:rPr>
            </w:pPr>
          </w:p>
        </w:tc>
      </w:tr>
      <w:tr w:rsidR="006C7785" w:rsidRPr="00340B0D" w14:paraId="0365D187"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45CAAE60" w14:textId="77777777" w:rsidR="006C7785" w:rsidRPr="00340B0D" w:rsidRDefault="006C7785" w:rsidP="00380FCD">
            <w:pPr>
              <w:rPr>
                <w:rFonts w:cs="Arial"/>
                <w:sz w:val="18"/>
                <w:szCs w:val="18"/>
              </w:rPr>
            </w:pPr>
            <w:r w:rsidRPr="00340B0D">
              <w:rPr>
                <w:rFonts w:cs="Arial"/>
                <w:sz w:val="18"/>
                <w:szCs w:val="18"/>
              </w:rPr>
              <w:t>Full Light Lines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0611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3CEA268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560" w:type="dxa"/>
            <w:tcBorders>
              <w:right w:val="single" w:sz="12" w:space="0" w:color="auto"/>
            </w:tcBorders>
            <w:vAlign w:val="center"/>
          </w:tcPr>
          <w:p w14:paraId="7DD58540" w14:textId="77777777" w:rsidR="006C7785" w:rsidRPr="00340B0D" w:rsidRDefault="006C7785" w:rsidP="00380FCD">
            <w:pPr>
              <w:jc w:val="center"/>
              <w:rPr>
                <w:rFonts w:cs="Arial"/>
                <w:sz w:val="18"/>
                <w:szCs w:val="18"/>
              </w:rPr>
            </w:pPr>
          </w:p>
        </w:tc>
      </w:tr>
      <w:tr w:rsidR="006C7785" w:rsidRPr="00340B0D" w14:paraId="48A63665"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7423E375" w14:textId="77777777" w:rsidR="006C7785" w:rsidRPr="00340B0D" w:rsidRDefault="006C7785" w:rsidP="00380FCD">
            <w:pPr>
              <w:rPr>
                <w:rFonts w:cs="Arial"/>
                <w:sz w:val="18"/>
                <w:szCs w:val="18"/>
              </w:rPr>
            </w:pPr>
            <w:r w:rsidRPr="00340B0D">
              <w:rPr>
                <w:rFonts w:cs="Arial"/>
                <w:sz w:val="18"/>
                <w:szCs w:val="18"/>
              </w:rPr>
              <w:t>Ignore scale minimum</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DA0148"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096FF1B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560" w:type="dxa"/>
            <w:tcBorders>
              <w:right w:val="single" w:sz="12" w:space="0" w:color="auto"/>
            </w:tcBorders>
            <w:vAlign w:val="center"/>
          </w:tcPr>
          <w:p w14:paraId="2698A2B1" w14:textId="77777777" w:rsidR="006C7785" w:rsidRPr="00340B0D" w:rsidRDefault="006C7785" w:rsidP="00380FCD">
            <w:pPr>
              <w:jc w:val="center"/>
              <w:rPr>
                <w:rFonts w:cs="Arial"/>
                <w:sz w:val="18"/>
                <w:szCs w:val="18"/>
              </w:rPr>
            </w:pPr>
          </w:p>
        </w:tc>
      </w:tr>
      <w:tr w:rsidR="006C7785" w:rsidRPr="00340B0D" w14:paraId="36712703" w14:textId="77777777" w:rsidTr="00380FCD">
        <w:tc>
          <w:tcPr>
            <w:tcW w:w="2373" w:type="dxa"/>
            <w:gridSpan w:val="2"/>
            <w:tcBorders>
              <w:top w:val="single" w:sz="8" w:space="0" w:color="auto"/>
              <w:left w:val="single" w:sz="12" w:space="0" w:color="auto"/>
              <w:bottom w:val="single" w:sz="8" w:space="0" w:color="auto"/>
              <w:right w:val="single" w:sz="12" w:space="0" w:color="auto"/>
            </w:tcBorders>
            <w:shd w:val="clear" w:color="auto" w:fill="auto"/>
          </w:tcPr>
          <w:p w14:paraId="2B818F38" w14:textId="77777777" w:rsidR="006C7785" w:rsidRPr="00340B0D" w:rsidRDefault="006C7785" w:rsidP="00380FCD">
            <w:pPr>
              <w:rPr>
                <w:rFonts w:cs="Arial"/>
                <w:sz w:val="18"/>
                <w:szCs w:val="18"/>
              </w:rPr>
            </w:pPr>
            <w:r w:rsidRPr="00340B0D">
              <w:rPr>
                <w:rFonts w:cs="Arial"/>
                <w:sz w:val="18"/>
                <w:szCs w:val="18"/>
              </w:rPr>
              <w:t>Shallow Water Dangers</w:t>
            </w:r>
          </w:p>
        </w:tc>
        <w:tc>
          <w:tcPr>
            <w:tcW w:w="2084" w:type="dxa"/>
            <w:gridSpan w:val="2"/>
            <w:tcBorders>
              <w:top w:val="single" w:sz="8" w:space="0" w:color="auto"/>
              <w:left w:val="single" w:sz="12" w:space="0" w:color="auto"/>
              <w:bottom w:val="single" w:sz="8" w:space="0" w:color="auto"/>
              <w:right w:val="single" w:sz="12" w:space="0" w:color="auto"/>
            </w:tcBorders>
            <w:shd w:val="clear" w:color="auto" w:fill="auto"/>
          </w:tcPr>
          <w:p w14:paraId="2460189C" w14:textId="77777777" w:rsidR="006C7785" w:rsidRPr="00340B0D" w:rsidRDefault="006C7785" w:rsidP="00380FCD">
            <w:pPr>
              <w:rPr>
                <w:rFonts w:cs="Arial"/>
                <w:sz w:val="18"/>
                <w:szCs w:val="18"/>
              </w:rPr>
            </w:pPr>
          </w:p>
        </w:tc>
        <w:tc>
          <w:tcPr>
            <w:tcW w:w="4182" w:type="dxa"/>
            <w:gridSpan w:val="4"/>
            <w:tcBorders>
              <w:left w:val="single" w:sz="12" w:space="0" w:color="auto"/>
            </w:tcBorders>
          </w:tcPr>
          <w:p w14:paraId="159CD42B" w14:textId="77777777" w:rsidR="006C7785" w:rsidRPr="00340B0D" w:rsidRDefault="006C7785" w:rsidP="00380FCD">
            <w:pPr>
              <w:rPr>
                <w:rFonts w:cs="Arial"/>
                <w:sz w:val="18"/>
                <w:szCs w:val="18"/>
              </w:rPr>
            </w:pPr>
            <w:r w:rsidRPr="00340B0D">
              <w:rPr>
                <w:rFonts w:cs="Arial"/>
                <w:sz w:val="18"/>
                <w:szCs w:val="18"/>
              </w:rPr>
              <w:t xml:space="preserve">        Names</w:t>
            </w:r>
          </w:p>
        </w:tc>
        <w:tc>
          <w:tcPr>
            <w:tcW w:w="560" w:type="dxa"/>
            <w:tcBorders>
              <w:right w:val="single" w:sz="12" w:space="0" w:color="auto"/>
            </w:tcBorders>
            <w:vAlign w:val="center"/>
          </w:tcPr>
          <w:p w14:paraId="3C8431A4" w14:textId="77777777" w:rsidR="006C7785" w:rsidRPr="00340B0D" w:rsidRDefault="006C7785" w:rsidP="00380FCD">
            <w:pPr>
              <w:jc w:val="center"/>
              <w:rPr>
                <w:rFonts w:cs="Arial"/>
                <w:sz w:val="18"/>
                <w:szCs w:val="18"/>
              </w:rPr>
            </w:pPr>
          </w:p>
        </w:tc>
      </w:tr>
      <w:tr w:rsidR="006C7785" w:rsidRPr="00340B0D" w14:paraId="776C287B" w14:textId="77777777" w:rsidTr="00380FCD">
        <w:tc>
          <w:tcPr>
            <w:tcW w:w="445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F26E0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82" w:type="dxa"/>
            <w:gridSpan w:val="4"/>
            <w:tcBorders>
              <w:left w:val="single" w:sz="12" w:space="0" w:color="auto"/>
            </w:tcBorders>
          </w:tcPr>
          <w:p w14:paraId="4874483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560" w:type="dxa"/>
            <w:tcBorders>
              <w:right w:val="single" w:sz="12" w:space="0" w:color="auto"/>
            </w:tcBorders>
          </w:tcPr>
          <w:p w14:paraId="3002D32D" w14:textId="77777777" w:rsidR="006C7785" w:rsidRPr="00340B0D" w:rsidRDefault="006C7785" w:rsidP="00380FCD">
            <w:pPr>
              <w:jc w:val="center"/>
              <w:rPr>
                <w:rFonts w:cs="Arial"/>
                <w:sz w:val="18"/>
                <w:szCs w:val="18"/>
              </w:rPr>
            </w:pPr>
          </w:p>
        </w:tc>
      </w:tr>
      <w:tr w:rsidR="006C7785" w:rsidRPr="00340B0D" w14:paraId="4107B5F8" w14:textId="77777777" w:rsidTr="00380FCD">
        <w:sdt>
          <w:sdtPr>
            <w:rPr>
              <w:rFonts w:cs="Arial"/>
              <w:sz w:val="18"/>
              <w:szCs w:val="18"/>
            </w:rPr>
            <w:alias w:val="Palette"/>
            <w:tag w:val="Palette"/>
            <w:id w:val="-1865660711"/>
            <w:placeholder>
              <w:docPart w:val="1763DC68F6744BC386DF60B3D7A2B718"/>
            </w:placeholder>
            <w:comboBox>
              <w:listItem w:displayText="Day" w:value="Day"/>
              <w:listItem w:displayText="Dusk" w:value="Dusk"/>
              <w:listItem w:displayText="Night" w:value="Night"/>
            </w:comboBox>
          </w:sdtPr>
          <w:sdtContent>
            <w:tc>
              <w:tcPr>
                <w:tcW w:w="4457" w:type="dxa"/>
                <w:gridSpan w:val="4"/>
                <w:tcBorders>
                  <w:left w:val="single" w:sz="12" w:space="0" w:color="auto"/>
                  <w:bottom w:val="single" w:sz="12" w:space="0" w:color="auto"/>
                  <w:right w:val="single" w:sz="12" w:space="0" w:color="auto"/>
                </w:tcBorders>
              </w:tcPr>
              <w:p w14:paraId="0B59ED4C" w14:textId="77777777" w:rsidR="006C7785" w:rsidRPr="00340B0D" w:rsidRDefault="006C7785" w:rsidP="00380FCD">
                <w:pPr>
                  <w:rPr>
                    <w:rFonts w:cs="Arial"/>
                    <w:sz w:val="18"/>
                    <w:szCs w:val="18"/>
                  </w:rPr>
                </w:pPr>
                <w:r w:rsidRPr="00340B0D">
                  <w:rPr>
                    <w:rFonts w:cs="Arial"/>
                    <w:sz w:val="18"/>
                    <w:szCs w:val="18"/>
                  </w:rPr>
                  <w:t>Day</w:t>
                </w:r>
              </w:p>
            </w:tc>
          </w:sdtContent>
        </w:sdt>
        <w:tc>
          <w:tcPr>
            <w:tcW w:w="4182" w:type="dxa"/>
            <w:gridSpan w:val="4"/>
            <w:tcBorders>
              <w:left w:val="single" w:sz="12" w:space="0" w:color="auto"/>
            </w:tcBorders>
          </w:tcPr>
          <w:p w14:paraId="13F144C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560" w:type="dxa"/>
            <w:tcBorders>
              <w:right w:val="single" w:sz="12" w:space="0" w:color="auto"/>
            </w:tcBorders>
          </w:tcPr>
          <w:p w14:paraId="29E7E9F9" w14:textId="77777777" w:rsidR="006C7785" w:rsidRPr="00340B0D" w:rsidRDefault="006C7785" w:rsidP="00380FCD">
            <w:pPr>
              <w:jc w:val="center"/>
              <w:rPr>
                <w:rFonts w:cs="Arial"/>
                <w:sz w:val="18"/>
                <w:szCs w:val="18"/>
              </w:rPr>
            </w:pPr>
          </w:p>
        </w:tc>
      </w:tr>
      <w:tr w:rsidR="006C7785" w:rsidRPr="00340B0D" w14:paraId="4B3FC506" w14:textId="77777777" w:rsidTr="00380FCD">
        <w:tc>
          <w:tcPr>
            <w:tcW w:w="4457" w:type="dxa"/>
            <w:gridSpan w:val="4"/>
            <w:tcBorders>
              <w:top w:val="single" w:sz="12" w:space="0" w:color="auto"/>
              <w:left w:val="single" w:sz="12" w:space="0" w:color="auto"/>
              <w:right w:val="single" w:sz="12" w:space="0" w:color="auto"/>
            </w:tcBorders>
            <w:shd w:val="clear" w:color="auto" w:fill="FFFFFF" w:themeFill="background1"/>
            <w:vAlign w:val="center"/>
          </w:tcPr>
          <w:p w14:paraId="5FDCD3FE" w14:textId="77777777" w:rsidR="006C7785" w:rsidRPr="00340B0D" w:rsidRDefault="006C7785" w:rsidP="00380FCD">
            <w:pPr>
              <w:jc w:val="center"/>
              <w:rPr>
                <w:rFonts w:cs="Arial"/>
                <w:b/>
                <w:bCs/>
                <w:sz w:val="18"/>
                <w:szCs w:val="18"/>
              </w:rPr>
            </w:pPr>
          </w:p>
        </w:tc>
        <w:tc>
          <w:tcPr>
            <w:tcW w:w="4182" w:type="dxa"/>
            <w:gridSpan w:val="4"/>
            <w:tcBorders>
              <w:left w:val="single" w:sz="12" w:space="0" w:color="auto"/>
            </w:tcBorders>
          </w:tcPr>
          <w:p w14:paraId="35BD9C81" w14:textId="77777777" w:rsidR="006C7785" w:rsidRPr="00340B0D" w:rsidRDefault="006C7785" w:rsidP="00380FCD">
            <w:pPr>
              <w:rPr>
                <w:rFonts w:cs="Arial"/>
                <w:sz w:val="18"/>
                <w:szCs w:val="18"/>
              </w:rPr>
            </w:pPr>
          </w:p>
        </w:tc>
        <w:tc>
          <w:tcPr>
            <w:tcW w:w="560" w:type="dxa"/>
            <w:tcBorders>
              <w:right w:val="single" w:sz="12" w:space="0" w:color="auto"/>
            </w:tcBorders>
            <w:vAlign w:val="center"/>
          </w:tcPr>
          <w:p w14:paraId="4629C38D" w14:textId="77777777" w:rsidR="006C7785" w:rsidRPr="00340B0D" w:rsidRDefault="006C7785" w:rsidP="00380FCD">
            <w:pPr>
              <w:jc w:val="center"/>
              <w:rPr>
                <w:rFonts w:cs="Arial"/>
                <w:sz w:val="18"/>
                <w:szCs w:val="18"/>
              </w:rPr>
            </w:pPr>
          </w:p>
        </w:tc>
      </w:tr>
      <w:tr w:rsidR="006C7785" w:rsidRPr="00340B0D" w14:paraId="05A0DB8F" w14:textId="77777777" w:rsidTr="00380FCD">
        <w:tc>
          <w:tcPr>
            <w:tcW w:w="4457" w:type="dxa"/>
            <w:gridSpan w:val="4"/>
            <w:tcBorders>
              <w:left w:val="single" w:sz="12" w:space="0" w:color="auto"/>
              <w:bottom w:val="single" w:sz="12" w:space="0" w:color="auto"/>
              <w:right w:val="single" w:sz="12" w:space="0" w:color="auto"/>
            </w:tcBorders>
            <w:shd w:val="clear" w:color="auto" w:fill="FFFFFF" w:themeFill="background1"/>
          </w:tcPr>
          <w:p w14:paraId="687657FC" w14:textId="77777777" w:rsidR="006C7785" w:rsidRPr="00340B0D" w:rsidRDefault="006C7785" w:rsidP="00380FCD">
            <w:pPr>
              <w:rPr>
                <w:rFonts w:cs="Arial"/>
                <w:sz w:val="18"/>
                <w:szCs w:val="18"/>
              </w:rPr>
            </w:pPr>
          </w:p>
        </w:tc>
        <w:tc>
          <w:tcPr>
            <w:tcW w:w="4182" w:type="dxa"/>
            <w:gridSpan w:val="4"/>
            <w:tcBorders>
              <w:left w:val="single" w:sz="12" w:space="0" w:color="auto"/>
              <w:bottom w:val="single" w:sz="12" w:space="0" w:color="auto"/>
            </w:tcBorders>
          </w:tcPr>
          <w:p w14:paraId="1F1A5277" w14:textId="77777777" w:rsidR="006C7785" w:rsidRPr="00340B0D" w:rsidRDefault="006C7785" w:rsidP="00380FCD">
            <w:pPr>
              <w:jc w:val="center"/>
              <w:rPr>
                <w:rFonts w:cs="Arial"/>
                <w:sz w:val="18"/>
                <w:szCs w:val="18"/>
              </w:rPr>
            </w:pPr>
          </w:p>
        </w:tc>
        <w:tc>
          <w:tcPr>
            <w:tcW w:w="560" w:type="dxa"/>
            <w:tcBorders>
              <w:bottom w:val="single" w:sz="12" w:space="0" w:color="auto"/>
              <w:right w:val="single" w:sz="12" w:space="0" w:color="auto"/>
            </w:tcBorders>
            <w:vAlign w:val="center"/>
          </w:tcPr>
          <w:p w14:paraId="4FDA52A1" w14:textId="77777777" w:rsidR="006C7785" w:rsidRPr="00340B0D" w:rsidRDefault="006C7785" w:rsidP="00380FCD">
            <w:pPr>
              <w:jc w:val="center"/>
              <w:rPr>
                <w:rFonts w:cs="Arial"/>
                <w:sz w:val="18"/>
                <w:szCs w:val="18"/>
              </w:rPr>
            </w:pPr>
          </w:p>
        </w:tc>
      </w:tr>
      <w:tr w:rsidR="006C7785" w:rsidRPr="00340B0D" w14:paraId="4B57D019" w14:textId="77777777" w:rsidTr="00380FCD">
        <w:tc>
          <w:tcPr>
            <w:tcW w:w="445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713B41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F0F0EF"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F1DAE1" w14:textId="77777777" w:rsidTr="00380FCD">
        <w:trPr>
          <w:trHeight w:val="287"/>
        </w:trPr>
        <w:tc>
          <w:tcPr>
            <w:tcW w:w="1659" w:type="dxa"/>
            <w:tcBorders>
              <w:left w:val="single" w:sz="12" w:space="0" w:color="auto"/>
              <w:bottom w:val="single" w:sz="4" w:space="0" w:color="auto"/>
            </w:tcBorders>
          </w:tcPr>
          <w:p w14:paraId="02D72FAB" w14:textId="77777777" w:rsidR="006C7785" w:rsidRPr="00340B0D" w:rsidRDefault="006C7785" w:rsidP="00380FCD">
            <w:pPr>
              <w:rPr>
                <w:rFonts w:cs="Arial"/>
                <w:sz w:val="18"/>
                <w:szCs w:val="18"/>
              </w:rPr>
            </w:pPr>
            <w:r w:rsidRPr="00340B0D">
              <w:rPr>
                <w:rFonts w:cs="Arial"/>
                <w:sz w:val="18"/>
                <w:szCs w:val="18"/>
              </w:rPr>
              <w:t>Start Date</w:t>
            </w:r>
          </w:p>
        </w:tc>
        <w:tc>
          <w:tcPr>
            <w:tcW w:w="2798" w:type="dxa"/>
            <w:gridSpan w:val="3"/>
            <w:tcBorders>
              <w:bottom w:val="single" w:sz="4" w:space="0" w:color="auto"/>
              <w:right w:val="single" w:sz="12" w:space="0" w:color="auto"/>
            </w:tcBorders>
          </w:tcPr>
          <w:p w14:paraId="144C6BC5" w14:textId="77777777" w:rsidR="006C7785" w:rsidRPr="00340B0D" w:rsidRDefault="006C7785" w:rsidP="00380FCD">
            <w:pPr>
              <w:rPr>
                <w:rFonts w:cs="Arial"/>
                <w:sz w:val="18"/>
                <w:szCs w:val="18"/>
              </w:rPr>
            </w:pPr>
          </w:p>
        </w:tc>
        <w:tc>
          <w:tcPr>
            <w:tcW w:w="1256" w:type="dxa"/>
            <w:gridSpan w:val="2"/>
            <w:tcBorders>
              <w:left w:val="single" w:sz="12" w:space="0" w:color="auto"/>
              <w:bottom w:val="single" w:sz="4" w:space="0" w:color="auto"/>
              <w:right w:val="single" w:sz="4" w:space="0" w:color="auto"/>
            </w:tcBorders>
            <w:vAlign w:val="center"/>
          </w:tcPr>
          <w:p w14:paraId="52CF2455" w14:textId="77777777" w:rsidR="006C7785" w:rsidRPr="00340B0D" w:rsidRDefault="006C7785" w:rsidP="00380FCD">
            <w:pPr>
              <w:rPr>
                <w:rFonts w:cs="Arial"/>
                <w:sz w:val="18"/>
                <w:szCs w:val="18"/>
              </w:rPr>
            </w:pPr>
            <w:r w:rsidRPr="00340B0D">
              <w:rPr>
                <w:rFonts w:cs="Arial"/>
                <w:sz w:val="18"/>
                <w:szCs w:val="18"/>
              </w:rPr>
              <w:t>Centre</w:t>
            </w:r>
          </w:p>
        </w:tc>
        <w:tc>
          <w:tcPr>
            <w:tcW w:w="3486" w:type="dxa"/>
            <w:gridSpan w:val="3"/>
            <w:tcBorders>
              <w:left w:val="single" w:sz="4" w:space="0" w:color="auto"/>
              <w:bottom w:val="single" w:sz="4" w:space="0" w:color="auto"/>
              <w:right w:val="single" w:sz="12" w:space="0" w:color="auto"/>
            </w:tcBorders>
            <w:vAlign w:val="center"/>
          </w:tcPr>
          <w:p w14:paraId="6FB1B175" w14:textId="77777777" w:rsidR="006C7785" w:rsidRPr="00340B0D" w:rsidRDefault="006C7785" w:rsidP="00380FCD">
            <w:pPr>
              <w:rPr>
                <w:rFonts w:cs="Arial"/>
                <w:sz w:val="18"/>
                <w:szCs w:val="18"/>
              </w:rPr>
            </w:pPr>
          </w:p>
        </w:tc>
      </w:tr>
      <w:tr w:rsidR="006C7785" w:rsidRPr="00340B0D" w14:paraId="625295E5" w14:textId="77777777" w:rsidTr="00380FCD">
        <w:tc>
          <w:tcPr>
            <w:tcW w:w="1659" w:type="dxa"/>
            <w:tcBorders>
              <w:left w:val="single" w:sz="12" w:space="0" w:color="auto"/>
              <w:bottom w:val="single" w:sz="4" w:space="0" w:color="auto"/>
            </w:tcBorders>
          </w:tcPr>
          <w:p w14:paraId="6F66A980" w14:textId="77777777" w:rsidR="006C7785" w:rsidRPr="00340B0D" w:rsidRDefault="006C7785" w:rsidP="00380FCD">
            <w:pPr>
              <w:rPr>
                <w:rFonts w:cs="Arial"/>
                <w:sz w:val="18"/>
                <w:szCs w:val="18"/>
              </w:rPr>
            </w:pPr>
            <w:r w:rsidRPr="00340B0D">
              <w:rPr>
                <w:rFonts w:cs="Arial"/>
                <w:sz w:val="18"/>
                <w:szCs w:val="18"/>
              </w:rPr>
              <w:t>End Date</w:t>
            </w:r>
          </w:p>
        </w:tc>
        <w:tc>
          <w:tcPr>
            <w:tcW w:w="2798" w:type="dxa"/>
            <w:gridSpan w:val="3"/>
            <w:tcBorders>
              <w:top w:val="single" w:sz="4" w:space="0" w:color="auto"/>
              <w:bottom w:val="single" w:sz="4" w:space="0" w:color="auto"/>
              <w:right w:val="single" w:sz="12" w:space="0" w:color="auto"/>
            </w:tcBorders>
          </w:tcPr>
          <w:p w14:paraId="50818371" w14:textId="77777777" w:rsidR="006C7785" w:rsidRPr="00340B0D" w:rsidRDefault="006C7785" w:rsidP="00380FCD">
            <w:pPr>
              <w:rPr>
                <w:rFonts w:cs="Arial"/>
                <w:sz w:val="18"/>
                <w:szCs w:val="18"/>
              </w:rPr>
            </w:pPr>
          </w:p>
        </w:tc>
        <w:tc>
          <w:tcPr>
            <w:tcW w:w="1256"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9C6E47" w14:textId="77777777" w:rsidR="006C7785" w:rsidRPr="00340B0D" w:rsidRDefault="006C7785" w:rsidP="00380FCD">
            <w:pPr>
              <w:rPr>
                <w:rFonts w:cs="Arial"/>
                <w:sz w:val="18"/>
                <w:szCs w:val="18"/>
              </w:rPr>
            </w:pPr>
            <w:r w:rsidRPr="00340B0D">
              <w:rPr>
                <w:rFonts w:cs="Arial"/>
                <w:sz w:val="18"/>
                <w:szCs w:val="18"/>
              </w:rPr>
              <w:t>Scale</w:t>
            </w:r>
          </w:p>
        </w:tc>
        <w:tc>
          <w:tcPr>
            <w:tcW w:w="348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733F66A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10000</w:t>
            </w:r>
          </w:p>
        </w:tc>
      </w:tr>
      <w:tr w:rsidR="006C7785" w:rsidRPr="00340B0D" w14:paraId="7852135E" w14:textId="77777777" w:rsidTr="00380FCD">
        <w:tc>
          <w:tcPr>
            <w:tcW w:w="445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54D6210" w14:textId="77777777" w:rsidR="006C7785" w:rsidRPr="00340B0D" w:rsidRDefault="006C7785" w:rsidP="00380FCD">
            <w:pPr>
              <w:jc w:val="center"/>
              <w:rPr>
                <w:rFonts w:cs="Arial"/>
                <w:b/>
                <w:bCs/>
                <w:sz w:val="18"/>
                <w:szCs w:val="18"/>
              </w:rPr>
            </w:pPr>
          </w:p>
        </w:tc>
        <w:tc>
          <w:tcPr>
            <w:tcW w:w="1256" w:type="dxa"/>
            <w:gridSpan w:val="2"/>
            <w:tcBorders>
              <w:top w:val="single" w:sz="4" w:space="0" w:color="auto"/>
              <w:left w:val="single" w:sz="12" w:space="0" w:color="auto"/>
              <w:bottom w:val="single" w:sz="12" w:space="0" w:color="auto"/>
              <w:right w:val="single" w:sz="4" w:space="0" w:color="auto"/>
            </w:tcBorders>
            <w:shd w:val="clear" w:color="auto" w:fill="auto"/>
          </w:tcPr>
          <w:p w14:paraId="54B7BA8E"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48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77CC303" w14:textId="77777777" w:rsidR="006C7785" w:rsidRPr="00340B0D" w:rsidRDefault="006C7785" w:rsidP="00380FCD">
            <w:pPr>
              <w:rPr>
                <w:rFonts w:cs="Arial"/>
                <w:sz w:val="18"/>
                <w:szCs w:val="18"/>
              </w:rPr>
            </w:pPr>
          </w:p>
        </w:tc>
      </w:tr>
      <w:tr w:rsidR="006C7785" w:rsidRPr="00340B0D" w14:paraId="34A20EFB" w14:textId="77777777" w:rsidTr="00380FCD">
        <w:tc>
          <w:tcPr>
            <w:tcW w:w="9199" w:type="dxa"/>
            <w:gridSpan w:val="9"/>
            <w:tcBorders>
              <w:top w:val="single" w:sz="4" w:space="0" w:color="auto"/>
              <w:left w:val="single" w:sz="12" w:space="0" w:color="auto"/>
              <w:bottom w:val="single" w:sz="4" w:space="0" w:color="auto"/>
              <w:right w:val="single" w:sz="12" w:space="0" w:color="auto"/>
            </w:tcBorders>
          </w:tcPr>
          <w:p w14:paraId="7FBDEFB6" w14:textId="77777777" w:rsidR="006C7785" w:rsidRPr="00340B0D" w:rsidRDefault="006C7785" w:rsidP="00380FCD">
            <w:pPr>
              <w:rPr>
                <w:rFonts w:cs="Arial"/>
                <w:sz w:val="18"/>
                <w:szCs w:val="18"/>
              </w:rPr>
            </w:pPr>
          </w:p>
        </w:tc>
      </w:tr>
      <w:tr w:rsidR="006C7785" w:rsidRPr="00340B0D" w14:paraId="6207C337"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825826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9426433" w14:textId="77777777" w:rsidTr="00380FCD">
        <w:tc>
          <w:tcPr>
            <w:tcW w:w="467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D8F81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2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B32FED"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84CCA7D"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30ACED8" w14:textId="77777777" w:rsidR="006C7785" w:rsidRPr="00340B0D" w:rsidRDefault="006C7785" w:rsidP="00380FCD">
            <w:pPr>
              <w:rPr>
                <w:rFonts w:cs="Arial"/>
                <w:sz w:val="18"/>
                <w:szCs w:val="18"/>
              </w:rPr>
            </w:pPr>
            <w:r w:rsidRPr="00340B0D">
              <w:rPr>
                <w:rFonts w:cs="Arial"/>
                <w:sz w:val="18"/>
                <w:szCs w:val="18"/>
              </w:rPr>
              <w:t>Drying lines</w:t>
            </w:r>
          </w:p>
        </w:tc>
        <w:tc>
          <w:tcPr>
            <w:tcW w:w="498" w:type="dxa"/>
            <w:gridSpan w:val="2"/>
            <w:tcBorders>
              <w:top w:val="single" w:sz="4" w:space="0" w:color="auto"/>
              <w:left w:val="single" w:sz="4" w:space="0" w:color="auto"/>
              <w:bottom w:val="single" w:sz="4" w:space="0" w:color="auto"/>
              <w:right w:val="single" w:sz="12" w:space="0" w:color="auto"/>
            </w:tcBorders>
          </w:tcPr>
          <w:p w14:paraId="00AE17E7"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1D7ADE5" w14:textId="77777777" w:rsidR="006C7785" w:rsidRPr="00340B0D" w:rsidRDefault="006C7785" w:rsidP="00380FCD">
            <w:pPr>
              <w:pStyle w:val="Default"/>
              <w:rPr>
                <w:sz w:val="18"/>
                <w:szCs w:val="18"/>
              </w:rPr>
            </w:pPr>
            <w:r w:rsidRPr="00340B0D">
              <w:rPr>
                <w:sz w:val="18"/>
                <w:szCs w:val="18"/>
              </w:rPr>
              <w:t>Spot soundings</w:t>
            </w:r>
          </w:p>
        </w:tc>
        <w:tc>
          <w:tcPr>
            <w:tcW w:w="560" w:type="dxa"/>
            <w:tcBorders>
              <w:top w:val="single" w:sz="4" w:space="0" w:color="auto"/>
              <w:bottom w:val="single" w:sz="4" w:space="0" w:color="auto"/>
              <w:right w:val="single" w:sz="12" w:space="0" w:color="auto"/>
            </w:tcBorders>
            <w:vAlign w:val="center"/>
          </w:tcPr>
          <w:p w14:paraId="3A36EDC7" w14:textId="77777777" w:rsidR="006C7785" w:rsidRPr="00340B0D" w:rsidRDefault="006C7785" w:rsidP="00380FCD">
            <w:pPr>
              <w:rPr>
                <w:rFonts w:cs="Arial"/>
                <w:sz w:val="18"/>
                <w:szCs w:val="18"/>
              </w:rPr>
            </w:pPr>
          </w:p>
        </w:tc>
      </w:tr>
      <w:tr w:rsidR="006C7785" w:rsidRPr="00340B0D" w14:paraId="283548B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650101D0" w14:textId="77777777" w:rsidR="006C7785" w:rsidRPr="00340B0D" w:rsidRDefault="006C7785" w:rsidP="00380FCD">
            <w:pPr>
              <w:pStyle w:val="Default"/>
              <w:rPr>
                <w:sz w:val="18"/>
                <w:szCs w:val="18"/>
              </w:rPr>
            </w:pPr>
            <w:r w:rsidRPr="00340B0D">
              <w:rPr>
                <w:sz w:val="18"/>
                <w:szCs w:val="18"/>
              </w:rPr>
              <w:t>Buoys. Beacons, aids to navigation</w:t>
            </w:r>
          </w:p>
        </w:tc>
        <w:tc>
          <w:tcPr>
            <w:tcW w:w="498" w:type="dxa"/>
            <w:gridSpan w:val="2"/>
            <w:tcBorders>
              <w:top w:val="single" w:sz="4" w:space="0" w:color="auto"/>
              <w:left w:val="single" w:sz="4" w:space="0" w:color="auto"/>
              <w:bottom w:val="single" w:sz="4" w:space="0" w:color="auto"/>
              <w:right w:val="single" w:sz="12" w:space="0" w:color="auto"/>
            </w:tcBorders>
          </w:tcPr>
          <w:p w14:paraId="72AF71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FA940B5" w14:textId="77777777" w:rsidR="006C7785" w:rsidRPr="00340B0D" w:rsidRDefault="006C7785" w:rsidP="00380FCD">
            <w:pPr>
              <w:pStyle w:val="Default"/>
              <w:rPr>
                <w:sz w:val="18"/>
                <w:szCs w:val="18"/>
              </w:rPr>
            </w:pPr>
            <w:r w:rsidRPr="00340B0D">
              <w:rPr>
                <w:sz w:val="18"/>
                <w:szCs w:val="18"/>
              </w:rPr>
              <w:t>Submarine cables and pipelines</w:t>
            </w:r>
          </w:p>
        </w:tc>
        <w:tc>
          <w:tcPr>
            <w:tcW w:w="560" w:type="dxa"/>
            <w:tcBorders>
              <w:top w:val="single" w:sz="4" w:space="0" w:color="auto"/>
              <w:bottom w:val="single" w:sz="4" w:space="0" w:color="auto"/>
              <w:right w:val="single" w:sz="12" w:space="0" w:color="auto"/>
            </w:tcBorders>
            <w:vAlign w:val="center"/>
          </w:tcPr>
          <w:p w14:paraId="2B243C97" w14:textId="77777777" w:rsidR="006C7785" w:rsidRPr="00340B0D" w:rsidRDefault="006C7785" w:rsidP="00380FCD">
            <w:pPr>
              <w:rPr>
                <w:rFonts w:cs="Arial"/>
                <w:sz w:val="18"/>
                <w:szCs w:val="18"/>
              </w:rPr>
            </w:pPr>
          </w:p>
        </w:tc>
      </w:tr>
      <w:tr w:rsidR="006C7785" w:rsidRPr="00340B0D" w14:paraId="185E2E45"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F3388D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498" w:type="dxa"/>
            <w:gridSpan w:val="2"/>
            <w:tcBorders>
              <w:top w:val="single" w:sz="4" w:space="0" w:color="auto"/>
              <w:left w:val="single" w:sz="4" w:space="0" w:color="auto"/>
              <w:bottom w:val="single" w:sz="4" w:space="0" w:color="auto"/>
              <w:right w:val="single" w:sz="12" w:space="0" w:color="auto"/>
            </w:tcBorders>
          </w:tcPr>
          <w:p w14:paraId="1715A3AF"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435228D" w14:textId="77777777" w:rsidR="006C7785" w:rsidRPr="00340B0D" w:rsidRDefault="006C7785" w:rsidP="00380FCD">
            <w:pPr>
              <w:pStyle w:val="Default"/>
              <w:rPr>
                <w:sz w:val="18"/>
                <w:szCs w:val="18"/>
              </w:rPr>
            </w:pPr>
            <w:r w:rsidRPr="00340B0D">
              <w:rPr>
                <w:sz w:val="18"/>
                <w:szCs w:val="18"/>
              </w:rPr>
              <w:t>All isolated dangers</w:t>
            </w:r>
          </w:p>
        </w:tc>
        <w:tc>
          <w:tcPr>
            <w:tcW w:w="560" w:type="dxa"/>
            <w:tcBorders>
              <w:top w:val="single" w:sz="4" w:space="0" w:color="auto"/>
              <w:bottom w:val="single" w:sz="4" w:space="0" w:color="auto"/>
              <w:right w:val="single" w:sz="12" w:space="0" w:color="auto"/>
            </w:tcBorders>
            <w:vAlign w:val="center"/>
          </w:tcPr>
          <w:p w14:paraId="757B5AFA" w14:textId="77777777" w:rsidR="006C7785" w:rsidRPr="00340B0D" w:rsidRDefault="006C7785" w:rsidP="00380FCD">
            <w:pPr>
              <w:rPr>
                <w:rFonts w:cs="Arial"/>
                <w:sz w:val="18"/>
                <w:szCs w:val="18"/>
              </w:rPr>
            </w:pPr>
          </w:p>
        </w:tc>
      </w:tr>
      <w:tr w:rsidR="006C7785" w:rsidRPr="00340B0D" w14:paraId="4D537A6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7021D3DF" w14:textId="77777777" w:rsidR="006C7785" w:rsidRPr="00340B0D" w:rsidRDefault="006C7785" w:rsidP="00380FCD">
            <w:pPr>
              <w:pStyle w:val="Default"/>
              <w:ind w:left="720"/>
              <w:rPr>
                <w:sz w:val="18"/>
                <w:szCs w:val="18"/>
              </w:rPr>
            </w:pPr>
            <w:r w:rsidRPr="00340B0D">
              <w:rPr>
                <w:sz w:val="18"/>
                <w:szCs w:val="18"/>
              </w:rPr>
              <w:t>Lights</w:t>
            </w:r>
          </w:p>
        </w:tc>
        <w:tc>
          <w:tcPr>
            <w:tcW w:w="498" w:type="dxa"/>
            <w:gridSpan w:val="2"/>
            <w:tcBorders>
              <w:top w:val="single" w:sz="4" w:space="0" w:color="auto"/>
              <w:left w:val="single" w:sz="4" w:space="0" w:color="auto"/>
              <w:bottom w:val="single" w:sz="4" w:space="0" w:color="auto"/>
              <w:right w:val="single" w:sz="12" w:space="0" w:color="auto"/>
            </w:tcBorders>
          </w:tcPr>
          <w:p w14:paraId="5CCA04C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D2710CD" w14:textId="77777777" w:rsidR="006C7785" w:rsidRPr="00340B0D" w:rsidRDefault="006C7785" w:rsidP="00380FCD">
            <w:pPr>
              <w:pStyle w:val="Default"/>
              <w:rPr>
                <w:sz w:val="18"/>
                <w:szCs w:val="18"/>
              </w:rPr>
            </w:pPr>
            <w:r w:rsidRPr="00340B0D">
              <w:rPr>
                <w:sz w:val="18"/>
                <w:szCs w:val="18"/>
              </w:rPr>
              <w:t>Magnetic variation</w:t>
            </w:r>
          </w:p>
        </w:tc>
        <w:tc>
          <w:tcPr>
            <w:tcW w:w="560" w:type="dxa"/>
            <w:tcBorders>
              <w:top w:val="single" w:sz="4" w:space="0" w:color="auto"/>
              <w:bottom w:val="single" w:sz="4" w:space="0" w:color="auto"/>
              <w:right w:val="single" w:sz="12" w:space="0" w:color="auto"/>
            </w:tcBorders>
            <w:vAlign w:val="center"/>
          </w:tcPr>
          <w:p w14:paraId="6EBC6AA0" w14:textId="77777777" w:rsidR="006C7785" w:rsidRPr="00340B0D" w:rsidRDefault="006C7785" w:rsidP="00380FCD">
            <w:pPr>
              <w:rPr>
                <w:rFonts w:cs="Arial"/>
                <w:sz w:val="18"/>
                <w:szCs w:val="18"/>
              </w:rPr>
            </w:pPr>
          </w:p>
        </w:tc>
      </w:tr>
      <w:tr w:rsidR="006C7785" w:rsidRPr="00340B0D" w14:paraId="4449CA92"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68AB7A1" w14:textId="77777777" w:rsidR="006C7785" w:rsidRPr="00340B0D" w:rsidRDefault="006C7785" w:rsidP="00380FCD">
            <w:pPr>
              <w:pStyle w:val="Default"/>
              <w:rPr>
                <w:sz w:val="18"/>
                <w:szCs w:val="18"/>
              </w:rPr>
            </w:pPr>
            <w:r w:rsidRPr="00340B0D">
              <w:rPr>
                <w:sz w:val="18"/>
                <w:szCs w:val="18"/>
              </w:rPr>
              <w:t>Boundaries and limits</w:t>
            </w:r>
          </w:p>
        </w:tc>
        <w:tc>
          <w:tcPr>
            <w:tcW w:w="498" w:type="dxa"/>
            <w:gridSpan w:val="2"/>
            <w:tcBorders>
              <w:top w:val="single" w:sz="4" w:space="0" w:color="auto"/>
              <w:left w:val="single" w:sz="4" w:space="0" w:color="auto"/>
              <w:bottom w:val="single" w:sz="4" w:space="0" w:color="auto"/>
              <w:right w:val="single" w:sz="12" w:space="0" w:color="auto"/>
            </w:tcBorders>
          </w:tcPr>
          <w:p w14:paraId="62B34D8A"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13B28DDD" w14:textId="77777777" w:rsidR="006C7785" w:rsidRPr="00340B0D" w:rsidRDefault="006C7785" w:rsidP="00380FCD">
            <w:pPr>
              <w:pStyle w:val="Default"/>
              <w:rPr>
                <w:sz w:val="18"/>
                <w:szCs w:val="18"/>
              </w:rPr>
            </w:pPr>
            <w:r w:rsidRPr="00340B0D">
              <w:rPr>
                <w:sz w:val="18"/>
                <w:szCs w:val="18"/>
              </w:rPr>
              <w:t>Depth contours</w:t>
            </w:r>
          </w:p>
        </w:tc>
        <w:tc>
          <w:tcPr>
            <w:tcW w:w="560" w:type="dxa"/>
            <w:tcBorders>
              <w:top w:val="single" w:sz="4" w:space="0" w:color="auto"/>
              <w:bottom w:val="single" w:sz="4" w:space="0" w:color="auto"/>
              <w:right w:val="single" w:sz="12" w:space="0" w:color="auto"/>
            </w:tcBorders>
            <w:vAlign w:val="center"/>
          </w:tcPr>
          <w:p w14:paraId="43F90BE3" w14:textId="77777777" w:rsidR="006C7785" w:rsidRPr="00340B0D" w:rsidRDefault="006C7785" w:rsidP="00380FCD">
            <w:pPr>
              <w:rPr>
                <w:rFonts w:cs="Arial"/>
                <w:sz w:val="18"/>
                <w:szCs w:val="18"/>
              </w:rPr>
            </w:pPr>
          </w:p>
        </w:tc>
      </w:tr>
      <w:tr w:rsidR="006C7785" w:rsidRPr="00340B0D" w14:paraId="596F875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5DED2B56" w14:textId="77777777" w:rsidR="006C7785" w:rsidRPr="00340B0D" w:rsidRDefault="006C7785" w:rsidP="00380FCD">
            <w:pPr>
              <w:pStyle w:val="Default"/>
              <w:rPr>
                <w:sz w:val="18"/>
                <w:szCs w:val="18"/>
              </w:rPr>
            </w:pPr>
            <w:r w:rsidRPr="00340B0D">
              <w:rPr>
                <w:sz w:val="18"/>
                <w:szCs w:val="18"/>
              </w:rPr>
              <w:t>Prohibited and restricted areas</w:t>
            </w:r>
          </w:p>
        </w:tc>
        <w:tc>
          <w:tcPr>
            <w:tcW w:w="498" w:type="dxa"/>
            <w:gridSpan w:val="2"/>
            <w:tcBorders>
              <w:top w:val="single" w:sz="4" w:space="0" w:color="auto"/>
              <w:left w:val="single" w:sz="4" w:space="0" w:color="auto"/>
              <w:bottom w:val="single" w:sz="4" w:space="0" w:color="auto"/>
              <w:right w:val="single" w:sz="12" w:space="0" w:color="auto"/>
            </w:tcBorders>
          </w:tcPr>
          <w:p w14:paraId="6EA47C7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37472B6F" w14:textId="77777777" w:rsidR="006C7785" w:rsidRPr="00340B0D" w:rsidRDefault="006C7785" w:rsidP="00380FCD">
            <w:pPr>
              <w:pStyle w:val="Default"/>
              <w:rPr>
                <w:sz w:val="18"/>
                <w:szCs w:val="18"/>
              </w:rPr>
            </w:pPr>
            <w:r w:rsidRPr="00340B0D">
              <w:rPr>
                <w:sz w:val="18"/>
                <w:szCs w:val="18"/>
              </w:rPr>
              <w:t>Seabed</w:t>
            </w:r>
          </w:p>
        </w:tc>
        <w:tc>
          <w:tcPr>
            <w:tcW w:w="560" w:type="dxa"/>
            <w:tcBorders>
              <w:top w:val="single" w:sz="4" w:space="0" w:color="auto"/>
              <w:bottom w:val="single" w:sz="4" w:space="0" w:color="auto"/>
              <w:right w:val="single" w:sz="12" w:space="0" w:color="auto"/>
            </w:tcBorders>
            <w:vAlign w:val="center"/>
          </w:tcPr>
          <w:p w14:paraId="405A0B47" w14:textId="77777777" w:rsidR="006C7785" w:rsidRPr="00340B0D" w:rsidRDefault="006C7785" w:rsidP="00380FCD">
            <w:pPr>
              <w:rPr>
                <w:rFonts w:cs="Arial"/>
                <w:sz w:val="18"/>
                <w:szCs w:val="18"/>
              </w:rPr>
            </w:pPr>
          </w:p>
        </w:tc>
      </w:tr>
      <w:tr w:rsidR="006C7785" w:rsidRPr="00340B0D" w14:paraId="5254AE9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6A83208" w14:textId="77777777" w:rsidR="006C7785" w:rsidRPr="00340B0D" w:rsidRDefault="006C7785" w:rsidP="00380FCD">
            <w:pPr>
              <w:pStyle w:val="Default"/>
              <w:rPr>
                <w:sz w:val="18"/>
                <w:szCs w:val="18"/>
              </w:rPr>
            </w:pPr>
            <w:r w:rsidRPr="00340B0D">
              <w:rPr>
                <w:sz w:val="18"/>
                <w:szCs w:val="18"/>
              </w:rPr>
              <w:t>Chart scale boundaries</w:t>
            </w:r>
          </w:p>
        </w:tc>
        <w:tc>
          <w:tcPr>
            <w:tcW w:w="498" w:type="dxa"/>
            <w:gridSpan w:val="2"/>
            <w:tcBorders>
              <w:top w:val="single" w:sz="4" w:space="0" w:color="auto"/>
              <w:left w:val="single" w:sz="4" w:space="0" w:color="auto"/>
              <w:bottom w:val="single" w:sz="4" w:space="0" w:color="auto"/>
              <w:right w:val="single" w:sz="12" w:space="0" w:color="auto"/>
            </w:tcBorders>
          </w:tcPr>
          <w:p w14:paraId="1D94287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7E007C2" w14:textId="77777777" w:rsidR="006C7785" w:rsidRPr="00340B0D" w:rsidRDefault="006C7785" w:rsidP="00380FCD">
            <w:pPr>
              <w:pStyle w:val="Default"/>
              <w:rPr>
                <w:sz w:val="18"/>
                <w:szCs w:val="18"/>
              </w:rPr>
            </w:pPr>
            <w:r w:rsidRPr="00340B0D">
              <w:rPr>
                <w:sz w:val="18"/>
                <w:szCs w:val="18"/>
              </w:rPr>
              <w:t>Tidal</w:t>
            </w:r>
          </w:p>
        </w:tc>
        <w:tc>
          <w:tcPr>
            <w:tcW w:w="560" w:type="dxa"/>
            <w:tcBorders>
              <w:top w:val="single" w:sz="4" w:space="0" w:color="auto"/>
              <w:bottom w:val="single" w:sz="4" w:space="0" w:color="auto"/>
              <w:right w:val="single" w:sz="12" w:space="0" w:color="auto"/>
            </w:tcBorders>
            <w:vAlign w:val="center"/>
          </w:tcPr>
          <w:p w14:paraId="48968AB9" w14:textId="77777777" w:rsidR="006C7785" w:rsidRPr="00340B0D" w:rsidRDefault="006C7785" w:rsidP="00380FCD">
            <w:pPr>
              <w:rPr>
                <w:rFonts w:cs="Arial"/>
                <w:sz w:val="18"/>
                <w:szCs w:val="18"/>
              </w:rPr>
            </w:pPr>
          </w:p>
        </w:tc>
      </w:tr>
      <w:tr w:rsidR="006C7785" w:rsidRPr="00340B0D" w14:paraId="1289E72A"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15BB2A28" w14:textId="77777777" w:rsidR="006C7785" w:rsidRPr="00340B0D" w:rsidRDefault="006C7785" w:rsidP="00380FCD">
            <w:pPr>
              <w:pStyle w:val="Default"/>
              <w:rPr>
                <w:sz w:val="18"/>
                <w:szCs w:val="18"/>
              </w:rPr>
            </w:pPr>
            <w:r w:rsidRPr="00340B0D">
              <w:rPr>
                <w:sz w:val="18"/>
                <w:szCs w:val="18"/>
              </w:rPr>
              <w:t>Cautionary notes</w:t>
            </w:r>
          </w:p>
        </w:tc>
        <w:tc>
          <w:tcPr>
            <w:tcW w:w="498" w:type="dxa"/>
            <w:gridSpan w:val="2"/>
            <w:tcBorders>
              <w:top w:val="single" w:sz="4" w:space="0" w:color="auto"/>
              <w:left w:val="single" w:sz="4" w:space="0" w:color="auto"/>
              <w:bottom w:val="single" w:sz="4" w:space="0" w:color="auto"/>
              <w:right w:val="single" w:sz="12" w:space="0" w:color="auto"/>
            </w:tcBorders>
          </w:tcPr>
          <w:p w14:paraId="484CFCB3"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4C873365" w14:textId="77777777" w:rsidR="006C7785" w:rsidRPr="00340B0D" w:rsidRDefault="006C7785" w:rsidP="00380FCD">
            <w:pPr>
              <w:pStyle w:val="Default"/>
              <w:rPr>
                <w:sz w:val="18"/>
                <w:szCs w:val="18"/>
              </w:rPr>
            </w:pPr>
            <w:r w:rsidRPr="00340B0D">
              <w:rPr>
                <w:sz w:val="18"/>
                <w:szCs w:val="18"/>
              </w:rPr>
              <w:t>Miscellaneous (Other)</w:t>
            </w:r>
          </w:p>
        </w:tc>
        <w:tc>
          <w:tcPr>
            <w:tcW w:w="560" w:type="dxa"/>
            <w:tcBorders>
              <w:top w:val="single" w:sz="4" w:space="0" w:color="auto"/>
              <w:bottom w:val="single" w:sz="4" w:space="0" w:color="auto"/>
              <w:right w:val="single" w:sz="12" w:space="0" w:color="auto"/>
            </w:tcBorders>
            <w:vAlign w:val="center"/>
          </w:tcPr>
          <w:p w14:paraId="79CB97C2" w14:textId="77777777" w:rsidR="006C7785" w:rsidRPr="00340B0D" w:rsidRDefault="006C7785" w:rsidP="00380FCD">
            <w:pPr>
              <w:rPr>
                <w:rFonts w:cs="Arial"/>
                <w:sz w:val="18"/>
                <w:szCs w:val="18"/>
              </w:rPr>
            </w:pPr>
          </w:p>
        </w:tc>
      </w:tr>
      <w:tr w:rsidR="006C7785" w:rsidRPr="00340B0D" w14:paraId="711EEA19"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F75E922" w14:textId="77777777" w:rsidR="006C7785" w:rsidRPr="00340B0D" w:rsidRDefault="006C7785" w:rsidP="00380FCD">
            <w:pPr>
              <w:pStyle w:val="Default"/>
              <w:rPr>
                <w:sz w:val="18"/>
                <w:szCs w:val="18"/>
              </w:rPr>
            </w:pPr>
            <w:r w:rsidRPr="00340B0D">
              <w:rPr>
                <w:sz w:val="18"/>
                <w:szCs w:val="18"/>
              </w:rPr>
              <w:t>Ships’ routeing systems and ferry routes</w:t>
            </w:r>
          </w:p>
        </w:tc>
        <w:tc>
          <w:tcPr>
            <w:tcW w:w="498" w:type="dxa"/>
            <w:gridSpan w:val="2"/>
            <w:tcBorders>
              <w:top w:val="single" w:sz="4" w:space="0" w:color="auto"/>
              <w:left w:val="single" w:sz="4" w:space="0" w:color="auto"/>
              <w:bottom w:val="single" w:sz="4" w:space="0" w:color="auto"/>
              <w:right w:val="single" w:sz="12" w:space="0" w:color="auto"/>
            </w:tcBorders>
          </w:tcPr>
          <w:p w14:paraId="797DA40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4098E5B"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DA72AB9" w14:textId="77777777" w:rsidR="006C7785" w:rsidRPr="00340B0D" w:rsidRDefault="006C7785" w:rsidP="00380FCD">
            <w:pPr>
              <w:rPr>
                <w:rFonts w:cs="Arial"/>
                <w:sz w:val="18"/>
                <w:szCs w:val="18"/>
              </w:rPr>
            </w:pPr>
          </w:p>
        </w:tc>
      </w:tr>
      <w:tr w:rsidR="006C7785" w:rsidRPr="00340B0D" w14:paraId="110FC2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4A07BAB1" w14:textId="77777777" w:rsidR="006C7785" w:rsidRPr="00340B0D" w:rsidRDefault="006C7785" w:rsidP="00380FCD">
            <w:pPr>
              <w:pStyle w:val="Default"/>
              <w:rPr>
                <w:sz w:val="18"/>
                <w:szCs w:val="18"/>
              </w:rPr>
            </w:pPr>
            <w:r w:rsidRPr="00340B0D">
              <w:rPr>
                <w:sz w:val="18"/>
                <w:szCs w:val="18"/>
              </w:rPr>
              <w:t xml:space="preserve">Archipelagic sea lanes </w:t>
            </w:r>
          </w:p>
        </w:tc>
        <w:tc>
          <w:tcPr>
            <w:tcW w:w="498" w:type="dxa"/>
            <w:gridSpan w:val="2"/>
            <w:tcBorders>
              <w:top w:val="single" w:sz="4" w:space="0" w:color="auto"/>
              <w:left w:val="single" w:sz="4" w:space="0" w:color="auto"/>
              <w:bottom w:val="single" w:sz="4" w:space="0" w:color="auto"/>
              <w:right w:val="single" w:sz="12" w:space="0" w:color="auto"/>
            </w:tcBorders>
          </w:tcPr>
          <w:p w14:paraId="2591EAA6"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69E3ADA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5E8AE212" w14:textId="77777777" w:rsidR="006C7785" w:rsidRPr="00340B0D" w:rsidRDefault="006C7785" w:rsidP="00380FCD">
            <w:pPr>
              <w:rPr>
                <w:rFonts w:cs="Arial"/>
                <w:sz w:val="18"/>
                <w:szCs w:val="18"/>
              </w:rPr>
            </w:pPr>
          </w:p>
        </w:tc>
      </w:tr>
      <w:tr w:rsidR="006C7785" w:rsidRPr="00340B0D" w14:paraId="395CA94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24935931" w14:textId="77777777" w:rsidR="006C7785" w:rsidRPr="00340B0D" w:rsidRDefault="006C7785" w:rsidP="00380FCD">
            <w:pPr>
              <w:pStyle w:val="Default"/>
              <w:rPr>
                <w:sz w:val="18"/>
                <w:szCs w:val="18"/>
              </w:rPr>
            </w:pPr>
            <w:r w:rsidRPr="00340B0D">
              <w:rPr>
                <w:sz w:val="18"/>
                <w:szCs w:val="18"/>
              </w:rPr>
              <w:t>Miscellaneous (Standard)</w:t>
            </w:r>
          </w:p>
        </w:tc>
        <w:tc>
          <w:tcPr>
            <w:tcW w:w="498" w:type="dxa"/>
            <w:gridSpan w:val="2"/>
            <w:tcBorders>
              <w:top w:val="single" w:sz="4" w:space="0" w:color="auto"/>
              <w:left w:val="single" w:sz="4" w:space="0" w:color="auto"/>
              <w:bottom w:val="single" w:sz="4" w:space="0" w:color="auto"/>
              <w:right w:val="single" w:sz="12" w:space="0" w:color="auto"/>
            </w:tcBorders>
          </w:tcPr>
          <w:p w14:paraId="43D16DB0"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5469DE51"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C829A0C" w14:textId="77777777" w:rsidR="006C7785" w:rsidRPr="00340B0D" w:rsidRDefault="006C7785" w:rsidP="00380FCD">
            <w:pPr>
              <w:rPr>
                <w:rFonts w:cs="Arial"/>
                <w:sz w:val="18"/>
                <w:szCs w:val="18"/>
              </w:rPr>
            </w:pPr>
          </w:p>
        </w:tc>
      </w:tr>
      <w:tr w:rsidR="006C7785" w:rsidRPr="00340B0D" w14:paraId="5F3B9E2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2D710CA" w14:textId="77777777" w:rsidR="006C7785" w:rsidRPr="00340B0D" w:rsidRDefault="006C7785" w:rsidP="00380FCD">
            <w:pPr>
              <w:pStyle w:val="Default"/>
              <w:ind w:left="720"/>
              <w:rPr>
                <w:sz w:val="18"/>
                <w:szCs w:val="18"/>
              </w:rPr>
            </w:pPr>
            <w:r w:rsidRPr="00340B0D">
              <w:rPr>
                <w:sz w:val="18"/>
                <w:szCs w:val="18"/>
              </w:rPr>
              <w:t>Chart (Standard)</w:t>
            </w:r>
          </w:p>
        </w:tc>
        <w:tc>
          <w:tcPr>
            <w:tcW w:w="498" w:type="dxa"/>
            <w:gridSpan w:val="2"/>
            <w:tcBorders>
              <w:top w:val="single" w:sz="4" w:space="0" w:color="auto"/>
              <w:left w:val="single" w:sz="4" w:space="0" w:color="auto"/>
              <w:bottom w:val="single" w:sz="4" w:space="0" w:color="auto"/>
              <w:right w:val="single" w:sz="12" w:space="0" w:color="auto"/>
            </w:tcBorders>
          </w:tcPr>
          <w:p w14:paraId="7FABE2DB"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4" w:space="0" w:color="auto"/>
            </w:tcBorders>
          </w:tcPr>
          <w:p w14:paraId="002AE4B9"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089535BF" w14:textId="77777777" w:rsidR="006C7785" w:rsidRPr="00340B0D" w:rsidRDefault="006C7785" w:rsidP="00380FCD">
            <w:pPr>
              <w:rPr>
                <w:rFonts w:cs="Arial"/>
                <w:sz w:val="18"/>
                <w:szCs w:val="18"/>
              </w:rPr>
            </w:pPr>
          </w:p>
        </w:tc>
      </w:tr>
      <w:tr w:rsidR="006C7785" w:rsidRPr="00340B0D" w14:paraId="4A9AC0A2" w14:textId="77777777" w:rsidTr="00380FCD">
        <w:tc>
          <w:tcPr>
            <w:tcW w:w="4175" w:type="dxa"/>
            <w:gridSpan w:val="3"/>
            <w:tcBorders>
              <w:top w:val="single" w:sz="4" w:space="0" w:color="auto"/>
              <w:left w:val="single" w:sz="12" w:space="0" w:color="auto"/>
              <w:bottom w:val="single" w:sz="12" w:space="0" w:color="auto"/>
              <w:right w:val="single" w:sz="4" w:space="0" w:color="auto"/>
            </w:tcBorders>
          </w:tcPr>
          <w:p w14:paraId="0D2E339F" w14:textId="77777777" w:rsidR="006C7785" w:rsidRPr="00340B0D" w:rsidRDefault="006C7785" w:rsidP="00380FCD">
            <w:pPr>
              <w:pStyle w:val="Default"/>
              <w:ind w:left="720"/>
              <w:rPr>
                <w:sz w:val="18"/>
                <w:szCs w:val="18"/>
              </w:rPr>
            </w:pPr>
            <w:r w:rsidRPr="00340B0D">
              <w:rPr>
                <w:sz w:val="18"/>
                <w:szCs w:val="18"/>
              </w:rPr>
              <w:t>Alert Highlights (Standard)</w:t>
            </w:r>
          </w:p>
        </w:tc>
        <w:tc>
          <w:tcPr>
            <w:tcW w:w="498" w:type="dxa"/>
            <w:gridSpan w:val="2"/>
            <w:tcBorders>
              <w:top w:val="single" w:sz="4" w:space="0" w:color="auto"/>
              <w:left w:val="single" w:sz="4" w:space="0" w:color="auto"/>
              <w:bottom w:val="single" w:sz="12" w:space="0" w:color="auto"/>
              <w:right w:val="single" w:sz="12" w:space="0" w:color="auto"/>
            </w:tcBorders>
          </w:tcPr>
          <w:p w14:paraId="407F0492" w14:textId="77777777" w:rsidR="006C7785" w:rsidRPr="00340B0D" w:rsidRDefault="006C7785" w:rsidP="00380FCD">
            <w:pPr>
              <w:jc w:val="center"/>
              <w:rPr>
                <w:rFonts w:cs="Arial"/>
                <w:sz w:val="18"/>
                <w:szCs w:val="18"/>
              </w:rPr>
            </w:pPr>
          </w:p>
        </w:tc>
        <w:tc>
          <w:tcPr>
            <w:tcW w:w="3966" w:type="dxa"/>
            <w:gridSpan w:val="3"/>
            <w:tcBorders>
              <w:top w:val="single" w:sz="4" w:space="0" w:color="auto"/>
              <w:left w:val="single" w:sz="12" w:space="0" w:color="auto"/>
              <w:bottom w:val="single" w:sz="12" w:space="0" w:color="auto"/>
            </w:tcBorders>
          </w:tcPr>
          <w:p w14:paraId="63DF3C83" w14:textId="77777777" w:rsidR="006C7785" w:rsidRPr="00340B0D" w:rsidRDefault="006C7785" w:rsidP="00380FCD">
            <w:pPr>
              <w:rPr>
                <w:rFonts w:cs="Arial"/>
                <w:sz w:val="18"/>
                <w:szCs w:val="18"/>
              </w:rPr>
            </w:pPr>
          </w:p>
        </w:tc>
        <w:tc>
          <w:tcPr>
            <w:tcW w:w="560" w:type="dxa"/>
            <w:tcBorders>
              <w:top w:val="single" w:sz="4" w:space="0" w:color="auto"/>
              <w:bottom w:val="single" w:sz="12" w:space="0" w:color="auto"/>
              <w:right w:val="single" w:sz="12" w:space="0" w:color="auto"/>
            </w:tcBorders>
            <w:vAlign w:val="center"/>
          </w:tcPr>
          <w:p w14:paraId="062167E0" w14:textId="77777777" w:rsidR="006C7785" w:rsidRPr="00340B0D" w:rsidRDefault="006C7785" w:rsidP="00380FCD">
            <w:pPr>
              <w:rPr>
                <w:rFonts w:cs="Arial"/>
                <w:sz w:val="18"/>
                <w:szCs w:val="18"/>
              </w:rPr>
            </w:pPr>
          </w:p>
        </w:tc>
      </w:tr>
      <w:tr w:rsidR="006C7785" w:rsidRPr="00340B0D" w14:paraId="105F388D" w14:textId="77777777" w:rsidTr="00380FCD">
        <w:tc>
          <w:tcPr>
            <w:tcW w:w="9199"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DDCF2E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99C2F11"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0092847"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6A5B0854"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415B64DE"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6A397721" w14:textId="77777777" w:rsidR="006C7785" w:rsidRPr="00340B0D" w:rsidRDefault="006C7785" w:rsidP="00380FCD">
            <w:pPr>
              <w:rPr>
                <w:rFonts w:cs="Arial"/>
                <w:sz w:val="18"/>
                <w:szCs w:val="18"/>
              </w:rPr>
            </w:pPr>
          </w:p>
        </w:tc>
      </w:tr>
      <w:tr w:rsidR="006C7785" w:rsidRPr="00340B0D" w14:paraId="1E6C5008" w14:textId="77777777" w:rsidTr="00380FCD">
        <w:tc>
          <w:tcPr>
            <w:tcW w:w="4175" w:type="dxa"/>
            <w:gridSpan w:val="3"/>
            <w:tcBorders>
              <w:top w:val="single" w:sz="4" w:space="0" w:color="auto"/>
              <w:left w:val="single" w:sz="12" w:space="0" w:color="auto"/>
              <w:bottom w:val="single" w:sz="4" w:space="0" w:color="auto"/>
              <w:right w:val="single" w:sz="4" w:space="0" w:color="auto"/>
            </w:tcBorders>
          </w:tcPr>
          <w:p w14:paraId="37C65F3E" w14:textId="77777777" w:rsidR="006C7785" w:rsidRPr="00340B0D" w:rsidRDefault="006C7785" w:rsidP="00380FCD">
            <w:pPr>
              <w:pStyle w:val="Default"/>
              <w:ind w:left="720"/>
              <w:rPr>
                <w:sz w:val="18"/>
                <w:szCs w:val="18"/>
              </w:rPr>
            </w:pPr>
          </w:p>
        </w:tc>
        <w:tc>
          <w:tcPr>
            <w:tcW w:w="498" w:type="dxa"/>
            <w:gridSpan w:val="2"/>
            <w:tcBorders>
              <w:top w:val="single" w:sz="4" w:space="0" w:color="auto"/>
              <w:left w:val="single" w:sz="4" w:space="0" w:color="auto"/>
              <w:bottom w:val="single" w:sz="4" w:space="0" w:color="auto"/>
              <w:right w:val="double" w:sz="4" w:space="0" w:color="auto"/>
            </w:tcBorders>
          </w:tcPr>
          <w:p w14:paraId="50408C9D" w14:textId="77777777" w:rsidR="006C7785" w:rsidRPr="00340B0D" w:rsidRDefault="006C7785" w:rsidP="00380FCD">
            <w:pPr>
              <w:jc w:val="center"/>
              <w:rPr>
                <w:rFonts w:cs="Arial"/>
                <w:sz w:val="18"/>
                <w:szCs w:val="18"/>
              </w:rPr>
            </w:pPr>
          </w:p>
        </w:tc>
        <w:tc>
          <w:tcPr>
            <w:tcW w:w="3966" w:type="dxa"/>
            <w:gridSpan w:val="3"/>
            <w:tcBorders>
              <w:top w:val="single" w:sz="4" w:space="0" w:color="auto"/>
              <w:left w:val="double" w:sz="4" w:space="0" w:color="auto"/>
              <w:bottom w:val="single" w:sz="4" w:space="0" w:color="auto"/>
            </w:tcBorders>
          </w:tcPr>
          <w:p w14:paraId="575F3AA0" w14:textId="77777777" w:rsidR="006C7785" w:rsidRPr="00340B0D" w:rsidRDefault="006C7785" w:rsidP="00380FCD">
            <w:pPr>
              <w:rPr>
                <w:rFonts w:cs="Arial"/>
                <w:sz w:val="18"/>
                <w:szCs w:val="18"/>
              </w:rPr>
            </w:pPr>
          </w:p>
        </w:tc>
        <w:tc>
          <w:tcPr>
            <w:tcW w:w="560" w:type="dxa"/>
            <w:tcBorders>
              <w:top w:val="single" w:sz="4" w:space="0" w:color="auto"/>
              <w:bottom w:val="single" w:sz="4" w:space="0" w:color="auto"/>
              <w:right w:val="single" w:sz="12" w:space="0" w:color="auto"/>
            </w:tcBorders>
            <w:vAlign w:val="center"/>
          </w:tcPr>
          <w:p w14:paraId="7B58F2EC" w14:textId="77777777" w:rsidR="006C7785" w:rsidRPr="00340B0D" w:rsidRDefault="006C7785" w:rsidP="00380FCD">
            <w:pPr>
              <w:rPr>
                <w:rFonts w:cs="Arial"/>
                <w:sz w:val="18"/>
                <w:szCs w:val="18"/>
              </w:rPr>
            </w:pPr>
          </w:p>
        </w:tc>
      </w:tr>
      <w:tr w:rsidR="006C7785" w:rsidRPr="00340B0D" w14:paraId="0BBCC461" w14:textId="77777777" w:rsidTr="00380FCD">
        <w:tc>
          <w:tcPr>
            <w:tcW w:w="9199"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705F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353DF74" w14:textId="77777777" w:rsidTr="00380FCD">
        <w:tc>
          <w:tcPr>
            <w:tcW w:w="9199" w:type="dxa"/>
            <w:gridSpan w:val="9"/>
            <w:tcBorders>
              <w:top w:val="single" w:sz="4" w:space="0" w:color="auto"/>
              <w:left w:val="single" w:sz="12" w:space="0" w:color="auto"/>
              <w:bottom w:val="single" w:sz="4" w:space="0" w:color="auto"/>
              <w:right w:val="single" w:sz="12" w:space="0" w:color="auto"/>
            </w:tcBorders>
            <w:vAlign w:val="center"/>
          </w:tcPr>
          <w:p w14:paraId="63C66313"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 xml:space="preserve">Settings </w:t>
            </w:r>
            <w:r>
              <w:rPr>
                <w:rFonts w:cs="Arial"/>
                <w:i/>
              </w:rPr>
              <w:t>with above</w:t>
            </w:r>
            <w:r w:rsidRPr="00A66F97">
              <w:rPr>
                <w:rFonts w:cs="Arial"/>
                <w:i/>
              </w:rPr>
              <w:t xml:space="preserve"> settings.</w:t>
            </w:r>
          </w:p>
          <w:p w14:paraId="4CD3C5B0" w14:textId="77777777" w:rsidR="006C7785" w:rsidRPr="00D6273A" w:rsidRDefault="006C7785" w:rsidP="00380FCD">
            <w:pPr>
              <w:rPr>
                <w:i/>
              </w:rPr>
            </w:pPr>
            <w:r w:rsidRPr="00A66F97">
              <w:rPr>
                <w:rFonts w:cs="Arial"/>
                <w:i/>
              </w:rPr>
              <w:t>Ensure that the viewing date is set to the current date and time (any date after 20231201).</w:t>
            </w:r>
          </w:p>
        </w:tc>
      </w:tr>
      <w:tr w:rsidR="006C7785" w:rsidRPr="00340B0D" w14:paraId="50B6D81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3B06245" w14:textId="77777777" w:rsidR="006C7785" w:rsidRPr="00340B0D" w:rsidRDefault="006C7785" w:rsidP="00380FCD">
            <w:pPr>
              <w:jc w:val="center"/>
              <w:rPr>
                <w:rFonts w:cs="Arial"/>
                <w:b/>
                <w:bCs/>
                <w:sz w:val="18"/>
                <w:szCs w:val="18"/>
              </w:rPr>
            </w:pPr>
            <w:r w:rsidRPr="00340B0D">
              <w:rPr>
                <w:rFonts w:cs="Arial"/>
                <w:b/>
                <w:bCs/>
                <w:sz w:val="18"/>
                <w:szCs w:val="18"/>
              </w:rPr>
              <w:lastRenderedPageBreak/>
              <w:t>Action</w:t>
            </w:r>
          </w:p>
        </w:tc>
      </w:tr>
      <w:tr w:rsidR="006C7785" w:rsidRPr="00340B0D" w14:paraId="64AAD1A8"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18CE145" w14:textId="77777777" w:rsidR="006C7785" w:rsidRPr="00614B0E" w:rsidRDefault="006C7785" w:rsidP="00380FCD">
            <w:pPr>
              <w:rPr>
                <w:rFonts w:cs="Arial"/>
                <w:b/>
                <w:bCs/>
              </w:rPr>
            </w:pPr>
            <w:r w:rsidRPr="00A66F97">
              <w:rPr>
                <w:rFonts w:cs="Arial"/>
                <w:i/>
              </w:rPr>
              <w:t>Centre the display on position 32°35.300’S  61°21.380’E and then zoom in to a scale of 1:20,000..</w:t>
            </w:r>
          </w:p>
        </w:tc>
      </w:tr>
      <w:tr w:rsidR="006C7785" w:rsidRPr="00340B0D" w14:paraId="3413AF40" w14:textId="77777777" w:rsidTr="00380FCD">
        <w:tc>
          <w:tcPr>
            <w:tcW w:w="9199"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39FFB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13680D36" w14:textId="77777777" w:rsidTr="00380FCD">
        <w:trPr>
          <w:trHeight w:val="3239"/>
        </w:trPr>
        <w:tc>
          <w:tcPr>
            <w:tcW w:w="9199" w:type="dxa"/>
            <w:gridSpan w:val="9"/>
            <w:tcBorders>
              <w:top w:val="single" w:sz="4" w:space="0" w:color="auto"/>
              <w:left w:val="single" w:sz="12" w:space="0" w:color="auto"/>
              <w:bottom w:val="single" w:sz="12" w:space="0" w:color="auto"/>
              <w:right w:val="single" w:sz="12" w:space="0" w:color="auto"/>
            </w:tcBorders>
          </w:tcPr>
          <w:p w14:paraId="723704B0" w14:textId="77777777" w:rsidR="006C7785" w:rsidRDefault="006C7785" w:rsidP="00380FCD">
            <w:pPr>
              <w:rPr>
                <w:rFonts w:cs="Arial"/>
                <w:noProof/>
                <w:lang w:val="en-IN" w:eastAsia="en-IN"/>
              </w:rPr>
            </w:pPr>
            <w:r w:rsidRPr="00A66F97">
              <w:rPr>
                <w:rFonts w:cs="Arial"/>
                <w:i/>
              </w:rPr>
              <w:t>Confirm that the feature displays as in the image below</w:t>
            </w:r>
          </w:p>
          <w:p w14:paraId="43BBB6FE" w14:textId="77777777" w:rsidR="006C7785" w:rsidRPr="00614B0E" w:rsidRDefault="006C7785" w:rsidP="00380FCD">
            <w:pPr>
              <w:rPr>
                <w:rFonts w:cs="Arial"/>
              </w:rPr>
            </w:pPr>
            <w:r w:rsidRPr="007931E9">
              <w:rPr>
                <w:rFonts w:cs="Arial"/>
                <w:noProof/>
                <w:lang w:val="en-IN" w:eastAsia="en-IN"/>
              </w:rPr>
              <w:drawing>
                <wp:inline distT="0" distB="0" distL="0" distR="0" wp14:anchorId="06212F1E" wp14:editId="7685F0F4">
                  <wp:extent cx="5836920" cy="26682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02"/>
                          <a:stretch>
                            <a:fillRect/>
                          </a:stretch>
                        </pic:blipFill>
                        <pic:spPr>
                          <a:xfrm>
                            <a:off x="0" y="0"/>
                            <a:ext cx="5836920" cy="2668270"/>
                          </a:xfrm>
                          <a:prstGeom prst="rect">
                            <a:avLst/>
                          </a:prstGeom>
                        </pic:spPr>
                      </pic:pic>
                    </a:graphicData>
                  </a:graphic>
                </wp:inline>
              </w:drawing>
            </w:r>
          </w:p>
        </w:tc>
      </w:tr>
    </w:tbl>
    <w:p w14:paraId="19CF896A" w14:textId="77777777" w:rsidR="006C7785" w:rsidRDefault="006C7785" w:rsidP="006C7785"/>
    <w:p w14:paraId="49D77535" w14:textId="77777777" w:rsidR="006C7785" w:rsidRDefault="006C7785" w:rsidP="006C7785">
      <w:r w:rsidRPr="003E3884">
        <w:rPr>
          <w:b/>
          <w:color w:val="FF0000"/>
        </w:rPr>
        <w:t>IIC Comment:</w:t>
      </w:r>
      <w:r w:rsidRPr="003E3884">
        <w:rPr>
          <w:color w:val="FF0000"/>
        </w:rPr>
        <w:t xml:space="preserve"> Display scale changed to 1:10000. (Features are not displayed in scale 1:20000)</w:t>
      </w:r>
      <w:r>
        <w:br w:type="page"/>
      </w:r>
    </w:p>
    <w:p w14:paraId="69B859F4" w14:textId="77777777" w:rsidR="006C7785" w:rsidRPr="00A66F97" w:rsidRDefault="006C7785" w:rsidP="006C7785">
      <w:pPr>
        <w:rPr>
          <w:rFonts w:cs="Arial"/>
        </w:rPr>
      </w:pPr>
    </w:p>
    <w:p w14:paraId="605FCE77"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07DDCA27" w14:textId="77777777" w:rsidTr="00380FCD">
        <w:trPr>
          <w:trHeight w:val="454"/>
          <w:tblHeader/>
        </w:trPr>
        <w:tc>
          <w:tcPr>
            <w:tcW w:w="2381" w:type="dxa"/>
            <w:shd w:val="clear" w:color="auto" w:fill="CCFFCC"/>
            <w:vAlign w:val="center"/>
          </w:tcPr>
          <w:p w14:paraId="5680897D"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1C276D95" w14:textId="77777777" w:rsidR="006C7785" w:rsidRPr="00A66F97" w:rsidRDefault="006C7785" w:rsidP="00380FCD">
            <w:pPr>
              <w:rPr>
                <w:rFonts w:cs="Arial"/>
              </w:rPr>
            </w:pPr>
            <w:r w:rsidRPr="00A66F97">
              <w:rPr>
                <w:rFonts w:cs="Arial"/>
              </w:rPr>
              <w:t>FixedDateRange2</w:t>
            </w:r>
          </w:p>
        </w:tc>
        <w:tc>
          <w:tcPr>
            <w:tcW w:w="2382" w:type="dxa"/>
            <w:shd w:val="clear" w:color="auto" w:fill="CCFFCC"/>
            <w:vAlign w:val="center"/>
          </w:tcPr>
          <w:p w14:paraId="2FA3B98F"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371260EA" w14:textId="77777777" w:rsidR="006C7785" w:rsidRPr="00A66F97" w:rsidRDefault="006C7785" w:rsidP="00380FCD">
            <w:pPr>
              <w:spacing w:line="240" w:lineRule="auto"/>
              <w:rPr>
                <w:rFonts w:cs="Arial"/>
                <w:color w:val="000000"/>
              </w:rPr>
            </w:pPr>
            <w:r w:rsidRPr="00A66F97">
              <w:rPr>
                <w:rFonts w:cs="Arial"/>
                <w:color w:val="000000"/>
              </w:rPr>
              <w:t>S-98 C-7.2.16</w:t>
            </w:r>
          </w:p>
          <w:p w14:paraId="571CD32A" w14:textId="77777777" w:rsidR="006C7785" w:rsidRPr="00A66F97" w:rsidRDefault="006C7785" w:rsidP="00380FCD">
            <w:pPr>
              <w:rPr>
                <w:rFonts w:cs="Arial"/>
              </w:rPr>
            </w:pPr>
          </w:p>
        </w:tc>
      </w:tr>
      <w:tr w:rsidR="006C7785" w:rsidRPr="00A66F97" w14:paraId="53288058" w14:textId="77777777" w:rsidTr="00380FCD">
        <w:trPr>
          <w:tblHeader/>
        </w:trPr>
        <w:tc>
          <w:tcPr>
            <w:tcW w:w="9526" w:type="dxa"/>
            <w:gridSpan w:val="4"/>
            <w:shd w:val="clear" w:color="auto" w:fill="CCFFCC"/>
            <w:vAlign w:val="center"/>
          </w:tcPr>
          <w:p w14:paraId="62A0F01D" w14:textId="77777777" w:rsidR="006C7785" w:rsidRPr="00A66F97" w:rsidRDefault="006C7785" w:rsidP="00380FCD">
            <w:pPr>
              <w:rPr>
                <w:rFonts w:cs="Arial"/>
              </w:rPr>
            </w:pPr>
            <w:r w:rsidRPr="00A66F97">
              <w:rPr>
                <w:rFonts w:cs="Arial"/>
                <w:b/>
              </w:rPr>
              <w:t>Test description</w:t>
            </w:r>
          </w:p>
        </w:tc>
      </w:tr>
      <w:tr w:rsidR="006C7785" w:rsidRPr="00A66F97" w14:paraId="04D01E85" w14:textId="77777777" w:rsidTr="00380FCD">
        <w:trPr>
          <w:tblHeader/>
        </w:trPr>
        <w:tc>
          <w:tcPr>
            <w:tcW w:w="9526" w:type="dxa"/>
            <w:gridSpan w:val="4"/>
            <w:vAlign w:val="center"/>
          </w:tcPr>
          <w:p w14:paraId="53D09AD1" w14:textId="77777777" w:rsidR="006C7785" w:rsidRPr="00A66F97" w:rsidRDefault="006C7785" w:rsidP="00380FCD">
            <w:pPr>
              <w:rPr>
                <w:rFonts w:cs="Arial"/>
                <w:i/>
              </w:rPr>
            </w:pPr>
            <w:r w:rsidRPr="00A66F97">
              <w:rPr>
                <w:rFonts w:cs="Arial"/>
                <w:i/>
              </w:rPr>
              <w:t>Display of date dependent features, set date. (Fixed Date Range)</w:t>
            </w:r>
          </w:p>
        </w:tc>
      </w:tr>
      <w:tr w:rsidR="006C7785" w:rsidRPr="00A66F97" w14:paraId="1B31C2AC" w14:textId="77777777" w:rsidTr="00380FCD">
        <w:trPr>
          <w:tblHeader/>
        </w:trPr>
        <w:tc>
          <w:tcPr>
            <w:tcW w:w="9526" w:type="dxa"/>
            <w:gridSpan w:val="4"/>
            <w:shd w:val="clear" w:color="auto" w:fill="CCFFCC"/>
            <w:vAlign w:val="center"/>
          </w:tcPr>
          <w:p w14:paraId="3F2F7895" w14:textId="77777777" w:rsidR="006C7785" w:rsidRPr="00A66F97" w:rsidRDefault="006C7785" w:rsidP="00380FCD">
            <w:pPr>
              <w:rPr>
                <w:rFonts w:cs="Arial"/>
              </w:rPr>
            </w:pPr>
            <w:r w:rsidRPr="00A66F97">
              <w:rPr>
                <w:rFonts w:cs="Arial"/>
                <w:b/>
              </w:rPr>
              <w:t>Setup</w:t>
            </w:r>
          </w:p>
        </w:tc>
      </w:tr>
      <w:tr w:rsidR="006C7785" w:rsidRPr="00A66F97" w14:paraId="31F8B1EF" w14:textId="77777777" w:rsidTr="00380FCD">
        <w:trPr>
          <w:tblHeader/>
        </w:trPr>
        <w:tc>
          <w:tcPr>
            <w:tcW w:w="9526" w:type="dxa"/>
            <w:gridSpan w:val="4"/>
            <w:vAlign w:val="center"/>
          </w:tcPr>
          <w:p w14:paraId="5F061274"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06FEE168" w14:textId="77777777" w:rsidR="006C7785" w:rsidRPr="00A66F97" w:rsidRDefault="006C7785" w:rsidP="00380FCD">
            <w:pPr>
              <w:rPr>
                <w:rFonts w:cs="Arial"/>
                <w:i/>
              </w:rPr>
            </w:pPr>
            <w:r w:rsidRPr="00A66F97">
              <w:rPr>
                <w:rFonts w:cs="Arial"/>
                <w:i/>
              </w:rPr>
              <w:t>Select Highlight date dependent</w:t>
            </w:r>
          </w:p>
          <w:p w14:paraId="7B1A1085" w14:textId="77777777" w:rsidR="006C7785" w:rsidRPr="00A66F97" w:rsidRDefault="006C7785" w:rsidP="00380FCD">
            <w:pPr>
              <w:rPr>
                <w:rFonts w:cs="Arial"/>
                <w:i/>
              </w:rPr>
            </w:pPr>
            <w:r w:rsidRPr="00A66F97">
              <w:rPr>
                <w:rFonts w:cs="Arial"/>
                <w:i/>
              </w:rPr>
              <w:t>Ensure that viewing date is set to 30.11.2023</w:t>
            </w:r>
          </w:p>
        </w:tc>
      </w:tr>
      <w:tr w:rsidR="006C7785" w:rsidRPr="00A66F97" w14:paraId="16D2B68B" w14:textId="77777777" w:rsidTr="00380FCD">
        <w:trPr>
          <w:tblHeader/>
        </w:trPr>
        <w:tc>
          <w:tcPr>
            <w:tcW w:w="9526" w:type="dxa"/>
            <w:gridSpan w:val="4"/>
            <w:shd w:val="clear" w:color="auto" w:fill="CCFFCC"/>
            <w:vAlign w:val="center"/>
          </w:tcPr>
          <w:p w14:paraId="2CCEDBCB" w14:textId="77777777" w:rsidR="006C7785" w:rsidRPr="00A66F97" w:rsidRDefault="006C7785" w:rsidP="00380FCD">
            <w:pPr>
              <w:rPr>
                <w:rFonts w:cs="Arial"/>
              </w:rPr>
            </w:pPr>
            <w:r w:rsidRPr="00A66F97">
              <w:rPr>
                <w:rFonts w:cs="Arial"/>
                <w:b/>
              </w:rPr>
              <w:t>Action</w:t>
            </w:r>
          </w:p>
        </w:tc>
      </w:tr>
      <w:tr w:rsidR="006C7785" w:rsidRPr="00A66F97" w14:paraId="35EE567E" w14:textId="77777777" w:rsidTr="00380FCD">
        <w:trPr>
          <w:tblHeader/>
        </w:trPr>
        <w:tc>
          <w:tcPr>
            <w:tcW w:w="9526" w:type="dxa"/>
            <w:gridSpan w:val="4"/>
            <w:vAlign w:val="center"/>
          </w:tcPr>
          <w:p w14:paraId="2CB1A406" w14:textId="77777777" w:rsidR="006C7785" w:rsidRPr="00A66F97" w:rsidRDefault="006C7785" w:rsidP="00380FCD">
            <w:pPr>
              <w:rPr>
                <w:rFonts w:cs="Arial"/>
              </w:rPr>
            </w:pPr>
            <w:r w:rsidRPr="00A66F97">
              <w:rPr>
                <w:rFonts w:cs="Arial"/>
              </w:rPr>
              <w:t>As for test 3.3.3.3 a)</w:t>
            </w:r>
          </w:p>
        </w:tc>
      </w:tr>
      <w:tr w:rsidR="006C7785" w:rsidRPr="00A66F97" w14:paraId="21CADC32" w14:textId="77777777" w:rsidTr="00380FCD">
        <w:trPr>
          <w:tblHeader/>
        </w:trPr>
        <w:tc>
          <w:tcPr>
            <w:tcW w:w="9526" w:type="dxa"/>
            <w:gridSpan w:val="4"/>
            <w:tcBorders>
              <w:bottom w:val="single" w:sz="4" w:space="0" w:color="auto"/>
            </w:tcBorders>
            <w:shd w:val="clear" w:color="auto" w:fill="CCFFCC"/>
            <w:vAlign w:val="center"/>
          </w:tcPr>
          <w:p w14:paraId="1378F139" w14:textId="77777777" w:rsidR="006C7785" w:rsidRPr="00A66F97" w:rsidRDefault="006C7785" w:rsidP="00380FCD">
            <w:pPr>
              <w:rPr>
                <w:rFonts w:cs="Arial"/>
              </w:rPr>
            </w:pPr>
            <w:r w:rsidRPr="00A66F97">
              <w:rPr>
                <w:rFonts w:cs="Arial"/>
                <w:b/>
              </w:rPr>
              <w:t>Results</w:t>
            </w:r>
          </w:p>
        </w:tc>
      </w:tr>
      <w:tr w:rsidR="006C7785" w:rsidRPr="00A66F97" w14:paraId="6190ACF4" w14:textId="77777777" w:rsidTr="00380FCD">
        <w:trPr>
          <w:tblHeader/>
        </w:trPr>
        <w:tc>
          <w:tcPr>
            <w:tcW w:w="9526" w:type="dxa"/>
            <w:gridSpan w:val="4"/>
            <w:tcBorders>
              <w:bottom w:val="nil"/>
            </w:tcBorders>
            <w:vAlign w:val="center"/>
          </w:tcPr>
          <w:p w14:paraId="7E6E1E63"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14A311D5" w14:textId="77777777" w:rsidTr="00380FCD">
        <w:trPr>
          <w:tblHeader/>
        </w:trPr>
        <w:tc>
          <w:tcPr>
            <w:tcW w:w="9526" w:type="dxa"/>
            <w:gridSpan w:val="4"/>
            <w:tcBorders>
              <w:top w:val="nil"/>
              <w:bottom w:val="nil"/>
            </w:tcBorders>
            <w:vAlign w:val="center"/>
          </w:tcPr>
          <w:p w14:paraId="0648098D"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FA6B89D" wp14:editId="0B79BE26">
                  <wp:extent cx="5836920" cy="26943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103"/>
                          <a:stretch>
                            <a:fillRect/>
                          </a:stretch>
                        </pic:blipFill>
                        <pic:spPr>
                          <a:xfrm>
                            <a:off x="0" y="0"/>
                            <a:ext cx="5836920" cy="2694305"/>
                          </a:xfrm>
                          <a:prstGeom prst="rect">
                            <a:avLst/>
                          </a:prstGeom>
                        </pic:spPr>
                      </pic:pic>
                    </a:graphicData>
                  </a:graphic>
                </wp:inline>
              </w:drawing>
            </w:r>
          </w:p>
        </w:tc>
      </w:tr>
      <w:tr w:rsidR="006C7785" w:rsidRPr="00A66F97" w14:paraId="648872E5" w14:textId="77777777" w:rsidTr="00380FCD">
        <w:trPr>
          <w:tblHeader/>
        </w:trPr>
        <w:tc>
          <w:tcPr>
            <w:tcW w:w="9526" w:type="dxa"/>
            <w:gridSpan w:val="4"/>
            <w:tcBorders>
              <w:top w:val="nil"/>
            </w:tcBorders>
            <w:vAlign w:val="center"/>
          </w:tcPr>
          <w:p w14:paraId="4EEFE747" w14:textId="77777777" w:rsidR="006C7785" w:rsidRPr="00A66F97" w:rsidRDefault="006C7785" w:rsidP="00380FCD">
            <w:pPr>
              <w:rPr>
                <w:rFonts w:cs="Arial"/>
                <w:i/>
              </w:rPr>
            </w:pPr>
            <w:r w:rsidRPr="00A66F97">
              <w:rPr>
                <w:rFonts w:cs="Arial"/>
                <w:i/>
              </w:rPr>
              <w:t>Note: A permanent indication that the date has been adjusted should be shown as specified in S-98 XXX-XXX.</w:t>
            </w:r>
          </w:p>
        </w:tc>
      </w:tr>
    </w:tbl>
    <w:p w14:paraId="61ACAECE" w14:textId="77777777" w:rsidR="006C7785" w:rsidRPr="00A66F97" w:rsidRDefault="006C7785" w:rsidP="006C7785">
      <w:pPr>
        <w:rPr>
          <w:rFonts w:cs="Arial"/>
        </w:rPr>
      </w:pPr>
    </w:p>
    <w:p w14:paraId="38BAF917" w14:textId="77777777" w:rsidR="006C7785" w:rsidRPr="003E3884" w:rsidRDefault="006C7785" w:rsidP="006C7785">
      <w:pPr>
        <w:rPr>
          <w:rFonts w:cs="Arial"/>
          <w:color w:val="FF0000"/>
        </w:rPr>
      </w:pPr>
      <w:r w:rsidRPr="003E3884">
        <w:rPr>
          <w:b/>
          <w:color w:val="FF0000"/>
        </w:rPr>
        <w:t>IIC Comment:</w:t>
      </w:r>
      <w:r w:rsidRPr="003E3884">
        <w:rPr>
          <w:color w:val="FF0000"/>
        </w:rPr>
        <w:t xml:space="preserve"> Display scale changed to 1:10000. (Features are not displayed in scale 1:20000)</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8263C9C" w14:textId="77777777" w:rsidTr="00380FCD">
        <w:trPr>
          <w:trHeight w:val="454"/>
          <w:tblHeader/>
        </w:trPr>
        <w:tc>
          <w:tcPr>
            <w:tcW w:w="2381" w:type="dxa"/>
            <w:shd w:val="clear" w:color="auto" w:fill="CCFFCC"/>
            <w:vAlign w:val="center"/>
          </w:tcPr>
          <w:p w14:paraId="77F2C28A"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371E2A82" w14:textId="77777777" w:rsidR="006C7785" w:rsidRPr="00A66F97" w:rsidRDefault="006C7785" w:rsidP="00380FCD">
            <w:pPr>
              <w:rPr>
                <w:rFonts w:cs="Arial"/>
              </w:rPr>
            </w:pPr>
            <w:r w:rsidRPr="00A66F97">
              <w:rPr>
                <w:rFonts w:cs="Arial"/>
              </w:rPr>
              <w:t>FixedDateRange3</w:t>
            </w:r>
          </w:p>
        </w:tc>
        <w:tc>
          <w:tcPr>
            <w:tcW w:w="2382" w:type="dxa"/>
            <w:shd w:val="clear" w:color="auto" w:fill="CCFFCC"/>
            <w:vAlign w:val="center"/>
          </w:tcPr>
          <w:p w14:paraId="1B51992B"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246DB53A" w14:textId="77777777" w:rsidR="006C7785" w:rsidRPr="00A66F97" w:rsidRDefault="006C7785" w:rsidP="00380FCD">
            <w:pPr>
              <w:spacing w:line="240" w:lineRule="auto"/>
              <w:rPr>
                <w:rFonts w:cs="Arial"/>
                <w:color w:val="000000"/>
              </w:rPr>
            </w:pPr>
            <w:r w:rsidRPr="00A66F97">
              <w:rPr>
                <w:rFonts w:cs="Arial"/>
                <w:color w:val="000000"/>
              </w:rPr>
              <w:t>S-98 C-7.2.16</w:t>
            </w:r>
          </w:p>
          <w:p w14:paraId="1FCE4B2A" w14:textId="77777777" w:rsidR="006C7785" w:rsidRPr="00A66F97" w:rsidRDefault="006C7785" w:rsidP="00380FCD">
            <w:pPr>
              <w:rPr>
                <w:rFonts w:cs="Arial"/>
              </w:rPr>
            </w:pPr>
          </w:p>
        </w:tc>
      </w:tr>
      <w:tr w:rsidR="006C7785" w:rsidRPr="00A66F97" w14:paraId="7C929D1F" w14:textId="77777777" w:rsidTr="00380FCD">
        <w:trPr>
          <w:tblHeader/>
        </w:trPr>
        <w:tc>
          <w:tcPr>
            <w:tcW w:w="9526" w:type="dxa"/>
            <w:gridSpan w:val="4"/>
            <w:shd w:val="clear" w:color="auto" w:fill="CCFFCC"/>
            <w:vAlign w:val="center"/>
          </w:tcPr>
          <w:p w14:paraId="7DF008E8" w14:textId="77777777" w:rsidR="006C7785" w:rsidRPr="00A66F97" w:rsidRDefault="006C7785" w:rsidP="00380FCD">
            <w:pPr>
              <w:rPr>
                <w:rFonts w:cs="Arial"/>
              </w:rPr>
            </w:pPr>
            <w:r w:rsidRPr="00A66F97">
              <w:rPr>
                <w:rFonts w:cs="Arial"/>
                <w:b/>
              </w:rPr>
              <w:t>Test description</w:t>
            </w:r>
          </w:p>
        </w:tc>
      </w:tr>
      <w:tr w:rsidR="006C7785" w:rsidRPr="00A66F97" w14:paraId="3C7C7A77" w14:textId="77777777" w:rsidTr="00380FCD">
        <w:trPr>
          <w:tblHeader/>
        </w:trPr>
        <w:tc>
          <w:tcPr>
            <w:tcW w:w="9526" w:type="dxa"/>
            <w:gridSpan w:val="4"/>
            <w:vAlign w:val="center"/>
          </w:tcPr>
          <w:p w14:paraId="1FA29D62" w14:textId="77777777" w:rsidR="006C7785" w:rsidRPr="00A66F97" w:rsidRDefault="006C7785" w:rsidP="00380FCD">
            <w:pPr>
              <w:rPr>
                <w:rFonts w:cs="Arial"/>
                <w:i/>
              </w:rPr>
            </w:pPr>
            <w:r w:rsidRPr="00A66F97">
              <w:rPr>
                <w:rFonts w:cs="Arial"/>
                <w:i/>
              </w:rPr>
              <w:t>Display of date dependent features, date range. (Fixed Date Range)</w:t>
            </w:r>
          </w:p>
        </w:tc>
      </w:tr>
      <w:tr w:rsidR="006C7785" w:rsidRPr="00A66F97" w14:paraId="6B0B9795" w14:textId="77777777" w:rsidTr="00380FCD">
        <w:trPr>
          <w:tblHeader/>
        </w:trPr>
        <w:tc>
          <w:tcPr>
            <w:tcW w:w="9526" w:type="dxa"/>
            <w:gridSpan w:val="4"/>
            <w:shd w:val="clear" w:color="auto" w:fill="CCFFCC"/>
            <w:vAlign w:val="center"/>
          </w:tcPr>
          <w:p w14:paraId="0E72F41C" w14:textId="77777777" w:rsidR="006C7785" w:rsidRPr="00A66F97" w:rsidRDefault="006C7785" w:rsidP="00380FCD">
            <w:pPr>
              <w:rPr>
                <w:rFonts w:cs="Arial"/>
              </w:rPr>
            </w:pPr>
            <w:r w:rsidRPr="00A66F97">
              <w:rPr>
                <w:rFonts w:cs="Arial"/>
                <w:b/>
              </w:rPr>
              <w:t>Setup</w:t>
            </w:r>
          </w:p>
        </w:tc>
      </w:tr>
      <w:tr w:rsidR="006C7785" w:rsidRPr="00A66F97" w14:paraId="3F46A806" w14:textId="77777777" w:rsidTr="00380FCD">
        <w:trPr>
          <w:tblHeader/>
        </w:trPr>
        <w:tc>
          <w:tcPr>
            <w:tcW w:w="9526" w:type="dxa"/>
            <w:gridSpan w:val="4"/>
            <w:vAlign w:val="center"/>
          </w:tcPr>
          <w:p w14:paraId="36C31EEC" w14:textId="77777777" w:rsidR="006C7785" w:rsidRPr="00A66F97" w:rsidRDefault="006C7785" w:rsidP="00380FCD">
            <w:pPr>
              <w:rPr>
                <w:rFonts w:cs="Arial"/>
              </w:rPr>
            </w:pPr>
            <w:r w:rsidRPr="00A66F97">
              <w:rPr>
                <w:rFonts w:cs="Arial"/>
                <w:i/>
              </w:rPr>
              <w:t xml:space="preserve">As for test </w:t>
            </w:r>
            <w:r w:rsidRPr="00A66F97">
              <w:rPr>
                <w:rFonts w:cs="Arial"/>
              </w:rPr>
              <w:t>FixedDateRange2</w:t>
            </w:r>
          </w:p>
          <w:p w14:paraId="76861DDF" w14:textId="77777777" w:rsidR="006C7785" w:rsidRPr="00A66F97" w:rsidRDefault="006C7785" w:rsidP="00380FCD">
            <w:pPr>
              <w:rPr>
                <w:rFonts w:cs="Arial"/>
                <w:i/>
              </w:rPr>
            </w:pPr>
            <w:r w:rsidRPr="00A66F97">
              <w:rPr>
                <w:rFonts w:cs="Arial"/>
                <w:i/>
              </w:rPr>
              <w:t>Set the viewing date range as follows:</w:t>
            </w:r>
          </w:p>
          <w:p w14:paraId="1234E18F" w14:textId="77777777" w:rsidR="006C7785" w:rsidRPr="00A66F97" w:rsidRDefault="006C7785" w:rsidP="00380FCD">
            <w:pPr>
              <w:rPr>
                <w:rFonts w:cs="Arial"/>
                <w:i/>
              </w:rPr>
            </w:pPr>
            <w:r w:rsidRPr="00A66F97">
              <w:rPr>
                <w:rFonts w:cs="Arial"/>
                <w:i/>
              </w:rPr>
              <w:t>Start viewing date = 01.11.2023</w:t>
            </w:r>
          </w:p>
          <w:p w14:paraId="11BDF402" w14:textId="77777777" w:rsidR="006C7785" w:rsidRPr="00A66F97" w:rsidRDefault="006C7785" w:rsidP="00380FCD">
            <w:pPr>
              <w:rPr>
                <w:rFonts w:cs="Arial"/>
                <w:i/>
              </w:rPr>
            </w:pPr>
            <w:r w:rsidRPr="00A66F97">
              <w:rPr>
                <w:rFonts w:cs="Arial"/>
                <w:i/>
              </w:rPr>
              <w:t>End viewing date = 01.12.2023</w:t>
            </w:r>
          </w:p>
        </w:tc>
      </w:tr>
      <w:tr w:rsidR="006C7785" w:rsidRPr="00A66F97" w14:paraId="2A58F621" w14:textId="77777777" w:rsidTr="00380FCD">
        <w:trPr>
          <w:tblHeader/>
        </w:trPr>
        <w:tc>
          <w:tcPr>
            <w:tcW w:w="9526" w:type="dxa"/>
            <w:gridSpan w:val="4"/>
            <w:shd w:val="clear" w:color="auto" w:fill="CCFFCC"/>
            <w:vAlign w:val="center"/>
          </w:tcPr>
          <w:p w14:paraId="14A8C9F8" w14:textId="77777777" w:rsidR="006C7785" w:rsidRPr="00A66F97" w:rsidRDefault="006C7785" w:rsidP="00380FCD">
            <w:pPr>
              <w:rPr>
                <w:rFonts w:cs="Arial"/>
              </w:rPr>
            </w:pPr>
            <w:r w:rsidRPr="00A66F97">
              <w:rPr>
                <w:rFonts w:cs="Arial"/>
                <w:b/>
              </w:rPr>
              <w:t>Action</w:t>
            </w:r>
          </w:p>
        </w:tc>
      </w:tr>
      <w:tr w:rsidR="006C7785" w:rsidRPr="00A66F97" w14:paraId="079C30F9" w14:textId="77777777" w:rsidTr="00380FCD">
        <w:trPr>
          <w:tblHeader/>
        </w:trPr>
        <w:tc>
          <w:tcPr>
            <w:tcW w:w="9526" w:type="dxa"/>
            <w:gridSpan w:val="4"/>
            <w:vAlign w:val="center"/>
          </w:tcPr>
          <w:p w14:paraId="31E70AF5"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tc>
      </w:tr>
      <w:tr w:rsidR="006C7785" w:rsidRPr="00A66F97" w14:paraId="03499934" w14:textId="77777777" w:rsidTr="00380FCD">
        <w:trPr>
          <w:tblHeader/>
        </w:trPr>
        <w:tc>
          <w:tcPr>
            <w:tcW w:w="9526" w:type="dxa"/>
            <w:gridSpan w:val="4"/>
            <w:tcBorders>
              <w:bottom w:val="single" w:sz="4" w:space="0" w:color="auto"/>
            </w:tcBorders>
            <w:shd w:val="clear" w:color="auto" w:fill="CCFFCC"/>
            <w:vAlign w:val="center"/>
          </w:tcPr>
          <w:p w14:paraId="0E0F7D61" w14:textId="77777777" w:rsidR="006C7785" w:rsidRPr="00A66F97" w:rsidRDefault="006C7785" w:rsidP="00380FCD">
            <w:pPr>
              <w:rPr>
                <w:rFonts w:cs="Arial"/>
              </w:rPr>
            </w:pPr>
            <w:r w:rsidRPr="00A66F97">
              <w:rPr>
                <w:rFonts w:cs="Arial"/>
                <w:b/>
              </w:rPr>
              <w:t>Results</w:t>
            </w:r>
          </w:p>
        </w:tc>
      </w:tr>
      <w:tr w:rsidR="006C7785" w:rsidRPr="00A66F97" w14:paraId="1099B0D2" w14:textId="77777777" w:rsidTr="00380FCD">
        <w:trPr>
          <w:tblHeader/>
        </w:trPr>
        <w:tc>
          <w:tcPr>
            <w:tcW w:w="9526" w:type="dxa"/>
            <w:gridSpan w:val="4"/>
            <w:tcBorders>
              <w:bottom w:val="nil"/>
            </w:tcBorders>
            <w:vAlign w:val="center"/>
          </w:tcPr>
          <w:p w14:paraId="398724C0" w14:textId="77777777" w:rsidR="006C7785" w:rsidRPr="00A66F97" w:rsidRDefault="006C7785" w:rsidP="00380FCD">
            <w:pPr>
              <w:rPr>
                <w:rFonts w:cs="Arial"/>
                <w:i/>
              </w:rPr>
            </w:pPr>
            <w:r w:rsidRPr="00A66F97">
              <w:rPr>
                <w:rFonts w:cs="Arial"/>
                <w:i/>
              </w:rPr>
              <w:t>Confirm that the feature displays as in the image below and that a permanent indication is shown as specified in S-98 XXX-XXX:</w:t>
            </w:r>
          </w:p>
        </w:tc>
      </w:tr>
      <w:tr w:rsidR="006C7785" w:rsidRPr="00A66F97" w14:paraId="5C0733C6" w14:textId="77777777" w:rsidTr="00380FCD">
        <w:trPr>
          <w:tblHeader/>
        </w:trPr>
        <w:tc>
          <w:tcPr>
            <w:tcW w:w="9526" w:type="dxa"/>
            <w:gridSpan w:val="4"/>
            <w:tcBorders>
              <w:top w:val="nil"/>
              <w:bottom w:val="nil"/>
            </w:tcBorders>
            <w:vAlign w:val="center"/>
          </w:tcPr>
          <w:p w14:paraId="73213550" w14:textId="77777777" w:rsidR="006C7785" w:rsidRPr="00A66F97" w:rsidRDefault="006C7785" w:rsidP="00380FCD">
            <w:pPr>
              <w:jc w:val="center"/>
              <w:rPr>
                <w:rFonts w:cs="Arial"/>
                <w:i/>
              </w:rPr>
            </w:pPr>
            <w:r w:rsidRPr="008C2033">
              <w:rPr>
                <w:rFonts w:cs="Arial"/>
                <w:noProof/>
                <w:lang w:val="en-IN" w:eastAsia="en-IN"/>
              </w:rPr>
              <w:drawing>
                <wp:inline distT="0" distB="0" distL="0" distR="0" wp14:anchorId="56CDEAC0" wp14:editId="588074DF">
                  <wp:extent cx="5836920" cy="2700020"/>
                  <wp:effectExtent l="0" t="0" r="0" b="508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104"/>
                          <a:stretch>
                            <a:fillRect/>
                          </a:stretch>
                        </pic:blipFill>
                        <pic:spPr>
                          <a:xfrm>
                            <a:off x="0" y="0"/>
                            <a:ext cx="5836920" cy="2700020"/>
                          </a:xfrm>
                          <a:prstGeom prst="rect">
                            <a:avLst/>
                          </a:prstGeom>
                        </pic:spPr>
                      </pic:pic>
                    </a:graphicData>
                  </a:graphic>
                </wp:inline>
              </w:drawing>
            </w:r>
          </w:p>
        </w:tc>
      </w:tr>
      <w:tr w:rsidR="006C7785" w:rsidRPr="00A66F97" w14:paraId="6AB99B71" w14:textId="77777777" w:rsidTr="00380FCD">
        <w:trPr>
          <w:tblHeader/>
        </w:trPr>
        <w:tc>
          <w:tcPr>
            <w:tcW w:w="9526" w:type="dxa"/>
            <w:gridSpan w:val="4"/>
            <w:tcBorders>
              <w:top w:val="nil"/>
            </w:tcBorders>
            <w:vAlign w:val="center"/>
          </w:tcPr>
          <w:p w14:paraId="1B5A1A8F"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6D8D206E" w14:textId="77777777" w:rsidR="006C7785" w:rsidRPr="00A66F97" w:rsidRDefault="006C7785" w:rsidP="006C7785">
      <w:pPr>
        <w:rPr>
          <w:rFonts w:cs="Arial"/>
        </w:rPr>
      </w:pPr>
    </w:p>
    <w:p w14:paraId="5A2208C1" w14:textId="77777777" w:rsidR="006C7785" w:rsidRPr="00A66F97" w:rsidRDefault="006C7785" w:rsidP="006C7785">
      <w:pPr>
        <w:rPr>
          <w:rFonts w:cs="Arial"/>
        </w:rPr>
      </w:pPr>
      <w:r w:rsidRPr="00A66F97">
        <w:rPr>
          <w:rFonts w:cs="Arial"/>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43DD8058" w14:textId="77777777" w:rsidTr="00380FCD">
        <w:trPr>
          <w:trHeight w:val="454"/>
          <w:tblHeader/>
        </w:trPr>
        <w:tc>
          <w:tcPr>
            <w:tcW w:w="2381" w:type="dxa"/>
            <w:shd w:val="clear" w:color="auto" w:fill="CCFFCC"/>
            <w:vAlign w:val="center"/>
          </w:tcPr>
          <w:p w14:paraId="66B6CA6C"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0D808A2C" w14:textId="77777777" w:rsidR="006C7785" w:rsidRPr="00A66F97" w:rsidRDefault="006C7785" w:rsidP="00380FCD">
            <w:pPr>
              <w:rPr>
                <w:rFonts w:cs="Arial"/>
              </w:rPr>
            </w:pPr>
            <w:r w:rsidRPr="00A66F97">
              <w:rPr>
                <w:rFonts w:cs="Arial"/>
              </w:rPr>
              <w:t>FixedDateRange4</w:t>
            </w:r>
          </w:p>
        </w:tc>
        <w:tc>
          <w:tcPr>
            <w:tcW w:w="2382" w:type="dxa"/>
            <w:shd w:val="clear" w:color="auto" w:fill="CCFFCC"/>
            <w:vAlign w:val="center"/>
          </w:tcPr>
          <w:p w14:paraId="174173E8"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45084E6B" w14:textId="77777777" w:rsidR="006C7785" w:rsidRPr="00A66F97" w:rsidRDefault="006C7785" w:rsidP="00380FCD">
            <w:pPr>
              <w:spacing w:line="240" w:lineRule="auto"/>
              <w:rPr>
                <w:rFonts w:cs="Arial"/>
                <w:color w:val="000000"/>
              </w:rPr>
            </w:pPr>
            <w:r w:rsidRPr="00A66F97">
              <w:rPr>
                <w:rFonts w:cs="Arial"/>
                <w:color w:val="000000"/>
              </w:rPr>
              <w:t>S-98 C-7.2.16</w:t>
            </w:r>
          </w:p>
          <w:p w14:paraId="6AB52F1E" w14:textId="77777777" w:rsidR="006C7785" w:rsidRPr="00A66F97" w:rsidRDefault="006C7785" w:rsidP="00380FCD">
            <w:pPr>
              <w:rPr>
                <w:rFonts w:cs="Arial"/>
              </w:rPr>
            </w:pPr>
          </w:p>
        </w:tc>
      </w:tr>
      <w:tr w:rsidR="006C7785" w:rsidRPr="00A66F97" w14:paraId="1FDF6D34" w14:textId="77777777" w:rsidTr="00380FCD">
        <w:trPr>
          <w:tblHeader/>
        </w:trPr>
        <w:tc>
          <w:tcPr>
            <w:tcW w:w="9526" w:type="dxa"/>
            <w:gridSpan w:val="4"/>
            <w:shd w:val="clear" w:color="auto" w:fill="CCFFCC"/>
            <w:vAlign w:val="center"/>
          </w:tcPr>
          <w:p w14:paraId="23917FC5" w14:textId="77777777" w:rsidR="006C7785" w:rsidRPr="00A66F97" w:rsidRDefault="006C7785" w:rsidP="00380FCD">
            <w:pPr>
              <w:rPr>
                <w:rFonts w:cs="Arial"/>
              </w:rPr>
            </w:pPr>
            <w:r w:rsidRPr="00A66F97">
              <w:rPr>
                <w:rFonts w:cs="Arial"/>
                <w:b/>
              </w:rPr>
              <w:t>Test description</w:t>
            </w:r>
          </w:p>
        </w:tc>
      </w:tr>
      <w:tr w:rsidR="006C7785" w:rsidRPr="00A66F97" w14:paraId="4B59A979" w14:textId="77777777" w:rsidTr="00380FCD">
        <w:trPr>
          <w:tblHeader/>
        </w:trPr>
        <w:tc>
          <w:tcPr>
            <w:tcW w:w="9526" w:type="dxa"/>
            <w:gridSpan w:val="4"/>
            <w:vAlign w:val="center"/>
          </w:tcPr>
          <w:p w14:paraId="596D260D" w14:textId="77777777" w:rsidR="006C7785" w:rsidRPr="00A66F97" w:rsidRDefault="006C7785" w:rsidP="00380FCD">
            <w:pPr>
              <w:rPr>
                <w:rFonts w:cs="Arial"/>
                <w:i/>
              </w:rPr>
            </w:pPr>
            <w:r w:rsidRPr="00A66F97">
              <w:rPr>
                <w:rFonts w:cs="Arial"/>
                <w:i/>
              </w:rPr>
              <w:t>Route checking of date dependent features, date range. (Periodic Date Range)</w:t>
            </w:r>
          </w:p>
        </w:tc>
      </w:tr>
      <w:tr w:rsidR="006C7785" w:rsidRPr="00A66F97" w14:paraId="0077882F" w14:textId="77777777" w:rsidTr="00380FCD">
        <w:trPr>
          <w:tblHeader/>
        </w:trPr>
        <w:tc>
          <w:tcPr>
            <w:tcW w:w="9526" w:type="dxa"/>
            <w:gridSpan w:val="4"/>
            <w:shd w:val="clear" w:color="auto" w:fill="CCFFCC"/>
            <w:vAlign w:val="center"/>
          </w:tcPr>
          <w:p w14:paraId="49C75E40" w14:textId="77777777" w:rsidR="006C7785" w:rsidRPr="00A66F97" w:rsidRDefault="006C7785" w:rsidP="00380FCD">
            <w:pPr>
              <w:rPr>
                <w:rFonts w:cs="Arial"/>
              </w:rPr>
            </w:pPr>
            <w:r w:rsidRPr="00A66F97">
              <w:rPr>
                <w:rFonts w:cs="Arial"/>
                <w:b/>
              </w:rPr>
              <w:t>Setup</w:t>
            </w:r>
          </w:p>
        </w:tc>
      </w:tr>
      <w:tr w:rsidR="006C7785" w:rsidRPr="00A66F97" w14:paraId="72B2D8B0" w14:textId="77777777" w:rsidTr="00380FCD">
        <w:trPr>
          <w:tblHeader/>
        </w:trPr>
        <w:tc>
          <w:tcPr>
            <w:tcW w:w="9526" w:type="dxa"/>
            <w:gridSpan w:val="4"/>
            <w:vAlign w:val="center"/>
          </w:tcPr>
          <w:p w14:paraId="04B018C4" w14:textId="77777777" w:rsidR="006C7785" w:rsidRPr="00A66F97" w:rsidRDefault="006C7785" w:rsidP="00380FCD">
            <w:pPr>
              <w:rPr>
                <w:rFonts w:cs="Arial"/>
              </w:rPr>
            </w:pPr>
            <w:r w:rsidRPr="00A66F97">
              <w:rPr>
                <w:rFonts w:cs="Arial"/>
                <w:i/>
              </w:rPr>
              <w:t xml:space="preserve">As for test </w:t>
            </w:r>
            <w:r w:rsidRPr="00A66F97">
              <w:rPr>
                <w:rFonts w:cs="Arial"/>
              </w:rPr>
              <w:t>FixedDateRange3</w:t>
            </w:r>
          </w:p>
        </w:tc>
      </w:tr>
      <w:tr w:rsidR="006C7785" w:rsidRPr="00A66F97" w14:paraId="10D28D4E" w14:textId="77777777" w:rsidTr="00380FCD">
        <w:trPr>
          <w:tblHeader/>
        </w:trPr>
        <w:tc>
          <w:tcPr>
            <w:tcW w:w="9526" w:type="dxa"/>
            <w:gridSpan w:val="4"/>
            <w:shd w:val="clear" w:color="auto" w:fill="CCFFCC"/>
            <w:vAlign w:val="center"/>
          </w:tcPr>
          <w:p w14:paraId="522FDA32" w14:textId="77777777" w:rsidR="006C7785" w:rsidRPr="00A66F97" w:rsidRDefault="006C7785" w:rsidP="00380FCD">
            <w:pPr>
              <w:rPr>
                <w:rFonts w:cs="Arial"/>
              </w:rPr>
            </w:pPr>
            <w:r w:rsidRPr="00A66F97">
              <w:rPr>
                <w:rFonts w:cs="Arial"/>
                <w:b/>
              </w:rPr>
              <w:t>Action</w:t>
            </w:r>
          </w:p>
        </w:tc>
      </w:tr>
      <w:tr w:rsidR="006C7785" w:rsidRPr="00A66F97" w14:paraId="020B7E9F" w14:textId="77777777" w:rsidTr="00380FCD">
        <w:trPr>
          <w:tblHeader/>
        </w:trPr>
        <w:tc>
          <w:tcPr>
            <w:tcW w:w="9526" w:type="dxa"/>
            <w:gridSpan w:val="4"/>
            <w:vAlign w:val="center"/>
          </w:tcPr>
          <w:p w14:paraId="78839457" w14:textId="77777777" w:rsidR="006C7785" w:rsidRPr="00A66F97" w:rsidRDefault="006C7785" w:rsidP="00380FCD">
            <w:pPr>
              <w:rPr>
                <w:rFonts w:cs="Arial"/>
              </w:rPr>
            </w:pPr>
            <w:r w:rsidRPr="00A66F97">
              <w:rPr>
                <w:rFonts w:cs="Arial"/>
                <w:i/>
              </w:rPr>
              <w:t xml:space="preserve">As for test </w:t>
            </w:r>
            <w:r w:rsidRPr="00A66F97">
              <w:rPr>
                <w:rFonts w:cs="Arial"/>
              </w:rPr>
              <w:t>FixedDateRange1</w:t>
            </w:r>
          </w:p>
          <w:p w14:paraId="6ADED7D9" w14:textId="77777777" w:rsidR="006C7785" w:rsidRPr="00A66F97" w:rsidRDefault="006C7785" w:rsidP="00380FCD">
            <w:pPr>
              <w:rPr>
                <w:rFonts w:cs="Arial"/>
                <w:i/>
              </w:rPr>
            </w:pPr>
            <w:r w:rsidRPr="00A66F97">
              <w:rPr>
                <w:rFonts w:cs="Arial"/>
                <w:i/>
              </w:rPr>
              <w:t>Create a route from 32°35.325’S  61°20.800’E to 32°35.325’S  61°21.960’E with a cross track distance of 0.20NM set for Starboard and for Port.</w:t>
            </w:r>
          </w:p>
        </w:tc>
      </w:tr>
      <w:tr w:rsidR="006C7785" w:rsidRPr="00A66F97" w14:paraId="7B293D93" w14:textId="77777777" w:rsidTr="00380FCD">
        <w:trPr>
          <w:tblHeader/>
        </w:trPr>
        <w:tc>
          <w:tcPr>
            <w:tcW w:w="9526" w:type="dxa"/>
            <w:gridSpan w:val="4"/>
            <w:tcBorders>
              <w:bottom w:val="single" w:sz="4" w:space="0" w:color="auto"/>
            </w:tcBorders>
            <w:shd w:val="clear" w:color="auto" w:fill="CCFFCC"/>
            <w:vAlign w:val="center"/>
          </w:tcPr>
          <w:p w14:paraId="0E0544B3" w14:textId="77777777" w:rsidR="006C7785" w:rsidRPr="00A66F97" w:rsidRDefault="006C7785" w:rsidP="00380FCD">
            <w:pPr>
              <w:rPr>
                <w:rFonts w:cs="Arial"/>
              </w:rPr>
            </w:pPr>
            <w:r w:rsidRPr="00A66F97">
              <w:rPr>
                <w:rFonts w:cs="Arial"/>
                <w:b/>
              </w:rPr>
              <w:t>Results</w:t>
            </w:r>
          </w:p>
        </w:tc>
      </w:tr>
      <w:tr w:rsidR="006C7785" w:rsidRPr="00A66F97" w14:paraId="515D271F" w14:textId="77777777" w:rsidTr="00380FCD">
        <w:trPr>
          <w:tblHeader/>
        </w:trPr>
        <w:tc>
          <w:tcPr>
            <w:tcW w:w="9526" w:type="dxa"/>
            <w:gridSpan w:val="4"/>
            <w:tcBorders>
              <w:bottom w:val="nil"/>
            </w:tcBorders>
            <w:vAlign w:val="center"/>
          </w:tcPr>
          <w:p w14:paraId="782C2A3C" w14:textId="77777777" w:rsidR="006C7785" w:rsidRPr="00A66F97" w:rsidRDefault="006C7785" w:rsidP="00380FCD">
            <w:pPr>
              <w:rPr>
                <w:rFonts w:cs="Arial"/>
                <w:i/>
              </w:rPr>
            </w:pPr>
            <w:r w:rsidRPr="00A66F97">
              <w:rPr>
                <w:rFonts w:cs="Arial"/>
                <w:i/>
              </w:rPr>
              <w:t>Check the route and confirm that the following indications are given and the display is as shown:</w:t>
            </w:r>
          </w:p>
        </w:tc>
      </w:tr>
      <w:tr w:rsidR="006C7785" w:rsidRPr="00A66F97" w14:paraId="4CFD590B" w14:textId="77777777" w:rsidTr="00380FCD">
        <w:trPr>
          <w:tblHeader/>
        </w:trPr>
        <w:tc>
          <w:tcPr>
            <w:tcW w:w="9526" w:type="dxa"/>
            <w:gridSpan w:val="4"/>
            <w:tcBorders>
              <w:top w:val="nil"/>
              <w:bottom w:val="nil"/>
            </w:tcBorders>
            <w:vAlign w:val="center"/>
          </w:tcPr>
          <w:p w14:paraId="7DB2BCAE" w14:textId="77777777" w:rsidR="006C7785" w:rsidRPr="00A66F97" w:rsidRDefault="006C7785" w:rsidP="00380FCD">
            <w:pPr>
              <w:jc w:val="center"/>
              <w:rPr>
                <w:rFonts w:cs="Arial"/>
                <w:i/>
              </w:rPr>
            </w:pPr>
            <w:r w:rsidRPr="00A66F97">
              <w:rPr>
                <w:rFonts w:cs="Arial"/>
                <w:noProof/>
                <w:lang w:val="en-IN" w:eastAsia="en-IN"/>
              </w:rPr>
              <w:drawing>
                <wp:inline distT="0" distB="0" distL="0" distR="0" wp14:anchorId="6CE5D185" wp14:editId="53106A46">
                  <wp:extent cx="5731514" cy="2494282"/>
                  <wp:effectExtent l="0" t="0" r="2536" b="1268"/>
                  <wp:docPr id="174" name="Picture 4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46" descr="A screen shot of a computer&#10;&#10;Description automatically generated"/>
                          <pic:cNvPicPr/>
                        </pic:nvPicPr>
                        <pic:blipFill>
                          <a:blip r:embed="rId105"/>
                          <a:stretch>
                            <a:fillRect/>
                          </a:stretch>
                        </pic:blipFill>
                        <pic:spPr>
                          <a:xfrm>
                            <a:off x="0" y="0"/>
                            <a:ext cx="5731514" cy="2494282"/>
                          </a:xfrm>
                          <a:prstGeom prst="rect">
                            <a:avLst/>
                          </a:prstGeom>
                          <a:noFill/>
                          <a:ln>
                            <a:noFill/>
                            <a:prstDash/>
                          </a:ln>
                        </pic:spPr>
                      </pic:pic>
                    </a:graphicData>
                  </a:graphic>
                </wp:inline>
              </w:drawing>
            </w:r>
          </w:p>
        </w:tc>
      </w:tr>
      <w:tr w:rsidR="006C7785" w:rsidRPr="00A66F97" w14:paraId="7CF05022" w14:textId="77777777" w:rsidTr="00380FCD">
        <w:trPr>
          <w:tblHeader/>
        </w:trPr>
        <w:tc>
          <w:tcPr>
            <w:tcW w:w="9526" w:type="dxa"/>
            <w:gridSpan w:val="4"/>
            <w:tcBorders>
              <w:top w:val="nil"/>
            </w:tcBorders>
            <w:vAlign w:val="center"/>
          </w:tcPr>
          <w:p w14:paraId="2E4DE253" w14:textId="77777777" w:rsidR="006C7785" w:rsidRPr="00A66F97" w:rsidRDefault="006C7785" w:rsidP="00380FCD">
            <w:pPr>
              <w:rPr>
                <w:rFonts w:cs="Arial"/>
                <w:i/>
              </w:rPr>
            </w:pPr>
            <w:r w:rsidRPr="00A66F97">
              <w:rPr>
                <w:rFonts w:cs="Arial"/>
                <w:i/>
                <w:highlight w:val="yellow"/>
              </w:rPr>
              <w:t>Note: A permanent indication that the date has been adjusted should be shown as specified in S-98 XXX-XXX</w:t>
            </w:r>
            <w:r w:rsidRPr="00A66F97">
              <w:rPr>
                <w:rFonts w:cs="Arial"/>
                <w:i/>
              </w:rPr>
              <w:t>.</w:t>
            </w:r>
          </w:p>
        </w:tc>
      </w:tr>
    </w:tbl>
    <w:p w14:paraId="2A3F1B38" w14:textId="77777777" w:rsidR="006C7785" w:rsidRPr="00A66F97" w:rsidRDefault="006C7785" w:rsidP="006C7785">
      <w:pPr>
        <w:rPr>
          <w:rFonts w:cs="Arial"/>
        </w:rPr>
      </w:pPr>
    </w:p>
    <w:p w14:paraId="5203F85A" w14:textId="77777777" w:rsidR="006C7785" w:rsidRPr="00A66F97" w:rsidRDefault="006C7785" w:rsidP="006C7785">
      <w:pPr>
        <w:rPr>
          <w:rFonts w:cs="Arial"/>
        </w:rPr>
      </w:pPr>
    </w:p>
    <w:p w14:paraId="7D5B79B2" w14:textId="77777777" w:rsidR="006C7785" w:rsidRPr="00A13023" w:rsidRDefault="006C7785" w:rsidP="006C7785">
      <w:pPr>
        <w:pStyle w:val="Heading1"/>
        <w:numPr>
          <w:ilvl w:val="2"/>
          <w:numId w:val="72"/>
        </w:numPr>
        <w:spacing w:after="120"/>
        <w:ind w:left="567" w:hanging="567"/>
        <w:rPr>
          <w:rFonts w:cs="Arial"/>
          <w:b w:val="0"/>
        </w:rPr>
      </w:pPr>
      <w:r w:rsidRPr="00A66F97">
        <w:rPr>
          <w:rFonts w:cs="Arial"/>
        </w:rPr>
        <w:br w:type="page"/>
      </w:r>
      <w:r w:rsidRPr="00A13023">
        <w:rPr>
          <w:rFonts w:cs="Arial"/>
          <w:color w:val="000000" w:themeColor="text1"/>
        </w:rPr>
        <w:lastRenderedPageBreak/>
        <w:t>Safety contour</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504"/>
      </w:tblGrid>
      <w:tr w:rsidR="006C7785" w:rsidRPr="00A66F97" w14:paraId="7671D201" w14:textId="77777777" w:rsidTr="00380FCD">
        <w:trPr>
          <w:trHeight w:val="454"/>
          <w:tblHeader/>
        </w:trPr>
        <w:tc>
          <w:tcPr>
            <w:tcW w:w="2333" w:type="dxa"/>
            <w:shd w:val="clear" w:color="auto" w:fill="CCFFCC"/>
            <w:vAlign w:val="center"/>
          </w:tcPr>
          <w:p w14:paraId="39589C2C" w14:textId="77777777" w:rsidR="006C7785" w:rsidRPr="00A66F97" w:rsidRDefault="006C7785" w:rsidP="00380FCD">
            <w:pPr>
              <w:rPr>
                <w:rFonts w:cs="Arial"/>
              </w:rPr>
            </w:pPr>
            <w:r w:rsidRPr="00A66F97">
              <w:rPr>
                <w:rFonts w:cs="Arial"/>
                <w:b/>
              </w:rPr>
              <w:t>Test Reference</w:t>
            </w:r>
          </w:p>
        </w:tc>
        <w:tc>
          <w:tcPr>
            <w:tcW w:w="3038" w:type="dxa"/>
            <w:shd w:val="clear" w:color="auto" w:fill="CCFFCC"/>
            <w:vAlign w:val="center"/>
          </w:tcPr>
          <w:p w14:paraId="176C1D3A" w14:textId="77777777" w:rsidR="006C7785" w:rsidRPr="00A66F97" w:rsidRDefault="006C7785" w:rsidP="00380FCD">
            <w:pPr>
              <w:rPr>
                <w:rFonts w:cs="Arial"/>
              </w:rPr>
            </w:pPr>
            <w:r w:rsidRPr="00A66F97">
              <w:rPr>
                <w:rFonts w:cs="Arial"/>
              </w:rPr>
              <w:t>SafetyContourDisplay1</w:t>
            </w:r>
          </w:p>
        </w:tc>
        <w:tc>
          <w:tcPr>
            <w:tcW w:w="2334" w:type="dxa"/>
            <w:shd w:val="clear" w:color="auto" w:fill="CCFFCC"/>
            <w:vAlign w:val="center"/>
          </w:tcPr>
          <w:p w14:paraId="29A9FA5C" w14:textId="77777777" w:rsidR="006C7785" w:rsidRPr="00A66F97" w:rsidRDefault="006C7785" w:rsidP="00380FCD">
            <w:pPr>
              <w:rPr>
                <w:rFonts w:cs="Arial"/>
              </w:rPr>
            </w:pPr>
            <w:r w:rsidRPr="00A66F97">
              <w:rPr>
                <w:rFonts w:cs="Arial"/>
                <w:b/>
              </w:rPr>
              <w:t>IHO Reference</w:t>
            </w:r>
          </w:p>
        </w:tc>
        <w:tc>
          <w:tcPr>
            <w:tcW w:w="1504" w:type="dxa"/>
            <w:shd w:val="clear" w:color="auto" w:fill="CCFFCC"/>
            <w:vAlign w:val="center"/>
          </w:tcPr>
          <w:p w14:paraId="78F66F6A" w14:textId="77777777" w:rsidR="006C7785" w:rsidRPr="00A66F97" w:rsidRDefault="006C7785" w:rsidP="00380FCD">
            <w:pPr>
              <w:spacing w:line="240" w:lineRule="auto"/>
              <w:rPr>
                <w:rFonts w:cs="Arial"/>
                <w:color w:val="000000"/>
              </w:rPr>
            </w:pPr>
            <w:r w:rsidRPr="00A66F97">
              <w:rPr>
                <w:rFonts w:cs="Arial"/>
                <w:color w:val="000000"/>
              </w:rPr>
              <w:t>S-98 C-7.2.5</w:t>
            </w:r>
          </w:p>
          <w:p w14:paraId="211D271A" w14:textId="77777777" w:rsidR="006C7785" w:rsidRPr="00A66F97" w:rsidRDefault="006C7785" w:rsidP="00380FCD">
            <w:pPr>
              <w:rPr>
                <w:rFonts w:cs="Arial"/>
              </w:rPr>
            </w:pPr>
          </w:p>
        </w:tc>
      </w:tr>
    </w:tbl>
    <w:tbl>
      <w:tblPr>
        <w:tblStyle w:val="TableGrid"/>
        <w:tblW w:w="9246" w:type="dxa"/>
        <w:tblLook w:val="04A0" w:firstRow="1" w:lastRow="0" w:firstColumn="1" w:lastColumn="0" w:noHBand="0" w:noVBand="1"/>
      </w:tblPr>
      <w:tblGrid>
        <w:gridCol w:w="2193"/>
        <w:gridCol w:w="530"/>
        <w:gridCol w:w="1542"/>
        <w:gridCol w:w="254"/>
        <w:gridCol w:w="437"/>
        <w:gridCol w:w="1549"/>
        <w:gridCol w:w="380"/>
        <w:gridCol w:w="1757"/>
        <w:gridCol w:w="803"/>
      </w:tblGrid>
      <w:tr w:rsidR="006C7785" w:rsidRPr="00340B0D" w14:paraId="179660C5"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7926E1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7343385"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F0B1511" w14:textId="77777777" w:rsidR="006C7785" w:rsidRPr="005B051E" w:rsidRDefault="006C7785" w:rsidP="00380FCD">
            <w:pPr>
              <w:rPr>
                <w:rFonts w:cs="Arial"/>
              </w:rPr>
            </w:pPr>
            <w:r w:rsidRPr="00A66F97">
              <w:rPr>
                <w:rFonts w:cs="Arial"/>
                <w:i/>
              </w:rPr>
              <w:t>Display of default safety contour</w:t>
            </w:r>
          </w:p>
        </w:tc>
      </w:tr>
      <w:tr w:rsidR="006C7785" w:rsidRPr="00340B0D" w14:paraId="763C95F0"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8A96961"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6A50595F"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D51010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7A0AE6C" w14:textId="77777777" w:rsidR="006C7785" w:rsidRPr="00340B0D" w:rsidRDefault="006C7785" w:rsidP="00380FCD">
            <w:pPr>
              <w:jc w:val="center"/>
              <w:rPr>
                <w:rFonts w:cs="Arial"/>
                <w:b/>
                <w:bCs/>
                <w:sz w:val="18"/>
                <w:szCs w:val="18"/>
              </w:rPr>
            </w:pPr>
          </w:p>
        </w:tc>
      </w:tr>
      <w:tr w:rsidR="006C7785" w:rsidRPr="00340B0D" w14:paraId="5DDD19EC" w14:textId="77777777" w:rsidTr="00380FCD">
        <w:tc>
          <w:tcPr>
            <w:tcW w:w="6399" w:type="dxa"/>
            <w:gridSpan w:val="7"/>
            <w:tcBorders>
              <w:top w:val="single" w:sz="4" w:space="0" w:color="auto"/>
              <w:left w:val="single" w:sz="12" w:space="0" w:color="auto"/>
              <w:bottom w:val="single" w:sz="4" w:space="0" w:color="auto"/>
              <w:right w:val="single" w:sz="12" w:space="0" w:color="auto"/>
            </w:tcBorders>
            <w:shd w:val="clear" w:color="auto" w:fill="auto"/>
          </w:tcPr>
          <w:p w14:paraId="27818055" w14:textId="77777777" w:rsidR="006C7785" w:rsidRPr="000B13F9" w:rsidRDefault="006C7785" w:rsidP="00380FCD">
            <w:pPr>
              <w:rPr>
                <w:rFonts w:cs="Arial"/>
              </w:rPr>
            </w:pPr>
            <w:r>
              <w:rPr>
                <w:rFonts w:cs="Arial"/>
                <w:b/>
                <w:bCs/>
                <w:i/>
              </w:rPr>
              <w:t>DisplayBase</w:t>
            </w:r>
          </w:p>
        </w:tc>
        <w:tc>
          <w:tcPr>
            <w:tcW w:w="2847" w:type="dxa"/>
            <w:gridSpan w:val="2"/>
            <w:tcBorders>
              <w:top w:val="single" w:sz="4" w:space="0" w:color="auto"/>
              <w:left w:val="single" w:sz="12" w:space="0" w:color="auto"/>
              <w:bottom w:val="single" w:sz="4" w:space="0" w:color="auto"/>
              <w:right w:val="single" w:sz="12" w:space="0" w:color="auto"/>
            </w:tcBorders>
            <w:shd w:val="clear" w:color="auto" w:fill="auto"/>
          </w:tcPr>
          <w:p w14:paraId="2E250928" w14:textId="77777777" w:rsidR="006C7785" w:rsidRPr="00340B0D" w:rsidRDefault="006C7785" w:rsidP="00380FCD">
            <w:pPr>
              <w:rPr>
                <w:rFonts w:cs="Arial"/>
                <w:sz w:val="18"/>
                <w:szCs w:val="18"/>
              </w:rPr>
            </w:pPr>
          </w:p>
        </w:tc>
      </w:tr>
      <w:tr w:rsidR="006C7785" w:rsidRPr="00340B0D" w14:paraId="7C079D20" w14:textId="77777777" w:rsidTr="00380FCD">
        <w:tc>
          <w:tcPr>
            <w:tcW w:w="6399" w:type="dxa"/>
            <w:gridSpan w:val="7"/>
            <w:tcBorders>
              <w:top w:val="single" w:sz="4" w:space="0" w:color="auto"/>
              <w:left w:val="single" w:sz="12" w:space="0" w:color="auto"/>
              <w:bottom w:val="single" w:sz="12" w:space="0" w:color="auto"/>
              <w:right w:val="single" w:sz="12" w:space="0" w:color="auto"/>
            </w:tcBorders>
            <w:shd w:val="clear" w:color="auto" w:fill="auto"/>
          </w:tcPr>
          <w:p w14:paraId="06385D23" w14:textId="77777777" w:rsidR="006C7785" w:rsidRPr="00340B0D" w:rsidRDefault="006C7785" w:rsidP="00380FCD">
            <w:pPr>
              <w:rPr>
                <w:rFonts w:cs="Arial"/>
                <w:sz w:val="18"/>
                <w:szCs w:val="18"/>
              </w:rPr>
            </w:pPr>
          </w:p>
        </w:tc>
        <w:tc>
          <w:tcPr>
            <w:tcW w:w="2847" w:type="dxa"/>
            <w:gridSpan w:val="2"/>
            <w:tcBorders>
              <w:top w:val="single" w:sz="4" w:space="0" w:color="auto"/>
              <w:left w:val="single" w:sz="12" w:space="0" w:color="auto"/>
              <w:bottom w:val="single" w:sz="12" w:space="0" w:color="auto"/>
              <w:right w:val="single" w:sz="12" w:space="0" w:color="auto"/>
            </w:tcBorders>
            <w:shd w:val="clear" w:color="auto" w:fill="auto"/>
          </w:tcPr>
          <w:p w14:paraId="3B59B87E" w14:textId="77777777" w:rsidR="006C7785" w:rsidRPr="00340B0D" w:rsidRDefault="006C7785" w:rsidP="00380FCD">
            <w:pPr>
              <w:rPr>
                <w:rFonts w:cs="Arial"/>
                <w:sz w:val="18"/>
                <w:szCs w:val="18"/>
              </w:rPr>
            </w:pPr>
          </w:p>
        </w:tc>
      </w:tr>
      <w:tr w:rsidR="006C7785" w:rsidRPr="00340B0D" w14:paraId="56EB6F4A" w14:textId="77777777" w:rsidTr="00380FCD">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B23CF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7D3E45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55C9C86D" w14:textId="77777777" w:rsidTr="00380FCD">
        <w:sdt>
          <w:sdtPr>
            <w:rPr>
              <w:rFonts w:cs="Arial"/>
              <w:sz w:val="18"/>
              <w:szCs w:val="18"/>
            </w:rPr>
            <w:alias w:val="Diplay Category"/>
            <w:tag w:val="Diplay Categor"/>
            <w:id w:val="1074086730"/>
            <w:placeholder>
              <w:docPart w:val="66D9245DAC6345BA81F3CBE35C13F6C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10" w:type="dxa"/>
                <w:gridSpan w:val="4"/>
                <w:tcBorders>
                  <w:top w:val="single" w:sz="4" w:space="0" w:color="auto"/>
                  <w:left w:val="single" w:sz="12" w:space="0" w:color="auto"/>
                  <w:bottom w:val="single" w:sz="12" w:space="0" w:color="auto"/>
                  <w:right w:val="single" w:sz="12" w:space="0" w:color="auto"/>
                </w:tcBorders>
                <w:shd w:val="clear" w:color="auto" w:fill="auto"/>
              </w:tcPr>
              <w:p w14:paraId="21193EA1" w14:textId="77777777" w:rsidR="006C7785" w:rsidRPr="00340B0D" w:rsidRDefault="006C7785" w:rsidP="00380FCD">
                <w:pPr>
                  <w:rPr>
                    <w:rFonts w:cs="Arial"/>
                    <w:sz w:val="18"/>
                    <w:szCs w:val="18"/>
                  </w:rPr>
                </w:pPr>
                <w:r>
                  <w:rPr>
                    <w:rFonts w:cs="Arial"/>
                    <w:sz w:val="18"/>
                    <w:szCs w:val="18"/>
                  </w:rPr>
                  <w:t>Displaybase</w:t>
                </w:r>
              </w:p>
            </w:tc>
          </w:sdtContent>
        </w:sdt>
        <w:tc>
          <w:tcPr>
            <w:tcW w:w="4075" w:type="dxa"/>
            <w:gridSpan w:val="4"/>
            <w:tcBorders>
              <w:left w:val="single" w:sz="12" w:space="0" w:color="auto"/>
              <w:bottom w:val="single" w:sz="4" w:space="0" w:color="auto"/>
              <w:right w:val="single" w:sz="4" w:space="0" w:color="auto"/>
            </w:tcBorders>
            <w:shd w:val="clear" w:color="auto" w:fill="auto"/>
          </w:tcPr>
          <w:p w14:paraId="60846AAC" w14:textId="77777777" w:rsidR="006C7785" w:rsidRPr="00340B0D" w:rsidRDefault="006C7785" w:rsidP="00380FCD">
            <w:pPr>
              <w:rPr>
                <w:rFonts w:cs="Arial"/>
                <w:sz w:val="18"/>
                <w:szCs w:val="18"/>
              </w:rPr>
            </w:pPr>
            <w:r w:rsidRPr="00340B0D">
              <w:rPr>
                <w:rFonts w:cs="Arial"/>
                <w:sz w:val="18"/>
                <w:szCs w:val="18"/>
              </w:rPr>
              <w:t>Accuracy</w:t>
            </w:r>
          </w:p>
        </w:tc>
        <w:tc>
          <w:tcPr>
            <w:tcW w:w="761" w:type="dxa"/>
            <w:tcBorders>
              <w:left w:val="single" w:sz="4" w:space="0" w:color="auto"/>
              <w:right w:val="single" w:sz="12" w:space="0" w:color="auto"/>
            </w:tcBorders>
            <w:shd w:val="clear" w:color="auto" w:fill="auto"/>
            <w:vAlign w:val="center"/>
          </w:tcPr>
          <w:p w14:paraId="52FD2D90" w14:textId="77777777" w:rsidR="006C7785" w:rsidRPr="00340B0D" w:rsidRDefault="006C7785" w:rsidP="00380FCD">
            <w:pPr>
              <w:jc w:val="center"/>
              <w:rPr>
                <w:rFonts w:cs="Arial"/>
                <w:sz w:val="18"/>
                <w:szCs w:val="18"/>
              </w:rPr>
            </w:pPr>
          </w:p>
        </w:tc>
      </w:tr>
      <w:tr w:rsidR="006C7785" w:rsidRPr="00340B0D" w14:paraId="6A3EE3CF" w14:textId="77777777" w:rsidTr="00380FCD">
        <w:tc>
          <w:tcPr>
            <w:tcW w:w="4410"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1AD2A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075" w:type="dxa"/>
            <w:gridSpan w:val="4"/>
            <w:tcBorders>
              <w:left w:val="single" w:sz="12" w:space="0" w:color="auto"/>
              <w:right w:val="single" w:sz="4" w:space="0" w:color="auto"/>
            </w:tcBorders>
            <w:shd w:val="clear" w:color="auto" w:fill="auto"/>
          </w:tcPr>
          <w:p w14:paraId="550FBDA3" w14:textId="77777777" w:rsidR="006C7785" w:rsidRPr="00340B0D" w:rsidRDefault="006C7785" w:rsidP="00380FCD">
            <w:pPr>
              <w:rPr>
                <w:rFonts w:cs="Arial"/>
                <w:sz w:val="18"/>
                <w:szCs w:val="18"/>
              </w:rPr>
            </w:pPr>
            <w:r w:rsidRPr="00340B0D">
              <w:rPr>
                <w:rFonts w:cs="Arial"/>
                <w:sz w:val="18"/>
                <w:szCs w:val="18"/>
              </w:rPr>
              <w:t>Contour label</w:t>
            </w:r>
          </w:p>
        </w:tc>
        <w:tc>
          <w:tcPr>
            <w:tcW w:w="761" w:type="dxa"/>
            <w:tcBorders>
              <w:left w:val="single" w:sz="4" w:space="0" w:color="auto"/>
              <w:right w:val="single" w:sz="12" w:space="0" w:color="auto"/>
            </w:tcBorders>
            <w:shd w:val="clear" w:color="auto" w:fill="auto"/>
            <w:vAlign w:val="center"/>
          </w:tcPr>
          <w:p w14:paraId="57EAEACF" w14:textId="77777777" w:rsidR="006C7785" w:rsidRPr="00340B0D" w:rsidRDefault="006C7785" w:rsidP="00380FCD">
            <w:pPr>
              <w:jc w:val="center"/>
              <w:rPr>
                <w:rFonts w:cs="Arial"/>
                <w:sz w:val="18"/>
                <w:szCs w:val="18"/>
              </w:rPr>
            </w:pPr>
          </w:p>
        </w:tc>
      </w:tr>
      <w:tr w:rsidR="006C7785" w:rsidRPr="00340B0D" w14:paraId="5C694EC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09B66986" w14:textId="77777777" w:rsidR="006C7785" w:rsidRPr="00340B0D" w:rsidRDefault="006C7785" w:rsidP="00380FCD">
            <w:pPr>
              <w:rPr>
                <w:rFonts w:cs="Arial"/>
                <w:sz w:val="18"/>
                <w:szCs w:val="18"/>
              </w:rPr>
            </w:pPr>
            <w:r w:rsidRPr="00340B0D">
              <w:rPr>
                <w:rFonts w:cs="Arial"/>
                <w:sz w:val="18"/>
                <w:szCs w:val="18"/>
              </w:rPr>
              <w:t>Safety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AEDAE"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767D084B" w14:textId="77777777" w:rsidR="006C7785" w:rsidRPr="00340B0D" w:rsidRDefault="006C7785" w:rsidP="00380FCD">
            <w:pPr>
              <w:rPr>
                <w:rFonts w:cs="Arial"/>
                <w:sz w:val="18"/>
                <w:szCs w:val="18"/>
              </w:rPr>
            </w:pPr>
            <w:r w:rsidRPr="00340B0D">
              <w:rPr>
                <w:rFonts w:cs="Arial"/>
                <w:sz w:val="18"/>
                <w:szCs w:val="18"/>
              </w:rPr>
              <w:t>Highlight date dependent</w:t>
            </w:r>
          </w:p>
        </w:tc>
        <w:tc>
          <w:tcPr>
            <w:tcW w:w="761" w:type="dxa"/>
            <w:tcBorders>
              <w:right w:val="single" w:sz="12" w:space="0" w:color="auto"/>
            </w:tcBorders>
          </w:tcPr>
          <w:p w14:paraId="35B42E84" w14:textId="77777777" w:rsidR="006C7785" w:rsidRPr="00340B0D" w:rsidRDefault="006C7785" w:rsidP="00380FCD">
            <w:pPr>
              <w:rPr>
                <w:rFonts w:cs="Arial"/>
                <w:sz w:val="18"/>
                <w:szCs w:val="18"/>
              </w:rPr>
            </w:pPr>
          </w:p>
        </w:tc>
      </w:tr>
      <w:tr w:rsidR="006C7785" w:rsidRPr="00340B0D" w14:paraId="0E65F32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F00E7F0" w14:textId="77777777" w:rsidR="006C7785" w:rsidRPr="00340B0D" w:rsidRDefault="006C7785" w:rsidP="00380FCD">
            <w:pPr>
              <w:rPr>
                <w:rFonts w:cs="Arial"/>
                <w:sz w:val="18"/>
                <w:szCs w:val="18"/>
              </w:rPr>
            </w:pPr>
            <w:r w:rsidRPr="00340B0D">
              <w:rPr>
                <w:rFonts w:cs="Arial"/>
                <w:sz w:val="18"/>
                <w:szCs w:val="18"/>
              </w:rPr>
              <w:t>Safety Depth</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CEB761" w14:textId="77777777" w:rsidR="006C7785" w:rsidRPr="00340B0D" w:rsidRDefault="006C7785" w:rsidP="00380FCD">
            <w:pPr>
              <w:rPr>
                <w:rFonts w:cs="Arial"/>
                <w:sz w:val="18"/>
                <w:szCs w:val="18"/>
              </w:rPr>
            </w:pPr>
            <w:r>
              <w:rPr>
                <w:rFonts w:cs="Arial"/>
                <w:sz w:val="18"/>
                <w:szCs w:val="18"/>
              </w:rPr>
              <w:t>30m</w:t>
            </w:r>
          </w:p>
        </w:tc>
        <w:tc>
          <w:tcPr>
            <w:tcW w:w="4075" w:type="dxa"/>
            <w:gridSpan w:val="4"/>
            <w:tcBorders>
              <w:left w:val="single" w:sz="12" w:space="0" w:color="auto"/>
            </w:tcBorders>
          </w:tcPr>
          <w:p w14:paraId="455DF23C" w14:textId="77777777" w:rsidR="006C7785" w:rsidRPr="00340B0D" w:rsidRDefault="006C7785" w:rsidP="00380FCD">
            <w:pPr>
              <w:rPr>
                <w:rFonts w:cs="Arial"/>
                <w:sz w:val="18"/>
                <w:szCs w:val="18"/>
              </w:rPr>
            </w:pPr>
            <w:r w:rsidRPr="00340B0D">
              <w:rPr>
                <w:rFonts w:cs="Arial"/>
                <w:sz w:val="18"/>
                <w:szCs w:val="18"/>
              </w:rPr>
              <w:t>Highlight document</w:t>
            </w:r>
          </w:p>
        </w:tc>
        <w:tc>
          <w:tcPr>
            <w:tcW w:w="761" w:type="dxa"/>
            <w:tcBorders>
              <w:right w:val="single" w:sz="12" w:space="0" w:color="auto"/>
            </w:tcBorders>
          </w:tcPr>
          <w:p w14:paraId="4022B426" w14:textId="77777777" w:rsidR="006C7785" w:rsidRPr="00340B0D" w:rsidRDefault="006C7785" w:rsidP="00380FCD">
            <w:pPr>
              <w:jc w:val="center"/>
              <w:rPr>
                <w:rFonts w:cs="Arial"/>
                <w:sz w:val="18"/>
                <w:szCs w:val="18"/>
              </w:rPr>
            </w:pPr>
          </w:p>
        </w:tc>
      </w:tr>
      <w:tr w:rsidR="006C7785" w:rsidRPr="00340B0D" w14:paraId="1FA4455D"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82E7888" w14:textId="77777777" w:rsidR="006C7785" w:rsidRPr="00340B0D" w:rsidRDefault="006C7785" w:rsidP="00380FCD">
            <w:pPr>
              <w:rPr>
                <w:rFonts w:cs="Arial"/>
                <w:sz w:val="18"/>
                <w:szCs w:val="18"/>
              </w:rPr>
            </w:pPr>
            <w:r w:rsidRPr="00340B0D">
              <w:rPr>
                <w:rFonts w:cs="Arial"/>
                <w:sz w:val="18"/>
                <w:szCs w:val="18"/>
              </w:rPr>
              <w:t>Deep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D2F74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1D658B5B" w14:textId="77777777" w:rsidR="006C7785" w:rsidRPr="00340B0D" w:rsidRDefault="006C7785" w:rsidP="00380FCD">
            <w:pPr>
              <w:rPr>
                <w:rFonts w:cs="Arial"/>
                <w:b/>
                <w:bCs/>
                <w:sz w:val="18"/>
                <w:szCs w:val="18"/>
              </w:rPr>
            </w:pPr>
            <w:r w:rsidRPr="00340B0D">
              <w:rPr>
                <w:rFonts w:cs="Arial"/>
                <w:sz w:val="18"/>
                <w:szCs w:val="18"/>
              </w:rPr>
              <w:t>Highlight info</w:t>
            </w:r>
          </w:p>
        </w:tc>
        <w:tc>
          <w:tcPr>
            <w:tcW w:w="761" w:type="dxa"/>
            <w:tcBorders>
              <w:right w:val="single" w:sz="12" w:space="0" w:color="auto"/>
            </w:tcBorders>
          </w:tcPr>
          <w:p w14:paraId="5B9FE1BF" w14:textId="77777777" w:rsidR="006C7785" w:rsidRPr="00340B0D" w:rsidRDefault="006C7785" w:rsidP="00380FCD">
            <w:pPr>
              <w:jc w:val="center"/>
              <w:rPr>
                <w:rFonts w:cs="Arial"/>
                <w:sz w:val="18"/>
                <w:szCs w:val="18"/>
              </w:rPr>
            </w:pPr>
          </w:p>
        </w:tc>
      </w:tr>
      <w:tr w:rsidR="006C7785" w:rsidRPr="00340B0D" w14:paraId="6497F5B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C05C69D" w14:textId="77777777" w:rsidR="006C7785" w:rsidRPr="00340B0D" w:rsidRDefault="006C7785" w:rsidP="00380FCD">
            <w:pPr>
              <w:rPr>
                <w:rFonts w:cs="Arial"/>
                <w:sz w:val="18"/>
                <w:szCs w:val="18"/>
              </w:rPr>
            </w:pPr>
            <w:r w:rsidRPr="00340B0D">
              <w:rPr>
                <w:rFonts w:cs="Arial"/>
                <w:sz w:val="18"/>
                <w:szCs w:val="18"/>
              </w:rPr>
              <w:t>Shallow Contour</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A18055"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2C4E3C4" w14:textId="77777777" w:rsidR="006C7785" w:rsidRPr="00340B0D" w:rsidRDefault="006C7785" w:rsidP="00380FCD">
            <w:pPr>
              <w:rPr>
                <w:rFonts w:cs="Arial"/>
                <w:sz w:val="18"/>
                <w:szCs w:val="18"/>
              </w:rPr>
            </w:pPr>
            <w:r w:rsidRPr="00340B0D">
              <w:rPr>
                <w:rFonts w:cs="Arial"/>
                <w:sz w:val="18"/>
                <w:szCs w:val="18"/>
              </w:rPr>
              <w:t>Shallow Pattern</w:t>
            </w:r>
          </w:p>
        </w:tc>
        <w:tc>
          <w:tcPr>
            <w:tcW w:w="761" w:type="dxa"/>
            <w:tcBorders>
              <w:right w:val="single" w:sz="12" w:space="0" w:color="auto"/>
            </w:tcBorders>
          </w:tcPr>
          <w:p w14:paraId="1662BA76" w14:textId="77777777" w:rsidR="006C7785" w:rsidRPr="00340B0D" w:rsidRDefault="006C7785" w:rsidP="00380FCD">
            <w:pPr>
              <w:jc w:val="center"/>
              <w:rPr>
                <w:rFonts w:cs="Arial"/>
                <w:sz w:val="18"/>
                <w:szCs w:val="18"/>
              </w:rPr>
            </w:pPr>
          </w:p>
        </w:tc>
      </w:tr>
      <w:tr w:rsidR="006C7785" w:rsidRPr="00340B0D" w14:paraId="187A7E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B96350" w14:textId="77777777" w:rsidR="006C7785" w:rsidRPr="00340B0D" w:rsidRDefault="006C7785" w:rsidP="00380FCD">
            <w:pPr>
              <w:rPr>
                <w:rFonts w:cs="Arial"/>
                <w:sz w:val="18"/>
                <w:szCs w:val="18"/>
              </w:rPr>
            </w:pPr>
            <w:r w:rsidRPr="00340B0D">
              <w:rPr>
                <w:rFonts w:cs="Arial"/>
                <w:sz w:val="18"/>
                <w:szCs w:val="18"/>
              </w:rPr>
              <w:t>Four Shades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3D00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43EF64F8" w14:textId="77777777" w:rsidR="006C7785" w:rsidRPr="00340B0D" w:rsidRDefault="006C7785" w:rsidP="00380FCD">
            <w:pPr>
              <w:rPr>
                <w:rFonts w:cs="Arial"/>
                <w:sz w:val="18"/>
                <w:szCs w:val="18"/>
              </w:rPr>
            </w:pPr>
            <w:r w:rsidRPr="00340B0D">
              <w:rPr>
                <w:rFonts w:cs="Arial"/>
                <w:sz w:val="18"/>
                <w:szCs w:val="18"/>
              </w:rPr>
              <w:t>Unknown</w:t>
            </w:r>
          </w:p>
        </w:tc>
        <w:tc>
          <w:tcPr>
            <w:tcW w:w="761" w:type="dxa"/>
            <w:tcBorders>
              <w:right w:val="single" w:sz="12" w:space="0" w:color="auto"/>
            </w:tcBorders>
          </w:tcPr>
          <w:p w14:paraId="5201572F" w14:textId="77777777" w:rsidR="006C7785" w:rsidRPr="00340B0D" w:rsidRDefault="006C7785" w:rsidP="00380FCD">
            <w:pPr>
              <w:jc w:val="center"/>
              <w:rPr>
                <w:rFonts w:cs="Arial"/>
                <w:sz w:val="18"/>
                <w:szCs w:val="18"/>
              </w:rPr>
            </w:pPr>
          </w:p>
        </w:tc>
      </w:tr>
      <w:tr w:rsidR="006C7785" w:rsidRPr="00340B0D" w14:paraId="19C24D0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E5EE79F" w14:textId="77777777" w:rsidR="006C7785" w:rsidRPr="00340B0D" w:rsidRDefault="006C7785" w:rsidP="00380FCD">
            <w:pPr>
              <w:rPr>
                <w:rFonts w:cs="Arial"/>
                <w:sz w:val="18"/>
                <w:szCs w:val="18"/>
              </w:rPr>
            </w:pPr>
            <w:r w:rsidRPr="00340B0D">
              <w:rPr>
                <w:rFonts w:cs="Arial"/>
                <w:sz w:val="18"/>
                <w:szCs w:val="18"/>
              </w:rPr>
              <w:t>Radar Overlay</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E8893E"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38E5D821" w14:textId="77777777" w:rsidR="006C7785" w:rsidRPr="00340B0D" w:rsidRDefault="006C7785" w:rsidP="00380FCD">
            <w:pPr>
              <w:rPr>
                <w:rFonts w:cs="Arial"/>
                <w:sz w:val="18"/>
                <w:szCs w:val="18"/>
              </w:rPr>
            </w:pPr>
            <w:r w:rsidRPr="00340B0D">
              <w:rPr>
                <w:rFonts w:cs="Arial"/>
                <w:sz w:val="18"/>
                <w:szCs w:val="18"/>
              </w:rPr>
              <w:t>Update Review</w:t>
            </w:r>
          </w:p>
        </w:tc>
        <w:tc>
          <w:tcPr>
            <w:tcW w:w="761" w:type="dxa"/>
            <w:tcBorders>
              <w:right w:val="single" w:sz="12" w:space="0" w:color="auto"/>
            </w:tcBorders>
          </w:tcPr>
          <w:p w14:paraId="64A14433" w14:textId="77777777" w:rsidR="006C7785" w:rsidRPr="00340B0D" w:rsidRDefault="006C7785" w:rsidP="00380FCD">
            <w:pPr>
              <w:jc w:val="center"/>
              <w:rPr>
                <w:rFonts w:cs="Arial"/>
                <w:sz w:val="18"/>
                <w:szCs w:val="18"/>
              </w:rPr>
            </w:pPr>
          </w:p>
        </w:tc>
      </w:tr>
      <w:tr w:rsidR="006C7785" w:rsidRPr="00340B0D" w14:paraId="1B3AA8B9"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4E1263C8" w14:textId="77777777" w:rsidR="006C7785" w:rsidRPr="00340B0D" w:rsidRDefault="006C7785" w:rsidP="00380FCD">
            <w:pPr>
              <w:rPr>
                <w:rFonts w:cs="Arial"/>
                <w:sz w:val="18"/>
                <w:szCs w:val="18"/>
              </w:rPr>
            </w:pPr>
            <w:r w:rsidRPr="00340B0D">
              <w:rPr>
                <w:rFonts w:cs="Arial"/>
                <w:sz w:val="18"/>
                <w:szCs w:val="18"/>
              </w:rPr>
              <w:t>Plain Boundaries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ABFC1"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FEB2FA0" w14:textId="77777777" w:rsidR="006C7785" w:rsidRPr="00340B0D" w:rsidRDefault="006C7785" w:rsidP="00380FCD">
            <w:pPr>
              <w:rPr>
                <w:rFonts w:cs="Arial"/>
                <w:sz w:val="18"/>
                <w:szCs w:val="18"/>
              </w:rPr>
            </w:pPr>
            <w:r w:rsidRPr="00340B0D">
              <w:rPr>
                <w:rFonts w:cs="Arial"/>
                <w:b/>
                <w:bCs/>
                <w:sz w:val="18"/>
                <w:szCs w:val="18"/>
              </w:rPr>
              <w:t>Text Groups</w:t>
            </w:r>
          </w:p>
        </w:tc>
        <w:tc>
          <w:tcPr>
            <w:tcW w:w="761" w:type="dxa"/>
            <w:tcBorders>
              <w:right w:val="single" w:sz="12" w:space="0" w:color="auto"/>
            </w:tcBorders>
            <w:vAlign w:val="center"/>
          </w:tcPr>
          <w:p w14:paraId="4C8EBECD" w14:textId="77777777" w:rsidR="006C7785" w:rsidRPr="00340B0D" w:rsidRDefault="006C7785" w:rsidP="00380FCD">
            <w:pPr>
              <w:jc w:val="center"/>
              <w:rPr>
                <w:rFonts w:cs="Arial"/>
                <w:sz w:val="18"/>
                <w:szCs w:val="18"/>
              </w:rPr>
            </w:pPr>
          </w:p>
        </w:tc>
      </w:tr>
      <w:tr w:rsidR="006C7785" w:rsidRPr="00340B0D" w14:paraId="60510A94"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34678A6A" w14:textId="77777777" w:rsidR="006C7785" w:rsidRPr="00340B0D" w:rsidRDefault="006C7785" w:rsidP="00380FCD">
            <w:pPr>
              <w:rPr>
                <w:rFonts w:cs="Arial"/>
                <w:sz w:val="18"/>
                <w:szCs w:val="18"/>
              </w:rPr>
            </w:pPr>
            <w:r w:rsidRPr="00340B0D">
              <w:rPr>
                <w:rFonts w:cs="Arial"/>
                <w:sz w:val="18"/>
                <w:szCs w:val="18"/>
              </w:rPr>
              <w:t>Simplified Symbols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35C9BF" w14:textId="77777777" w:rsidR="006C7785" w:rsidRPr="00340B0D" w:rsidRDefault="006C7785" w:rsidP="00380FCD">
            <w:pPr>
              <w:rPr>
                <w:rFonts w:cs="Arial"/>
                <w:sz w:val="18"/>
                <w:szCs w:val="18"/>
              </w:rPr>
            </w:pPr>
            <w:r>
              <w:rPr>
                <w:rFonts w:cs="Arial"/>
                <w:sz w:val="18"/>
                <w:szCs w:val="18"/>
              </w:rPr>
              <w:t>On</w:t>
            </w:r>
          </w:p>
        </w:tc>
        <w:tc>
          <w:tcPr>
            <w:tcW w:w="4075" w:type="dxa"/>
            <w:gridSpan w:val="4"/>
            <w:tcBorders>
              <w:left w:val="single" w:sz="12" w:space="0" w:color="auto"/>
            </w:tcBorders>
          </w:tcPr>
          <w:p w14:paraId="41895192" w14:textId="77777777" w:rsidR="006C7785" w:rsidRPr="00340B0D" w:rsidRDefault="006C7785" w:rsidP="00380FCD">
            <w:pPr>
              <w:rPr>
                <w:rFonts w:cs="Arial"/>
                <w:sz w:val="18"/>
                <w:szCs w:val="18"/>
              </w:rPr>
            </w:pPr>
            <w:r w:rsidRPr="00340B0D">
              <w:rPr>
                <w:rFonts w:cs="Arial"/>
                <w:sz w:val="18"/>
                <w:szCs w:val="18"/>
              </w:rPr>
              <w:t>Chart Text</w:t>
            </w:r>
          </w:p>
        </w:tc>
        <w:tc>
          <w:tcPr>
            <w:tcW w:w="761" w:type="dxa"/>
            <w:tcBorders>
              <w:right w:val="single" w:sz="12" w:space="0" w:color="auto"/>
            </w:tcBorders>
            <w:vAlign w:val="center"/>
          </w:tcPr>
          <w:p w14:paraId="4C0B15D3" w14:textId="77777777" w:rsidR="006C7785" w:rsidRPr="00340B0D" w:rsidRDefault="006C7785" w:rsidP="00380FCD">
            <w:pPr>
              <w:jc w:val="center"/>
              <w:rPr>
                <w:rFonts w:cs="Arial"/>
                <w:sz w:val="18"/>
                <w:szCs w:val="18"/>
              </w:rPr>
            </w:pPr>
          </w:p>
        </w:tc>
      </w:tr>
      <w:tr w:rsidR="006C7785" w:rsidRPr="00340B0D" w14:paraId="214F1446"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200FC22F" w14:textId="77777777" w:rsidR="006C7785" w:rsidRPr="00340B0D" w:rsidRDefault="006C7785" w:rsidP="00380FCD">
            <w:pPr>
              <w:rPr>
                <w:rFonts w:cs="Arial"/>
                <w:sz w:val="18"/>
                <w:szCs w:val="18"/>
              </w:rPr>
            </w:pPr>
            <w:r w:rsidRPr="00340B0D">
              <w:rPr>
                <w:rFonts w:cs="Arial"/>
                <w:sz w:val="18"/>
                <w:szCs w:val="18"/>
              </w:rPr>
              <w:t>Full Light Lines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994690"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E34D2B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761" w:type="dxa"/>
            <w:tcBorders>
              <w:right w:val="single" w:sz="12" w:space="0" w:color="auto"/>
            </w:tcBorders>
            <w:vAlign w:val="center"/>
          </w:tcPr>
          <w:p w14:paraId="7B846622" w14:textId="77777777" w:rsidR="006C7785" w:rsidRPr="00340B0D" w:rsidRDefault="006C7785" w:rsidP="00380FCD">
            <w:pPr>
              <w:jc w:val="center"/>
              <w:rPr>
                <w:rFonts w:cs="Arial"/>
                <w:sz w:val="18"/>
                <w:szCs w:val="18"/>
              </w:rPr>
            </w:pPr>
          </w:p>
        </w:tc>
      </w:tr>
      <w:tr w:rsidR="006C7785" w:rsidRPr="00340B0D" w14:paraId="782CD471"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71C986E3" w14:textId="77777777" w:rsidR="006C7785" w:rsidRPr="00340B0D" w:rsidRDefault="006C7785" w:rsidP="00380FCD">
            <w:pPr>
              <w:rPr>
                <w:rFonts w:cs="Arial"/>
                <w:sz w:val="18"/>
                <w:szCs w:val="18"/>
              </w:rPr>
            </w:pPr>
            <w:r w:rsidRPr="00340B0D">
              <w:rPr>
                <w:rFonts w:cs="Arial"/>
                <w:sz w:val="18"/>
                <w:szCs w:val="18"/>
              </w:rPr>
              <w:t>Ignore scale minimum</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489AEA"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0B6BE4F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761" w:type="dxa"/>
            <w:tcBorders>
              <w:right w:val="single" w:sz="12" w:space="0" w:color="auto"/>
            </w:tcBorders>
            <w:vAlign w:val="center"/>
          </w:tcPr>
          <w:p w14:paraId="453AB489" w14:textId="77777777" w:rsidR="006C7785" w:rsidRPr="00340B0D" w:rsidRDefault="006C7785" w:rsidP="00380FCD">
            <w:pPr>
              <w:jc w:val="center"/>
              <w:rPr>
                <w:rFonts w:cs="Arial"/>
                <w:sz w:val="18"/>
                <w:szCs w:val="18"/>
              </w:rPr>
            </w:pPr>
          </w:p>
        </w:tc>
      </w:tr>
      <w:tr w:rsidR="006C7785" w:rsidRPr="00340B0D" w14:paraId="59539FCB" w14:textId="77777777" w:rsidTr="00380FCD">
        <w:tc>
          <w:tcPr>
            <w:tcW w:w="2529" w:type="dxa"/>
            <w:gridSpan w:val="2"/>
            <w:tcBorders>
              <w:top w:val="single" w:sz="8" w:space="0" w:color="auto"/>
              <w:left w:val="single" w:sz="12" w:space="0" w:color="auto"/>
              <w:bottom w:val="single" w:sz="8" w:space="0" w:color="auto"/>
              <w:right w:val="single" w:sz="12" w:space="0" w:color="auto"/>
            </w:tcBorders>
            <w:shd w:val="clear" w:color="auto" w:fill="auto"/>
          </w:tcPr>
          <w:p w14:paraId="6ADEE9BC" w14:textId="77777777" w:rsidR="006C7785" w:rsidRPr="00340B0D" w:rsidRDefault="006C7785" w:rsidP="00380FCD">
            <w:pPr>
              <w:rPr>
                <w:rFonts w:cs="Arial"/>
                <w:sz w:val="18"/>
                <w:szCs w:val="18"/>
              </w:rPr>
            </w:pPr>
            <w:r w:rsidRPr="00340B0D">
              <w:rPr>
                <w:rFonts w:cs="Arial"/>
                <w:sz w:val="18"/>
                <w:szCs w:val="18"/>
              </w:rPr>
              <w:t>Shallow Water Dangers</w:t>
            </w:r>
          </w:p>
        </w:tc>
        <w:tc>
          <w:tcPr>
            <w:tcW w:w="1881" w:type="dxa"/>
            <w:gridSpan w:val="2"/>
            <w:tcBorders>
              <w:top w:val="single" w:sz="8" w:space="0" w:color="auto"/>
              <w:left w:val="single" w:sz="12" w:space="0" w:color="auto"/>
              <w:bottom w:val="single" w:sz="8" w:space="0" w:color="auto"/>
              <w:right w:val="single" w:sz="12" w:space="0" w:color="auto"/>
            </w:tcBorders>
            <w:shd w:val="clear" w:color="auto" w:fill="auto"/>
          </w:tcPr>
          <w:p w14:paraId="04B9C6B7" w14:textId="77777777" w:rsidR="006C7785" w:rsidRPr="00340B0D" w:rsidRDefault="006C7785" w:rsidP="00380FCD">
            <w:pPr>
              <w:rPr>
                <w:rFonts w:cs="Arial"/>
                <w:sz w:val="18"/>
                <w:szCs w:val="18"/>
              </w:rPr>
            </w:pPr>
          </w:p>
        </w:tc>
        <w:tc>
          <w:tcPr>
            <w:tcW w:w="4075" w:type="dxa"/>
            <w:gridSpan w:val="4"/>
            <w:tcBorders>
              <w:left w:val="single" w:sz="12" w:space="0" w:color="auto"/>
            </w:tcBorders>
          </w:tcPr>
          <w:p w14:paraId="6608FFDE" w14:textId="77777777" w:rsidR="006C7785" w:rsidRPr="00340B0D" w:rsidRDefault="006C7785" w:rsidP="00380FCD">
            <w:pPr>
              <w:rPr>
                <w:rFonts w:cs="Arial"/>
                <w:sz w:val="18"/>
                <w:szCs w:val="18"/>
              </w:rPr>
            </w:pPr>
            <w:r w:rsidRPr="00340B0D">
              <w:rPr>
                <w:rFonts w:cs="Arial"/>
                <w:sz w:val="18"/>
                <w:szCs w:val="18"/>
              </w:rPr>
              <w:t xml:space="preserve">        Names</w:t>
            </w:r>
          </w:p>
        </w:tc>
        <w:tc>
          <w:tcPr>
            <w:tcW w:w="761" w:type="dxa"/>
            <w:tcBorders>
              <w:right w:val="single" w:sz="12" w:space="0" w:color="auto"/>
            </w:tcBorders>
            <w:vAlign w:val="center"/>
          </w:tcPr>
          <w:p w14:paraId="024CD9FE" w14:textId="77777777" w:rsidR="006C7785" w:rsidRPr="00340B0D" w:rsidRDefault="006C7785" w:rsidP="00380FCD">
            <w:pPr>
              <w:jc w:val="center"/>
              <w:rPr>
                <w:rFonts w:cs="Arial"/>
                <w:sz w:val="18"/>
                <w:szCs w:val="18"/>
              </w:rPr>
            </w:pPr>
          </w:p>
        </w:tc>
      </w:tr>
      <w:tr w:rsidR="006C7785" w:rsidRPr="00340B0D" w14:paraId="558F144F" w14:textId="77777777" w:rsidTr="00380FCD">
        <w:tc>
          <w:tcPr>
            <w:tcW w:w="4410"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826034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075" w:type="dxa"/>
            <w:gridSpan w:val="4"/>
            <w:tcBorders>
              <w:left w:val="single" w:sz="12" w:space="0" w:color="auto"/>
            </w:tcBorders>
          </w:tcPr>
          <w:p w14:paraId="6558345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761" w:type="dxa"/>
            <w:tcBorders>
              <w:right w:val="single" w:sz="12" w:space="0" w:color="auto"/>
            </w:tcBorders>
          </w:tcPr>
          <w:p w14:paraId="03DD22DC" w14:textId="77777777" w:rsidR="006C7785" w:rsidRPr="00340B0D" w:rsidRDefault="006C7785" w:rsidP="00380FCD">
            <w:pPr>
              <w:jc w:val="center"/>
              <w:rPr>
                <w:rFonts w:cs="Arial"/>
                <w:sz w:val="18"/>
                <w:szCs w:val="18"/>
              </w:rPr>
            </w:pPr>
          </w:p>
        </w:tc>
      </w:tr>
      <w:tr w:rsidR="006C7785" w:rsidRPr="00340B0D" w14:paraId="1C0B2B67" w14:textId="77777777" w:rsidTr="00380FCD">
        <w:sdt>
          <w:sdtPr>
            <w:rPr>
              <w:rFonts w:cs="Arial"/>
              <w:sz w:val="18"/>
              <w:szCs w:val="18"/>
            </w:rPr>
            <w:alias w:val="Palette"/>
            <w:tag w:val="Palette"/>
            <w:id w:val="-1277784242"/>
            <w:placeholder>
              <w:docPart w:val="F006D21DEC3E4FD297BD463E9765DE51"/>
            </w:placeholder>
            <w:comboBox>
              <w:listItem w:displayText="Day" w:value="Day"/>
              <w:listItem w:displayText="Dusk" w:value="Dusk"/>
              <w:listItem w:displayText="Night" w:value="Night"/>
            </w:comboBox>
          </w:sdtPr>
          <w:sdtContent>
            <w:tc>
              <w:tcPr>
                <w:tcW w:w="4410" w:type="dxa"/>
                <w:gridSpan w:val="4"/>
                <w:tcBorders>
                  <w:left w:val="single" w:sz="12" w:space="0" w:color="auto"/>
                  <w:bottom w:val="single" w:sz="12" w:space="0" w:color="auto"/>
                  <w:right w:val="single" w:sz="12" w:space="0" w:color="auto"/>
                </w:tcBorders>
              </w:tcPr>
              <w:p w14:paraId="6D0AF1FD" w14:textId="77777777" w:rsidR="006C7785" w:rsidRPr="00340B0D" w:rsidRDefault="006C7785" w:rsidP="00380FCD">
                <w:pPr>
                  <w:rPr>
                    <w:rFonts w:cs="Arial"/>
                    <w:sz w:val="18"/>
                    <w:szCs w:val="18"/>
                  </w:rPr>
                </w:pPr>
                <w:r w:rsidRPr="00340B0D">
                  <w:rPr>
                    <w:rFonts w:cs="Arial"/>
                    <w:sz w:val="18"/>
                    <w:szCs w:val="18"/>
                  </w:rPr>
                  <w:t>Day</w:t>
                </w:r>
              </w:p>
            </w:tc>
          </w:sdtContent>
        </w:sdt>
        <w:tc>
          <w:tcPr>
            <w:tcW w:w="4075" w:type="dxa"/>
            <w:gridSpan w:val="4"/>
            <w:tcBorders>
              <w:left w:val="single" w:sz="12" w:space="0" w:color="auto"/>
            </w:tcBorders>
          </w:tcPr>
          <w:p w14:paraId="57F2683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761" w:type="dxa"/>
            <w:tcBorders>
              <w:right w:val="single" w:sz="12" w:space="0" w:color="auto"/>
            </w:tcBorders>
          </w:tcPr>
          <w:p w14:paraId="09945EF2" w14:textId="77777777" w:rsidR="006C7785" w:rsidRPr="00340B0D" w:rsidRDefault="006C7785" w:rsidP="00380FCD">
            <w:pPr>
              <w:jc w:val="center"/>
              <w:rPr>
                <w:rFonts w:cs="Arial"/>
                <w:sz w:val="18"/>
                <w:szCs w:val="18"/>
              </w:rPr>
            </w:pPr>
          </w:p>
        </w:tc>
      </w:tr>
      <w:tr w:rsidR="006C7785" w:rsidRPr="00340B0D" w14:paraId="1437DB6B" w14:textId="77777777" w:rsidTr="00380FCD">
        <w:tc>
          <w:tcPr>
            <w:tcW w:w="4410" w:type="dxa"/>
            <w:gridSpan w:val="4"/>
            <w:tcBorders>
              <w:top w:val="single" w:sz="12" w:space="0" w:color="auto"/>
              <w:left w:val="single" w:sz="12" w:space="0" w:color="auto"/>
              <w:right w:val="single" w:sz="12" w:space="0" w:color="auto"/>
            </w:tcBorders>
            <w:shd w:val="clear" w:color="auto" w:fill="FFFFFF" w:themeFill="background1"/>
            <w:vAlign w:val="center"/>
          </w:tcPr>
          <w:p w14:paraId="738CDED0" w14:textId="77777777" w:rsidR="006C7785" w:rsidRPr="00340B0D" w:rsidRDefault="006C7785" w:rsidP="00380FCD">
            <w:pPr>
              <w:jc w:val="center"/>
              <w:rPr>
                <w:rFonts w:cs="Arial"/>
                <w:b/>
                <w:bCs/>
                <w:sz w:val="18"/>
                <w:szCs w:val="18"/>
              </w:rPr>
            </w:pPr>
          </w:p>
        </w:tc>
        <w:tc>
          <w:tcPr>
            <w:tcW w:w="4075" w:type="dxa"/>
            <w:gridSpan w:val="4"/>
            <w:tcBorders>
              <w:left w:val="single" w:sz="12" w:space="0" w:color="auto"/>
            </w:tcBorders>
          </w:tcPr>
          <w:p w14:paraId="7E4CCDF1" w14:textId="77777777" w:rsidR="006C7785" w:rsidRPr="00340B0D" w:rsidRDefault="006C7785" w:rsidP="00380FCD">
            <w:pPr>
              <w:rPr>
                <w:rFonts w:cs="Arial"/>
                <w:sz w:val="18"/>
                <w:szCs w:val="18"/>
              </w:rPr>
            </w:pPr>
          </w:p>
        </w:tc>
        <w:tc>
          <w:tcPr>
            <w:tcW w:w="761" w:type="dxa"/>
            <w:tcBorders>
              <w:right w:val="single" w:sz="12" w:space="0" w:color="auto"/>
            </w:tcBorders>
            <w:vAlign w:val="center"/>
          </w:tcPr>
          <w:p w14:paraId="63858478" w14:textId="77777777" w:rsidR="006C7785" w:rsidRPr="00340B0D" w:rsidRDefault="006C7785" w:rsidP="00380FCD">
            <w:pPr>
              <w:jc w:val="center"/>
              <w:rPr>
                <w:rFonts w:cs="Arial"/>
                <w:sz w:val="18"/>
                <w:szCs w:val="18"/>
              </w:rPr>
            </w:pPr>
          </w:p>
        </w:tc>
      </w:tr>
      <w:tr w:rsidR="006C7785" w:rsidRPr="00340B0D" w14:paraId="181553E1" w14:textId="77777777" w:rsidTr="00380FCD">
        <w:tc>
          <w:tcPr>
            <w:tcW w:w="4410" w:type="dxa"/>
            <w:gridSpan w:val="4"/>
            <w:tcBorders>
              <w:left w:val="single" w:sz="12" w:space="0" w:color="auto"/>
              <w:bottom w:val="single" w:sz="12" w:space="0" w:color="auto"/>
              <w:right w:val="single" w:sz="12" w:space="0" w:color="auto"/>
            </w:tcBorders>
            <w:shd w:val="clear" w:color="auto" w:fill="FFFFFF" w:themeFill="background1"/>
          </w:tcPr>
          <w:p w14:paraId="3DE959F5" w14:textId="77777777" w:rsidR="006C7785" w:rsidRPr="00340B0D" w:rsidRDefault="006C7785" w:rsidP="00380FCD">
            <w:pPr>
              <w:rPr>
                <w:rFonts w:cs="Arial"/>
                <w:sz w:val="18"/>
                <w:szCs w:val="18"/>
              </w:rPr>
            </w:pPr>
          </w:p>
        </w:tc>
        <w:tc>
          <w:tcPr>
            <w:tcW w:w="4075" w:type="dxa"/>
            <w:gridSpan w:val="4"/>
            <w:tcBorders>
              <w:left w:val="single" w:sz="12" w:space="0" w:color="auto"/>
              <w:bottom w:val="single" w:sz="12" w:space="0" w:color="auto"/>
            </w:tcBorders>
          </w:tcPr>
          <w:p w14:paraId="3C2CEDC9" w14:textId="77777777" w:rsidR="006C7785" w:rsidRPr="00340B0D" w:rsidRDefault="006C7785" w:rsidP="00380FCD">
            <w:pPr>
              <w:jc w:val="center"/>
              <w:rPr>
                <w:rFonts w:cs="Arial"/>
                <w:sz w:val="18"/>
                <w:szCs w:val="18"/>
              </w:rPr>
            </w:pPr>
          </w:p>
        </w:tc>
        <w:tc>
          <w:tcPr>
            <w:tcW w:w="761" w:type="dxa"/>
            <w:tcBorders>
              <w:bottom w:val="single" w:sz="12" w:space="0" w:color="auto"/>
              <w:right w:val="single" w:sz="12" w:space="0" w:color="auto"/>
            </w:tcBorders>
            <w:vAlign w:val="center"/>
          </w:tcPr>
          <w:p w14:paraId="22AB136F" w14:textId="77777777" w:rsidR="006C7785" w:rsidRPr="00340B0D" w:rsidRDefault="006C7785" w:rsidP="00380FCD">
            <w:pPr>
              <w:jc w:val="center"/>
              <w:rPr>
                <w:rFonts w:cs="Arial"/>
                <w:sz w:val="18"/>
                <w:szCs w:val="18"/>
              </w:rPr>
            </w:pPr>
          </w:p>
        </w:tc>
      </w:tr>
      <w:tr w:rsidR="006C7785" w:rsidRPr="00340B0D" w14:paraId="16DF120F" w14:textId="77777777" w:rsidTr="00380FCD">
        <w:tc>
          <w:tcPr>
            <w:tcW w:w="4410"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53FAE51"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3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0F092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4BC7315" w14:textId="77777777" w:rsidTr="00380FCD">
        <w:trPr>
          <w:trHeight w:val="287"/>
        </w:trPr>
        <w:tc>
          <w:tcPr>
            <w:tcW w:w="1927" w:type="dxa"/>
            <w:tcBorders>
              <w:left w:val="single" w:sz="12" w:space="0" w:color="auto"/>
              <w:bottom w:val="single" w:sz="4" w:space="0" w:color="auto"/>
            </w:tcBorders>
          </w:tcPr>
          <w:p w14:paraId="06C48AB7" w14:textId="77777777" w:rsidR="006C7785" w:rsidRPr="00340B0D" w:rsidRDefault="006C7785" w:rsidP="00380FCD">
            <w:pPr>
              <w:rPr>
                <w:rFonts w:cs="Arial"/>
                <w:sz w:val="18"/>
                <w:szCs w:val="18"/>
              </w:rPr>
            </w:pPr>
            <w:r w:rsidRPr="00340B0D">
              <w:rPr>
                <w:rFonts w:cs="Arial"/>
                <w:sz w:val="18"/>
                <w:szCs w:val="18"/>
              </w:rPr>
              <w:t>Start Date</w:t>
            </w:r>
          </w:p>
        </w:tc>
        <w:tc>
          <w:tcPr>
            <w:tcW w:w="2483" w:type="dxa"/>
            <w:gridSpan w:val="3"/>
            <w:tcBorders>
              <w:bottom w:val="single" w:sz="4" w:space="0" w:color="auto"/>
              <w:right w:val="single" w:sz="12" w:space="0" w:color="auto"/>
            </w:tcBorders>
          </w:tcPr>
          <w:p w14:paraId="3D0A49F9" w14:textId="77777777" w:rsidR="006C7785" w:rsidRPr="00340B0D" w:rsidRDefault="006C7785" w:rsidP="00380FCD">
            <w:pPr>
              <w:rPr>
                <w:rFonts w:cs="Arial"/>
                <w:sz w:val="18"/>
                <w:szCs w:val="18"/>
              </w:rPr>
            </w:pPr>
          </w:p>
        </w:tc>
        <w:tc>
          <w:tcPr>
            <w:tcW w:w="1639" w:type="dxa"/>
            <w:gridSpan w:val="2"/>
            <w:tcBorders>
              <w:left w:val="single" w:sz="12" w:space="0" w:color="auto"/>
              <w:bottom w:val="single" w:sz="4" w:space="0" w:color="auto"/>
              <w:right w:val="single" w:sz="4" w:space="0" w:color="auto"/>
            </w:tcBorders>
            <w:vAlign w:val="center"/>
          </w:tcPr>
          <w:p w14:paraId="4EC4B7D6" w14:textId="77777777" w:rsidR="006C7785" w:rsidRPr="00340B0D" w:rsidRDefault="006C7785" w:rsidP="00380FCD">
            <w:pPr>
              <w:rPr>
                <w:rFonts w:cs="Arial"/>
                <w:sz w:val="18"/>
                <w:szCs w:val="18"/>
              </w:rPr>
            </w:pPr>
            <w:r w:rsidRPr="00340B0D">
              <w:rPr>
                <w:rFonts w:cs="Arial"/>
                <w:sz w:val="18"/>
                <w:szCs w:val="18"/>
              </w:rPr>
              <w:t>Centre</w:t>
            </w:r>
          </w:p>
        </w:tc>
        <w:tc>
          <w:tcPr>
            <w:tcW w:w="3197" w:type="dxa"/>
            <w:gridSpan w:val="3"/>
            <w:tcBorders>
              <w:left w:val="single" w:sz="4" w:space="0" w:color="auto"/>
              <w:bottom w:val="single" w:sz="4" w:space="0" w:color="auto"/>
              <w:right w:val="single" w:sz="12" w:space="0" w:color="auto"/>
            </w:tcBorders>
            <w:vAlign w:val="center"/>
          </w:tcPr>
          <w:p w14:paraId="6BCD7989" w14:textId="77777777" w:rsidR="006C7785" w:rsidRPr="00340B0D" w:rsidRDefault="006C7785" w:rsidP="00380FCD">
            <w:pPr>
              <w:rPr>
                <w:rFonts w:cs="Arial"/>
                <w:sz w:val="18"/>
                <w:szCs w:val="18"/>
              </w:rPr>
            </w:pPr>
          </w:p>
        </w:tc>
      </w:tr>
      <w:tr w:rsidR="006C7785" w:rsidRPr="00340B0D" w14:paraId="47C6DB3E" w14:textId="77777777" w:rsidTr="00380FCD">
        <w:tc>
          <w:tcPr>
            <w:tcW w:w="1927" w:type="dxa"/>
            <w:tcBorders>
              <w:left w:val="single" w:sz="12" w:space="0" w:color="auto"/>
              <w:bottom w:val="single" w:sz="4" w:space="0" w:color="auto"/>
            </w:tcBorders>
          </w:tcPr>
          <w:p w14:paraId="0C97BF47" w14:textId="77777777" w:rsidR="006C7785" w:rsidRPr="00340B0D" w:rsidRDefault="006C7785" w:rsidP="00380FCD">
            <w:pPr>
              <w:rPr>
                <w:rFonts w:cs="Arial"/>
                <w:sz w:val="18"/>
                <w:szCs w:val="18"/>
              </w:rPr>
            </w:pPr>
            <w:r w:rsidRPr="00340B0D">
              <w:rPr>
                <w:rFonts w:cs="Arial"/>
                <w:sz w:val="18"/>
                <w:szCs w:val="18"/>
              </w:rPr>
              <w:t>End Date</w:t>
            </w:r>
          </w:p>
        </w:tc>
        <w:tc>
          <w:tcPr>
            <w:tcW w:w="2483" w:type="dxa"/>
            <w:gridSpan w:val="3"/>
            <w:tcBorders>
              <w:top w:val="single" w:sz="4" w:space="0" w:color="auto"/>
              <w:bottom w:val="single" w:sz="4" w:space="0" w:color="auto"/>
              <w:right w:val="single" w:sz="12" w:space="0" w:color="auto"/>
            </w:tcBorders>
          </w:tcPr>
          <w:p w14:paraId="3491C7AF" w14:textId="77777777" w:rsidR="006C7785" w:rsidRPr="00340B0D" w:rsidRDefault="006C7785" w:rsidP="00380FCD">
            <w:pPr>
              <w:rPr>
                <w:rFonts w:cs="Arial"/>
                <w:sz w:val="18"/>
                <w:szCs w:val="18"/>
              </w:rPr>
            </w:pPr>
          </w:p>
        </w:tc>
        <w:tc>
          <w:tcPr>
            <w:tcW w:w="163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7A64396" w14:textId="77777777" w:rsidR="006C7785" w:rsidRPr="00340B0D" w:rsidRDefault="006C7785" w:rsidP="00380FCD">
            <w:pPr>
              <w:rPr>
                <w:rFonts w:cs="Arial"/>
                <w:sz w:val="18"/>
                <w:szCs w:val="18"/>
              </w:rPr>
            </w:pPr>
            <w:r w:rsidRPr="00340B0D">
              <w:rPr>
                <w:rFonts w:cs="Arial"/>
                <w:sz w:val="18"/>
                <w:szCs w:val="18"/>
              </w:rPr>
              <w:t>Scale</w:t>
            </w:r>
          </w:p>
        </w:tc>
        <w:tc>
          <w:tcPr>
            <w:tcW w:w="319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BC87B"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DD5A94D" w14:textId="77777777" w:rsidTr="00380FCD">
        <w:tc>
          <w:tcPr>
            <w:tcW w:w="4410"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2D5BB15" w14:textId="77777777" w:rsidR="006C7785" w:rsidRPr="00340B0D" w:rsidRDefault="006C7785" w:rsidP="00380FCD">
            <w:pPr>
              <w:jc w:val="center"/>
              <w:rPr>
                <w:rFonts w:cs="Arial"/>
                <w:b/>
                <w:bCs/>
                <w:sz w:val="18"/>
                <w:szCs w:val="18"/>
              </w:rPr>
            </w:pPr>
          </w:p>
        </w:tc>
        <w:tc>
          <w:tcPr>
            <w:tcW w:w="1639" w:type="dxa"/>
            <w:gridSpan w:val="2"/>
            <w:tcBorders>
              <w:top w:val="single" w:sz="4" w:space="0" w:color="auto"/>
              <w:left w:val="single" w:sz="12" w:space="0" w:color="auto"/>
              <w:bottom w:val="single" w:sz="12" w:space="0" w:color="auto"/>
              <w:right w:val="single" w:sz="4" w:space="0" w:color="auto"/>
            </w:tcBorders>
            <w:shd w:val="clear" w:color="auto" w:fill="auto"/>
          </w:tcPr>
          <w:p w14:paraId="4C76DB2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19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6C1A4A3" w14:textId="77777777" w:rsidR="006C7785" w:rsidRPr="00340B0D" w:rsidRDefault="006C7785" w:rsidP="00380FCD">
            <w:pPr>
              <w:rPr>
                <w:rFonts w:cs="Arial"/>
                <w:sz w:val="18"/>
                <w:szCs w:val="18"/>
              </w:rPr>
            </w:pPr>
          </w:p>
        </w:tc>
      </w:tr>
      <w:tr w:rsidR="006C7785" w:rsidRPr="00340B0D" w14:paraId="04463978" w14:textId="77777777" w:rsidTr="00380FCD">
        <w:tc>
          <w:tcPr>
            <w:tcW w:w="9246" w:type="dxa"/>
            <w:gridSpan w:val="9"/>
            <w:tcBorders>
              <w:top w:val="single" w:sz="4" w:space="0" w:color="auto"/>
              <w:left w:val="single" w:sz="12" w:space="0" w:color="auto"/>
              <w:bottom w:val="single" w:sz="4" w:space="0" w:color="auto"/>
              <w:right w:val="single" w:sz="12" w:space="0" w:color="auto"/>
            </w:tcBorders>
          </w:tcPr>
          <w:p w14:paraId="18CCCFA2" w14:textId="77777777" w:rsidR="006C7785" w:rsidRPr="00340B0D" w:rsidRDefault="006C7785" w:rsidP="00380FCD">
            <w:pPr>
              <w:rPr>
                <w:rFonts w:cs="Arial"/>
                <w:sz w:val="18"/>
                <w:szCs w:val="18"/>
              </w:rPr>
            </w:pPr>
          </w:p>
        </w:tc>
      </w:tr>
      <w:tr w:rsidR="006C7785" w:rsidRPr="00340B0D" w14:paraId="3EA02A1D"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5176C3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F6BF29D" w14:textId="77777777" w:rsidTr="00380FCD">
        <w:tc>
          <w:tcPr>
            <w:tcW w:w="4711"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7C7F1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53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024660E"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5B60A4E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B474E78" w14:textId="77777777" w:rsidR="006C7785" w:rsidRPr="00340B0D" w:rsidRDefault="006C7785" w:rsidP="00380FCD">
            <w:pPr>
              <w:rPr>
                <w:rFonts w:cs="Arial"/>
                <w:sz w:val="18"/>
                <w:szCs w:val="18"/>
              </w:rPr>
            </w:pPr>
            <w:r w:rsidRPr="00340B0D">
              <w:rPr>
                <w:rFonts w:cs="Arial"/>
                <w:sz w:val="18"/>
                <w:szCs w:val="18"/>
              </w:rPr>
              <w:t>Drying lines</w:t>
            </w:r>
          </w:p>
        </w:tc>
        <w:tc>
          <w:tcPr>
            <w:tcW w:w="559" w:type="dxa"/>
            <w:gridSpan w:val="2"/>
            <w:tcBorders>
              <w:top w:val="single" w:sz="4" w:space="0" w:color="auto"/>
              <w:left w:val="single" w:sz="4" w:space="0" w:color="auto"/>
              <w:bottom w:val="single" w:sz="4" w:space="0" w:color="auto"/>
              <w:right w:val="single" w:sz="12" w:space="0" w:color="auto"/>
            </w:tcBorders>
          </w:tcPr>
          <w:p w14:paraId="799A3ED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D6991A7" w14:textId="77777777" w:rsidR="006C7785" w:rsidRPr="00340B0D" w:rsidRDefault="006C7785" w:rsidP="00380FCD">
            <w:pPr>
              <w:pStyle w:val="Default"/>
              <w:rPr>
                <w:sz w:val="18"/>
                <w:szCs w:val="18"/>
              </w:rPr>
            </w:pPr>
            <w:r w:rsidRPr="00340B0D">
              <w:rPr>
                <w:sz w:val="18"/>
                <w:szCs w:val="18"/>
              </w:rPr>
              <w:t>Spot soundings</w:t>
            </w:r>
          </w:p>
        </w:tc>
        <w:tc>
          <w:tcPr>
            <w:tcW w:w="761" w:type="dxa"/>
            <w:tcBorders>
              <w:top w:val="single" w:sz="4" w:space="0" w:color="auto"/>
              <w:bottom w:val="single" w:sz="4" w:space="0" w:color="auto"/>
              <w:right w:val="single" w:sz="12" w:space="0" w:color="auto"/>
            </w:tcBorders>
            <w:vAlign w:val="center"/>
          </w:tcPr>
          <w:p w14:paraId="46057B86" w14:textId="77777777" w:rsidR="006C7785" w:rsidRPr="00340B0D" w:rsidRDefault="006C7785" w:rsidP="00380FCD">
            <w:pPr>
              <w:rPr>
                <w:rFonts w:cs="Arial"/>
                <w:sz w:val="18"/>
                <w:szCs w:val="18"/>
              </w:rPr>
            </w:pPr>
          </w:p>
        </w:tc>
      </w:tr>
      <w:tr w:rsidR="006C7785" w:rsidRPr="00340B0D" w14:paraId="3E6D5505"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5A45C30" w14:textId="77777777" w:rsidR="006C7785" w:rsidRPr="00340B0D" w:rsidRDefault="006C7785" w:rsidP="00380FCD">
            <w:pPr>
              <w:pStyle w:val="Default"/>
              <w:rPr>
                <w:sz w:val="18"/>
                <w:szCs w:val="18"/>
              </w:rPr>
            </w:pPr>
            <w:r w:rsidRPr="00340B0D">
              <w:rPr>
                <w:sz w:val="18"/>
                <w:szCs w:val="18"/>
              </w:rPr>
              <w:t>Buoys. Beacons, aids to navigation</w:t>
            </w:r>
          </w:p>
        </w:tc>
        <w:tc>
          <w:tcPr>
            <w:tcW w:w="559" w:type="dxa"/>
            <w:gridSpan w:val="2"/>
            <w:tcBorders>
              <w:top w:val="single" w:sz="4" w:space="0" w:color="auto"/>
              <w:left w:val="single" w:sz="4" w:space="0" w:color="auto"/>
              <w:bottom w:val="single" w:sz="4" w:space="0" w:color="auto"/>
              <w:right w:val="single" w:sz="12" w:space="0" w:color="auto"/>
            </w:tcBorders>
          </w:tcPr>
          <w:p w14:paraId="2D715E7A"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1423B45" w14:textId="77777777" w:rsidR="006C7785" w:rsidRPr="00340B0D" w:rsidRDefault="006C7785" w:rsidP="00380FCD">
            <w:pPr>
              <w:pStyle w:val="Default"/>
              <w:rPr>
                <w:sz w:val="18"/>
                <w:szCs w:val="18"/>
              </w:rPr>
            </w:pPr>
            <w:r w:rsidRPr="00340B0D">
              <w:rPr>
                <w:sz w:val="18"/>
                <w:szCs w:val="18"/>
              </w:rPr>
              <w:t>Submarine cables and pipelines</w:t>
            </w:r>
          </w:p>
        </w:tc>
        <w:tc>
          <w:tcPr>
            <w:tcW w:w="761" w:type="dxa"/>
            <w:tcBorders>
              <w:top w:val="single" w:sz="4" w:space="0" w:color="auto"/>
              <w:bottom w:val="single" w:sz="4" w:space="0" w:color="auto"/>
              <w:right w:val="single" w:sz="12" w:space="0" w:color="auto"/>
            </w:tcBorders>
            <w:vAlign w:val="center"/>
          </w:tcPr>
          <w:p w14:paraId="14E8B4D0" w14:textId="77777777" w:rsidR="006C7785" w:rsidRPr="00340B0D" w:rsidRDefault="006C7785" w:rsidP="00380FCD">
            <w:pPr>
              <w:rPr>
                <w:rFonts w:cs="Arial"/>
                <w:sz w:val="18"/>
                <w:szCs w:val="18"/>
              </w:rPr>
            </w:pPr>
          </w:p>
        </w:tc>
      </w:tr>
      <w:tr w:rsidR="006C7785" w:rsidRPr="00340B0D" w14:paraId="606916CE"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363894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559" w:type="dxa"/>
            <w:gridSpan w:val="2"/>
            <w:tcBorders>
              <w:top w:val="single" w:sz="4" w:space="0" w:color="auto"/>
              <w:left w:val="single" w:sz="4" w:space="0" w:color="auto"/>
              <w:bottom w:val="single" w:sz="4" w:space="0" w:color="auto"/>
              <w:right w:val="single" w:sz="12" w:space="0" w:color="auto"/>
            </w:tcBorders>
          </w:tcPr>
          <w:p w14:paraId="1C95D77D"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B788B76" w14:textId="77777777" w:rsidR="006C7785" w:rsidRPr="00340B0D" w:rsidRDefault="006C7785" w:rsidP="00380FCD">
            <w:pPr>
              <w:pStyle w:val="Default"/>
              <w:rPr>
                <w:sz w:val="18"/>
                <w:szCs w:val="18"/>
              </w:rPr>
            </w:pPr>
            <w:r w:rsidRPr="00340B0D">
              <w:rPr>
                <w:sz w:val="18"/>
                <w:szCs w:val="18"/>
              </w:rPr>
              <w:t>All isolated dangers</w:t>
            </w:r>
          </w:p>
        </w:tc>
        <w:tc>
          <w:tcPr>
            <w:tcW w:w="761" w:type="dxa"/>
            <w:tcBorders>
              <w:top w:val="single" w:sz="4" w:space="0" w:color="auto"/>
              <w:bottom w:val="single" w:sz="4" w:space="0" w:color="auto"/>
              <w:right w:val="single" w:sz="12" w:space="0" w:color="auto"/>
            </w:tcBorders>
            <w:vAlign w:val="center"/>
          </w:tcPr>
          <w:p w14:paraId="1A8AF86C" w14:textId="77777777" w:rsidR="006C7785" w:rsidRPr="00340B0D" w:rsidRDefault="006C7785" w:rsidP="00380FCD">
            <w:pPr>
              <w:rPr>
                <w:rFonts w:cs="Arial"/>
                <w:sz w:val="18"/>
                <w:szCs w:val="18"/>
              </w:rPr>
            </w:pPr>
          </w:p>
        </w:tc>
      </w:tr>
      <w:tr w:rsidR="006C7785" w:rsidRPr="00340B0D" w14:paraId="6229B96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A9CD94B" w14:textId="77777777" w:rsidR="006C7785" w:rsidRPr="00340B0D" w:rsidRDefault="006C7785" w:rsidP="00380FCD">
            <w:pPr>
              <w:pStyle w:val="Default"/>
              <w:ind w:left="720"/>
              <w:rPr>
                <w:sz w:val="18"/>
                <w:szCs w:val="18"/>
              </w:rPr>
            </w:pPr>
            <w:r w:rsidRPr="00340B0D">
              <w:rPr>
                <w:sz w:val="18"/>
                <w:szCs w:val="18"/>
              </w:rPr>
              <w:t>Lights</w:t>
            </w:r>
          </w:p>
        </w:tc>
        <w:tc>
          <w:tcPr>
            <w:tcW w:w="559" w:type="dxa"/>
            <w:gridSpan w:val="2"/>
            <w:tcBorders>
              <w:top w:val="single" w:sz="4" w:space="0" w:color="auto"/>
              <w:left w:val="single" w:sz="4" w:space="0" w:color="auto"/>
              <w:bottom w:val="single" w:sz="4" w:space="0" w:color="auto"/>
              <w:right w:val="single" w:sz="12" w:space="0" w:color="auto"/>
            </w:tcBorders>
          </w:tcPr>
          <w:p w14:paraId="2E48E0C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3CE3CD31" w14:textId="77777777" w:rsidR="006C7785" w:rsidRPr="00340B0D" w:rsidRDefault="006C7785" w:rsidP="00380FCD">
            <w:pPr>
              <w:pStyle w:val="Default"/>
              <w:rPr>
                <w:sz w:val="18"/>
                <w:szCs w:val="18"/>
              </w:rPr>
            </w:pPr>
            <w:r w:rsidRPr="00340B0D">
              <w:rPr>
                <w:sz w:val="18"/>
                <w:szCs w:val="18"/>
              </w:rPr>
              <w:t>Magnetic variation</w:t>
            </w:r>
          </w:p>
        </w:tc>
        <w:tc>
          <w:tcPr>
            <w:tcW w:w="761" w:type="dxa"/>
            <w:tcBorders>
              <w:top w:val="single" w:sz="4" w:space="0" w:color="auto"/>
              <w:bottom w:val="single" w:sz="4" w:space="0" w:color="auto"/>
              <w:right w:val="single" w:sz="12" w:space="0" w:color="auto"/>
            </w:tcBorders>
            <w:vAlign w:val="center"/>
          </w:tcPr>
          <w:p w14:paraId="0A43B2A9" w14:textId="77777777" w:rsidR="006C7785" w:rsidRPr="00340B0D" w:rsidRDefault="006C7785" w:rsidP="00380FCD">
            <w:pPr>
              <w:rPr>
                <w:rFonts w:cs="Arial"/>
                <w:sz w:val="18"/>
                <w:szCs w:val="18"/>
              </w:rPr>
            </w:pPr>
          </w:p>
        </w:tc>
      </w:tr>
      <w:tr w:rsidR="006C7785" w:rsidRPr="00340B0D" w14:paraId="5E3AACAD"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75BADDF0" w14:textId="77777777" w:rsidR="006C7785" w:rsidRPr="00340B0D" w:rsidRDefault="006C7785" w:rsidP="00380FCD">
            <w:pPr>
              <w:pStyle w:val="Default"/>
              <w:rPr>
                <w:sz w:val="18"/>
                <w:szCs w:val="18"/>
              </w:rPr>
            </w:pPr>
            <w:r w:rsidRPr="00340B0D">
              <w:rPr>
                <w:sz w:val="18"/>
                <w:szCs w:val="18"/>
              </w:rPr>
              <w:t>Boundaries and limits</w:t>
            </w:r>
          </w:p>
        </w:tc>
        <w:tc>
          <w:tcPr>
            <w:tcW w:w="559" w:type="dxa"/>
            <w:gridSpan w:val="2"/>
            <w:tcBorders>
              <w:top w:val="single" w:sz="4" w:space="0" w:color="auto"/>
              <w:left w:val="single" w:sz="4" w:space="0" w:color="auto"/>
              <w:bottom w:val="single" w:sz="4" w:space="0" w:color="auto"/>
              <w:right w:val="single" w:sz="12" w:space="0" w:color="auto"/>
            </w:tcBorders>
          </w:tcPr>
          <w:p w14:paraId="1CE1368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06F49F26" w14:textId="77777777" w:rsidR="006C7785" w:rsidRPr="00340B0D" w:rsidRDefault="006C7785" w:rsidP="00380FCD">
            <w:pPr>
              <w:pStyle w:val="Default"/>
              <w:rPr>
                <w:sz w:val="18"/>
                <w:szCs w:val="18"/>
              </w:rPr>
            </w:pPr>
            <w:r w:rsidRPr="00340B0D">
              <w:rPr>
                <w:sz w:val="18"/>
                <w:szCs w:val="18"/>
              </w:rPr>
              <w:t>Depth contours</w:t>
            </w:r>
          </w:p>
        </w:tc>
        <w:tc>
          <w:tcPr>
            <w:tcW w:w="761" w:type="dxa"/>
            <w:tcBorders>
              <w:top w:val="single" w:sz="4" w:space="0" w:color="auto"/>
              <w:bottom w:val="single" w:sz="4" w:space="0" w:color="auto"/>
              <w:right w:val="single" w:sz="12" w:space="0" w:color="auto"/>
            </w:tcBorders>
            <w:vAlign w:val="center"/>
          </w:tcPr>
          <w:p w14:paraId="718A35B1" w14:textId="77777777" w:rsidR="006C7785" w:rsidRPr="00340B0D" w:rsidRDefault="006C7785" w:rsidP="00380FCD">
            <w:pPr>
              <w:rPr>
                <w:rFonts w:cs="Arial"/>
                <w:sz w:val="18"/>
                <w:szCs w:val="18"/>
              </w:rPr>
            </w:pPr>
          </w:p>
        </w:tc>
      </w:tr>
      <w:tr w:rsidR="006C7785" w:rsidRPr="00340B0D" w14:paraId="6696AA4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BFF5FEA" w14:textId="77777777" w:rsidR="006C7785" w:rsidRPr="00340B0D" w:rsidRDefault="006C7785" w:rsidP="00380FCD">
            <w:pPr>
              <w:pStyle w:val="Default"/>
              <w:rPr>
                <w:sz w:val="18"/>
                <w:szCs w:val="18"/>
              </w:rPr>
            </w:pPr>
            <w:r w:rsidRPr="00340B0D">
              <w:rPr>
                <w:sz w:val="18"/>
                <w:szCs w:val="18"/>
              </w:rPr>
              <w:t>Prohibited and restricted areas</w:t>
            </w:r>
          </w:p>
        </w:tc>
        <w:tc>
          <w:tcPr>
            <w:tcW w:w="559" w:type="dxa"/>
            <w:gridSpan w:val="2"/>
            <w:tcBorders>
              <w:top w:val="single" w:sz="4" w:space="0" w:color="auto"/>
              <w:left w:val="single" w:sz="4" w:space="0" w:color="auto"/>
              <w:bottom w:val="single" w:sz="4" w:space="0" w:color="auto"/>
              <w:right w:val="single" w:sz="12" w:space="0" w:color="auto"/>
            </w:tcBorders>
          </w:tcPr>
          <w:p w14:paraId="5F0F392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66112A6B" w14:textId="77777777" w:rsidR="006C7785" w:rsidRPr="00340B0D" w:rsidRDefault="006C7785" w:rsidP="00380FCD">
            <w:pPr>
              <w:pStyle w:val="Default"/>
              <w:rPr>
                <w:sz w:val="18"/>
                <w:szCs w:val="18"/>
              </w:rPr>
            </w:pPr>
            <w:r w:rsidRPr="00340B0D">
              <w:rPr>
                <w:sz w:val="18"/>
                <w:szCs w:val="18"/>
              </w:rPr>
              <w:t>Seabed</w:t>
            </w:r>
          </w:p>
        </w:tc>
        <w:tc>
          <w:tcPr>
            <w:tcW w:w="761" w:type="dxa"/>
            <w:tcBorders>
              <w:top w:val="single" w:sz="4" w:space="0" w:color="auto"/>
              <w:bottom w:val="single" w:sz="4" w:space="0" w:color="auto"/>
              <w:right w:val="single" w:sz="12" w:space="0" w:color="auto"/>
            </w:tcBorders>
            <w:vAlign w:val="center"/>
          </w:tcPr>
          <w:p w14:paraId="3B95381E" w14:textId="77777777" w:rsidR="006C7785" w:rsidRPr="00340B0D" w:rsidRDefault="006C7785" w:rsidP="00380FCD">
            <w:pPr>
              <w:rPr>
                <w:rFonts w:cs="Arial"/>
                <w:sz w:val="18"/>
                <w:szCs w:val="18"/>
              </w:rPr>
            </w:pPr>
          </w:p>
        </w:tc>
      </w:tr>
      <w:tr w:rsidR="006C7785" w:rsidRPr="00340B0D" w14:paraId="4BC3E6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D0FDF74" w14:textId="77777777" w:rsidR="006C7785" w:rsidRPr="00340B0D" w:rsidRDefault="006C7785" w:rsidP="00380FCD">
            <w:pPr>
              <w:pStyle w:val="Default"/>
              <w:rPr>
                <w:sz w:val="18"/>
                <w:szCs w:val="18"/>
              </w:rPr>
            </w:pPr>
            <w:r w:rsidRPr="00340B0D">
              <w:rPr>
                <w:sz w:val="18"/>
                <w:szCs w:val="18"/>
              </w:rPr>
              <w:t>Chart scale boundaries</w:t>
            </w:r>
          </w:p>
        </w:tc>
        <w:tc>
          <w:tcPr>
            <w:tcW w:w="559" w:type="dxa"/>
            <w:gridSpan w:val="2"/>
            <w:tcBorders>
              <w:top w:val="single" w:sz="4" w:space="0" w:color="auto"/>
              <w:left w:val="single" w:sz="4" w:space="0" w:color="auto"/>
              <w:bottom w:val="single" w:sz="4" w:space="0" w:color="auto"/>
              <w:right w:val="single" w:sz="12" w:space="0" w:color="auto"/>
            </w:tcBorders>
          </w:tcPr>
          <w:p w14:paraId="24FC47A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D5665DA" w14:textId="77777777" w:rsidR="006C7785" w:rsidRPr="00340B0D" w:rsidRDefault="006C7785" w:rsidP="00380FCD">
            <w:pPr>
              <w:pStyle w:val="Default"/>
              <w:rPr>
                <w:sz w:val="18"/>
                <w:szCs w:val="18"/>
              </w:rPr>
            </w:pPr>
            <w:r w:rsidRPr="00340B0D">
              <w:rPr>
                <w:sz w:val="18"/>
                <w:szCs w:val="18"/>
              </w:rPr>
              <w:t>Tidal</w:t>
            </w:r>
          </w:p>
        </w:tc>
        <w:tc>
          <w:tcPr>
            <w:tcW w:w="761" w:type="dxa"/>
            <w:tcBorders>
              <w:top w:val="single" w:sz="4" w:space="0" w:color="auto"/>
              <w:bottom w:val="single" w:sz="4" w:space="0" w:color="auto"/>
              <w:right w:val="single" w:sz="12" w:space="0" w:color="auto"/>
            </w:tcBorders>
            <w:vAlign w:val="center"/>
          </w:tcPr>
          <w:p w14:paraId="768E4A43" w14:textId="77777777" w:rsidR="006C7785" w:rsidRPr="00340B0D" w:rsidRDefault="006C7785" w:rsidP="00380FCD">
            <w:pPr>
              <w:rPr>
                <w:rFonts w:cs="Arial"/>
                <w:sz w:val="18"/>
                <w:szCs w:val="18"/>
              </w:rPr>
            </w:pPr>
          </w:p>
        </w:tc>
      </w:tr>
      <w:tr w:rsidR="006C7785" w:rsidRPr="00340B0D" w14:paraId="2934631B"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55F2D5E" w14:textId="77777777" w:rsidR="006C7785" w:rsidRPr="00340B0D" w:rsidRDefault="006C7785" w:rsidP="00380FCD">
            <w:pPr>
              <w:pStyle w:val="Default"/>
              <w:rPr>
                <w:sz w:val="18"/>
                <w:szCs w:val="18"/>
              </w:rPr>
            </w:pPr>
            <w:r w:rsidRPr="00340B0D">
              <w:rPr>
                <w:sz w:val="18"/>
                <w:szCs w:val="18"/>
              </w:rPr>
              <w:t>Cautionary notes</w:t>
            </w:r>
          </w:p>
        </w:tc>
        <w:tc>
          <w:tcPr>
            <w:tcW w:w="559" w:type="dxa"/>
            <w:gridSpan w:val="2"/>
            <w:tcBorders>
              <w:top w:val="single" w:sz="4" w:space="0" w:color="auto"/>
              <w:left w:val="single" w:sz="4" w:space="0" w:color="auto"/>
              <w:bottom w:val="single" w:sz="4" w:space="0" w:color="auto"/>
              <w:right w:val="single" w:sz="12" w:space="0" w:color="auto"/>
            </w:tcBorders>
          </w:tcPr>
          <w:p w14:paraId="1F5C3249"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F01EAC5" w14:textId="77777777" w:rsidR="006C7785" w:rsidRPr="00340B0D" w:rsidRDefault="006C7785" w:rsidP="00380FCD">
            <w:pPr>
              <w:pStyle w:val="Default"/>
              <w:rPr>
                <w:sz w:val="18"/>
                <w:szCs w:val="18"/>
              </w:rPr>
            </w:pPr>
            <w:r w:rsidRPr="00340B0D">
              <w:rPr>
                <w:sz w:val="18"/>
                <w:szCs w:val="18"/>
              </w:rPr>
              <w:t>Miscellaneous (Other)</w:t>
            </w:r>
          </w:p>
        </w:tc>
        <w:tc>
          <w:tcPr>
            <w:tcW w:w="761" w:type="dxa"/>
            <w:tcBorders>
              <w:top w:val="single" w:sz="4" w:space="0" w:color="auto"/>
              <w:bottom w:val="single" w:sz="4" w:space="0" w:color="auto"/>
              <w:right w:val="single" w:sz="12" w:space="0" w:color="auto"/>
            </w:tcBorders>
            <w:vAlign w:val="center"/>
          </w:tcPr>
          <w:p w14:paraId="77984FA5" w14:textId="77777777" w:rsidR="006C7785" w:rsidRPr="00340B0D" w:rsidRDefault="006C7785" w:rsidP="00380FCD">
            <w:pPr>
              <w:rPr>
                <w:rFonts w:cs="Arial"/>
                <w:sz w:val="18"/>
                <w:szCs w:val="18"/>
              </w:rPr>
            </w:pPr>
          </w:p>
        </w:tc>
      </w:tr>
      <w:tr w:rsidR="006C7785" w:rsidRPr="00340B0D" w14:paraId="384BFE51"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9CAC784" w14:textId="77777777" w:rsidR="006C7785" w:rsidRPr="00340B0D" w:rsidRDefault="006C7785" w:rsidP="00380FCD">
            <w:pPr>
              <w:pStyle w:val="Default"/>
              <w:rPr>
                <w:sz w:val="18"/>
                <w:szCs w:val="18"/>
              </w:rPr>
            </w:pPr>
            <w:r w:rsidRPr="00340B0D">
              <w:rPr>
                <w:sz w:val="18"/>
                <w:szCs w:val="18"/>
              </w:rPr>
              <w:t>Ships’ routeing systems and ferry routes</w:t>
            </w:r>
          </w:p>
        </w:tc>
        <w:tc>
          <w:tcPr>
            <w:tcW w:w="559" w:type="dxa"/>
            <w:gridSpan w:val="2"/>
            <w:tcBorders>
              <w:top w:val="single" w:sz="4" w:space="0" w:color="auto"/>
              <w:left w:val="single" w:sz="4" w:space="0" w:color="auto"/>
              <w:bottom w:val="single" w:sz="4" w:space="0" w:color="auto"/>
              <w:right w:val="single" w:sz="12" w:space="0" w:color="auto"/>
            </w:tcBorders>
          </w:tcPr>
          <w:p w14:paraId="53550272"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7F4BB40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646E1AA" w14:textId="77777777" w:rsidR="006C7785" w:rsidRPr="00340B0D" w:rsidRDefault="006C7785" w:rsidP="00380FCD">
            <w:pPr>
              <w:rPr>
                <w:rFonts w:cs="Arial"/>
                <w:sz w:val="18"/>
                <w:szCs w:val="18"/>
              </w:rPr>
            </w:pPr>
          </w:p>
        </w:tc>
      </w:tr>
      <w:tr w:rsidR="006C7785" w:rsidRPr="00340B0D" w14:paraId="777DE97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56682ECF" w14:textId="77777777" w:rsidR="006C7785" w:rsidRPr="00340B0D" w:rsidRDefault="006C7785" w:rsidP="00380FCD">
            <w:pPr>
              <w:pStyle w:val="Default"/>
              <w:rPr>
                <w:sz w:val="18"/>
                <w:szCs w:val="18"/>
              </w:rPr>
            </w:pPr>
            <w:r w:rsidRPr="00340B0D">
              <w:rPr>
                <w:sz w:val="18"/>
                <w:szCs w:val="18"/>
              </w:rPr>
              <w:t xml:space="preserve">Archipelagic sea lanes </w:t>
            </w:r>
          </w:p>
        </w:tc>
        <w:tc>
          <w:tcPr>
            <w:tcW w:w="559" w:type="dxa"/>
            <w:gridSpan w:val="2"/>
            <w:tcBorders>
              <w:top w:val="single" w:sz="4" w:space="0" w:color="auto"/>
              <w:left w:val="single" w:sz="4" w:space="0" w:color="auto"/>
              <w:bottom w:val="single" w:sz="4" w:space="0" w:color="auto"/>
              <w:right w:val="single" w:sz="12" w:space="0" w:color="auto"/>
            </w:tcBorders>
          </w:tcPr>
          <w:p w14:paraId="75D89CAE"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1FFA51E"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176E2493" w14:textId="77777777" w:rsidR="006C7785" w:rsidRPr="00340B0D" w:rsidRDefault="006C7785" w:rsidP="00380FCD">
            <w:pPr>
              <w:rPr>
                <w:rFonts w:cs="Arial"/>
                <w:sz w:val="18"/>
                <w:szCs w:val="18"/>
              </w:rPr>
            </w:pPr>
          </w:p>
        </w:tc>
      </w:tr>
      <w:tr w:rsidR="006C7785" w:rsidRPr="00340B0D" w14:paraId="07CACF4C"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3472D180" w14:textId="77777777" w:rsidR="006C7785" w:rsidRPr="00340B0D" w:rsidRDefault="006C7785" w:rsidP="00380FCD">
            <w:pPr>
              <w:pStyle w:val="Default"/>
              <w:rPr>
                <w:sz w:val="18"/>
                <w:szCs w:val="18"/>
              </w:rPr>
            </w:pPr>
            <w:r w:rsidRPr="00340B0D">
              <w:rPr>
                <w:sz w:val="18"/>
                <w:szCs w:val="18"/>
              </w:rPr>
              <w:t>Miscellaneous (Standard)</w:t>
            </w:r>
          </w:p>
        </w:tc>
        <w:tc>
          <w:tcPr>
            <w:tcW w:w="559" w:type="dxa"/>
            <w:gridSpan w:val="2"/>
            <w:tcBorders>
              <w:top w:val="single" w:sz="4" w:space="0" w:color="auto"/>
              <w:left w:val="single" w:sz="4" w:space="0" w:color="auto"/>
              <w:bottom w:val="single" w:sz="4" w:space="0" w:color="auto"/>
              <w:right w:val="single" w:sz="12" w:space="0" w:color="auto"/>
            </w:tcBorders>
          </w:tcPr>
          <w:p w14:paraId="33DBEFCC"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178B25DA"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037CD46" w14:textId="77777777" w:rsidR="006C7785" w:rsidRPr="00340B0D" w:rsidRDefault="006C7785" w:rsidP="00380FCD">
            <w:pPr>
              <w:rPr>
                <w:rFonts w:cs="Arial"/>
                <w:sz w:val="18"/>
                <w:szCs w:val="18"/>
              </w:rPr>
            </w:pPr>
          </w:p>
        </w:tc>
      </w:tr>
      <w:tr w:rsidR="006C7785" w:rsidRPr="00340B0D" w14:paraId="6BC60B19"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0A7F5A6C" w14:textId="77777777" w:rsidR="006C7785" w:rsidRPr="00340B0D" w:rsidRDefault="006C7785" w:rsidP="00380FCD">
            <w:pPr>
              <w:pStyle w:val="Default"/>
              <w:ind w:left="720"/>
              <w:rPr>
                <w:sz w:val="18"/>
                <w:szCs w:val="18"/>
              </w:rPr>
            </w:pPr>
            <w:r w:rsidRPr="00340B0D">
              <w:rPr>
                <w:sz w:val="18"/>
                <w:szCs w:val="18"/>
              </w:rPr>
              <w:t>Chart (Standard)</w:t>
            </w:r>
          </w:p>
        </w:tc>
        <w:tc>
          <w:tcPr>
            <w:tcW w:w="559" w:type="dxa"/>
            <w:gridSpan w:val="2"/>
            <w:tcBorders>
              <w:top w:val="single" w:sz="4" w:space="0" w:color="auto"/>
              <w:left w:val="single" w:sz="4" w:space="0" w:color="auto"/>
              <w:bottom w:val="single" w:sz="4" w:space="0" w:color="auto"/>
              <w:right w:val="single" w:sz="12" w:space="0" w:color="auto"/>
            </w:tcBorders>
          </w:tcPr>
          <w:p w14:paraId="52BCA378"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4" w:space="0" w:color="auto"/>
            </w:tcBorders>
          </w:tcPr>
          <w:p w14:paraId="29D82250"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63A92A3B" w14:textId="77777777" w:rsidR="006C7785" w:rsidRPr="00340B0D" w:rsidRDefault="006C7785" w:rsidP="00380FCD">
            <w:pPr>
              <w:rPr>
                <w:rFonts w:cs="Arial"/>
                <w:sz w:val="18"/>
                <w:szCs w:val="18"/>
              </w:rPr>
            </w:pPr>
          </w:p>
        </w:tc>
      </w:tr>
      <w:tr w:rsidR="006C7785" w:rsidRPr="00340B0D" w14:paraId="10E670E0" w14:textId="77777777" w:rsidTr="00380FCD">
        <w:tc>
          <w:tcPr>
            <w:tcW w:w="4152" w:type="dxa"/>
            <w:gridSpan w:val="3"/>
            <w:tcBorders>
              <w:top w:val="single" w:sz="4" w:space="0" w:color="auto"/>
              <w:left w:val="single" w:sz="12" w:space="0" w:color="auto"/>
              <w:bottom w:val="single" w:sz="12" w:space="0" w:color="auto"/>
              <w:right w:val="single" w:sz="4" w:space="0" w:color="auto"/>
            </w:tcBorders>
          </w:tcPr>
          <w:p w14:paraId="27A4ACFA" w14:textId="77777777" w:rsidR="006C7785" w:rsidRPr="00340B0D" w:rsidRDefault="006C7785" w:rsidP="00380FCD">
            <w:pPr>
              <w:pStyle w:val="Default"/>
              <w:ind w:left="720"/>
              <w:rPr>
                <w:sz w:val="18"/>
                <w:szCs w:val="18"/>
              </w:rPr>
            </w:pPr>
            <w:r w:rsidRPr="00340B0D">
              <w:rPr>
                <w:sz w:val="18"/>
                <w:szCs w:val="18"/>
              </w:rPr>
              <w:t>Alert Highlights (Standard)</w:t>
            </w:r>
          </w:p>
        </w:tc>
        <w:tc>
          <w:tcPr>
            <w:tcW w:w="559" w:type="dxa"/>
            <w:gridSpan w:val="2"/>
            <w:tcBorders>
              <w:top w:val="single" w:sz="4" w:space="0" w:color="auto"/>
              <w:left w:val="single" w:sz="4" w:space="0" w:color="auto"/>
              <w:bottom w:val="single" w:sz="12" w:space="0" w:color="auto"/>
              <w:right w:val="single" w:sz="12" w:space="0" w:color="auto"/>
            </w:tcBorders>
          </w:tcPr>
          <w:p w14:paraId="738CC610" w14:textId="77777777" w:rsidR="006C7785" w:rsidRPr="00340B0D" w:rsidRDefault="006C7785" w:rsidP="00380FCD">
            <w:pPr>
              <w:jc w:val="center"/>
              <w:rPr>
                <w:rFonts w:cs="Arial"/>
                <w:sz w:val="18"/>
                <w:szCs w:val="18"/>
              </w:rPr>
            </w:pPr>
          </w:p>
        </w:tc>
        <w:tc>
          <w:tcPr>
            <w:tcW w:w="3774" w:type="dxa"/>
            <w:gridSpan w:val="3"/>
            <w:tcBorders>
              <w:top w:val="single" w:sz="4" w:space="0" w:color="auto"/>
              <w:left w:val="single" w:sz="12" w:space="0" w:color="auto"/>
              <w:bottom w:val="single" w:sz="12" w:space="0" w:color="auto"/>
            </w:tcBorders>
          </w:tcPr>
          <w:p w14:paraId="7A974C72" w14:textId="77777777" w:rsidR="006C7785" w:rsidRPr="00340B0D" w:rsidRDefault="006C7785" w:rsidP="00380FCD">
            <w:pPr>
              <w:rPr>
                <w:rFonts w:cs="Arial"/>
                <w:sz w:val="18"/>
                <w:szCs w:val="18"/>
              </w:rPr>
            </w:pPr>
          </w:p>
        </w:tc>
        <w:tc>
          <w:tcPr>
            <w:tcW w:w="761" w:type="dxa"/>
            <w:tcBorders>
              <w:top w:val="single" w:sz="4" w:space="0" w:color="auto"/>
              <w:bottom w:val="single" w:sz="12" w:space="0" w:color="auto"/>
              <w:right w:val="single" w:sz="12" w:space="0" w:color="auto"/>
            </w:tcBorders>
            <w:vAlign w:val="center"/>
          </w:tcPr>
          <w:p w14:paraId="195C9C57" w14:textId="77777777" w:rsidR="006C7785" w:rsidRPr="00340B0D" w:rsidRDefault="006C7785" w:rsidP="00380FCD">
            <w:pPr>
              <w:rPr>
                <w:rFonts w:cs="Arial"/>
                <w:sz w:val="18"/>
                <w:szCs w:val="18"/>
              </w:rPr>
            </w:pPr>
          </w:p>
        </w:tc>
      </w:tr>
      <w:tr w:rsidR="006C7785" w:rsidRPr="00340B0D" w14:paraId="529793FE" w14:textId="77777777" w:rsidTr="00380FCD">
        <w:tc>
          <w:tcPr>
            <w:tcW w:w="924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3850ED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43C63E5F"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1C15462D"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7731EA16"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50EE419B"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5F57BBA3" w14:textId="77777777" w:rsidR="006C7785" w:rsidRPr="00340B0D" w:rsidRDefault="006C7785" w:rsidP="00380FCD">
            <w:pPr>
              <w:rPr>
                <w:rFonts w:cs="Arial"/>
                <w:sz w:val="18"/>
                <w:szCs w:val="18"/>
              </w:rPr>
            </w:pPr>
          </w:p>
        </w:tc>
      </w:tr>
      <w:tr w:rsidR="006C7785" w:rsidRPr="00340B0D" w14:paraId="5B694A94" w14:textId="77777777" w:rsidTr="00380FCD">
        <w:tc>
          <w:tcPr>
            <w:tcW w:w="4152" w:type="dxa"/>
            <w:gridSpan w:val="3"/>
            <w:tcBorders>
              <w:top w:val="single" w:sz="4" w:space="0" w:color="auto"/>
              <w:left w:val="single" w:sz="12" w:space="0" w:color="auto"/>
              <w:bottom w:val="single" w:sz="4" w:space="0" w:color="auto"/>
              <w:right w:val="single" w:sz="4" w:space="0" w:color="auto"/>
            </w:tcBorders>
          </w:tcPr>
          <w:p w14:paraId="27539A68" w14:textId="77777777" w:rsidR="006C7785" w:rsidRPr="00340B0D" w:rsidRDefault="006C7785" w:rsidP="00380FCD">
            <w:pPr>
              <w:pStyle w:val="Default"/>
              <w:ind w:left="720"/>
              <w:rPr>
                <w:sz w:val="18"/>
                <w:szCs w:val="18"/>
              </w:rPr>
            </w:pPr>
          </w:p>
        </w:tc>
        <w:tc>
          <w:tcPr>
            <w:tcW w:w="559" w:type="dxa"/>
            <w:gridSpan w:val="2"/>
            <w:tcBorders>
              <w:top w:val="single" w:sz="4" w:space="0" w:color="auto"/>
              <w:left w:val="single" w:sz="4" w:space="0" w:color="auto"/>
              <w:bottom w:val="single" w:sz="4" w:space="0" w:color="auto"/>
              <w:right w:val="double" w:sz="4" w:space="0" w:color="auto"/>
            </w:tcBorders>
          </w:tcPr>
          <w:p w14:paraId="4D573DBB" w14:textId="77777777" w:rsidR="006C7785" w:rsidRPr="00340B0D" w:rsidRDefault="006C7785" w:rsidP="00380FCD">
            <w:pPr>
              <w:jc w:val="center"/>
              <w:rPr>
                <w:rFonts w:cs="Arial"/>
                <w:sz w:val="18"/>
                <w:szCs w:val="18"/>
              </w:rPr>
            </w:pPr>
          </w:p>
        </w:tc>
        <w:tc>
          <w:tcPr>
            <w:tcW w:w="3774" w:type="dxa"/>
            <w:gridSpan w:val="3"/>
            <w:tcBorders>
              <w:top w:val="single" w:sz="4" w:space="0" w:color="auto"/>
              <w:left w:val="double" w:sz="4" w:space="0" w:color="auto"/>
              <w:bottom w:val="single" w:sz="4" w:space="0" w:color="auto"/>
            </w:tcBorders>
          </w:tcPr>
          <w:p w14:paraId="26E80062" w14:textId="77777777" w:rsidR="006C7785" w:rsidRPr="00340B0D" w:rsidRDefault="006C7785" w:rsidP="00380FCD">
            <w:pPr>
              <w:rPr>
                <w:rFonts w:cs="Arial"/>
                <w:sz w:val="18"/>
                <w:szCs w:val="18"/>
              </w:rPr>
            </w:pPr>
          </w:p>
        </w:tc>
        <w:tc>
          <w:tcPr>
            <w:tcW w:w="761" w:type="dxa"/>
            <w:tcBorders>
              <w:top w:val="single" w:sz="4" w:space="0" w:color="auto"/>
              <w:bottom w:val="single" w:sz="4" w:space="0" w:color="auto"/>
              <w:right w:val="single" w:sz="12" w:space="0" w:color="auto"/>
            </w:tcBorders>
            <w:vAlign w:val="center"/>
          </w:tcPr>
          <w:p w14:paraId="2D637416" w14:textId="77777777" w:rsidR="006C7785" w:rsidRPr="00340B0D" w:rsidRDefault="006C7785" w:rsidP="00380FCD">
            <w:pPr>
              <w:rPr>
                <w:rFonts w:cs="Arial"/>
                <w:sz w:val="18"/>
                <w:szCs w:val="18"/>
              </w:rPr>
            </w:pPr>
          </w:p>
        </w:tc>
      </w:tr>
      <w:tr w:rsidR="006C7785" w:rsidRPr="00340B0D" w14:paraId="64ACE904" w14:textId="77777777" w:rsidTr="00380FCD">
        <w:tc>
          <w:tcPr>
            <w:tcW w:w="924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15F00C1"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8C226" w14:textId="77777777" w:rsidTr="00380FCD">
        <w:tc>
          <w:tcPr>
            <w:tcW w:w="9246" w:type="dxa"/>
            <w:gridSpan w:val="9"/>
            <w:tcBorders>
              <w:top w:val="single" w:sz="4" w:space="0" w:color="auto"/>
              <w:left w:val="single" w:sz="12" w:space="0" w:color="auto"/>
              <w:bottom w:val="single" w:sz="4" w:space="0" w:color="auto"/>
              <w:right w:val="single" w:sz="12" w:space="0" w:color="auto"/>
            </w:tcBorders>
            <w:vAlign w:val="center"/>
          </w:tcPr>
          <w:p w14:paraId="587436DD" w14:textId="77777777" w:rsidR="006C7785" w:rsidRPr="00A66F97" w:rsidRDefault="006C7785" w:rsidP="00380FCD">
            <w:pPr>
              <w:rPr>
                <w:rFonts w:cs="Arial"/>
                <w:i/>
              </w:rPr>
            </w:pPr>
            <w:r w:rsidRPr="00A66F97">
              <w:rPr>
                <w:rFonts w:cs="Arial"/>
                <w:i/>
              </w:rPr>
              <w:t xml:space="preserve">Switch on EUT without setting Safety Contour value (factory default setting). </w:t>
            </w:r>
          </w:p>
          <w:p w14:paraId="7D699226" w14:textId="77777777" w:rsidR="006C7785" w:rsidRPr="00D6273A" w:rsidRDefault="006C7785" w:rsidP="00380FCD">
            <w:pPr>
              <w:rPr>
                <w:i/>
              </w:rPr>
            </w:pPr>
            <w:r w:rsidRPr="00A66F97">
              <w:rPr>
                <w:rFonts w:cs="Arial"/>
                <w:i/>
              </w:rPr>
              <w:t xml:space="preserve">Load all datasets from the exchange set </w:t>
            </w:r>
            <w:r w:rsidRPr="00A66F97">
              <w:rPr>
                <w:rFonts w:cs="Arial"/>
                <w:b/>
                <w:bCs/>
                <w:i/>
              </w:rPr>
              <w:t>PowerUp</w:t>
            </w:r>
          </w:p>
        </w:tc>
      </w:tr>
      <w:tr w:rsidR="006C7785" w:rsidRPr="00340B0D" w14:paraId="541C6F59"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EDD1FDF"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23BE6CB"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E89228" w14:textId="77777777" w:rsidR="006C7785" w:rsidRPr="00614B0E" w:rsidRDefault="006C7785" w:rsidP="00380FCD">
            <w:pPr>
              <w:rPr>
                <w:rFonts w:cs="Arial"/>
                <w:b/>
                <w:bCs/>
              </w:rPr>
            </w:pPr>
            <w:r w:rsidRPr="00A66F97">
              <w:rPr>
                <w:rFonts w:cs="Arial"/>
                <w:i/>
              </w:rPr>
              <w:t>Display dataset 10100AA_X0000.000 at compilation scale (1:52 000), select Display Base</w:t>
            </w:r>
          </w:p>
        </w:tc>
      </w:tr>
      <w:tr w:rsidR="006C7785" w:rsidRPr="00340B0D" w14:paraId="2714D404" w14:textId="77777777" w:rsidTr="00380FCD">
        <w:tc>
          <w:tcPr>
            <w:tcW w:w="924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F11C08E"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68BC9CA2" w14:textId="77777777" w:rsidTr="00380FCD">
        <w:trPr>
          <w:trHeight w:val="3239"/>
        </w:trPr>
        <w:tc>
          <w:tcPr>
            <w:tcW w:w="9246" w:type="dxa"/>
            <w:gridSpan w:val="9"/>
            <w:tcBorders>
              <w:top w:val="single" w:sz="4" w:space="0" w:color="auto"/>
              <w:left w:val="single" w:sz="12" w:space="0" w:color="auto"/>
              <w:bottom w:val="single" w:sz="12" w:space="0" w:color="auto"/>
              <w:right w:val="single" w:sz="12" w:space="0" w:color="auto"/>
            </w:tcBorders>
          </w:tcPr>
          <w:p w14:paraId="65165B6B" w14:textId="77777777" w:rsidR="006C7785" w:rsidRDefault="006C7785" w:rsidP="00380FCD">
            <w:pPr>
              <w:rPr>
                <w:rFonts w:cs="Arial"/>
                <w:i/>
              </w:rPr>
            </w:pPr>
            <w:r w:rsidRPr="00A66F97">
              <w:rPr>
                <w:rFonts w:cs="Arial"/>
                <w:i/>
              </w:rPr>
              <w:lastRenderedPageBreak/>
              <w:t>The Safety Contour value must be set to 30 m and the 30 m contour in chart</w:t>
            </w:r>
          </w:p>
          <w:p w14:paraId="25BDFA07" w14:textId="77777777" w:rsidR="006C7785" w:rsidRPr="00A66F97" w:rsidRDefault="006C7785" w:rsidP="00380FCD">
            <w:pPr>
              <w:rPr>
                <w:rFonts w:cs="Arial"/>
                <w:i/>
              </w:rPr>
            </w:pPr>
            <w:r w:rsidRPr="00A66F97">
              <w:rPr>
                <w:rFonts w:cs="Arial"/>
                <w:i/>
              </w:rPr>
              <w:t>10100AA_X0000.000 must be displayed as Safety Contour (thick grey line as per portrayal catalogue).</w:t>
            </w:r>
          </w:p>
          <w:p w14:paraId="042DB670" w14:textId="77777777" w:rsidR="006C7785" w:rsidRPr="00614B0E" w:rsidRDefault="006C7785" w:rsidP="00380FCD">
            <w:pPr>
              <w:rPr>
                <w:rFonts w:cs="Arial"/>
              </w:rPr>
            </w:pPr>
            <w:r w:rsidRPr="00A66F97">
              <w:rPr>
                <w:rFonts w:cs="Arial"/>
                <w:i/>
                <w:noProof/>
                <w:lang w:val="en-IN" w:eastAsia="en-IN"/>
              </w:rPr>
              <w:drawing>
                <wp:inline distT="0" distB="0" distL="0" distR="0" wp14:anchorId="748B0AAA" wp14:editId="15250975">
                  <wp:extent cx="6010275" cy="5534025"/>
                  <wp:effectExtent l="0" t="0" r="9525" b="9525"/>
                  <wp:docPr id="70" name="Picture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26D1EAAA" w14:textId="77777777" w:rsidR="006C7785" w:rsidRDefault="006C7785" w:rsidP="006C7785"/>
    <w:p w14:paraId="5E24403E"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w:t>
      </w:r>
      <w:r>
        <w:br w:type="page"/>
      </w:r>
    </w:p>
    <w:p w14:paraId="2FC1651D" w14:textId="77777777" w:rsidR="006C7785" w:rsidRPr="00A66F97" w:rsidRDefault="006C7785" w:rsidP="006C7785">
      <w:pPr>
        <w:rPr>
          <w:rFonts w:cs="Arial"/>
        </w:rPr>
      </w:pP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038"/>
        <w:gridCol w:w="2334"/>
        <w:gridCol w:w="1991"/>
      </w:tblGrid>
      <w:tr w:rsidR="006C7785" w:rsidRPr="00A66F97" w14:paraId="0661E6E0" w14:textId="77777777" w:rsidTr="00380FCD">
        <w:trPr>
          <w:trHeight w:val="454"/>
          <w:tblHeader/>
        </w:trPr>
        <w:tc>
          <w:tcPr>
            <w:tcW w:w="2333" w:type="dxa"/>
            <w:shd w:val="clear" w:color="auto" w:fill="CCFFCC"/>
            <w:vAlign w:val="center"/>
          </w:tcPr>
          <w:p w14:paraId="2950D42A" w14:textId="77777777" w:rsidR="006C7785" w:rsidRPr="00A66F97" w:rsidRDefault="006C7785" w:rsidP="00380FCD">
            <w:pPr>
              <w:rPr>
                <w:rFonts w:cs="Arial"/>
              </w:rPr>
            </w:pPr>
            <w:r w:rsidRPr="00A66F97">
              <w:rPr>
                <w:rFonts w:cs="Arial"/>
                <w:b/>
              </w:rPr>
              <w:t>Test Reference</w:t>
            </w:r>
          </w:p>
        </w:tc>
        <w:tc>
          <w:tcPr>
            <w:tcW w:w="3038" w:type="dxa"/>
            <w:shd w:val="clear" w:color="auto" w:fill="CCFFCC"/>
            <w:vAlign w:val="center"/>
          </w:tcPr>
          <w:p w14:paraId="1CE825CD" w14:textId="77777777" w:rsidR="006C7785" w:rsidRPr="00A66F97" w:rsidRDefault="006C7785" w:rsidP="00380FCD">
            <w:pPr>
              <w:rPr>
                <w:rFonts w:cs="Arial"/>
              </w:rPr>
            </w:pPr>
            <w:r w:rsidRPr="00A66F97">
              <w:rPr>
                <w:rFonts w:cs="Arial"/>
              </w:rPr>
              <w:t>SafetyContourDisplay2</w:t>
            </w:r>
          </w:p>
        </w:tc>
        <w:tc>
          <w:tcPr>
            <w:tcW w:w="2334" w:type="dxa"/>
            <w:shd w:val="clear" w:color="auto" w:fill="CCFFCC"/>
            <w:vAlign w:val="center"/>
          </w:tcPr>
          <w:p w14:paraId="10FEFB73" w14:textId="77777777" w:rsidR="006C7785" w:rsidRPr="00A66F97" w:rsidRDefault="006C7785" w:rsidP="00380FCD">
            <w:pPr>
              <w:rPr>
                <w:rFonts w:cs="Arial"/>
              </w:rPr>
            </w:pPr>
            <w:r w:rsidRPr="00A66F97">
              <w:rPr>
                <w:rFonts w:cs="Arial"/>
                <w:b/>
              </w:rPr>
              <w:t>IHO Reference</w:t>
            </w:r>
          </w:p>
        </w:tc>
        <w:tc>
          <w:tcPr>
            <w:tcW w:w="1991" w:type="dxa"/>
            <w:shd w:val="clear" w:color="auto" w:fill="CCFFCC"/>
            <w:vAlign w:val="center"/>
          </w:tcPr>
          <w:p w14:paraId="21011351" w14:textId="77777777" w:rsidR="006C7785" w:rsidRPr="00A66F97" w:rsidRDefault="006C7785" w:rsidP="00380FCD">
            <w:pPr>
              <w:spacing w:line="240" w:lineRule="auto"/>
              <w:rPr>
                <w:rFonts w:cs="Arial"/>
                <w:color w:val="000000"/>
              </w:rPr>
            </w:pPr>
            <w:r w:rsidRPr="00A66F97">
              <w:rPr>
                <w:rFonts w:cs="Arial"/>
                <w:color w:val="000000"/>
              </w:rPr>
              <w:t>S-98 C-7.2.5</w:t>
            </w:r>
          </w:p>
          <w:p w14:paraId="414EC82B" w14:textId="77777777" w:rsidR="006C7785" w:rsidRPr="00A66F97" w:rsidRDefault="006C7785" w:rsidP="00380FCD">
            <w:pPr>
              <w:rPr>
                <w:rFonts w:cs="Arial"/>
              </w:rPr>
            </w:pPr>
          </w:p>
        </w:tc>
      </w:tr>
    </w:tbl>
    <w:tbl>
      <w:tblPr>
        <w:tblStyle w:val="TableGrid"/>
        <w:tblW w:w="9696" w:type="dxa"/>
        <w:tblLook w:val="04A0" w:firstRow="1" w:lastRow="0" w:firstColumn="1" w:lastColumn="0" w:noHBand="0" w:noVBand="1"/>
      </w:tblPr>
      <w:tblGrid>
        <w:gridCol w:w="2260"/>
        <w:gridCol w:w="540"/>
        <w:gridCol w:w="1586"/>
        <w:gridCol w:w="255"/>
        <w:gridCol w:w="444"/>
        <w:gridCol w:w="1594"/>
        <w:gridCol w:w="385"/>
        <w:gridCol w:w="1809"/>
        <w:gridCol w:w="823"/>
      </w:tblGrid>
      <w:tr w:rsidR="006C7785" w:rsidRPr="00340B0D" w14:paraId="3E4F54E4"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E2DD4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F7615E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4788AEB" w14:textId="77777777" w:rsidR="006C7785" w:rsidRPr="005B051E" w:rsidRDefault="006C7785" w:rsidP="00380FCD">
            <w:pPr>
              <w:rPr>
                <w:rFonts w:cs="Arial"/>
              </w:rPr>
            </w:pPr>
            <w:r w:rsidRPr="00A66F97">
              <w:rPr>
                <w:rFonts w:cs="Arial"/>
                <w:i/>
              </w:rPr>
              <w:t>Display of safety contour</w:t>
            </w:r>
          </w:p>
        </w:tc>
      </w:tr>
      <w:tr w:rsidR="006C7785" w:rsidRPr="00340B0D" w14:paraId="232FE506"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3382DC" w14:textId="77777777" w:rsidR="006C7785" w:rsidRPr="00340B0D" w:rsidRDefault="006C7785" w:rsidP="00380FCD">
            <w:pPr>
              <w:jc w:val="center"/>
              <w:rPr>
                <w:rFonts w:cs="Arial"/>
                <w:b/>
                <w:bCs/>
                <w:sz w:val="18"/>
                <w:szCs w:val="18"/>
              </w:rPr>
            </w:pPr>
            <w:r w:rsidRPr="00912B12">
              <w:rPr>
                <w:rFonts w:cs="Arial"/>
                <w:b/>
              </w:rPr>
              <w:t>Setup</w:t>
            </w:r>
          </w:p>
        </w:tc>
      </w:tr>
      <w:tr w:rsidR="006C7785" w:rsidRPr="00340B0D" w14:paraId="3BE8D594"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F71EC5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85E681" w14:textId="77777777" w:rsidR="006C7785" w:rsidRPr="00340B0D" w:rsidRDefault="006C7785" w:rsidP="00380FCD">
            <w:pPr>
              <w:jc w:val="center"/>
              <w:rPr>
                <w:rFonts w:cs="Arial"/>
                <w:b/>
                <w:bCs/>
                <w:sz w:val="18"/>
                <w:szCs w:val="18"/>
              </w:rPr>
            </w:pPr>
          </w:p>
        </w:tc>
      </w:tr>
      <w:tr w:rsidR="006C7785" w:rsidRPr="00340B0D" w14:paraId="14798E83"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E566C20" w14:textId="77777777" w:rsidR="006C7785" w:rsidRPr="000B13F9" w:rsidRDefault="006C7785" w:rsidP="00380FCD">
            <w:pPr>
              <w:rPr>
                <w:rFonts w:cs="Arial"/>
              </w:rPr>
            </w:pPr>
            <w:r>
              <w:rPr>
                <w:rFonts w:cs="Arial"/>
                <w:b/>
                <w:bCs/>
                <w:i/>
              </w:rPr>
              <w:t>DisplayBase</w:t>
            </w:r>
          </w:p>
        </w:tc>
        <w:tc>
          <w:tcPr>
            <w:tcW w:w="2632" w:type="dxa"/>
            <w:gridSpan w:val="2"/>
            <w:tcBorders>
              <w:top w:val="single" w:sz="4" w:space="0" w:color="auto"/>
              <w:left w:val="single" w:sz="12" w:space="0" w:color="auto"/>
              <w:bottom w:val="single" w:sz="4" w:space="0" w:color="auto"/>
              <w:right w:val="single" w:sz="12" w:space="0" w:color="auto"/>
            </w:tcBorders>
            <w:shd w:val="clear" w:color="auto" w:fill="auto"/>
          </w:tcPr>
          <w:p w14:paraId="047EEDE8" w14:textId="77777777" w:rsidR="006C7785" w:rsidRPr="00340B0D" w:rsidRDefault="006C7785" w:rsidP="00380FCD">
            <w:pPr>
              <w:rPr>
                <w:rFonts w:cs="Arial"/>
                <w:sz w:val="18"/>
                <w:szCs w:val="18"/>
              </w:rPr>
            </w:pPr>
          </w:p>
        </w:tc>
      </w:tr>
      <w:tr w:rsidR="006C7785" w:rsidRPr="00340B0D" w14:paraId="3A99394F"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165CF808" w14:textId="77777777" w:rsidR="006C7785" w:rsidRPr="00340B0D" w:rsidRDefault="006C7785" w:rsidP="00380FCD">
            <w:pPr>
              <w:rPr>
                <w:rFonts w:cs="Arial"/>
                <w:sz w:val="18"/>
                <w:szCs w:val="18"/>
              </w:rPr>
            </w:pPr>
          </w:p>
        </w:tc>
        <w:tc>
          <w:tcPr>
            <w:tcW w:w="2632" w:type="dxa"/>
            <w:gridSpan w:val="2"/>
            <w:tcBorders>
              <w:top w:val="single" w:sz="4" w:space="0" w:color="auto"/>
              <w:left w:val="single" w:sz="12" w:space="0" w:color="auto"/>
              <w:bottom w:val="single" w:sz="12" w:space="0" w:color="auto"/>
              <w:right w:val="single" w:sz="12" w:space="0" w:color="auto"/>
            </w:tcBorders>
            <w:shd w:val="clear" w:color="auto" w:fill="auto"/>
          </w:tcPr>
          <w:p w14:paraId="07A4067A" w14:textId="77777777" w:rsidR="006C7785" w:rsidRPr="00340B0D" w:rsidRDefault="006C7785" w:rsidP="00380FCD">
            <w:pPr>
              <w:rPr>
                <w:rFonts w:cs="Arial"/>
                <w:sz w:val="18"/>
                <w:szCs w:val="18"/>
              </w:rPr>
            </w:pPr>
          </w:p>
        </w:tc>
      </w:tr>
      <w:tr w:rsidR="006C7785" w:rsidRPr="00340B0D" w14:paraId="51AB468E"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384E0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215996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0136239" w14:textId="77777777" w:rsidTr="00380FCD">
        <w:sdt>
          <w:sdtPr>
            <w:rPr>
              <w:rFonts w:cs="Arial"/>
              <w:sz w:val="18"/>
              <w:szCs w:val="18"/>
            </w:rPr>
            <w:alias w:val="Diplay Category"/>
            <w:tag w:val="Diplay Categor"/>
            <w:id w:val="-384564968"/>
            <w:placeholder>
              <w:docPart w:val="8869B49469964EC1BFE05C3C63F5E2F9"/>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32BEA7A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5731907F" w14:textId="77777777" w:rsidR="006C7785" w:rsidRPr="00340B0D" w:rsidRDefault="006C7785" w:rsidP="00380FCD">
            <w:pPr>
              <w:rPr>
                <w:rFonts w:cs="Arial"/>
                <w:sz w:val="18"/>
                <w:szCs w:val="18"/>
              </w:rPr>
            </w:pPr>
            <w:r w:rsidRPr="00340B0D">
              <w:rPr>
                <w:rFonts w:cs="Arial"/>
                <w:sz w:val="18"/>
                <w:szCs w:val="18"/>
              </w:rPr>
              <w:t>Accuracy</w:t>
            </w:r>
          </w:p>
        </w:tc>
        <w:tc>
          <w:tcPr>
            <w:tcW w:w="823" w:type="dxa"/>
            <w:tcBorders>
              <w:left w:val="single" w:sz="4" w:space="0" w:color="auto"/>
              <w:right w:val="single" w:sz="12" w:space="0" w:color="auto"/>
            </w:tcBorders>
            <w:shd w:val="clear" w:color="auto" w:fill="auto"/>
            <w:vAlign w:val="center"/>
          </w:tcPr>
          <w:p w14:paraId="23813D24" w14:textId="77777777" w:rsidR="006C7785" w:rsidRPr="00340B0D" w:rsidRDefault="006C7785" w:rsidP="00380FCD">
            <w:pPr>
              <w:jc w:val="center"/>
              <w:rPr>
                <w:rFonts w:cs="Arial"/>
                <w:sz w:val="18"/>
                <w:szCs w:val="18"/>
              </w:rPr>
            </w:pPr>
          </w:p>
        </w:tc>
      </w:tr>
      <w:tr w:rsidR="006C7785" w:rsidRPr="00340B0D" w14:paraId="321EA262"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2ABFDD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B3733B2" w14:textId="77777777" w:rsidR="006C7785" w:rsidRPr="00340B0D" w:rsidRDefault="006C7785" w:rsidP="00380FCD">
            <w:pPr>
              <w:rPr>
                <w:rFonts w:cs="Arial"/>
                <w:sz w:val="18"/>
                <w:szCs w:val="18"/>
              </w:rPr>
            </w:pPr>
            <w:r w:rsidRPr="00340B0D">
              <w:rPr>
                <w:rFonts w:cs="Arial"/>
                <w:sz w:val="18"/>
                <w:szCs w:val="18"/>
              </w:rPr>
              <w:t>Contour label</w:t>
            </w:r>
          </w:p>
        </w:tc>
        <w:tc>
          <w:tcPr>
            <w:tcW w:w="823" w:type="dxa"/>
            <w:tcBorders>
              <w:left w:val="single" w:sz="4" w:space="0" w:color="auto"/>
              <w:right w:val="single" w:sz="12" w:space="0" w:color="auto"/>
            </w:tcBorders>
            <w:shd w:val="clear" w:color="auto" w:fill="auto"/>
            <w:vAlign w:val="center"/>
          </w:tcPr>
          <w:p w14:paraId="1FC70BDB" w14:textId="77777777" w:rsidR="006C7785" w:rsidRPr="00340B0D" w:rsidRDefault="006C7785" w:rsidP="00380FCD">
            <w:pPr>
              <w:jc w:val="center"/>
              <w:rPr>
                <w:rFonts w:cs="Arial"/>
                <w:sz w:val="18"/>
                <w:szCs w:val="18"/>
              </w:rPr>
            </w:pPr>
          </w:p>
        </w:tc>
      </w:tr>
      <w:tr w:rsidR="006C7785" w:rsidRPr="00340B0D" w14:paraId="3D78A67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C484A90"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6162A8"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1F12B9E6" w14:textId="77777777" w:rsidR="006C7785" w:rsidRPr="00340B0D" w:rsidRDefault="006C7785" w:rsidP="00380FCD">
            <w:pPr>
              <w:rPr>
                <w:rFonts w:cs="Arial"/>
                <w:sz w:val="18"/>
                <w:szCs w:val="18"/>
              </w:rPr>
            </w:pPr>
            <w:r w:rsidRPr="00340B0D">
              <w:rPr>
                <w:rFonts w:cs="Arial"/>
                <w:sz w:val="18"/>
                <w:szCs w:val="18"/>
              </w:rPr>
              <w:t>Highlight date dependent</w:t>
            </w:r>
          </w:p>
        </w:tc>
        <w:tc>
          <w:tcPr>
            <w:tcW w:w="823" w:type="dxa"/>
            <w:tcBorders>
              <w:right w:val="single" w:sz="12" w:space="0" w:color="auto"/>
            </w:tcBorders>
          </w:tcPr>
          <w:p w14:paraId="2C72717E" w14:textId="77777777" w:rsidR="006C7785" w:rsidRPr="00340B0D" w:rsidRDefault="006C7785" w:rsidP="00380FCD">
            <w:pPr>
              <w:rPr>
                <w:rFonts w:cs="Arial"/>
                <w:sz w:val="18"/>
                <w:szCs w:val="18"/>
              </w:rPr>
            </w:pPr>
          </w:p>
        </w:tc>
      </w:tr>
      <w:tr w:rsidR="006C7785" w:rsidRPr="00340B0D" w14:paraId="3B0FCD0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8963BAE"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7C5B01" w14:textId="77777777" w:rsidR="006C7785" w:rsidRPr="00340B0D" w:rsidRDefault="006C7785" w:rsidP="00380FCD">
            <w:pPr>
              <w:rPr>
                <w:rFonts w:cs="Arial"/>
                <w:sz w:val="18"/>
                <w:szCs w:val="18"/>
              </w:rPr>
            </w:pPr>
            <w:r>
              <w:rPr>
                <w:rFonts w:cs="Arial"/>
                <w:sz w:val="18"/>
                <w:szCs w:val="18"/>
              </w:rPr>
              <w:t>30m</w:t>
            </w:r>
          </w:p>
        </w:tc>
        <w:tc>
          <w:tcPr>
            <w:tcW w:w="4232" w:type="dxa"/>
            <w:gridSpan w:val="4"/>
            <w:tcBorders>
              <w:left w:val="single" w:sz="12" w:space="0" w:color="auto"/>
            </w:tcBorders>
          </w:tcPr>
          <w:p w14:paraId="3BBBF235" w14:textId="77777777" w:rsidR="006C7785" w:rsidRPr="00340B0D" w:rsidRDefault="006C7785" w:rsidP="00380FCD">
            <w:pPr>
              <w:rPr>
                <w:rFonts w:cs="Arial"/>
                <w:sz w:val="18"/>
                <w:szCs w:val="18"/>
              </w:rPr>
            </w:pPr>
            <w:r w:rsidRPr="00340B0D">
              <w:rPr>
                <w:rFonts w:cs="Arial"/>
                <w:sz w:val="18"/>
                <w:szCs w:val="18"/>
              </w:rPr>
              <w:t>Highlight document</w:t>
            </w:r>
          </w:p>
        </w:tc>
        <w:tc>
          <w:tcPr>
            <w:tcW w:w="823" w:type="dxa"/>
            <w:tcBorders>
              <w:right w:val="single" w:sz="12" w:space="0" w:color="auto"/>
            </w:tcBorders>
          </w:tcPr>
          <w:p w14:paraId="3447A19D" w14:textId="77777777" w:rsidR="006C7785" w:rsidRPr="00340B0D" w:rsidRDefault="006C7785" w:rsidP="00380FCD">
            <w:pPr>
              <w:jc w:val="center"/>
              <w:rPr>
                <w:rFonts w:cs="Arial"/>
                <w:sz w:val="18"/>
                <w:szCs w:val="18"/>
              </w:rPr>
            </w:pPr>
          </w:p>
        </w:tc>
      </w:tr>
      <w:tr w:rsidR="006C7785" w:rsidRPr="00340B0D" w14:paraId="3E5C0F6E"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838E925"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A55105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C61135A" w14:textId="77777777" w:rsidR="006C7785" w:rsidRPr="00340B0D" w:rsidRDefault="006C7785" w:rsidP="00380FCD">
            <w:pPr>
              <w:rPr>
                <w:rFonts w:cs="Arial"/>
                <w:b/>
                <w:bCs/>
                <w:sz w:val="18"/>
                <w:szCs w:val="18"/>
              </w:rPr>
            </w:pPr>
            <w:r w:rsidRPr="00340B0D">
              <w:rPr>
                <w:rFonts w:cs="Arial"/>
                <w:sz w:val="18"/>
                <w:szCs w:val="18"/>
              </w:rPr>
              <w:t>Highlight info</w:t>
            </w:r>
          </w:p>
        </w:tc>
        <w:tc>
          <w:tcPr>
            <w:tcW w:w="823" w:type="dxa"/>
            <w:tcBorders>
              <w:right w:val="single" w:sz="12" w:space="0" w:color="auto"/>
            </w:tcBorders>
          </w:tcPr>
          <w:p w14:paraId="1330488D" w14:textId="77777777" w:rsidR="006C7785" w:rsidRPr="00340B0D" w:rsidRDefault="006C7785" w:rsidP="00380FCD">
            <w:pPr>
              <w:jc w:val="center"/>
              <w:rPr>
                <w:rFonts w:cs="Arial"/>
                <w:sz w:val="18"/>
                <w:szCs w:val="18"/>
              </w:rPr>
            </w:pPr>
          </w:p>
        </w:tc>
      </w:tr>
      <w:tr w:rsidR="006C7785" w:rsidRPr="00340B0D" w14:paraId="7CE8FB1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CC8D05E"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EEE851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F7455DD" w14:textId="77777777" w:rsidR="006C7785" w:rsidRPr="00340B0D" w:rsidRDefault="006C7785" w:rsidP="00380FCD">
            <w:pPr>
              <w:rPr>
                <w:rFonts w:cs="Arial"/>
                <w:sz w:val="18"/>
                <w:szCs w:val="18"/>
              </w:rPr>
            </w:pPr>
            <w:r w:rsidRPr="00340B0D">
              <w:rPr>
                <w:rFonts w:cs="Arial"/>
                <w:sz w:val="18"/>
                <w:szCs w:val="18"/>
              </w:rPr>
              <w:t>Shallow Pattern</w:t>
            </w:r>
          </w:p>
        </w:tc>
        <w:tc>
          <w:tcPr>
            <w:tcW w:w="823" w:type="dxa"/>
            <w:tcBorders>
              <w:right w:val="single" w:sz="12" w:space="0" w:color="auto"/>
            </w:tcBorders>
          </w:tcPr>
          <w:p w14:paraId="3D0ED408" w14:textId="77777777" w:rsidR="006C7785" w:rsidRPr="00340B0D" w:rsidRDefault="006C7785" w:rsidP="00380FCD">
            <w:pPr>
              <w:jc w:val="center"/>
              <w:rPr>
                <w:rFonts w:cs="Arial"/>
                <w:sz w:val="18"/>
                <w:szCs w:val="18"/>
              </w:rPr>
            </w:pPr>
          </w:p>
        </w:tc>
      </w:tr>
      <w:tr w:rsidR="006C7785" w:rsidRPr="00340B0D" w14:paraId="5219821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0F58670"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6332B8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4191C9A" w14:textId="77777777" w:rsidR="006C7785" w:rsidRPr="00340B0D" w:rsidRDefault="006C7785" w:rsidP="00380FCD">
            <w:pPr>
              <w:rPr>
                <w:rFonts w:cs="Arial"/>
                <w:sz w:val="18"/>
                <w:szCs w:val="18"/>
              </w:rPr>
            </w:pPr>
            <w:r w:rsidRPr="00340B0D">
              <w:rPr>
                <w:rFonts w:cs="Arial"/>
                <w:sz w:val="18"/>
                <w:szCs w:val="18"/>
              </w:rPr>
              <w:t>Unknown</w:t>
            </w:r>
          </w:p>
        </w:tc>
        <w:tc>
          <w:tcPr>
            <w:tcW w:w="823" w:type="dxa"/>
            <w:tcBorders>
              <w:right w:val="single" w:sz="12" w:space="0" w:color="auto"/>
            </w:tcBorders>
          </w:tcPr>
          <w:p w14:paraId="326B1BE2" w14:textId="77777777" w:rsidR="006C7785" w:rsidRPr="00340B0D" w:rsidRDefault="006C7785" w:rsidP="00380FCD">
            <w:pPr>
              <w:jc w:val="center"/>
              <w:rPr>
                <w:rFonts w:cs="Arial"/>
                <w:sz w:val="18"/>
                <w:szCs w:val="18"/>
              </w:rPr>
            </w:pPr>
          </w:p>
        </w:tc>
      </w:tr>
      <w:tr w:rsidR="006C7785" w:rsidRPr="00340B0D" w14:paraId="24EDE1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79FC5A1"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76D8A3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05BC921" w14:textId="77777777" w:rsidR="006C7785" w:rsidRPr="00340B0D" w:rsidRDefault="006C7785" w:rsidP="00380FCD">
            <w:pPr>
              <w:rPr>
                <w:rFonts w:cs="Arial"/>
                <w:sz w:val="18"/>
                <w:szCs w:val="18"/>
              </w:rPr>
            </w:pPr>
            <w:r w:rsidRPr="00340B0D">
              <w:rPr>
                <w:rFonts w:cs="Arial"/>
                <w:sz w:val="18"/>
                <w:szCs w:val="18"/>
              </w:rPr>
              <w:t>Update Review</w:t>
            </w:r>
          </w:p>
        </w:tc>
        <w:tc>
          <w:tcPr>
            <w:tcW w:w="823" w:type="dxa"/>
            <w:tcBorders>
              <w:right w:val="single" w:sz="12" w:space="0" w:color="auto"/>
            </w:tcBorders>
          </w:tcPr>
          <w:p w14:paraId="2C3FC178" w14:textId="77777777" w:rsidR="006C7785" w:rsidRPr="00340B0D" w:rsidRDefault="006C7785" w:rsidP="00380FCD">
            <w:pPr>
              <w:jc w:val="center"/>
              <w:rPr>
                <w:rFonts w:cs="Arial"/>
                <w:sz w:val="18"/>
                <w:szCs w:val="18"/>
              </w:rPr>
            </w:pPr>
          </w:p>
        </w:tc>
      </w:tr>
      <w:tr w:rsidR="006C7785" w:rsidRPr="00340B0D" w14:paraId="36468D0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4E53BBD"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31B62C"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326A123" w14:textId="77777777" w:rsidR="006C7785" w:rsidRPr="00340B0D" w:rsidRDefault="006C7785" w:rsidP="00380FCD">
            <w:pPr>
              <w:rPr>
                <w:rFonts w:cs="Arial"/>
                <w:sz w:val="18"/>
                <w:szCs w:val="18"/>
              </w:rPr>
            </w:pPr>
            <w:r w:rsidRPr="00340B0D">
              <w:rPr>
                <w:rFonts w:cs="Arial"/>
                <w:b/>
                <w:bCs/>
                <w:sz w:val="18"/>
                <w:szCs w:val="18"/>
              </w:rPr>
              <w:t>Text Groups</w:t>
            </w:r>
          </w:p>
        </w:tc>
        <w:tc>
          <w:tcPr>
            <w:tcW w:w="823" w:type="dxa"/>
            <w:tcBorders>
              <w:right w:val="single" w:sz="12" w:space="0" w:color="auto"/>
            </w:tcBorders>
            <w:vAlign w:val="center"/>
          </w:tcPr>
          <w:p w14:paraId="7C006599" w14:textId="77777777" w:rsidR="006C7785" w:rsidRPr="00340B0D" w:rsidRDefault="006C7785" w:rsidP="00380FCD">
            <w:pPr>
              <w:jc w:val="center"/>
              <w:rPr>
                <w:rFonts w:cs="Arial"/>
                <w:sz w:val="18"/>
                <w:szCs w:val="18"/>
              </w:rPr>
            </w:pPr>
          </w:p>
        </w:tc>
      </w:tr>
      <w:tr w:rsidR="006C7785" w:rsidRPr="00340B0D" w14:paraId="61CDBE0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9D2C6B"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BDEDC5"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7C5783CB" w14:textId="77777777" w:rsidR="006C7785" w:rsidRPr="00340B0D" w:rsidRDefault="006C7785" w:rsidP="00380FCD">
            <w:pPr>
              <w:rPr>
                <w:rFonts w:cs="Arial"/>
                <w:sz w:val="18"/>
                <w:szCs w:val="18"/>
              </w:rPr>
            </w:pPr>
            <w:r w:rsidRPr="00340B0D">
              <w:rPr>
                <w:rFonts w:cs="Arial"/>
                <w:sz w:val="18"/>
                <w:szCs w:val="18"/>
              </w:rPr>
              <w:t>Chart Text</w:t>
            </w:r>
          </w:p>
        </w:tc>
        <w:tc>
          <w:tcPr>
            <w:tcW w:w="823" w:type="dxa"/>
            <w:tcBorders>
              <w:right w:val="single" w:sz="12" w:space="0" w:color="auto"/>
            </w:tcBorders>
            <w:vAlign w:val="center"/>
          </w:tcPr>
          <w:p w14:paraId="4467EBCC" w14:textId="77777777" w:rsidR="006C7785" w:rsidRPr="00340B0D" w:rsidRDefault="006C7785" w:rsidP="00380FCD">
            <w:pPr>
              <w:jc w:val="center"/>
              <w:rPr>
                <w:rFonts w:cs="Arial"/>
                <w:sz w:val="18"/>
                <w:szCs w:val="18"/>
              </w:rPr>
            </w:pPr>
          </w:p>
        </w:tc>
      </w:tr>
      <w:tr w:rsidR="006C7785" w:rsidRPr="00340B0D" w14:paraId="0960582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D013432"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23C277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8C3277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23" w:type="dxa"/>
            <w:tcBorders>
              <w:right w:val="single" w:sz="12" w:space="0" w:color="auto"/>
            </w:tcBorders>
            <w:vAlign w:val="center"/>
          </w:tcPr>
          <w:p w14:paraId="71CE109D" w14:textId="77777777" w:rsidR="006C7785" w:rsidRPr="00340B0D" w:rsidRDefault="006C7785" w:rsidP="00380FCD">
            <w:pPr>
              <w:jc w:val="center"/>
              <w:rPr>
                <w:rFonts w:cs="Arial"/>
                <w:sz w:val="18"/>
                <w:szCs w:val="18"/>
              </w:rPr>
            </w:pPr>
          </w:p>
        </w:tc>
      </w:tr>
      <w:tr w:rsidR="006C7785" w:rsidRPr="00340B0D" w14:paraId="7F7F7EB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0220F5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B3EB5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57C41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23" w:type="dxa"/>
            <w:tcBorders>
              <w:right w:val="single" w:sz="12" w:space="0" w:color="auto"/>
            </w:tcBorders>
            <w:vAlign w:val="center"/>
          </w:tcPr>
          <w:p w14:paraId="1C0B7B22" w14:textId="77777777" w:rsidR="006C7785" w:rsidRPr="00340B0D" w:rsidRDefault="006C7785" w:rsidP="00380FCD">
            <w:pPr>
              <w:jc w:val="center"/>
              <w:rPr>
                <w:rFonts w:cs="Arial"/>
                <w:sz w:val="18"/>
                <w:szCs w:val="18"/>
              </w:rPr>
            </w:pPr>
          </w:p>
        </w:tc>
      </w:tr>
      <w:tr w:rsidR="006C7785" w:rsidRPr="00340B0D" w14:paraId="100A92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92D61F6"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3D1403C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3E24C07" w14:textId="77777777" w:rsidR="006C7785" w:rsidRPr="00340B0D" w:rsidRDefault="006C7785" w:rsidP="00380FCD">
            <w:pPr>
              <w:rPr>
                <w:rFonts w:cs="Arial"/>
                <w:sz w:val="18"/>
                <w:szCs w:val="18"/>
              </w:rPr>
            </w:pPr>
            <w:r w:rsidRPr="00340B0D">
              <w:rPr>
                <w:rFonts w:cs="Arial"/>
                <w:sz w:val="18"/>
                <w:szCs w:val="18"/>
              </w:rPr>
              <w:t xml:space="preserve">        Names</w:t>
            </w:r>
          </w:p>
        </w:tc>
        <w:tc>
          <w:tcPr>
            <w:tcW w:w="823" w:type="dxa"/>
            <w:tcBorders>
              <w:right w:val="single" w:sz="12" w:space="0" w:color="auto"/>
            </w:tcBorders>
            <w:vAlign w:val="center"/>
          </w:tcPr>
          <w:p w14:paraId="5B8B74BE" w14:textId="77777777" w:rsidR="006C7785" w:rsidRPr="00340B0D" w:rsidRDefault="006C7785" w:rsidP="00380FCD">
            <w:pPr>
              <w:jc w:val="center"/>
              <w:rPr>
                <w:rFonts w:cs="Arial"/>
                <w:sz w:val="18"/>
                <w:szCs w:val="18"/>
              </w:rPr>
            </w:pPr>
          </w:p>
        </w:tc>
      </w:tr>
      <w:tr w:rsidR="006C7785" w:rsidRPr="00340B0D" w14:paraId="192C1C3A"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0AEFDB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5448529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23" w:type="dxa"/>
            <w:tcBorders>
              <w:right w:val="single" w:sz="12" w:space="0" w:color="auto"/>
            </w:tcBorders>
          </w:tcPr>
          <w:p w14:paraId="7596118C" w14:textId="77777777" w:rsidR="006C7785" w:rsidRPr="00340B0D" w:rsidRDefault="006C7785" w:rsidP="00380FCD">
            <w:pPr>
              <w:jc w:val="center"/>
              <w:rPr>
                <w:rFonts w:cs="Arial"/>
                <w:sz w:val="18"/>
                <w:szCs w:val="18"/>
              </w:rPr>
            </w:pPr>
          </w:p>
        </w:tc>
      </w:tr>
      <w:tr w:rsidR="006C7785" w:rsidRPr="00340B0D" w14:paraId="6786D7A9" w14:textId="77777777" w:rsidTr="00380FCD">
        <w:sdt>
          <w:sdtPr>
            <w:rPr>
              <w:rFonts w:cs="Arial"/>
              <w:sz w:val="18"/>
              <w:szCs w:val="18"/>
            </w:rPr>
            <w:alias w:val="Palette"/>
            <w:tag w:val="Palette"/>
            <w:id w:val="1359706719"/>
            <w:placeholder>
              <w:docPart w:val="C5E98C654E5A4F58A0E5734C7ED74D8B"/>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4C4393FE"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5791569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23" w:type="dxa"/>
            <w:tcBorders>
              <w:right w:val="single" w:sz="12" w:space="0" w:color="auto"/>
            </w:tcBorders>
          </w:tcPr>
          <w:p w14:paraId="7DB36DC3" w14:textId="77777777" w:rsidR="006C7785" w:rsidRPr="00340B0D" w:rsidRDefault="006C7785" w:rsidP="00380FCD">
            <w:pPr>
              <w:jc w:val="center"/>
              <w:rPr>
                <w:rFonts w:cs="Arial"/>
                <w:sz w:val="18"/>
                <w:szCs w:val="18"/>
              </w:rPr>
            </w:pPr>
          </w:p>
        </w:tc>
      </w:tr>
      <w:tr w:rsidR="006C7785" w:rsidRPr="00340B0D" w14:paraId="2A7FEFC3"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3B0C581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39D5C0D" w14:textId="77777777" w:rsidR="006C7785" w:rsidRPr="00340B0D" w:rsidRDefault="006C7785" w:rsidP="00380FCD">
            <w:pPr>
              <w:rPr>
                <w:rFonts w:cs="Arial"/>
                <w:sz w:val="18"/>
                <w:szCs w:val="18"/>
              </w:rPr>
            </w:pPr>
          </w:p>
        </w:tc>
        <w:tc>
          <w:tcPr>
            <w:tcW w:w="823" w:type="dxa"/>
            <w:tcBorders>
              <w:right w:val="single" w:sz="12" w:space="0" w:color="auto"/>
            </w:tcBorders>
            <w:vAlign w:val="center"/>
          </w:tcPr>
          <w:p w14:paraId="26E140CE" w14:textId="77777777" w:rsidR="006C7785" w:rsidRPr="00340B0D" w:rsidRDefault="006C7785" w:rsidP="00380FCD">
            <w:pPr>
              <w:jc w:val="center"/>
              <w:rPr>
                <w:rFonts w:cs="Arial"/>
                <w:sz w:val="18"/>
                <w:szCs w:val="18"/>
              </w:rPr>
            </w:pPr>
          </w:p>
        </w:tc>
      </w:tr>
      <w:tr w:rsidR="006C7785" w:rsidRPr="00340B0D" w14:paraId="5F37D206"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091DC5E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563E4CB7" w14:textId="77777777" w:rsidR="006C7785" w:rsidRPr="00340B0D" w:rsidRDefault="006C7785" w:rsidP="00380FCD">
            <w:pPr>
              <w:jc w:val="center"/>
              <w:rPr>
                <w:rFonts w:cs="Arial"/>
                <w:sz w:val="18"/>
                <w:szCs w:val="18"/>
              </w:rPr>
            </w:pPr>
          </w:p>
        </w:tc>
        <w:tc>
          <w:tcPr>
            <w:tcW w:w="823" w:type="dxa"/>
            <w:tcBorders>
              <w:bottom w:val="single" w:sz="12" w:space="0" w:color="auto"/>
              <w:right w:val="single" w:sz="12" w:space="0" w:color="auto"/>
            </w:tcBorders>
            <w:vAlign w:val="center"/>
          </w:tcPr>
          <w:p w14:paraId="2F11F6DA" w14:textId="77777777" w:rsidR="006C7785" w:rsidRPr="00340B0D" w:rsidRDefault="006C7785" w:rsidP="00380FCD">
            <w:pPr>
              <w:jc w:val="center"/>
              <w:rPr>
                <w:rFonts w:cs="Arial"/>
                <w:sz w:val="18"/>
                <w:szCs w:val="18"/>
              </w:rPr>
            </w:pPr>
          </w:p>
        </w:tc>
      </w:tr>
      <w:tr w:rsidR="006C7785" w:rsidRPr="00340B0D" w14:paraId="7B6394E5"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B811F4C"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5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39A8EC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E68731" w14:textId="77777777" w:rsidTr="00380FCD">
        <w:trPr>
          <w:trHeight w:val="287"/>
        </w:trPr>
        <w:tc>
          <w:tcPr>
            <w:tcW w:w="2260" w:type="dxa"/>
            <w:tcBorders>
              <w:left w:val="single" w:sz="12" w:space="0" w:color="auto"/>
              <w:bottom w:val="single" w:sz="4" w:space="0" w:color="auto"/>
            </w:tcBorders>
          </w:tcPr>
          <w:p w14:paraId="36540F07"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51D14081"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63A48135" w14:textId="77777777" w:rsidR="006C7785" w:rsidRPr="00340B0D" w:rsidRDefault="006C7785" w:rsidP="00380FCD">
            <w:pPr>
              <w:rPr>
                <w:rFonts w:cs="Arial"/>
                <w:sz w:val="18"/>
                <w:szCs w:val="18"/>
              </w:rPr>
            </w:pPr>
            <w:r w:rsidRPr="00340B0D">
              <w:rPr>
                <w:rFonts w:cs="Arial"/>
                <w:sz w:val="18"/>
                <w:szCs w:val="18"/>
              </w:rPr>
              <w:t>Centre</w:t>
            </w:r>
          </w:p>
        </w:tc>
        <w:tc>
          <w:tcPr>
            <w:tcW w:w="3017" w:type="dxa"/>
            <w:gridSpan w:val="3"/>
            <w:tcBorders>
              <w:left w:val="single" w:sz="4" w:space="0" w:color="auto"/>
              <w:bottom w:val="single" w:sz="4" w:space="0" w:color="auto"/>
              <w:right w:val="single" w:sz="12" w:space="0" w:color="auto"/>
            </w:tcBorders>
            <w:vAlign w:val="center"/>
          </w:tcPr>
          <w:p w14:paraId="38FDC11F" w14:textId="77777777" w:rsidR="006C7785" w:rsidRPr="00340B0D" w:rsidRDefault="006C7785" w:rsidP="00380FCD">
            <w:pPr>
              <w:rPr>
                <w:rFonts w:cs="Arial"/>
                <w:sz w:val="18"/>
                <w:szCs w:val="18"/>
              </w:rPr>
            </w:pPr>
          </w:p>
        </w:tc>
      </w:tr>
      <w:tr w:rsidR="006C7785" w:rsidRPr="00340B0D" w14:paraId="6202F661" w14:textId="77777777" w:rsidTr="00380FCD">
        <w:tc>
          <w:tcPr>
            <w:tcW w:w="2260" w:type="dxa"/>
            <w:tcBorders>
              <w:left w:val="single" w:sz="12" w:space="0" w:color="auto"/>
              <w:bottom w:val="single" w:sz="4" w:space="0" w:color="auto"/>
            </w:tcBorders>
          </w:tcPr>
          <w:p w14:paraId="1BDD6734"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17CCE7DF"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AE80F69" w14:textId="77777777" w:rsidR="006C7785" w:rsidRPr="00340B0D" w:rsidRDefault="006C7785" w:rsidP="00380FCD">
            <w:pPr>
              <w:rPr>
                <w:rFonts w:cs="Arial"/>
                <w:sz w:val="18"/>
                <w:szCs w:val="18"/>
              </w:rPr>
            </w:pPr>
            <w:r w:rsidRPr="00340B0D">
              <w:rPr>
                <w:rFonts w:cs="Arial"/>
                <w:sz w:val="18"/>
                <w:szCs w:val="18"/>
              </w:rPr>
              <w:t>Scale</w:t>
            </w:r>
          </w:p>
        </w:tc>
        <w:tc>
          <w:tcPr>
            <w:tcW w:w="3017"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3A3E7D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989D1A7"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6B2D310"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557CEE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3017"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4A92F57" w14:textId="77777777" w:rsidR="006C7785" w:rsidRPr="00340B0D" w:rsidRDefault="006C7785" w:rsidP="00380FCD">
            <w:pPr>
              <w:rPr>
                <w:rFonts w:cs="Arial"/>
                <w:sz w:val="18"/>
                <w:szCs w:val="18"/>
              </w:rPr>
            </w:pPr>
          </w:p>
        </w:tc>
      </w:tr>
      <w:tr w:rsidR="006C7785" w:rsidRPr="00340B0D" w14:paraId="261A1E11" w14:textId="77777777" w:rsidTr="00380FCD">
        <w:tc>
          <w:tcPr>
            <w:tcW w:w="9696" w:type="dxa"/>
            <w:gridSpan w:val="9"/>
            <w:tcBorders>
              <w:top w:val="single" w:sz="4" w:space="0" w:color="auto"/>
              <w:left w:val="single" w:sz="12" w:space="0" w:color="auto"/>
              <w:bottom w:val="single" w:sz="4" w:space="0" w:color="auto"/>
              <w:right w:val="single" w:sz="12" w:space="0" w:color="auto"/>
            </w:tcBorders>
          </w:tcPr>
          <w:p w14:paraId="673CE495" w14:textId="77777777" w:rsidR="006C7785" w:rsidRPr="00340B0D" w:rsidRDefault="006C7785" w:rsidP="00380FCD">
            <w:pPr>
              <w:rPr>
                <w:rFonts w:cs="Arial"/>
                <w:sz w:val="18"/>
                <w:szCs w:val="18"/>
              </w:rPr>
            </w:pPr>
          </w:p>
        </w:tc>
      </w:tr>
      <w:tr w:rsidR="006C7785" w:rsidRPr="00340B0D" w14:paraId="4CE14D97"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300484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93DE9AB"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6A817A"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61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2F62D8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BB6D29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739F320"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053100B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3F4800F" w14:textId="77777777" w:rsidR="006C7785" w:rsidRPr="00340B0D" w:rsidRDefault="006C7785" w:rsidP="00380FCD">
            <w:pPr>
              <w:pStyle w:val="Default"/>
              <w:rPr>
                <w:sz w:val="18"/>
                <w:szCs w:val="18"/>
              </w:rPr>
            </w:pPr>
            <w:r w:rsidRPr="00340B0D">
              <w:rPr>
                <w:sz w:val="18"/>
                <w:szCs w:val="18"/>
              </w:rPr>
              <w:t>Spot soundings</w:t>
            </w:r>
          </w:p>
        </w:tc>
        <w:tc>
          <w:tcPr>
            <w:tcW w:w="823" w:type="dxa"/>
            <w:tcBorders>
              <w:top w:val="single" w:sz="4" w:space="0" w:color="auto"/>
              <w:bottom w:val="single" w:sz="4" w:space="0" w:color="auto"/>
              <w:right w:val="single" w:sz="12" w:space="0" w:color="auto"/>
            </w:tcBorders>
            <w:vAlign w:val="center"/>
          </w:tcPr>
          <w:p w14:paraId="15E19FA9" w14:textId="77777777" w:rsidR="006C7785" w:rsidRPr="00340B0D" w:rsidRDefault="006C7785" w:rsidP="00380FCD">
            <w:pPr>
              <w:rPr>
                <w:rFonts w:cs="Arial"/>
                <w:sz w:val="18"/>
                <w:szCs w:val="18"/>
              </w:rPr>
            </w:pPr>
          </w:p>
        </w:tc>
      </w:tr>
      <w:tr w:rsidR="006C7785" w:rsidRPr="00340B0D" w14:paraId="0306375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B8B2AE"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BABAB4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3D6BC8D" w14:textId="77777777" w:rsidR="006C7785" w:rsidRPr="00340B0D" w:rsidRDefault="006C7785" w:rsidP="00380FCD">
            <w:pPr>
              <w:pStyle w:val="Default"/>
              <w:rPr>
                <w:sz w:val="18"/>
                <w:szCs w:val="18"/>
              </w:rPr>
            </w:pPr>
            <w:r w:rsidRPr="00340B0D">
              <w:rPr>
                <w:sz w:val="18"/>
                <w:szCs w:val="18"/>
              </w:rPr>
              <w:t>Submarine cables and pipelines</w:t>
            </w:r>
          </w:p>
        </w:tc>
        <w:tc>
          <w:tcPr>
            <w:tcW w:w="823" w:type="dxa"/>
            <w:tcBorders>
              <w:top w:val="single" w:sz="4" w:space="0" w:color="auto"/>
              <w:bottom w:val="single" w:sz="4" w:space="0" w:color="auto"/>
              <w:right w:val="single" w:sz="12" w:space="0" w:color="auto"/>
            </w:tcBorders>
            <w:vAlign w:val="center"/>
          </w:tcPr>
          <w:p w14:paraId="500C4D81" w14:textId="77777777" w:rsidR="006C7785" w:rsidRPr="00340B0D" w:rsidRDefault="006C7785" w:rsidP="00380FCD">
            <w:pPr>
              <w:rPr>
                <w:rFonts w:cs="Arial"/>
                <w:sz w:val="18"/>
                <w:szCs w:val="18"/>
              </w:rPr>
            </w:pPr>
          </w:p>
        </w:tc>
      </w:tr>
      <w:tr w:rsidR="006C7785" w:rsidRPr="00340B0D" w14:paraId="397C8287"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086BB09"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BC2105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EFA3380" w14:textId="77777777" w:rsidR="006C7785" w:rsidRPr="00340B0D" w:rsidRDefault="006C7785" w:rsidP="00380FCD">
            <w:pPr>
              <w:pStyle w:val="Default"/>
              <w:rPr>
                <w:sz w:val="18"/>
                <w:szCs w:val="18"/>
              </w:rPr>
            </w:pPr>
            <w:r w:rsidRPr="00340B0D">
              <w:rPr>
                <w:sz w:val="18"/>
                <w:szCs w:val="18"/>
              </w:rPr>
              <w:t>All isolated dangers</w:t>
            </w:r>
          </w:p>
        </w:tc>
        <w:tc>
          <w:tcPr>
            <w:tcW w:w="823" w:type="dxa"/>
            <w:tcBorders>
              <w:top w:val="single" w:sz="4" w:space="0" w:color="auto"/>
              <w:bottom w:val="single" w:sz="4" w:space="0" w:color="auto"/>
              <w:right w:val="single" w:sz="12" w:space="0" w:color="auto"/>
            </w:tcBorders>
            <w:vAlign w:val="center"/>
          </w:tcPr>
          <w:p w14:paraId="2F967112" w14:textId="77777777" w:rsidR="006C7785" w:rsidRPr="00340B0D" w:rsidRDefault="006C7785" w:rsidP="00380FCD">
            <w:pPr>
              <w:rPr>
                <w:rFonts w:cs="Arial"/>
                <w:sz w:val="18"/>
                <w:szCs w:val="18"/>
              </w:rPr>
            </w:pPr>
          </w:p>
        </w:tc>
      </w:tr>
      <w:tr w:rsidR="006C7785" w:rsidRPr="00340B0D" w14:paraId="3571795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8A8375A"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68606E6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67774A6" w14:textId="77777777" w:rsidR="006C7785" w:rsidRPr="00340B0D" w:rsidRDefault="006C7785" w:rsidP="00380FCD">
            <w:pPr>
              <w:pStyle w:val="Default"/>
              <w:rPr>
                <w:sz w:val="18"/>
                <w:szCs w:val="18"/>
              </w:rPr>
            </w:pPr>
            <w:r w:rsidRPr="00340B0D">
              <w:rPr>
                <w:sz w:val="18"/>
                <w:szCs w:val="18"/>
              </w:rPr>
              <w:t>Magnetic variation</w:t>
            </w:r>
          </w:p>
        </w:tc>
        <w:tc>
          <w:tcPr>
            <w:tcW w:w="823" w:type="dxa"/>
            <w:tcBorders>
              <w:top w:val="single" w:sz="4" w:space="0" w:color="auto"/>
              <w:bottom w:val="single" w:sz="4" w:space="0" w:color="auto"/>
              <w:right w:val="single" w:sz="12" w:space="0" w:color="auto"/>
            </w:tcBorders>
            <w:vAlign w:val="center"/>
          </w:tcPr>
          <w:p w14:paraId="3FC2F659" w14:textId="77777777" w:rsidR="006C7785" w:rsidRPr="00340B0D" w:rsidRDefault="006C7785" w:rsidP="00380FCD">
            <w:pPr>
              <w:rPr>
                <w:rFonts w:cs="Arial"/>
                <w:sz w:val="18"/>
                <w:szCs w:val="18"/>
              </w:rPr>
            </w:pPr>
          </w:p>
        </w:tc>
      </w:tr>
      <w:tr w:rsidR="006C7785" w:rsidRPr="00340B0D" w14:paraId="6AC03BB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48E39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5050ABD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1DC4A17" w14:textId="77777777" w:rsidR="006C7785" w:rsidRPr="00340B0D" w:rsidRDefault="006C7785" w:rsidP="00380FCD">
            <w:pPr>
              <w:pStyle w:val="Default"/>
              <w:rPr>
                <w:sz w:val="18"/>
                <w:szCs w:val="18"/>
              </w:rPr>
            </w:pPr>
            <w:r w:rsidRPr="00340B0D">
              <w:rPr>
                <w:sz w:val="18"/>
                <w:szCs w:val="18"/>
              </w:rPr>
              <w:t>Depth contours</w:t>
            </w:r>
          </w:p>
        </w:tc>
        <w:tc>
          <w:tcPr>
            <w:tcW w:w="823" w:type="dxa"/>
            <w:tcBorders>
              <w:top w:val="single" w:sz="4" w:space="0" w:color="auto"/>
              <w:bottom w:val="single" w:sz="4" w:space="0" w:color="auto"/>
              <w:right w:val="single" w:sz="12" w:space="0" w:color="auto"/>
            </w:tcBorders>
            <w:vAlign w:val="center"/>
          </w:tcPr>
          <w:p w14:paraId="3B13340A" w14:textId="77777777" w:rsidR="006C7785" w:rsidRPr="00340B0D" w:rsidRDefault="006C7785" w:rsidP="00380FCD">
            <w:pPr>
              <w:rPr>
                <w:rFonts w:cs="Arial"/>
                <w:sz w:val="18"/>
                <w:szCs w:val="18"/>
              </w:rPr>
            </w:pPr>
          </w:p>
        </w:tc>
      </w:tr>
      <w:tr w:rsidR="006C7785" w:rsidRPr="00340B0D" w14:paraId="3B148A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BC0FF9A"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661AA2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D4C274" w14:textId="77777777" w:rsidR="006C7785" w:rsidRPr="00340B0D" w:rsidRDefault="006C7785" w:rsidP="00380FCD">
            <w:pPr>
              <w:pStyle w:val="Default"/>
              <w:rPr>
                <w:sz w:val="18"/>
                <w:szCs w:val="18"/>
              </w:rPr>
            </w:pPr>
            <w:r w:rsidRPr="00340B0D">
              <w:rPr>
                <w:sz w:val="18"/>
                <w:szCs w:val="18"/>
              </w:rPr>
              <w:t>Seabed</w:t>
            </w:r>
          </w:p>
        </w:tc>
        <w:tc>
          <w:tcPr>
            <w:tcW w:w="823" w:type="dxa"/>
            <w:tcBorders>
              <w:top w:val="single" w:sz="4" w:space="0" w:color="auto"/>
              <w:bottom w:val="single" w:sz="4" w:space="0" w:color="auto"/>
              <w:right w:val="single" w:sz="12" w:space="0" w:color="auto"/>
            </w:tcBorders>
            <w:vAlign w:val="center"/>
          </w:tcPr>
          <w:p w14:paraId="4B3493BD" w14:textId="77777777" w:rsidR="006C7785" w:rsidRPr="00340B0D" w:rsidRDefault="006C7785" w:rsidP="00380FCD">
            <w:pPr>
              <w:rPr>
                <w:rFonts w:cs="Arial"/>
                <w:sz w:val="18"/>
                <w:szCs w:val="18"/>
              </w:rPr>
            </w:pPr>
          </w:p>
        </w:tc>
      </w:tr>
      <w:tr w:rsidR="006C7785" w:rsidRPr="00340B0D" w14:paraId="2F30B72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23B5EB"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5B06B4D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B5465FD" w14:textId="77777777" w:rsidR="006C7785" w:rsidRPr="00340B0D" w:rsidRDefault="006C7785" w:rsidP="00380FCD">
            <w:pPr>
              <w:pStyle w:val="Default"/>
              <w:rPr>
                <w:sz w:val="18"/>
                <w:szCs w:val="18"/>
              </w:rPr>
            </w:pPr>
            <w:r w:rsidRPr="00340B0D">
              <w:rPr>
                <w:sz w:val="18"/>
                <w:szCs w:val="18"/>
              </w:rPr>
              <w:t>Tidal</w:t>
            </w:r>
          </w:p>
        </w:tc>
        <w:tc>
          <w:tcPr>
            <w:tcW w:w="823" w:type="dxa"/>
            <w:tcBorders>
              <w:top w:val="single" w:sz="4" w:space="0" w:color="auto"/>
              <w:bottom w:val="single" w:sz="4" w:space="0" w:color="auto"/>
              <w:right w:val="single" w:sz="12" w:space="0" w:color="auto"/>
            </w:tcBorders>
            <w:vAlign w:val="center"/>
          </w:tcPr>
          <w:p w14:paraId="5FD95221" w14:textId="77777777" w:rsidR="006C7785" w:rsidRPr="00340B0D" w:rsidRDefault="006C7785" w:rsidP="00380FCD">
            <w:pPr>
              <w:rPr>
                <w:rFonts w:cs="Arial"/>
                <w:sz w:val="18"/>
                <w:szCs w:val="18"/>
              </w:rPr>
            </w:pPr>
          </w:p>
        </w:tc>
      </w:tr>
      <w:tr w:rsidR="006C7785" w:rsidRPr="00340B0D" w14:paraId="1BC57B6C"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AEFDE22"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5F29C5A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091331F" w14:textId="77777777" w:rsidR="006C7785" w:rsidRPr="00340B0D" w:rsidRDefault="006C7785" w:rsidP="00380FCD">
            <w:pPr>
              <w:pStyle w:val="Default"/>
              <w:rPr>
                <w:sz w:val="18"/>
                <w:szCs w:val="18"/>
              </w:rPr>
            </w:pPr>
            <w:r w:rsidRPr="00340B0D">
              <w:rPr>
                <w:sz w:val="18"/>
                <w:szCs w:val="18"/>
              </w:rPr>
              <w:t>Miscellaneous (Other)</w:t>
            </w:r>
          </w:p>
        </w:tc>
        <w:tc>
          <w:tcPr>
            <w:tcW w:w="823" w:type="dxa"/>
            <w:tcBorders>
              <w:top w:val="single" w:sz="4" w:space="0" w:color="auto"/>
              <w:bottom w:val="single" w:sz="4" w:space="0" w:color="auto"/>
              <w:right w:val="single" w:sz="12" w:space="0" w:color="auto"/>
            </w:tcBorders>
            <w:vAlign w:val="center"/>
          </w:tcPr>
          <w:p w14:paraId="3D630BB9" w14:textId="77777777" w:rsidR="006C7785" w:rsidRPr="00340B0D" w:rsidRDefault="006C7785" w:rsidP="00380FCD">
            <w:pPr>
              <w:rPr>
                <w:rFonts w:cs="Arial"/>
                <w:sz w:val="18"/>
                <w:szCs w:val="18"/>
              </w:rPr>
            </w:pPr>
          </w:p>
        </w:tc>
      </w:tr>
      <w:tr w:rsidR="006C7785" w:rsidRPr="00340B0D" w14:paraId="157C84A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21C8F17"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1CAA2951"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6FFD89A"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6025640F" w14:textId="77777777" w:rsidR="006C7785" w:rsidRPr="00340B0D" w:rsidRDefault="006C7785" w:rsidP="00380FCD">
            <w:pPr>
              <w:rPr>
                <w:rFonts w:cs="Arial"/>
                <w:sz w:val="18"/>
                <w:szCs w:val="18"/>
              </w:rPr>
            </w:pPr>
          </w:p>
        </w:tc>
      </w:tr>
      <w:tr w:rsidR="006C7785" w:rsidRPr="00340B0D" w14:paraId="70BD055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4FA5934"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33D0B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7FCED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D28C93E" w14:textId="77777777" w:rsidR="006C7785" w:rsidRPr="00340B0D" w:rsidRDefault="006C7785" w:rsidP="00380FCD">
            <w:pPr>
              <w:rPr>
                <w:rFonts w:cs="Arial"/>
                <w:sz w:val="18"/>
                <w:szCs w:val="18"/>
              </w:rPr>
            </w:pPr>
          </w:p>
        </w:tc>
      </w:tr>
      <w:tr w:rsidR="006C7785" w:rsidRPr="00340B0D" w14:paraId="5C3A264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E8204A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7CF9BA8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76E0C2"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52994007" w14:textId="77777777" w:rsidR="006C7785" w:rsidRPr="00340B0D" w:rsidRDefault="006C7785" w:rsidP="00380FCD">
            <w:pPr>
              <w:rPr>
                <w:rFonts w:cs="Arial"/>
                <w:sz w:val="18"/>
                <w:szCs w:val="18"/>
              </w:rPr>
            </w:pPr>
          </w:p>
        </w:tc>
      </w:tr>
      <w:tr w:rsidR="006C7785" w:rsidRPr="00340B0D" w14:paraId="239732D4"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DDC6F67"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4CAA9FE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8C63B5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77DE3B55" w14:textId="77777777" w:rsidR="006C7785" w:rsidRPr="00340B0D" w:rsidRDefault="006C7785" w:rsidP="00380FCD">
            <w:pPr>
              <w:rPr>
                <w:rFonts w:cs="Arial"/>
                <w:sz w:val="18"/>
                <w:szCs w:val="18"/>
              </w:rPr>
            </w:pPr>
          </w:p>
        </w:tc>
      </w:tr>
      <w:tr w:rsidR="006C7785" w:rsidRPr="00340B0D" w14:paraId="1A8C6D45"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7A85A7BC"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7480C46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0AFB1C27" w14:textId="77777777" w:rsidR="006C7785" w:rsidRPr="00340B0D" w:rsidRDefault="006C7785" w:rsidP="00380FCD">
            <w:pPr>
              <w:rPr>
                <w:rFonts w:cs="Arial"/>
                <w:sz w:val="18"/>
                <w:szCs w:val="18"/>
              </w:rPr>
            </w:pPr>
          </w:p>
        </w:tc>
        <w:tc>
          <w:tcPr>
            <w:tcW w:w="823" w:type="dxa"/>
            <w:tcBorders>
              <w:top w:val="single" w:sz="4" w:space="0" w:color="auto"/>
              <w:bottom w:val="single" w:sz="12" w:space="0" w:color="auto"/>
              <w:right w:val="single" w:sz="12" w:space="0" w:color="auto"/>
            </w:tcBorders>
            <w:vAlign w:val="center"/>
          </w:tcPr>
          <w:p w14:paraId="5E73C654" w14:textId="77777777" w:rsidR="006C7785" w:rsidRPr="00340B0D" w:rsidRDefault="006C7785" w:rsidP="00380FCD">
            <w:pPr>
              <w:rPr>
                <w:rFonts w:cs="Arial"/>
                <w:sz w:val="18"/>
                <w:szCs w:val="18"/>
              </w:rPr>
            </w:pPr>
          </w:p>
        </w:tc>
      </w:tr>
      <w:tr w:rsidR="006C7785" w:rsidRPr="00340B0D" w14:paraId="35552191" w14:textId="77777777" w:rsidTr="00380FCD">
        <w:tc>
          <w:tcPr>
            <w:tcW w:w="969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848A0F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2444B7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DF583BB"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6ECB5E6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0AF225A3"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069A8DF3" w14:textId="77777777" w:rsidR="006C7785" w:rsidRPr="00340B0D" w:rsidRDefault="006C7785" w:rsidP="00380FCD">
            <w:pPr>
              <w:rPr>
                <w:rFonts w:cs="Arial"/>
                <w:sz w:val="18"/>
                <w:szCs w:val="18"/>
              </w:rPr>
            </w:pPr>
          </w:p>
        </w:tc>
      </w:tr>
      <w:tr w:rsidR="006C7785" w:rsidRPr="00340B0D" w14:paraId="1D849AC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10EEF5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74FFB1F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105C46A0" w14:textId="77777777" w:rsidR="006C7785" w:rsidRPr="00340B0D" w:rsidRDefault="006C7785" w:rsidP="00380FCD">
            <w:pPr>
              <w:rPr>
                <w:rFonts w:cs="Arial"/>
                <w:sz w:val="18"/>
                <w:szCs w:val="18"/>
              </w:rPr>
            </w:pPr>
          </w:p>
        </w:tc>
        <w:tc>
          <w:tcPr>
            <w:tcW w:w="823" w:type="dxa"/>
            <w:tcBorders>
              <w:top w:val="single" w:sz="4" w:space="0" w:color="auto"/>
              <w:bottom w:val="single" w:sz="4" w:space="0" w:color="auto"/>
              <w:right w:val="single" w:sz="12" w:space="0" w:color="auto"/>
            </w:tcBorders>
            <w:vAlign w:val="center"/>
          </w:tcPr>
          <w:p w14:paraId="3F0E2A96" w14:textId="77777777" w:rsidR="006C7785" w:rsidRPr="00340B0D" w:rsidRDefault="006C7785" w:rsidP="00380FCD">
            <w:pPr>
              <w:rPr>
                <w:rFonts w:cs="Arial"/>
                <w:sz w:val="18"/>
                <w:szCs w:val="18"/>
              </w:rPr>
            </w:pPr>
          </w:p>
        </w:tc>
      </w:tr>
      <w:tr w:rsidR="006C7785" w:rsidRPr="00340B0D" w14:paraId="2290BE2A" w14:textId="77777777" w:rsidTr="00380FCD">
        <w:tc>
          <w:tcPr>
            <w:tcW w:w="969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331A4E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640F6DF" w14:textId="77777777" w:rsidTr="00380FCD">
        <w:tc>
          <w:tcPr>
            <w:tcW w:w="9696" w:type="dxa"/>
            <w:gridSpan w:val="9"/>
            <w:tcBorders>
              <w:top w:val="single" w:sz="4" w:space="0" w:color="auto"/>
              <w:left w:val="single" w:sz="12" w:space="0" w:color="auto"/>
              <w:bottom w:val="single" w:sz="4" w:space="0" w:color="auto"/>
              <w:right w:val="single" w:sz="12" w:space="0" w:color="auto"/>
            </w:tcBorders>
            <w:vAlign w:val="center"/>
          </w:tcPr>
          <w:p w14:paraId="25DC0F3A"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3A4D0C18"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54B717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AE7957A"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8D5C617" w14:textId="77777777" w:rsidR="006C7785" w:rsidRPr="00A66F97" w:rsidRDefault="006C7785" w:rsidP="00380FCD">
            <w:pPr>
              <w:rPr>
                <w:rFonts w:cs="Arial"/>
                <w:i/>
              </w:rPr>
            </w:pPr>
            <w:r w:rsidRPr="00A66F97">
              <w:rPr>
                <w:rFonts w:cs="Arial"/>
                <w:i/>
              </w:rPr>
              <w:t>Select a Safety Contour value of 15 m. None of the ENCs (with the exception of</w:t>
            </w:r>
          </w:p>
          <w:p w14:paraId="7C1D443B" w14:textId="11FF1F18" w:rsidR="006C7785" w:rsidRPr="00A66F97" w:rsidRDefault="006C7785" w:rsidP="00380FCD">
            <w:pPr>
              <w:rPr>
                <w:rFonts w:cs="Arial"/>
                <w:i/>
              </w:rPr>
            </w:pPr>
            <w:r w:rsidRPr="00A66F97">
              <w:rPr>
                <w:rFonts w:cs="Arial"/>
                <w:i/>
              </w:rPr>
              <w:t>10100</w:t>
            </w:r>
            <w:r w:rsidR="00C56476">
              <w:rPr>
                <w:rFonts w:cs="Arial"/>
                <w:i/>
              </w:rPr>
              <w:t>AA_</w:t>
            </w:r>
            <w:r w:rsidRPr="00A66F97">
              <w:rPr>
                <w:rFonts w:cs="Arial"/>
                <w:i/>
              </w:rPr>
              <w:t>X01SE.000) have a 15 m contour.</w:t>
            </w:r>
          </w:p>
          <w:p w14:paraId="09CF9083" w14:textId="77777777" w:rsidR="006C7785" w:rsidRPr="00614B0E" w:rsidRDefault="006C7785" w:rsidP="00380FCD">
            <w:pPr>
              <w:rPr>
                <w:rFonts w:cs="Arial"/>
                <w:b/>
                <w:bCs/>
              </w:rPr>
            </w:pPr>
            <w:r w:rsidRPr="00A66F97">
              <w:rPr>
                <w:rFonts w:cs="Arial"/>
                <w:i/>
              </w:rPr>
              <w:t xml:space="preserve">2. Other values should also be investigated. The large scale charts (i.e. 101AA00*****.000) contain 0, 2, 5, 10, 20m contours, and the contour intervals on the smaller scale chart (i.e. 10100AA_X0000.000 are 0, 2, 5, </w:t>
            </w:r>
            <w:r w:rsidRPr="00A66F97">
              <w:rPr>
                <w:rFonts w:cs="Arial"/>
                <w:i/>
              </w:rPr>
              <w:lastRenderedPageBreak/>
              <w:t>10, 20, 30, 50, 100, 200, 300, and 400m.</w:t>
            </w:r>
          </w:p>
        </w:tc>
      </w:tr>
      <w:tr w:rsidR="006C7785" w:rsidRPr="00340B0D" w14:paraId="3E0BAB1D" w14:textId="77777777" w:rsidTr="00380FCD">
        <w:tc>
          <w:tcPr>
            <w:tcW w:w="969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15E69C0"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3CCA8584" w14:textId="77777777" w:rsidTr="00380FCD">
        <w:trPr>
          <w:trHeight w:val="3239"/>
        </w:trPr>
        <w:tc>
          <w:tcPr>
            <w:tcW w:w="9696" w:type="dxa"/>
            <w:gridSpan w:val="9"/>
            <w:tcBorders>
              <w:top w:val="single" w:sz="4" w:space="0" w:color="auto"/>
              <w:left w:val="single" w:sz="12" w:space="0" w:color="auto"/>
              <w:bottom w:val="single" w:sz="12" w:space="0" w:color="auto"/>
              <w:right w:val="single" w:sz="12" w:space="0" w:color="auto"/>
            </w:tcBorders>
          </w:tcPr>
          <w:p w14:paraId="60B0527F" w14:textId="2E05E6D0" w:rsidR="006C7785" w:rsidRPr="00A66F97" w:rsidRDefault="006C7785" w:rsidP="00380FCD">
            <w:pPr>
              <w:rPr>
                <w:rFonts w:cs="Arial"/>
                <w:i/>
              </w:rPr>
            </w:pPr>
            <w:r>
              <w:rPr>
                <w:rFonts w:cs="Arial"/>
                <w:i/>
              </w:rPr>
              <w:t xml:space="preserve">1. </w:t>
            </w:r>
            <w:r w:rsidRPr="00A66F97">
              <w:rPr>
                <w:rFonts w:cs="Arial"/>
                <w:i/>
              </w:rPr>
              <w:t xml:space="preserve">In dataset </w:t>
            </w:r>
            <w:r w:rsidR="00C56476" w:rsidRPr="00A66F97">
              <w:rPr>
                <w:rFonts w:cs="Arial"/>
                <w:i/>
              </w:rPr>
              <w:t>10100</w:t>
            </w:r>
            <w:r w:rsidR="00C56476">
              <w:rPr>
                <w:rFonts w:cs="Arial"/>
                <w:i/>
              </w:rPr>
              <w:t>AA_</w:t>
            </w:r>
            <w:r w:rsidR="00C56476" w:rsidRPr="00A66F97">
              <w:rPr>
                <w:rFonts w:cs="Arial"/>
                <w:i/>
              </w:rPr>
              <w:t>X01SE</w:t>
            </w:r>
            <w:r w:rsidRPr="00A66F97">
              <w:rPr>
                <w:rFonts w:cs="Arial"/>
                <w:i/>
              </w:rPr>
              <w:t>.000 the 15 m contour and in the other datasets the 20m contour must be highlighted as the safety contour.</w:t>
            </w:r>
          </w:p>
          <w:p w14:paraId="6759BF9B" w14:textId="77777777" w:rsidR="006C7785" w:rsidRDefault="006C7785" w:rsidP="00380FCD">
            <w:pPr>
              <w:rPr>
                <w:rFonts w:cs="Arial"/>
                <w:i/>
                <w:noProof/>
                <w:lang w:val="en-IN" w:eastAsia="en-IN"/>
              </w:rPr>
            </w:pPr>
            <w:r w:rsidRPr="00A66F97">
              <w:rPr>
                <w:rFonts w:cs="Arial"/>
                <w:i/>
              </w:rPr>
              <w:t>2. If the selected value of Safety Contour is not available as a depth contour in the chart, the next deeper contour must be highlighted as the safety contour.</w:t>
            </w:r>
          </w:p>
          <w:p w14:paraId="7918859B" w14:textId="77777777" w:rsidR="006C7785" w:rsidRPr="00614B0E" w:rsidRDefault="006C7785" w:rsidP="00380FCD">
            <w:pPr>
              <w:rPr>
                <w:rFonts w:cs="Arial"/>
              </w:rPr>
            </w:pPr>
            <w:r w:rsidRPr="00A66F97">
              <w:rPr>
                <w:rFonts w:cs="Arial"/>
                <w:noProof/>
                <w:lang w:val="en-IN" w:eastAsia="en-IN"/>
              </w:rPr>
              <w:drawing>
                <wp:inline distT="0" distB="0" distL="0" distR="0" wp14:anchorId="48E87DFB" wp14:editId="1A35F408">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4070FCAF" w14:textId="77777777" w:rsidR="006C7785" w:rsidRDefault="006C7785" w:rsidP="006C7785"/>
    <w:p w14:paraId="499A9659"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490"/>
      </w:tblGrid>
      <w:tr w:rsidR="006C7785" w:rsidRPr="00A66F97" w14:paraId="1AB5E6E9" w14:textId="77777777" w:rsidTr="00380FCD">
        <w:trPr>
          <w:trHeight w:val="454"/>
          <w:tblHeader/>
        </w:trPr>
        <w:tc>
          <w:tcPr>
            <w:tcW w:w="2381" w:type="dxa"/>
            <w:shd w:val="clear" w:color="auto" w:fill="CCFFCC"/>
            <w:vAlign w:val="center"/>
          </w:tcPr>
          <w:p w14:paraId="4A86A6D4" w14:textId="77777777" w:rsidR="006C7785" w:rsidRPr="00A66F97" w:rsidRDefault="006C7785" w:rsidP="00380FCD">
            <w:pPr>
              <w:rPr>
                <w:rFonts w:cs="Arial"/>
              </w:rPr>
            </w:pPr>
            <w:r w:rsidRPr="00A66F97">
              <w:rPr>
                <w:rFonts w:cs="Arial"/>
                <w:b/>
              </w:rPr>
              <w:lastRenderedPageBreak/>
              <w:t>Test Reference</w:t>
            </w:r>
          </w:p>
        </w:tc>
        <w:tc>
          <w:tcPr>
            <w:tcW w:w="2381" w:type="dxa"/>
            <w:shd w:val="clear" w:color="auto" w:fill="CCFFCC"/>
            <w:vAlign w:val="center"/>
          </w:tcPr>
          <w:p w14:paraId="2ABAEC55" w14:textId="77777777" w:rsidR="006C7785" w:rsidRPr="00A66F97" w:rsidRDefault="006C7785" w:rsidP="00380FCD">
            <w:pPr>
              <w:rPr>
                <w:rFonts w:cs="Arial"/>
              </w:rPr>
            </w:pPr>
            <w:r w:rsidRPr="00A66F97">
              <w:rPr>
                <w:rFonts w:cs="Arial"/>
              </w:rPr>
              <w:t>SafetyContourDisplay3</w:t>
            </w:r>
          </w:p>
        </w:tc>
        <w:tc>
          <w:tcPr>
            <w:tcW w:w="2382" w:type="dxa"/>
            <w:shd w:val="clear" w:color="auto" w:fill="CCFFCC"/>
            <w:vAlign w:val="center"/>
          </w:tcPr>
          <w:p w14:paraId="60094022" w14:textId="77777777" w:rsidR="006C7785" w:rsidRPr="00A66F97" w:rsidRDefault="006C7785" w:rsidP="00380FCD">
            <w:pPr>
              <w:rPr>
                <w:rFonts w:cs="Arial"/>
              </w:rPr>
            </w:pPr>
            <w:r w:rsidRPr="00A66F97">
              <w:rPr>
                <w:rFonts w:cs="Arial"/>
                <w:b/>
              </w:rPr>
              <w:t>IHO Reference</w:t>
            </w:r>
          </w:p>
        </w:tc>
        <w:tc>
          <w:tcPr>
            <w:tcW w:w="2490" w:type="dxa"/>
            <w:shd w:val="clear" w:color="auto" w:fill="CCFFCC"/>
            <w:vAlign w:val="center"/>
          </w:tcPr>
          <w:p w14:paraId="5DEE4E96" w14:textId="77777777" w:rsidR="006C7785" w:rsidRPr="00A66F97" w:rsidRDefault="006C7785" w:rsidP="00380FCD">
            <w:pPr>
              <w:spacing w:line="240" w:lineRule="auto"/>
              <w:rPr>
                <w:rFonts w:cs="Arial"/>
                <w:color w:val="000000"/>
              </w:rPr>
            </w:pPr>
            <w:r w:rsidRPr="00A66F97">
              <w:rPr>
                <w:rFonts w:cs="Arial"/>
                <w:color w:val="000000"/>
              </w:rPr>
              <w:t>S-98 C-7.2.5</w:t>
            </w:r>
          </w:p>
          <w:p w14:paraId="1A49C276"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260"/>
        <w:gridCol w:w="540"/>
        <w:gridCol w:w="1586"/>
        <w:gridCol w:w="255"/>
        <w:gridCol w:w="444"/>
        <w:gridCol w:w="1594"/>
        <w:gridCol w:w="385"/>
        <w:gridCol w:w="1809"/>
        <w:gridCol w:w="610"/>
      </w:tblGrid>
      <w:tr w:rsidR="006C7785" w:rsidRPr="00340B0D" w14:paraId="6CBBD88C"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F683B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1AF4C3B"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6F75E8" w14:textId="77777777" w:rsidR="006C7785" w:rsidRDefault="006C7785" w:rsidP="00380FCD">
            <w:pPr>
              <w:rPr>
                <w:rFonts w:cs="Arial"/>
                <w:i/>
              </w:rPr>
            </w:pPr>
            <w:r w:rsidRPr="00A66F97">
              <w:rPr>
                <w:rFonts w:cs="Arial"/>
                <w:i/>
              </w:rPr>
              <w:t xml:space="preserve">Display of Safety Contour and isolated dangers within the safe water enclosed by the ship’s safety </w:t>
            </w:r>
          </w:p>
          <w:p w14:paraId="380B39A5" w14:textId="77777777" w:rsidR="006C7785" w:rsidRPr="005B051E" w:rsidRDefault="006C7785" w:rsidP="00380FCD">
            <w:pPr>
              <w:rPr>
                <w:rFonts w:cs="Arial"/>
              </w:rPr>
            </w:pPr>
            <w:r w:rsidRPr="00A66F97">
              <w:rPr>
                <w:rFonts w:cs="Arial"/>
                <w:i/>
              </w:rPr>
              <w:t>contour.</w:t>
            </w:r>
          </w:p>
        </w:tc>
      </w:tr>
      <w:tr w:rsidR="006C7785" w:rsidRPr="00340B0D" w14:paraId="370F60E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D0C2C61"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9DE4F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40450D5" w14:textId="77777777" w:rsidR="006C7785" w:rsidRPr="002453EF" w:rsidRDefault="006C7785" w:rsidP="00380FCD">
            <w:pPr>
              <w:rPr>
                <w:rFonts w:cs="Arial"/>
                <w:i/>
              </w:rPr>
            </w:pPr>
            <w:r w:rsidRPr="002453EF">
              <w:rPr>
                <w:rFonts w:cs="Arial"/>
                <w:i/>
              </w:rPr>
              <w:t>As for test SafetyContourDisplay1</w:t>
            </w:r>
          </w:p>
        </w:tc>
      </w:tr>
      <w:tr w:rsidR="006C7785" w:rsidRPr="00340B0D" w14:paraId="1D97F047"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653BD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EB62AE2" w14:textId="77777777" w:rsidR="006C7785" w:rsidRPr="00340B0D" w:rsidRDefault="006C7785" w:rsidP="00380FCD">
            <w:pPr>
              <w:jc w:val="center"/>
              <w:rPr>
                <w:rFonts w:cs="Arial"/>
                <w:b/>
                <w:bCs/>
                <w:sz w:val="18"/>
                <w:szCs w:val="18"/>
              </w:rPr>
            </w:pPr>
          </w:p>
        </w:tc>
      </w:tr>
      <w:tr w:rsidR="006C7785" w:rsidRPr="00340B0D" w14:paraId="4997FB26"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68E994E7" w14:textId="77777777" w:rsidR="006C7785" w:rsidRPr="000B13F9" w:rsidRDefault="006C7785" w:rsidP="00380FCD">
            <w:pPr>
              <w:rPr>
                <w:rFonts w:cs="Arial"/>
              </w:rPr>
            </w:pPr>
            <w:r>
              <w:rPr>
                <w:rFonts w:cs="Arial"/>
                <w:b/>
                <w:bCs/>
                <w:i/>
              </w:rPr>
              <w:t>DisplayBase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64025C33" w14:textId="77777777" w:rsidR="006C7785" w:rsidRPr="00340B0D" w:rsidRDefault="006C7785" w:rsidP="00380FCD">
            <w:pPr>
              <w:rPr>
                <w:rFonts w:cs="Arial"/>
                <w:sz w:val="18"/>
                <w:szCs w:val="18"/>
              </w:rPr>
            </w:pPr>
          </w:p>
        </w:tc>
      </w:tr>
      <w:tr w:rsidR="006C7785" w:rsidRPr="00340B0D" w14:paraId="6B7E6CDA"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668ACCD9"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75E19E2F" w14:textId="77777777" w:rsidR="006C7785" w:rsidRPr="00340B0D" w:rsidRDefault="006C7785" w:rsidP="00380FCD">
            <w:pPr>
              <w:rPr>
                <w:rFonts w:cs="Arial"/>
                <w:sz w:val="18"/>
                <w:szCs w:val="18"/>
              </w:rPr>
            </w:pPr>
          </w:p>
        </w:tc>
      </w:tr>
      <w:tr w:rsidR="006C7785" w:rsidRPr="00340B0D" w14:paraId="27164DF9"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22EA1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27B812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52EA10B" w14:textId="77777777" w:rsidTr="00380FCD">
        <w:sdt>
          <w:sdtPr>
            <w:rPr>
              <w:rFonts w:cs="Arial"/>
              <w:sz w:val="18"/>
              <w:szCs w:val="18"/>
            </w:rPr>
            <w:alias w:val="Diplay Category"/>
            <w:tag w:val="Diplay Categor"/>
            <w:id w:val="1495832566"/>
            <w:placeholder>
              <w:docPart w:val="FD77B1501820475D959FC4383A47F75C"/>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1DBA01A8"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03DE465A"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013DA6A4" w14:textId="77777777" w:rsidR="006C7785" w:rsidRPr="00340B0D" w:rsidRDefault="006C7785" w:rsidP="00380FCD">
            <w:pPr>
              <w:jc w:val="center"/>
              <w:rPr>
                <w:rFonts w:cs="Arial"/>
                <w:sz w:val="18"/>
                <w:szCs w:val="18"/>
              </w:rPr>
            </w:pPr>
          </w:p>
        </w:tc>
      </w:tr>
      <w:tr w:rsidR="006C7785" w:rsidRPr="00340B0D" w14:paraId="05D52A5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8E4F71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62E724DF"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587E7180" w14:textId="77777777" w:rsidR="006C7785" w:rsidRPr="00340B0D" w:rsidRDefault="006C7785" w:rsidP="00380FCD">
            <w:pPr>
              <w:jc w:val="center"/>
              <w:rPr>
                <w:rFonts w:cs="Arial"/>
                <w:sz w:val="18"/>
                <w:szCs w:val="18"/>
              </w:rPr>
            </w:pPr>
          </w:p>
        </w:tc>
      </w:tr>
      <w:tr w:rsidR="006C7785" w:rsidRPr="00340B0D" w14:paraId="0747C85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DC55811"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D05A91"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322F5713"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D2C4B0B" w14:textId="77777777" w:rsidR="006C7785" w:rsidRPr="00340B0D" w:rsidRDefault="006C7785" w:rsidP="00380FCD">
            <w:pPr>
              <w:rPr>
                <w:rFonts w:cs="Arial"/>
                <w:sz w:val="18"/>
                <w:szCs w:val="18"/>
              </w:rPr>
            </w:pPr>
          </w:p>
        </w:tc>
      </w:tr>
      <w:tr w:rsidR="006C7785" w:rsidRPr="00340B0D" w14:paraId="411BFA6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7DDF8FD"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A5E903"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CE8EF8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F3A0D46" w14:textId="77777777" w:rsidR="006C7785" w:rsidRPr="00340B0D" w:rsidRDefault="006C7785" w:rsidP="00380FCD">
            <w:pPr>
              <w:jc w:val="center"/>
              <w:rPr>
                <w:rFonts w:cs="Arial"/>
                <w:sz w:val="18"/>
                <w:szCs w:val="18"/>
              </w:rPr>
            </w:pPr>
          </w:p>
        </w:tc>
      </w:tr>
      <w:tr w:rsidR="006C7785" w:rsidRPr="00340B0D" w14:paraId="3F8B603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9619E80"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10A7BF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6A42F9BD"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2673B249" w14:textId="77777777" w:rsidR="006C7785" w:rsidRPr="00340B0D" w:rsidRDefault="006C7785" w:rsidP="00380FCD">
            <w:pPr>
              <w:jc w:val="center"/>
              <w:rPr>
                <w:rFonts w:cs="Arial"/>
                <w:sz w:val="18"/>
                <w:szCs w:val="18"/>
              </w:rPr>
            </w:pPr>
          </w:p>
        </w:tc>
      </w:tr>
      <w:tr w:rsidR="006C7785" w:rsidRPr="00340B0D" w14:paraId="7A00D036"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F681E1"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1908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21ADA"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7F7D039E" w14:textId="77777777" w:rsidR="006C7785" w:rsidRPr="00340B0D" w:rsidRDefault="006C7785" w:rsidP="00380FCD">
            <w:pPr>
              <w:jc w:val="center"/>
              <w:rPr>
                <w:rFonts w:cs="Arial"/>
                <w:sz w:val="18"/>
                <w:szCs w:val="18"/>
              </w:rPr>
            </w:pPr>
          </w:p>
        </w:tc>
      </w:tr>
      <w:tr w:rsidR="006C7785" w:rsidRPr="00340B0D" w14:paraId="0197911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C40A5BA"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2278A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07BA5B0"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529036EA" w14:textId="77777777" w:rsidR="006C7785" w:rsidRPr="00340B0D" w:rsidRDefault="006C7785" w:rsidP="00380FCD">
            <w:pPr>
              <w:jc w:val="center"/>
              <w:rPr>
                <w:rFonts w:cs="Arial"/>
                <w:sz w:val="18"/>
                <w:szCs w:val="18"/>
              </w:rPr>
            </w:pPr>
          </w:p>
        </w:tc>
      </w:tr>
      <w:tr w:rsidR="006C7785" w:rsidRPr="00340B0D" w14:paraId="76CC3F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EA5F048"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EFFB43A"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2B1F1A5"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1F901D99" w14:textId="77777777" w:rsidR="006C7785" w:rsidRPr="00340B0D" w:rsidRDefault="006C7785" w:rsidP="00380FCD">
            <w:pPr>
              <w:jc w:val="center"/>
              <w:rPr>
                <w:rFonts w:cs="Arial"/>
                <w:sz w:val="18"/>
                <w:szCs w:val="18"/>
              </w:rPr>
            </w:pPr>
          </w:p>
        </w:tc>
      </w:tr>
      <w:tr w:rsidR="006C7785" w:rsidRPr="00340B0D" w14:paraId="19714D8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4B95D8E"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46CF01"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80189B"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1E3CB17A" w14:textId="77777777" w:rsidR="006C7785" w:rsidRPr="00340B0D" w:rsidRDefault="006C7785" w:rsidP="00380FCD">
            <w:pPr>
              <w:jc w:val="center"/>
              <w:rPr>
                <w:rFonts w:cs="Arial"/>
                <w:sz w:val="18"/>
                <w:szCs w:val="18"/>
              </w:rPr>
            </w:pPr>
          </w:p>
        </w:tc>
      </w:tr>
      <w:tr w:rsidR="006C7785" w:rsidRPr="00340B0D" w14:paraId="3484A0F9"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AB7A3A3"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0D6028"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362EC45C"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3B2FD17E" w14:textId="77777777" w:rsidR="006C7785" w:rsidRPr="00340B0D" w:rsidRDefault="006C7785" w:rsidP="00380FCD">
            <w:pPr>
              <w:jc w:val="center"/>
              <w:rPr>
                <w:rFonts w:cs="Arial"/>
                <w:sz w:val="18"/>
                <w:szCs w:val="18"/>
              </w:rPr>
            </w:pPr>
          </w:p>
        </w:tc>
      </w:tr>
      <w:tr w:rsidR="006C7785" w:rsidRPr="00340B0D" w14:paraId="06FC71A4"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5F202DE6"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8DA84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7E39FD"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56835263" w14:textId="77777777" w:rsidR="006C7785" w:rsidRPr="00340B0D" w:rsidRDefault="006C7785" w:rsidP="00380FCD">
            <w:pPr>
              <w:jc w:val="center"/>
              <w:rPr>
                <w:rFonts w:cs="Arial"/>
                <w:sz w:val="18"/>
                <w:szCs w:val="18"/>
              </w:rPr>
            </w:pPr>
          </w:p>
        </w:tc>
      </w:tr>
      <w:tr w:rsidR="006C7785" w:rsidRPr="00340B0D" w14:paraId="030583EB"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1DA0539B"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B42F89"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D90668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07B9EEA9" w14:textId="77777777" w:rsidR="006C7785" w:rsidRPr="00340B0D" w:rsidRDefault="006C7785" w:rsidP="00380FCD">
            <w:pPr>
              <w:jc w:val="center"/>
              <w:rPr>
                <w:rFonts w:cs="Arial"/>
                <w:sz w:val="18"/>
                <w:szCs w:val="18"/>
              </w:rPr>
            </w:pPr>
          </w:p>
        </w:tc>
      </w:tr>
      <w:tr w:rsidR="006C7785" w:rsidRPr="00340B0D" w14:paraId="75E9FFE7"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5A27C88"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5901CB0"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4A96E02"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32EE2ABA" w14:textId="77777777" w:rsidR="006C7785" w:rsidRPr="00340B0D" w:rsidRDefault="006C7785" w:rsidP="00380FCD">
            <w:pPr>
              <w:jc w:val="center"/>
              <w:rPr>
                <w:rFonts w:cs="Arial"/>
                <w:sz w:val="18"/>
                <w:szCs w:val="18"/>
              </w:rPr>
            </w:pPr>
          </w:p>
        </w:tc>
      </w:tr>
      <w:tr w:rsidR="006C7785" w:rsidRPr="00340B0D" w14:paraId="6C611C57"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D0B350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21FF48E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599CB88F" w14:textId="77777777" w:rsidR="006C7785" w:rsidRPr="00340B0D" w:rsidRDefault="006C7785" w:rsidP="00380FCD">
            <w:pPr>
              <w:jc w:val="center"/>
              <w:rPr>
                <w:rFonts w:cs="Arial"/>
                <w:sz w:val="18"/>
                <w:szCs w:val="18"/>
              </w:rPr>
            </w:pPr>
          </w:p>
        </w:tc>
      </w:tr>
      <w:tr w:rsidR="006C7785" w:rsidRPr="00340B0D" w14:paraId="4CC2D5CA" w14:textId="77777777" w:rsidTr="00380FCD">
        <w:sdt>
          <w:sdtPr>
            <w:rPr>
              <w:rFonts w:cs="Arial"/>
              <w:sz w:val="18"/>
              <w:szCs w:val="18"/>
            </w:rPr>
            <w:alias w:val="Palette"/>
            <w:tag w:val="Palette"/>
            <w:id w:val="137151544"/>
            <w:placeholder>
              <w:docPart w:val="97D54921034644EF8C3C1FD8E30EEAF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64892000"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7B9D9D80"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68B04137" w14:textId="77777777" w:rsidR="006C7785" w:rsidRPr="00340B0D" w:rsidRDefault="006C7785" w:rsidP="00380FCD">
            <w:pPr>
              <w:jc w:val="center"/>
              <w:rPr>
                <w:rFonts w:cs="Arial"/>
                <w:sz w:val="18"/>
                <w:szCs w:val="18"/>
              </w:rPr>
            </w:pPr>
          </w:p>
        </w:tc>
      </w:tr>
      <w:tr w:rsidR="006C7785" w:rsidRPr="00340B0D" w14:paraId="39BC9680"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6990750E"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65E78FA5"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7F7EACEA" w14:textId="77777777" w:rsidR="006C7785" w:rsidRPr="00340B0D" w:rsidRDefault="006C7785" w:rsidP="00380FCD">
            <w:pPr>
              <w:jc w:val="center"/>
              <w:rPr>
                <w:rFonts w:cs="Arial"/>
                <w:sz w:val="18"/>
                <w:szCs w:val="18"/>
              </w:rPr>
            </w:pPr>
          </w:p>
        </w:tc>
      </w:tr>
      <w:tr w:rsidR="006C7785" w:rsidRPr="00340B0D" w14:paraId="2B08F3BE"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12E69255"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32887496"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37ED70B0" w14:textId="77777777" w:rsidR="006C7785" w:rsidRPr="00340B0D" w:rsidRDefault="006C7785" w:rsidP="00380FCD">
            <w:pPr>
              <w:jc w:val="center"/>
              <w:rPr>
                <w:rFonts w:cs="Arial"/>
                <w:sz w:val="18"/>
                <w:szCs w:val="18"/>
              </w:rPr>
            </w:pPr>
          </w:p>
        </w:tc>
      </w:tr>
      <w:tr w:rsidR="006C7785" w:rsidRPr="00340B0D" w14:paraId="5DA7EF74"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17B97C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7A0894"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B5815B1" w14:textId="77777777" w:rsidTr="00380FCD">
        <w:trPr>
          <w:trHeight w:val="287"/>
        </w:trPr>
        <w:tc>
          <w:tcPr>
            <w:tcW w:w="2260" w:type="dxa"/>
            <w:tcBorders>
              <w:left w:val="single" w:sz="12" w:space="0" w:color="auto"/>
              <w:bottom w:val="single" w:sz="4" w:space="0" w:color="auto"/>
            </w:tcBorders>
          </w:tcPr>
          <w:p w14:paraId="0E9A1F3E"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49AD48CB"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17CE613A"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3749A80" w14:textId="77777777" w:rsidR="006C7785" w:rsidRPr="00340B0D" w:rsidRDefault="006C7785" w:rsidP="00380FCD">
            <w:pPr>
              <w:rPr>
                <w:rFonts w:cs="Arial"/>
                <w:sz w:val="18"/>
                <w:szCs w:val="18"/>
              </w:rPr>
            </w:pPr>
          </w:p>
        </w:tc>
      </w:tr>
      <w:tr w:rsidR="006C7785" w:rsidRPr="00340B0D" w14:paraId="71960065" w14:textId="77777777" w:rsidTr="00380FCD">
        <w:tc>
          <w:tcPr>
            <w:tcW w:w="2260" w:type="dxa"/>
            <w:tcBorders>
              <w:left w:val="single" w:sz="12" w:space="0" w:color="auto"/>
              <w:bottom w:val="single" w:sz="4" w:space="0" w:color="auto"/>
            </w:tcBorders>
          </w:tcPr>
          <w:p w14:paraId="4D44DE13"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66085046"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7FC714F"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A93C268"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53A39676"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229A231F"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0E421CA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19510117" w14:textId="77777777" w:rsidR="006C7785" w:rsidRPr="00340B0D" w:rsidRDefault="006C7785" w:rsidP="00380FCD">
            <w:pPr>
              <w:rPr>
                <w:rFonts w:cs="Arial"/>
                <w:sz w:val="18"/>
                <w:szCs w:val="18"/>
              </w:rPr>
            </w:pPr>
          </w:p>
        </w:tc>
      </w:tr>
      <w:tr w:rsidR="006C7785" w:rsidRPr="00340B0D" w14:paraId="5AC8E677"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45D0152B" w14:textId="77777777" w:rsidR="006C7785" w:rsidRPr="00340B0D" w:rsidRDefault="006C7785" w:rsidP="00380FCD">
            <w:pPr>
              <w:rPr>
                <w:rFonts w:cs="Arial"/>
                <w:sz w:val="18"/>
                <w:szCs w:val="18"/>
              </w:rPr>
            </w:pPr>
          </w:p>
        </w:tc>
      </w:tr>
      <w:tr w:rsidR="006C7785" w:rsidRPr="00340B0D" w14:paraId="38323C45"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3E46E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5449DCF"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A3EF9AE"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CFD8783"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9EABBB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466D349"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67C45D2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3358B02"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6822CBA1" w14:textId="77777777" w:rsidR="006C7785" w:rsidRPr="00340B0D" w:rsidRDefault="006C7785" w:rsidP="00380FCD">
            <w:pPr>
              <w:rPr>
                <w:rFonts w:cs="Arial"/>
                <w:sz w:val="18"/>
                <w:szCs w:val="18"/>
              </w:rPr>
            </w:pPr>
          </w:p>
        </w:tc>
      </w:tr>
      <w:tr w:rsidR="006C7785" w:rsidRPr="00340B0D" w14:paraId="13A394C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5D30990C"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2C6C50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5280BA"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2215416" w14:textId="77777777" w:rsidR="006C7785" w:rsidRPr="00340B0D" w:rsidRDefault="006C7785" w:rsidP="00380FCD">
            <w:pPr>
              <w:rPr>
                <w:rFonts w:cs="Arial"/>
                <w:sz w:val="18"/>
                <w:szCs w:val="18"/>
              </w:rPr>
            </w:pPr>
          </w:p>
        </w:tc>
      </w:tr>
      <w:tr w:rsidR="006C7785" w:rsidRPr="00340B0D" w14:paraId="481F2AA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58F666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6957EAD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CD8EBC8"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58DA41E7" w14:textId="77777777" w:rsidR="006C7785" w:rsidRPr="00340B0D" w:rsidRDefault="006C7785" w:rsidP="00380FCD">
            <w:pPr>
              <w:rPr>
                <w:rFonts w:cs="Arial"/>
                <w:sz w:val="18"/>
                <w:szCs w:val="18"/>
              </w:rPr>
            </w:pPr>
          </w:p>
        </w:tc>
      </w:tr>
      <w:tr w:rsidR="006C7785" w:rsidRPr="00340B0D" w14:paraId="562A3F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EB38262"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779DDB4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DF1AEAB"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BC6D6C6" w14:textId="77777777" w:rsidR="006C7785" w:rsidRPr="00340B0D" w:rsidRDefault="006C7785" w:rsidP="00380FCD">
            <w:pPr>
              <w:rPr>
                <w:rFonts w:cs="Arial"/>
                <w:sz w:val="18"/>
                <w:szCs w:val="18"/>
              </w:rPr>
            </w:pPr>
          </w:p>
        </w:tc>
      </w:tr>
      <w:tr w:rsidR="006C7785" w:rsidRPr="00340B0D" w14:paraId="38632A2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DC47642"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64F98E5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4D609E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3245BCA7" w14:textId="77777777" w:rsidR="006C7785" w:rsidRPr="00340B0D" w:rsidRDefault="006C7785" w:rsidP="00380FCD">
            <w:pPr>
              <w:rPr>
                <w:rFonts w:cs="Arial"/>
                <w:sz w:val="18"/>
                <w:szCs w:val="18"/>
              </w:rPr>
            </w:pPr>
          </w:p>
        </w:tc>
      </w:tr>
      <w:tr w:rsidR="006C7785" w:rsidRPr="00340B0D" w14:paraId="63D5874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F562CE8"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805A65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BCAF3D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43F9DE64" w14:textId="77777777" w:rsidR="006C7785" w:rsidRPr="00340B0D" w:rsidRDefault="006C7785" w:rsidP="00380FCD">
            <w:pPr>
              <w:rPr>
                <w:rFonts w:cs="Arial"/>
                <w:sz w:val="18"/>
                <w:szCs w:val="18"/>
              </w:rPr>
            </w:pPr>
          </w:p>
        </w:tc>
      </w:tr>
      <w:tr w:rsidR="006C7785" w:rsidRPr="00340B0D" w14:paraId="3C882AF8"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B2BC28"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10E9017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5E99E73"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7E707D69" w14:textId="77777777" w:rsidR="006C7785" w:rsidRPr="00340B0D" w:rsidRDefault="006C7785" w:rsidP="00380FCD">
            <w:pPr>
              <w:rPr>
                <w:rFonts w:cs="Arial"/>
                <w:sz w:val="18"/>
                <w:szCs w:val="18"/>
              </w:rPr>
            </w:pPr>
          </w:p>
        </w:tc>
      </w:tr>
      <w:tr w:rsidR="006C7785" w:rsidRPr="00340B0D" w14:paraId="21892D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EE52F74"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495A5A4B"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A46D154"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9D9546F" w14:textId="77777777" w:rsidR="006C7785" w:rsidRPr="00340B0D" w:rsidRDefault="006C7785" w:rsidP="00380FCD">
            <w:pPr>
              <w:rPr>
                <w:rFonts w:cs="Arial"/>
                <w:sz w:val="18"/>
                <w:szCs w:val="18"/>
              </w:rPr>
            </w:pPr>
          </w:p>
        </w:tc>
      </w:tr>
      <w:tr w:rsidR="006C7785" w:rsidRPr="00340B0D" w14:paraId="02299B20"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2694CF69"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35E5BE1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9BB6FF8"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C36C97" w14:textId="77777777" w:rsidR="006C7785" w:rsidRPr="00340B0D" w:rsidRDefault="006C7785" w:rsidP="00380FCD">
            <w:pPr>
              <w:rPr>
                <w:rFonts w:cs="Arial"/>
                <w:sz w:val="18"/>
                <w:szCs w:val="18"/>
              </w:rPr>
            </w:pPr>
          </w:p>
        </w:tc>
      </w:tr>
      <w:tr w:rsidR="006C7785" w:rsidRPr="00340B0D" w14:paraId="0A919EA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130CBEE"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180C30D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26BBA9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0860F487" w14:textId="77777777" w:rsidR="006C7785" w:rsidRPr="00340B0D" w:rsidRDefault="006C7785" w:rsidP="00380FCD">
            <w:pPr>
              <w:rPr>
                <w:rFonts w:cs="Arial"/>
                <w:sz w:val="18"/>
                <w:szCs w:val="18"/>
              </w:rPr>
            </w:pPr>
          </w:p>
        </w:tc>
      </w:tr>
      <w:tr w:rsidR="006C7785" w:rsidRPr="00340B0D" w14:paraId="39D69CF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F80750A"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4E16CA9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B66C10B"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008BA0F" w14:textId="77777777" w:rsidR="006C7785" w:rsidRPr="00340B0D" w:rsidRDefault="006C7785" w:rsidP="00380FCD">
            <w:pPr>
              <w:rPr>
                <w:rFonts w:cs="Arial"/>
                <w:sz w:val="18"/>
                <w:szCs w:val="18"/>
              </w:rPr>
            </w:pPr>
          </w:p>
        </w:tc>
      </w:tr>
      <w:tr w:rsidR="006C7785" w:rsidRPr="00340B0D" w14:paraId="1D6FC9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951004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383AADC"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D3E8D7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3C5FC60" w14:textId="77777777" w:rsidR="006C7785" w:rsidRPr="00340B0D" w:rsidRDefault="006C7785" w:rsidP="00380FCD">
            <w:pPr>
              <w:rPr>
                <w:rFonts w:cs="Arial"/>
                <w:sz w:val="18"/>
                <w:szCs w:val="18"/>
              </w:rPr>
            </w:pPr>
          </w:p>
        </w:tc>
      </w:tr>
      <w:tr w:rsidR="006C7785" w:rsidRPr="00340B0D" w14:paraId="4B06BBDC"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64852560"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62F7BAE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54CA00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647DD950" w14:textId="77777777" w:rsidR="006C7785" w:rsidRPr="00340B0D" w:rsidRDefault="006C7785" w:rsidP="00380FCD">
            <w:pPr>
              <w:rPr>
                <w:rFonts w:cs="Arial"/>
                <w:sz w:val="18"/>
                <w:szCs w:val="18"/>
              </w:rPr>
            </w:pPr>
          </w:p>
        </w:tc>
      </w:tr>
      <w:tr w:rsidR="006C7785" w:rsidRPr="00340B0D" w14:paraId="2FEA2AF5"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C61D30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71371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7ECA4D"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2C23C8E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73DE68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366C62B4" w14:textId="77777777" w:rsidR="006C7785" w:rsidRPr="00340B0D" w:rsidRDefault="006C7785" w:rsidP="00380FCD">
            <w:pPr>
              <w:rPr>
                <w:rFonts w:cs="Arial"/>
                <w:sz w:val="18"/>
                <w:szCs w:val="18"/>
              </w:rPr>
            </w:pPr>
          </w:p>
        </w:tc>
      </w:tr>
      <w:tr w:rsidR="006C7785" w:rsidRPr="00340B0D" w14:paraId="5307A02A"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E7BB6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380C61AA"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E0B800A"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2A3BCBD6" w14:textId="77777777" w:rsidR="006C7785" w:rsidRPr="00340B0D" w:rsidRDefault="006C7785" w:rsidP="00380FCD">
            <w:pPr>
              <w:rPr>
                <w:rFonts w:cs="Arial"/>
                <w:sz w:val="18"/>
                <w:szCs w:val="18"/>
              </w:rPr>
            </w:pPr>
          </w:p>
        </w:tc>
      </w:tr>
      <w:tr w:rsidR="006C7785" w:rsidRPr="00340B0D" w14:paraId="7DB8FE0E"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859C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7B039520"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3CF76C54" w14:textId="77777777" w:rsidR="006C7785" w:rsidRPr="00D6273A" w:rsidRDefault="006C7785" w:rsidP="00380FCD">
            <w:pPr>
              <w:rPr>
                <w:i/>
              </w:rPr>
            </w:pPr>
            <w:r w:rsidRPr="00A66F97">
              <w:rPr>
                <w:rFonts w:cs="Arial"/>
                <w:i/>
              </w:rPr>
              <w:t xml:space="preserve">As for test </w:t>
            </w:r>
            <w:r w:rsidRPr="00A66F97">
              <w:rPr>
                <w:rFonts w:cs="Arial"/>
              </w:rPr>
              <w:t>SafetyContourDisplay1</w:t>
            </w:r>
          </w:p>
        </w:tc>
      </w:tr>
      <w:tr w:rsidR="006C7785" w:rsidRPr="00340B0D" w14:paraId="7796D53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37CD8D2"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BEED0E8"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07E9284" w14:textId="77777777" w:rsidR="006C7785" w:rsidRPr="00A66F97" w:rsidRDefault="006C7785" w:rsidP="00380FCD">
            <w:pPr>
              <w:rPr>
                <w:rFonts w:cs="Arial"/>
                <w:i/>
              </w:rPr>
            </w:pPr>
            <w:r w:rsidRPr="00A66F97">
              <w:rPr>
                <w:rFonts w:cs="Arial"/>
                <w:i/>
              </w:rPr>
              <w:t>Select Shallow water dangers for display</w:t>
            </w:r>
          </w:p>
          <w:p w14:paraId="42C7D5C1" w14:textId="77777777" w:rsidR="006C7785" w:rsidRPr="00A66F97" w:rsidRDefault="006C7785" w:rsidP="00380FCD">
            <w:pPr>
              <w:rPr>
                <w:rFonts w:cs="Arial"/>
                <w:i/>
              </w:rPr>
            </w:pPr>
            <w:r w:rsidRPr="00A66F97">
              <w:rPr>
                <w:rFonts w:cs="Arial"/>
                <w:i/>
              </w:rPr>
              <w:t>1. Set the Safety Contour value to 5 m</w:t>
            </w:r>
          </w:p>
          <w:p w14:paraId="07601413" w14:textId="77777777" w:rsidR="006C7785" w:rsidRPr="00614B0E" w:rsidRDefault="006C7785" w:rsidP="00380FCD">
            <w:pPr>
              <w:rPr>
                <w:rFonts w:cs="Arial"/>
                <w:b/>
                <w:bCs/>
              </w:rPr>
            </w:pPr>
            <w:r w:rsidRPr="00A66F97">
              <w:rPr>
                <w:rFonts w:cs="Arial"/>
                <w:i/>
              </w:rPr>
              <w:t>2. Set the Safety Contour value to 10 m.</w:t>
            </w:r>
          </w:p>
        </w:tc>
      </w:tr>
      <w:tr w:rsidR="006C7785" w:rsidRPr="00340B0D" w14:paraId="6579AB44"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3D10A01"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rsidRPr="00340B0D" w14:paraId="6157507F"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07AC46EB"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77295878" w14:textId="77777777" w:rsidR="006C7785" w:rsidRPr="00A66F97" w:rsidRDefault="006C7785" w:rsidP="00380FCD">
            <w:pPr>
              <w:rPr>
                <w:rFonts w:cs="Arial"/>
                <w:i/>
              </w:rPr>
            </w:pPr>
          </w:p>
          <w:p w14:paraId="0833EF27" w14:textId="77777777" w:rsidR="006C7785" w:rsidRDefault="006C7785" w:rsidP="00380FCD">
            <w:pPr>
              <w:rPr>
                <w:rFonts w:cs="Arial"/>
                <w:i/>
              </w:rPr>
            </w:pPr>
            <w:r w:rsidRPr="00A66F97">
              <w:rPr>
                <w:rFonts w:cs="Arial"/>
                <w:i/>
              </w:rPr>
              <w:t>1. Safety Contour set as 5 m</w:t>
            </w:r>
          </w:p>
          <w:p w14:paraId="4B6A72E0" w14:textId="77777777" w:rsidR="006C7785" w:rsidRDefault="006C7785" w:rsidP="00380FCD">
            <w:pPr>
              <w:rPr>
                <w:rFonts w:cs="Arial"/>
              </w:rPr>
            </w:pPr>
            <w:r w:rsidRPr="00A66F97">
              <w:rPr>
                <w:rFonts w:cs="Arial"/>
                <w:noProof/>
                <w:lang w:val="en-IN" w:eastAsia="en-IN"/>
              </w:rPr>
              <w:drawing>
                <wp:inline distT="0" distB="0" distL="0" distR="0" wp14:anchorId="22DF9553" wp14:editId="76705064">
                  <wp:extent cx="5812944" cy="5348066"/>
                  <wp:effectExtent l="0" t="0" r="0" b="5080"/>
                  <wp:docPr id="904186576" name="Picture 904186576"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p>
          <w:p w14:paraId="4DC5CEB2" w14:textId="77777777" w:rsidR="006C7785" w:rsidRDefault="006C7785" w:rsidP="00380FCD">
            <w:pPr>
              <w:jc w:val="center"/>
              <w:rPr>
                <w:rFonts w:cs="Arial"/>
              </w:rPr>
            </w:pPr>
            <w:r>
              <w:rPr>
                <w:rFonts w:cs="Arial"/>
              </w:rPr>
              <w:t>tbd</w:t>
            </w:r>
          </w:p>
          <w:p w14:paraId="38975BE8" w14:textId="77777777" w:rsidR="006C7785" w:rsidRDefault="006C7785" w:rsidP="00380FCD">
            <w:pPr>
              <w:rPr>
                <w:rFonts w:cs="Arial"/>
                <w:i/>
              </w:rPr>
            </w:pPr>
            <w:r w:rsidRPr="00A66F97">
              <w:rPr>
                <w:rFonts w:cs="Arial"/>
                <w:i/>
              </w:rPr>
              <w:t>2. Safety Contour set as 10 m</w:t>
            </w:r>
          </w:p>
          <w:p w14:paraId="21AD9392" w14:textId="77777777" w:rsidR="006C7785" w:rsidRDefault="006C7785" w:rsidP="00380FCD">
            <w:pPr>
              <w:rPr>
                <w:rFonts w:cs="Arial"/>
              </w:rPr>
            </w:pPr>
            <w:r w:rsidRPr="00A66F97">
              <w:rPr>
                <w:rFonts w:cs="Arial"/>
                <w:noProof/>
                <w:lang w:val="en-IN" w:eastAsia="en-IN"/>
              </w:rPr>
              <w:lastRenderedPageBreak/>
              <w:drawing>
                <wp:inline distT="0" distB="0" distL="0" distR="0" wp14:anchorId="4DC8F1DB" wp14:editId="30F33D32">
                  <wp:extent cx="5859825" cy="5391198"/>
                  <wp:effectExtent l="0" t="0" r="7620" b="0"/>
                  <wp:docPr id="74" name="Picture 74"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p>
          <w:p w14:paraId="1B031C09" w14:textId="77777777" w:rsidR="006C7785" w:rsidRPr="00614B0E" w:rsidRDefault="006C7785" w:rsidP="00380FCD">
            <w:pPr>
              <w:jc w:val="center"/>
              <w:rPr>
                <w:rFonts w:cs="Arial"/>
              </w:rPr>
            </w:pPr>
            <w:r>
              <w:rPr>
                <w:rFonts w:cs="Arial"/>
              </w:rPr>
              <w:t>tbd</w:t>
            </w:r>
          </w:p>
        </w:tc>
      </w:tr>
    </w:tbl>
    <w:p w14:paraId="6DB8000F" w14:textId="77777777" w:rsidR="006C7785" w:rsidRDefault="006C7785" w:rsidP="006C7785"/>
    <w:p w14:paraId="46E73D2E"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3022DFC2" w14:textId="77777777" w:rsidR="006C7785" w:rsidRPr="00A66F97" w:rsidRDefault="006C7785" w:rsidP="006C7785">
      <w:pPr>
        <w:rPr>
          <w:rFonts w:cs="Arial"/>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A66F97" w14:paraId="633124F3" w14:textId="77777777" w:rsidTr="00380FCD">
        <w:trPr>
          <w:trHeight w:val="454"/>
          <w:tblHeader/>
        </w:trPr>
        <w:tc>
          <w:tcPr>
            <w:tcW w:w="2381" w:type="dxa"/>
            <w:shd w:val="clear" w:color="auto" w:fill="CCFFCC"/>
            <w:vAlign w:val="center"/>
          </w:tcPr>
          <w:p w14:paraId="44EEEB58"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1CC76EF4" w14:textId="77777777" w:rsidR="006C7785" w:rsidRPr="00A66F97" w:rsidRDefault="006C7785" w:rsidP="00380FCD">
            <w:pPr>
              <w:rPr>
                <w:rFonts w:cs="Arial"/>
              </w:rPr>
            </w:pPr>
            <w:r w:rsidRPr="00A66F97">
              <w:rPr>
                <w:rFonts w:cs="Arial"/>
              </w:rPr>
              <w:t>SafetyContourDisplay4</w:t>
            </w:r>
          </w:p>
        </w:tc>
        <w:tc>
          <w:tcPr>
            <w:tcW w:w="2382" w:type="dxa"/>
            <w:shd w:val="clear" w:color="auto" w:fill="CCFFCC"/>
            <w:vAlign w:val="center"/>
          </w:tcPr>
          <w:p w14:paraId="29F85445"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36C59570" w14:textId="77777777" w:rsidR="006C7785" w:rsidRPr="00A66F97" w:rsidRDefault="006C7785" w:rsidP="00380FCD">
            <w:pPr>
              <w:spacing w:line="240" w:lineRule="auto"/>
              <w:rPr>
                <w:rFonts w:cs="Arial"/>
                <w:color w:val="000000"/>
              </w:rPr>
            </w:pPr>
            <w:r w:rsidRPr="00A66F97">
              <w:rPr>
                <w:rFonts w:cs="Arial"/>
                <w:color w:val="000000"/>
              </w:rPr>
              <w:t>S-98 C-7.2.5</w:t>
            </w:r>
          </w:p>
          <w:p w14:paraId="5502B045" w14:textId="77777777" w:rsidR="006C7785" w:rsidRPr="00A66F97" w:rsidRDefault="006C7785" w:rsidP="00380FCD">
            <w:pPr>
              <w:rPr>
                <w:rFonts w:cs="Arial"/>
              </w:rPr>
            </w:pPr>
          </w:p>
        </w:tc>
      </w:tr>
    </w:tbl>
    <w:tbl>
      <w:tblPr>
        <w:tblStyle w:val="TableGrid"/>
        <w:tblW w:w="9483" w:type="dxa"/>
        <w:tblLook w:val="04A0" w:firstRow="1" w:lastRow="0" w:firstColumn="1" w:lastColumn="0" w:noHBand="0" w:noVBand="1"/>
      </w:tblPr>
      <w:tblGrid>
        <w:gridCol w:w="2401"/>
        <w:gridCol w:w="476"/>
        <w:gridCol w:w="1470"/>
        <w:gridCol w:w="254"/>
        <w:gridCol w:w="572"/>
        <w:gridCol w:w="1688"/>
        <w:gridCol w:w="397"/>
        <w:gridCol w:w="1537"/>
        <w:gridCol w:w="693"/>
      </w:tblGrid>
      <w:tr w:rsidR="006C7785" w:rsidRPr="00340B0D" w14:paraId="54A50120"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636EF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3F8A52A0"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59290B28" w14:textId="77777777" w:rsidR="006C7785" w:rsidRPr="00A66F97" w:rsidRDefault="006C7785" w:rsidP="00380FCD">
            <w:pPr>
              <w:rPr>
                <w:rFonts w:cs="Arial"/>
                <w:b/>
                <w:i/>
              </w:rPr>
            </w:pPr>
            <w:r w:rsidRPr="00A66F97">
              <w:rPr>
                <w:rFonts w:cs="Arial"/>
                <w:b/>
                <w:i/>
              </w:rPr>
              <w:t>If the equipment under test supports four colour depth shades the following test shall also be performed.</w:t>
            </w:r>
          </w:p>
          <w:p w14:paraId="169DD1E7" w14:textId="77777777" w:rsidR="006C7785" w:rsidRPr="005B051E" w:rsidRDefault="006C7785" w:rsidP="00380FCD">
            <w:pPr>
              <w:rPr>
                <w:rFonts w:cs="Arial"/>
              </w:rPr>
            </w:pPr>
            <w:r w:rsidRPr="00A66F97">
              <w:rPr>
                <w:rFonts w:cs="Arial"/>
                <w:i/>
              </w:rPr>
              <w:t>Display of Safety Contour and isolated dangers within the safe water enclosed by the ship’s Safety Contour using four shades for depth areas.</w:t>
            </w:r>
          </w:p>
        </w:tc>
      </w:tr>
      <w:tr w:rsidR="006C7785" w:rsidRPr="00340B0D" w14:paraId="1E0EC9A8"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890977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140F07C9"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85AF252" w14:textId="77777777" w:rsidR="006C7785" w:rsidRPr="002453EF" w:rsidRDefault="006C7785" w:rsidP="00380FCD">
            <w:pPr>
              <w:rPr>
                <w:rFonts w:cs="Arial"/>
                <w:i/>
              </w:rPr>
            </w:pPr>
            <w:r w:rsidRPr="002453EF">
              <w:rPr>
                <w:rFonts w:cs="Arial"/>
                <w:i/>
              </w:rPr>
              <w:t>As for test SafetyContourDisplay1</w:t>
            </w:r>
          </w:p>
        </w:tc>
      </w:tr>
      <w:tr w:rsidR="006C7785" w:rsidRPr="00340B0D" w14:paraId="4390D7EE"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FAA7540"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60D9CF" w14:textId="77777777" w:rsidR="006C7785" w:rsidRPr="00340B0D" w:rsidRDefault="006C7785" w:rsidP="00380FCD">
            <w:pPr>
              <w:jc w:val="center"/>
              <w:rPr>
                <w:rFonts w:cs="Arial"/>
                <w:b/>
                <w:bCs/>
                <w:sz w:val="18"/>
                <w:szCs w:val="18"/>
              </w:rPr>
            </w:pPr>
          </w:p>
        </w:tc>
      </w:tr>
      <w:tr w:rsidR="006C7785" w:rsidRPr="00340B0D" w14:paraId="3CB0A0EC" w14:textId="77777777" w:rsidTr="00380FCD">
        <w:tc>
          <w:tcPr>
            <w:tcW w:w="7064" w:type="dxa"/>
            <w:gridSpan w:val="7"/>
            <w:tcBorders>
              <w:top w:val="single" w:sz="4" w:space="0" w:color="auto"/>
              <w:left w:val="single" w:sz="12" w:space="0" w:color="auto"/>
              <w:bottom w:val="single" w:sz="4" w:space="0" w:color="auto"/>
              <w:right w:val="single" w:sz="12" w:space="0" w:color="auto"/>
            </w:tcBorders>
            <w:shd w:val="clear" w:color="auto" w:fill="auto"/>
          </w:tcPr>
          <w:p w14:paraId="26B8975C" w14:textId="77777777" w:rsidR="006C7785" w:rsidRPr="000B13F9" w:rsidRDefault="006C7785" w:rsidP="00380FCD">
            <w:pPr>
              <w:rPr>
                <w:rFonts w:cs="Arial"/>
              </w:rPr>
            </w:pPr>
            <w:r>
              <w:rPr>
                <w:rFonts w:cs="Arial"/>
                <w:b/>
                <w:bCs/>
                <w:i/>
              </w:rPr>
              <w:t>DisplayBase</w:t>
            </w:r>
          </w:p>
        </w:tc>
        <w:tc>
          <w:tcPr>
            <w:tcW w:w="2419" w:type="dxa"/>
            <w:gridSpan w:val="2"/>
            <w:tcBorders>
              <w:top w:val="single" w:sz="4" w:space="0" w:color="auto"/>
              <w:left w:val="single" w:sz="12" w:space="0" w:color="auto"/>
              <w:bottom w:val="single" w:sz="4" w:space="0" w:color="auto"/>
              <w:right w:val="single" w:sz="12" w:space="0" w:color="auto"/>
            </w:tcBorders>
            <w:shd w:val="clear" w:color="auto" w:fill="auto"/>
          </w:tcPr>
          <w:p w14:paraId="12936C5B" w14:textId="77777777" w:rsidR="006C7785" w:rsidRPr="00340B0D" w:rsidRDefault="006C7785" w:rsidP="00380FCD">
            <w:pPr>
              <w:rPr>
                <w:rFonts w:cs="Arial"/>
                <w:sz w:val="18"/>
                <w:szCs w:val="18"/>
              </w:rPr>
            </w:pPr>
          </w:p>
        </w:tc>
      </w:tr>
      <w:tr w:rsidR="006C7785" w:rsidRPr="00340B0D" w14:paraId="24424736" w14:textId="77777777" w:rsidTr="00380FCD">
        <w:tc>
          <w:tcPr>
            <w:tcW w:w="7064" w:type="dxa"/>
            <w:gridSpan w:val="7"/>
            <w:tcBorders>
              <w:top w:val="single" w:sz="4" w:space="0" w:color="auto"/>
              <w:left w:val="single" w:sz="12" w:space="0" w:color="auto"/>
              <w:bottom w:val="single" w:sz="12" w:space="0" w:color="auto"/>
              <w:right w:val="single" w:sz="12" w:space="0" w:color="auto"/>
            </w:tcBorders>
            <w:shd w:val="clear" w:color="auto" w:fill="auto"/>
          </w:tcPr>
          <w:p w14:paraId="5F1A4A9C" w14:textId="77777777" w:rsidR="006C7785" w:rsidRPr="00340B0D" w:rsidRDefault="006C7785" w:rsidP="00380FCD">
            <w:pPr>
              <w:rPr>
                <w:rFonts w:cs="Arial"/>
                <w:sz w:val="18"/>
                <w:szCs w:val="18"/>
              </w:rPr>
            </w:pPr>
          </w:p>
        </w:tc>
        <w:tc>
          <w:tcPr>
            <w:tcW w:w="2419" w:type="dxa"/>
            <w:gridSpan w:val="2"/>
            <w:tcBorders>
              <w:top w:val="single" w:sz="4" w:space="0" w:color="auto"/>
              <w:left w:val="single" w:sz="12" w:space="0" w:color="auto"/>
              <w:bottom w:val="single" w:sz="12" w:space="0" w:color="auto"/>
              <w:right w:val="single" w:sz="12" w:space="0" w:color="auto"/>
            </w:tcBorders>
            <w:shd w:val="clear" w:color="auto" w:fill="auto"/>
          </w:tcPr>
          <w:p w14:paraId="0EAD2A73" w14:textId="77777777" w:rsidR="006C7785" w:rsidRPr="00340B0D" w:rsidRDefault="006C7785" w:rsidP="00380FCD">
            <w:pPr>
              <w:rPr>
                <w:rFonts w:cs="Arial"/>
                <w:sz w:val="18"/>
                <w:szCs w:val="18"/>
              </w:rPr>
            </w:pPr>
          </w:p>
        </w:tc>
      </w:tr>
      <w:tr w:rsidR="006C7785" w:rsidRPr="00340B0D" w14:paraId="2CDDC548" w14:textId="77777777" w:rsidTr="00380FCD">
        <w:tc>
          <w:tcPr>
            <w:tcW w:w="464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DB2966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74067DF"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3023135" w14:textId="77777777" w:rsidTr="00380FCD">
        <w:sdt>
          <w:sdtPr>
            <w:rPr>
              <w:rFonts w:cs="Arial"/>
              <w:sz w:val="18"/>
              <w:szCs w:val="18"/>
            </w:rPr>
            <w:alias w:val="Diplay Category"/>
            <w:tag w:val="Diplay Categor"/>
            <w:id w:val="656268652"/>
            <w:placeholder>
              <w:docPart w:val="FB26AF71F25D4B66A4A68B801753743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41" w:type="dxa"/>
                <w:gridSpan w:val="4"/>
                <w:tcBorders>
                  <w:top w:val="single" w:sz="4" w:space="0" w:color="auto"/>
                  <w:left w:val="single" w:sz="12" w:space="0" w:color="auto"/>
                  <w:bottom w:val="single" w:sz="12" w:space="0" w:color="auto"/>
                  <w:right w:val="single" w:sz="12" w:space="0" w:color="auto"/>
                </w:tcBorders>
                <w:shd w:val="clear" w:color="auto" w:fill="auto"/>
              </w:tcPr>
              <w:p w14:paraId="52E62AE1" w14:textId="77777777" w:rsidR="006C7785" w:rsidRPr="00340B0D" w:rsidRDefault="006C7785" w:rsidP="00380FCD">
                <w:pPr>
                  <w:rPr>
                    <w:rFonts w:cs="Arial"/>
                    <w:sz w:val="18"/>
                    <w:szCs w:val="18"/>
                  </w:rPr>
                </w:pPr>
                <w:r>
                  <w:rPr>
                    <w:rFonts w:cs="Arial"/>
                    <w:sz w:val="18"/>
                    <w:szCs w:val="18"/>
                  </w:rPr>
                  <w:t>Displaybase</w:t>
                </w:r>
              </w:p>
            </w:tc>
          </w:sdtContent>
        </w:sdt>
        <w:tc>
          <w:tcPr>
            <w:tcW w:w="4232" w:type="dxa"/>
            <w:gridSpan w:val="4"/>
            <w:tcBorders>
              <w:left w:val="single" w:sz="12" w:space="0" w:color="auto"/>
              <w:bottom w:val="single" w:sz="4" w:space="0" w:color="auto"/>
              <w:right w:val="single" w:sz="4" w:space="0" w:color="auto"/>
            </w:tcBorders>
            <w:shd w:val="clear" w:color="auto" w:fill="auto"/>
          </w:tcPr>
          <w:p w14:paraId="6307DDC4" w14:textId="77777777" w:rsidR="006C7785" w:rsidRPr="00340B0D" w:rsidRDefault="006C7785" w:rsidP="00380FCD">
            <w:pPr>
              <w:rPr>
                <w:rFonts w:cs="Arial"/>
                <w:sz w:val="18"/>
                <w:szCs w:val="18"/>
              </w:rPr>
            </w:pPr>
            <w:r w:rsidRPr="00340B0D">
              <w:rPr>
                <w:rFonts w:cs="Arial"/>
                <w:sz w:val="18"/>
                <w:szCs w:val="18"/>
              </w:rPr>
              <w:t>Accuracy</w:t>
            </w:r>
          </w:p>
        </w:tc>
        <w:tc>
          <w:tcPr>
            <w:tcW w:w="610" w:type="dxa"/>
            <w:tcBorders>
              <w:left w:val="single" w:sz="4" w:space="0" w:color="auto"/>
              <w:right w:val="single" w:sz="12" w:space="0" w:color="auto"/>
            </w:tcBorders>
            <w:shd w:val="clear" w:color="auto" w:fill="auto"/>
            <w:vAlign w:val="center"/>
          </w:tcPr>
          <w:p w14:paraId="3FD394D9" w14:textId="77777777" w:rsidR="006C7785" w:rsidRPr="00340B0D" w:rsidRDefault="006C7785" w:rsidP="00380FCD">
            <w:pPr>
              <w:jc w:val="center"/>
              <w:rPr>
                <w:rFonts w:cs="Arial"/>
                <w:sz w:val="18"/>
                <w:szCs w:val="18"/>
              </w:rPr>
            </w:pPr>
          </w:p>
        </w:tc>
      </w:tr>
      <w:tr w:rsidR="006C7785" w:rsidRPr="00340B0D" w14:paraId="726BE693" w14:textId="77777777" w:rsidTr="00380FCD">
        <w:tc>
          <w:tcPr>
            <w:tcW w:w="4641"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626991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232" w:type="dxa"/>
            <w:gridSpan w:val="4"/>
            <w:tcBorders>
              <w:left w:val="single" w:sz="12" w:space="0" w:color="auto"/>
              <w:right w:val="single" w:sz="4" w:space="0" w:color="auto"/>
            </w:tcBorders>
            <w:shd w:val="clear" w:color="auto" w:fill="auto"/>
          </w:tcPr>
          <w:p w14:paraId="41CB00B6" w14:textId="77777777" w:rsidR="006C7785" w:rsidRPr="00340B0D" w:rsidRDefault="006C7785" w:rsidP="00380FCD">
            <w:pPr>
              <w:rPr>
                <w:rFonts w:cs="Arial"/>
                <w:sz w:val="18"/>
                <w:szCs w:val="18"/>
              </w:rPr>
            </w:pPr>
            <w:r w:rsidRPr="00340B0D">
              <w:rPr>
                <w:rFonts w:cs="Arial"/>
                <w:sz w:val="18"/>
                <w:szCs w:val="18"/>
              </w:rPr>
              <w:t>Contour label</w:t>
            </w:r>
          </w:p>
        </w:tc>
        <w:tc>
          <w:tcPr>
            <w:tcW w:w="610" w:type="dxa"/>
            <w:tcBorders>
              <w:left w:val="single" w:sz="4" w:space="0" w:color="auto"/>
              <w:right w:val="single" w:sz="12" w:space="0" w:color="auto"/>
            </w:tcBorders>
            <w:shd w:val="clear" w:color="auto" w:fill="auto"/>
            <w:vAlign w:val="center"/>
          </w:tcPr>
          <w:p w14:paraId="23E71060" w14:textId="77777777" w:rsidR="006C7785" w:rsidRPr="00340B0D" w:rsidRDefault="006C7785" w:rsidP="00380FCD">
            <w:pPr>
              <w:jc w:val="center"/>
              <w:rPr>
                <w:rFonts w:cs="Arial"/>
                <w:sz w:val="18"/>
                <w:szCs w:val="18"/>
              </w:rPr>
            </w:pPr>
          </w:p>
        </w:tc>
      </w:tr>
      <w:tr w:rsidR="006C7785" w:rsidRPr="00340B0D" w14:paraId="5015675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0797BFB" w14:textId="77777777" w:rsidR="006C7785" w:rsidRPr="00340B0D" w:rsidRDefault="006C7785" w:rsidP="00380FCD">
            <w:pPr>
              <w:rPr>
                <w:rFonts w:cs="Arial"/>
                <w:sz w:val="18"/>
                <w:szCs w:val="18"/>
              </w:rPr>
            </w:pPr>
            <w:r w:rsidRPr="00340B0D">
              <w:rPr>
                <w:rFonts w:cs="Arial"/>
                <w:sz w:val="18"/>
                <w:szCs w:val="18"/>
              </w:rPr>
              <w:t>Safety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961949" w14:textId="77777777" w:rsidR="006C7785" w:rsidRPr="00340B0D" w:rsidRDefault="006C7785" w:rsidP="00380FCD">
            <w:pPr>
              <w:rPr>
                <w:rFonts w:cs="Arial"/>
                <w:sz w:val="18"/>
                <w:szCs w:val="18"/>
              </w:rPr>
            </w:pPr>
            <w:r>
              <w:rPr>
                <w:rFonts w:cs="Arial"/>
                <w:sz w:val="18"/>
                <w:szCs w:val="18"/>
              </w:rPr>
              <w:t>5m, 10m</w:t>
            </w:r>
          </w:p>
        </w:tc>
        <w:tc>
          <w:tcPr>
            <w:tcW w:w="4232" w:type="dxa"/>
            <w:gridSpan w:val="4"/>
            <w:tcBorders>
              <w:left w:val="single" w:sz="12" w:space="0" w:color="auto"/>
            </w:tcBorders>
          </w:tcPr>
          <w:p w14:paraId="7C54DBD5" w14:textId="77777777" w:rsidR="006C7785" w:rsidRPr="00340B0D" w:rsidRDefault="006C7785" w:rsidP="00380FCD">
            <w:pPr>
              <w:rPr>
                <w:rFonts w:cs="Arial"/>
                <w:sz w:val="18"/>
                <w:szCs w:val="18"/>
              </w:rPr>
            </w:pPr>
            <w:r w:rsidRPr="00340B0D">
              <w:rPr>
                <w:rFonts w:cs="Arial"/>
                <w:sz w:val="18"/>
                <w:szCs w:val="18"/>
              </w:rPr>
              <w:t>Highlight date dependent</w:t>
            </w:r>
          </w:p>
        </w:tc>
        <w:tc>
          <w:tcPr>
            <w:tcW w:w="610" w:type="dxa"/>
            <w:tcBorders>
              <w:right w:val="single" w:sz="12" w:space="0" w:color="auto"/>
            </w:tcBorders>
          </w:tcPr>
          <w:p w14:paraId="5E82842C" w14:textId="77777777" w:rsidR="006C7785" w:rsidRPr="00340B0D" w:rsidRDefault="006C7785" w:rsidP="00380FCD">
            <w:pPr>
              <w:rPr>
                <w:rFonts w:cs="Arial"/>
                <w:sz w:val="18"/>
                <w:szCs w:val="18"/>
              </w:rPr>
            </w:pPr>
          </w:p>
        </w:tc>
      </w:tr>
      <w:tr w:rsidR="006C7785" w:rsidRPr="00340B0D" w14:paraId="2859677A"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0299EBC" w14:textId="77777777" w:rsidR="006C7785" w:rsidRPr="00340B0D" w:rsidRDefault="006C7785" w:rsidP="00380FCD">
            <w:pPr>
              <w:rPr>
                <w:rFonts w:cs="Arial"/>
                <w:sz w:val="18"/>
                <w:szCs w:val="18"/>
              </w:rPr>
            </w:pPr>
            <w:r w:rsidRPr="00340B0D">
              <w:rPr>
                <w:rFonts w:cs="Arial"/>
                <w:sz w:val="18"/>
                <w:szCs w:val="18"/>
              </w:rPr>
              <w:t>Safety Depth</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BB8C5B"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10454C7" w14:textId="77777777" w:rsidR="006C7785" w:rsidRPr="00340B0D" w:rsidRDefault="006C7785" w:rsidP="00380FCD">
            <w:pPr>
              <w:rPr>
                <w:rFonts w:cs="Arial"/>
                <w:sz w:val="18"/>
                <w:szCs w:val="18"/>
              </w:rPr>
            </w:pPr>
            <w:r w:rsidRPr="00340B0D">
              <w:rPr>
                <w:rFonts w:cs="Arial"/>
                <w:sz w:val="18"/>
                <w:szCs w:val="18"/>
              </w:rPr>
              <w:t>Highlight document</w:t>
            </w:r>
          </w:p>
        </w:tc>
        <w:tc>
          <w:tcPr>
            <w:tcW w:w="610" w:type="dxa"/>
            <w:tcBorders>
              <w:right w:val="single" w:sz="12" w:space="0" w:color="auto"/>
            </w:tcBorders>
          </w:tcPr>
          <w:p w14:paraId="0E352858" w14:textId="77777777" w:rsidR="006C7785" w:rsidRPr="00340B0D" w:rsidRDefault="006C7785" w:rsidP="00380FCD">
            <w:pPr>
              <w:jc w:val="center"/>
              <w:rPr>
                <w:rFonts w:cs="Arial"/>
                <w:sz w:val="18"/>
                <w:szCs w:val="18"/>
              </w:rPr>
            </w:pPr>
          </w:p>
        </w:tc>
      </w:tr>
      <w:tr w:rsidR="006C7785" w:rsidRPr="00340B0D" w14:paraId="5F5C4B8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08E36CF2" w14:textId="77777777" w:rsidR="006C7785" w:rsidRPr="00340B0D" w:rsidRDefault="006C7785" w:rsidP="00380FCD">
            <w:pPr>
              <w:rPr>
                <w:rFonts w:cs="Arial"/>
                <w:sz w:val="18"/>
                <w:szCs w:val="18"/>
              </w:rPr>
            </w:pPr>
            <w:r w:rsidRPr="00340B0D">
              <w:rPr>
                <w:rFonts w:cs="Arial"/>
                <w:sz w:val="18"/>
                <w:szCs w:val="18"/>
              </w:rPr>
              <w:t>Deep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7D7272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406CA15" w14:textId="77777777" w:rsidR="006C7785" w:rsidRPr="00340B0D" w:rsidRDefault="006C7785" w:rsidP="00380FCD">
            <w:pPr>
              <w:rPr>
                <w:rFonts w:cs="Arial"/>
                <w:b/>
                <w:bCs/>
                <w:sz w:val="18"/>
                <w:szCs w:val="18"/>
              </w:rPr>
            </w:pPr>
            <w:r w:rsidRPr="00340B0D">
              <w:rPr>
                <w:rFonts w:cs="Arial"/>
                <w:sz w:val="18"/>
                <w:szCs w:val="18"/>
              </w:rPr>
              <w:t>Highlight info</w:t>
            </w:r>
          </w:p>
        </w:tc>
        <w:tc>
          <w:tcPr>
            <w:tcW w:w="610" w:type="dxa"/>
            <w:tcBorders>
              <w:right w:val="single" w:sz="12" w:space="0" w:color="auto"/>
            </w:tcBorders>
          </w:tcPr>
          <w:p w14:paraId="03834E37" w14:textId="77777777" w:rsidR="006C7785" w:rsidRPr="00340B0D" w:rsidRDefault="006C7785" w:rsidP="00380FCD">
            <w:pPr>
              <w:jc w:val="center"/>
              <w:rPr>
                <w:rFonts w:cs="Arial"/>
                <w:sz w:val="18"/>
                <w:szCs w:val="18"/>
              </w:rPr>
            </w:pPr>
          </w:p>
        </w:tc>
      </w:tr>
      <w:tr w:rsidR="006C7785" w:rsidRPr="00340B0D" w14:paraId="64A28F2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72C95E30" w14:textId="77777777" w:rsidR="006C7785" w:rsidRPr="00340B0D" w:rsidRDefault="006C7785" w:rsidP="00380FCD">
            <w:pPr>
              <w:rPr>
                <w:rFonts w:cs="Arial"/>
                <w:sz w:val="18"/>
                <w:szCs w:val="18"/>
              </w:rPr>
            </w:pPr>
            <w:r w:rsidRPr="00340B0D">
              <w:rPr>
                <w:rFonts w:cs="Arial"/>
                <w:sz w:val="18"/>
                <w:szCs w:val="18"/>
              </w:rPr>
              <w:t>Shallow Contour</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2F5ED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5E55F3E8" w14:textId="77777777" w:rsidR="006C7785" w:rsidRPr="00340B0D" w:rsidRDefault="006C7785" w:rsidP="00380FCD">
            <w:pPr>
              <w:rPr>
                <w:rFonts w:cs="Arial"/>
                <w:sz w:val="18"/>
                <w:szCs w:val="18"/>
              </w:rPr>
            </w:pPr>
            <w:r w:rsidRPr="00340B0D">
              <w:rPr>
                <w:rFonts w:cs="Arial"/>
                <w:sz w:val="18"/>
                <w:szCs w:val="18"/>
              </w:rPr>
              <w:t>Shallow Pattern</w:t>
            </w:r>
          </w:p>
        </w:tc>
        <w:tc>
          <w:tcPr>
            <w:tcW w:w="610" w:type="dxa"/>
            <w:tcBorders>
              <w:right w:val="single" w:sz="12" w:space="0" w:color="auto"/>
            </w:tcBorders>
          </w:tcPr>
          <w:p w14:paraId="227B0604" w14:textId="77777777" w:rsidR="006C7785" w:rsidRPr="00340B0D" w:rsidRDefault="006C7785" w:rsidP="00380FCD">
            <w:pPr>
              <w:jc w:val="center"/>
              <w:rPr>
                <w:rFonts w:cs="Arial"/>
                <w:sz w:val="18"/>
                <w:szCs w:val="18"/>
              </w:rPr>
            </w:pPr>
          </w:p>
        </w:tc>
      </w:tr>
      <w:tr w:rsidR="006C7785" w:rsidRPr="00340B0D" w14:paraId="31B2DBD2"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B5AEB37" w14:textId="77777777" w:rsidR="006C7785" w:rsidRPr="00340B0D" w:rsidRDefault="006C7785" w:rsidP="00380FCD">
            <w:pPr>
              <w:rPr>
                <w:rFonts w:cs="Arial"/>
                <w:sz w:val="18"/>
                <w:szCs w:val="18"/>
              </w:rPr>
            </w:pPr>
            <w:r w:rsidRPr="00340B0D">
              <w:rPr>
                <w:rFonts w:cs="Arial"/>
                <w:sz w:val="18"/>
                <w:szCs w:val="18"/>
              </w:rPr>
              <w:t>Four Shades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FE7638"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320A28FF" w14:textId="77777777" w:rsidR="006C7785" w:rsidRPr="00340B0D" w:rsidRDefault="006C7785" w:rsidP="00380FCD">
            <w:pPr>
              <w:rPr>
                <w:rFonts w:cs="Arial"/>
                <w:sz w:val="18"/>
                <w:szCs w:val="18"/>
              </w:rPr>
            </w:pPr>
            <w:r w:rsidRPr="00340B0D">
              <w:rPr>
                <w:rFonts w:cs="Arial"/>
                <w:sz w:val="18"/>
                <w:szCs w:val="18"/>
              </w:rPr>
              <w:t>Unknown</w:t>
            </w:r>
          </w:p>
        </w:tc>
        <w:tc>
          <w:tcPr>
            <w:tcW w:w="610" w:type="dxa"/>
            <w:tcBorders>
              <w:right w:val="single" w:sz="12" w:space="0" w:color="auto"/>
            </w:tcBorders>
          </w:tcPr>
          <w:p w14:paraId="4AD392C8" w14:textId="77777777" w:rsidR="006C7785" w:rsidRPr="00340B0D" w:rsidRDefault="006C7785" w:rsidP="00380FCD">
            <w:pPr>
              <w:jc w:val="center"/>
              <w:rPr>
                <w:rFonts w:cs="Arial"/>
                <w:sz w:val="18"/>
                <w:szCs w:val="18"/>
              </w:rPr>
            </w:pPr>
          </w:p>
        </w:tc>
      </w:tr>
      <w:tr w:rsidR="006C7785" w:rsidRPr="00340B0D" w14:paraId="4B99006C"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35A7E6F9" w14:textId="77777777" w:rsidR="006C7785" w:rsidRPr="00340B0D" w:rsidRDefault="006C7785" w:rsidP="00380FCD">
            <w:pPr>
              <w:rPr>
                <w:rFonts w:cs="Arial"/>
                <w:sz w:val="18"/>
                <w:szCs w:val="18"/>
              </w:rPr>
            </w:pPr>
            <w:r w:rsidRPr="00340B0D">
              <w:rPr>
                <w:rFonts w:cs="Arial"/>
                <w:sz w:val="18"/>
                <w:szCs w:val="18"/>
              </w:rPr>
              <w:t>Radar Overlay</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554B694"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1DECF042" w14:textId="77777777" w:rsidR="006C7785" w:rsidRPr="00340B0D" w:rsidRDefault="006C7785" w:rsidP="00380FCD">
            <w:pPr>
              <w:rPr>
                <w:rFonts w:cs="Arial"/>
                <w:sz w:val="18"/>
                <w:szCs w:val="18"/>
              </w:rPr>
            </w:pPr>
            <w:r w:rsidRPr="00340B0D">
              <w:rPr>
                <w:rFonts w:cs="Arial"/>
                <w:sz w:val="18"/>
                <w:szCs w:val="18"/>
              </w:rPr>
              <w:t>Update Review</w:t>
            </w:r>
          </w:p>
        </w:tc>
        <w:tc>
          <w:tcPr>
            <w:tcW w:w="610" w:type="dxa"/>
            <w:tcBorders>
              <w:right w:val="single" w:sz="12" w:space="0" w:color="auto"/>
            </w:tcBorders>
          </w:tcPr>
          <w:p w14:paraId="25C9D910" w14:textId="77777777" w:rsidR="006C7785" w:rsidRPr="00340B0D" w:rsidRDefault="006C7785" w:rsidP="00380FCD">
            <w:pPr>
              <w:jc w:val="center"/>
              <w:rPr>
                <w:rFonts w:cs="Arial"/>
                <w:sz w:val="18"/>
                <w:szCs w:val="18"/>
              </w:rPr>
            </w:pPr>
          </w:p>
        </w:tc>
      </w:tr>
      <w:tr w:rsidR="006C7785" w:rsidRPr="00340B0D" w14:paraId="59E626DF"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47B1FF42" w14:textId="77777777" w:rsidR="006C7785" w:rsidRPr="00340B0D" w:rsidRDefault="006C7785" w:rsidP="00380FCD">
            <w:pPr>
              <w:rPr>
                <w:rFonts w:cs="Arial"/>
                <w:sz w:val="18"/>
                <w:szCs w:val="18"/>
              </w:rPr>
            </w:pPr>
            <w:r w:rsidRPr="00340B0D">
              <w:rPr>
                <w:rFonts w:cs="Arial"/>
                <w:sz w:val="18"/>
                <w:szCs w:val="18"/>
              </w:rPr>
              <w:t>Plain Boundaries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9A608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4775841D" w14:textId="77777777" w:rsidR="006C7785" w:rsidRPr="00340B0D" w:rsidRDefault="006C7785" w:rsidP="00380FCD">
            <w:pPr>
              <w:rPr>
                <w:rFonts w:cs="Arial"/>
                <w:sz w:val="18"/>
                <w:szCs w:val="18"/>
              </w:rPr>
            </w:pPr>
            <w:r w:rsidRPr="00340B0D">
              <w:rPr>
                <w:rFonts w:cs="Arial"/>
                <w:b/>
                <w:bCs/>
                <w:sz w:val="18"/>
                <w:szCs w:val="18"/>
              </w:rPr>
              <w:t>Text Groups</w:t>
            </w:r>
          </w:p>
        </w:tc>
        <w:tc>
          <w:tcPr>
            <w:tcW w:w="610" w:type="dxa"/>
            <w:tcBorders>
              <w:right w:val="single" w:sz="12" w:space="0" w:color="auto"/>
            </w:tcBorders>
            <w:vAlign w:val="center"/>
          </w:tcPr>
          <w:p w14:paraId="025A366A" w14:textId="77777777" w:rsidR="006C7785" w:rsidRPr="00340B0D" w:rsidRDefault="006C7785" w:rsidP="00380FCD">
            <w:pPr>
              <w:jc w:val="center"/>
              <w:rPr>
                <w:rFonts w:cs="Arial"/>
                <w:sz w:val="18"/>
                <w:szCs w:val="18"/>
              </w:rPr>
            </w:pPr>
          </w:p>
        </w:tc>
      </w:tr>
      <w:tr w:rsidR="006C7785" w:rsidRPr="00340B0D" w14:paraId="5BD200D0"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6D6E12DA" w14:textId="77777777" w:rsidR="006C7785" w:rsidRPr="00340B0D" w:rsidRDefault="006C7785" w:rsidP="00380FCD">
            <w:pPr>
              <w:rPr>
                <w:rFonts w:cs="Arial"/>
                <w:sz w:val="18"/>
                <w:szCs w:val="18"/>
              </w:rPr>
            </w:pPr>
            <w:r w:rsidRPr="00340B0D">
              <w:rPr>
                <w:rFonts w:cs="Arial"/>
                <w:sz w:val="18"/>
                <w:szCs w:val="18"/>
              </w:rPr>
              <w:t>Simplified Symbols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D61DDF" w14:textId="77777777" w:rsidR="006C7785" w:rsidRPr="00340B0D" w:rsidRDefault="006C7785" w:rsidP="00380FCD">
            <w:pPr>
              <w:rPr>
                <w:rFonts w:cs="Arial"/>
                <w:sz w:val="18"/>
                <w:szCs w:val="18"/>
              </w:rPr>
            </w:pPr>
            <w:r>
              <w:rPr>
                <w:rFonts w:cs="Arial"/>
                <w:sz w:val="18"/>
                <w:szCs w:val="18"/>
              </w:rPr>
              <w:t>On</w:t>
            </w:r>
          </w:p>
        </w:tc>
        <w:tc>
          <w:tcPr>
            <w:tcW w:w="4232" w:type="dxa"/>
            <w:gridSpan w:val="4"/>
            <w:tcBorders>
              <w:left w:val="single" w:sz="12" w:space="0" w:color="auto"/>
            </w:tcBorders>
          </w:tcPr>
          <w:p w14:paraId="5B44C469" w14:textId="77777777" w:rsidR="006C7785" w:rsidRPr="00340B0D" w:rsidRDefault="006C7785" w:rsidP="00380FCD">
            <w:pPr>
              <w:rPr>
                <w:rFonts w:cs="Arial"/>
                <w:sz w:val="18"/>
                <w:szCs w:val="18"/>
              </w:rPr>
            </w:pPr>
            <w:r w:rsidRPr="00340B0D">
              <w:rPr>
                <w:rFonts w:cs="Arial"/>
                <w:sz w:val="18"/>
                <w:szCs w:val="18"/>
              </w:rPr>
              <w:t>Chart Text</w:t>
            </w:r>
          </w:p>
        </w:tc>
        <w:tc>
          <w:tcPr>
            <w:tcW w:w="610" w:type="dxa"/>
            <w:tcBorders>
              <w:right w:val="single" w:sz="12" w:space="0" w:color="auto"/>
            </w:tcBorders>
            <w:vAlign w:val="center"/>
          </w:tcPr>
          <w:p w14:paraId="782FC629" w14:textId="77777777" w:rsidR="006C7785" w:rsidRPr="00340B0D" w:rsidRDefault="006C7785" w:rsidP="00380FCD">
            <w:pPr>
              <w:jc w:val="center"/>
              <w:rPr>
                <w:rFonts w:cs="Arial"/>
                <w:sz w:val="18"/>
                <w:szCs w:val="18"/>
              </w:rPr>
            </w:pPr>
          </w:p>
        </w:tc>
      </w:tr>
      <w:tr w:rsidR="006C7785" w:rsidRPr="00340B0D" w14:paraId="7E05115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2761763" w14:textId="77777777" w:rsidR="006C7785" w:rsidRPr="00340B0D" w:rsidRDefault="006C7785" w:rsidP="00380FCD">
            <w:pPr>
              <w:rPr>
                <w:rFonts w:cs="Arial"/>
                <w:sz w:val="18"/>
                <w:szCs w:val="18"/>
              </w:rPr>
            </w:pPr>
            <w:r w:rsidRPr="00340B0D">
              <w:rPr>
                <w:rFonts w:cs="Arial"/>
                <w:sz w:val="18"/>
                <w:szCs w:val="18"/>
              </w:rPr>
              <w:t>Full Light Lines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6BF30E"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73581B8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10" w:type="dxa"/>
            <w:tcBorders>
              <w:right w:val="single" w:sz="12" w:space="0" w:color="auto"/>
            </w:tcBorders>
            <w:vAlign w:val="center"/>
          </w:tcPr>
          <w:p w14:paraId="1623FF47" w14:textId="77777777" w:rsidR="006C7785" w:rsidRPr="00340B0D" w:rsidRDefault="006C7785" w:rsidP="00380FCD">
            <w:pPr>
              <w:jc w:val="center"/>
              <w:rPr>
                <w:rFonts w:cs="Arial"/>
                <w:sz w:val="18"/>
                <w:szCs w:val="18"/>
              </w:rPr>
            </w:pPr>
          </w:p>
        </w:tc>
      </w:tr>
      <w:tr w:rsidR="006C7785" w:rsidRPr="00340B0D" w14:paraId="71497278"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37752E8" w14:textId="77777777" w:rsidR="006C7785" w:rsidRPr="00340B0D" w:rsidRDefault="006C7785" w:rsidP="00380FCD">
            <w:pPr>
              <w:rPr>
                <w:rFonts w:cs="Arial"/>
                <w:sz w:val="18"/>
                <w:szCs w:val="18"/>
              </w:rPr>
            </w:pPr>
            <w:r w:rsidRPr="00340B0D">
              <w:rPr>
                <w:rFonts w:cs="Arial"/>
                <w:sz w:val="18"/>
                <w:szCs w:val="18"/>
              </w:rPr>
              <w:t>Ignore scale minimum</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B46486"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2A81452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10" w:type="dxa"/>
            <w:tcBorders>
              <w:right w:val="single" w:sz="12" w:space="0" w:color="auto"/>
            </w:tcBorders>
            <w:vAlign w:val="center"/>
          </w:tcPr>
          <w:p w14:paraId="3C465576" w14:textId="77777777" w:rsidR="006C7785" w:rsidRPr="00340B0D" w:rsidRDefault="006C7785" w:rsidP="00380FCD">
            <w:pPr>
              <w:jc w:val="center"/>
              <w:rPr>
                <w:rFonts w:cs="Arial"/>
                <w:sz w:val="18"/>
                <w:szCs w:val="18"/>
              </w:rPr>
            </w:pPr>
          </w:p>
        </w:tc>
      </w:tr>
      <w:tr w:rsidR="006C7785" w:rsidRPr="00340B0D" w14:paraId="1002A1D5" w14:textId="77777777" w:rsidTr="00380FCD">
        <w:tc>
          <w:tcPr>
            <w:tcW w:w="2800" w:type="dxa"/>
            <w:gridSpan w:val="2"/>
            <w:tcBorders>
              <w:top w:val="single" w:sz="8" w:space="0" w:color="auto"/>
              <w:left w:val="single" w:sz="12" w:space="0" w:color="auto"/>
              <w:bottom w:val="single" w:sz="8" w:space="0" w:color="auto"/>
              <w:right w:val="single" w:sz="12" w:space="0" w:color="auto"/>
            </w:tcBorders>
            <w:shd w:val="clear" w:color="auto" w:fill="auto"/>
          </w:tcPr>
          <w:p w14:paraId="29B9674C" w14:textId="77777777" w:rsidR="006C7785" w:rsidRPr="00340B0D" w:rsidRDefault="006C7785" w:rsidP="00380FCD">
            <w:pPr>
              <w:rPr>
                <w:rFonts w:cs="Arial"/>
                <w:sz w:val="18"/>
                <w:szCs w:val="18"/>
              </w:rPr>
            </w:pPr>
            <w:r w:rsidRPr="00340B0D">
              <w:rPr>
                <w:rFonts w:cs="Arial"/>
                <w:sz w:val="18"/>
                <w:szCs w:val="18"/>
              </w:rPr>
              <w:t>Shallow Water Dangers</w:t>
            </w:r>
          </w:p>
        </w:tc>
        <w:tc>
          <w:tcPr>
            <w:tcW w:w="1841" w:type="dxa"/>
            <w:gridSpan w:val="2"/>
            <w:tcBorders>
              <w:top w:val="single" w:sz="8" w:space="0" w:color="auto"/>
              <w:left w:val="single" w:sz="12" w:space="0" w:color="auto"/>
              <w:bottom w:val="single" w:sz="8" w:space="0" w:color="auto"/>
              <w:right w:val="single" w:sz="12" w:space="0" w:color="auto"/>
            </w:tcBorders>
            <w:shd w:val="clear" w:color="auto" w:fill="auto"/>
          </w:tcPr>
          <w:p w14:paraId="48BC9245" w14:textId="77777777" w:rsidR="006C7785" w:rsidRPr="00340B0D" w:rsidRDefault="006C7785" w:rsidP="00380FCD">
            <w:pPr>
              <w:rPr>
                <w:rFonts w:cs="Arial"/>
                <w:sz w:val="18"/>
                <w:szCs w:val="18"/>
              </w:rPr>
            </w:pPr>
          </w:p>
        </w:tc>
        <w:tc>
          <w:tcPr>
            <w:tcW w:w="4232" w:type="dxa"/>
            <w:gridSpan w:val="4"/>
            <w:tcBorders>
              <w:left w:val="single" w:sz="12" w:space="0" w:color="auto"/>
            </w:tcBorders>
          </w:tcPr>
          <w:p w14:paraId="05443BBC" w14:textId="77777777" w:rsidR="006C7785" w:rsidRPr="00340B0D" w:rsidRDefault="006C7785" w:rsidP="00380FCD">
            <w:pPr>
              <w:rPr>
                <w:rFonts w:cs="Arial"/>
                <w:sz w:val="18"/>
                <w:szCs w:val="18"/>
              </w:rPr>
            </w:pPr>
            <w:r w:rsidRPr="00340B0D">
              <w:rPr>
                <w:rFonts w:cs="Arial"/>
                <w:sz w:val="18"/>
                <w:szCs w:val="18"/>
              </w:rPr>
              <w:t xml:space="preserve">        Names</w:t>
            </w:r>
          </w:p>
        </w:tc>
        <w:tc>
          <w:tcPr>
            <w:tcW w:w="610" w:type="dxa"/>
            <w:tcBorders>
              <w:right w:val="single" w:sz="12" w:space="0" w:color="auto"/>
            </w:tcBorders>
            <w:vAlign w:val="center"/>
          </w:tcPr>
          <w:p w14:paraId="25B44688" w14:textId="77777777" w:rsidR="006C7785" w:rsidRPr="00340B0D" w:rsidRDefault="006C7785" w:rsidP="00380FCD">
            <w:pPr>
              <w:jc w:val="center"/>
              <w:rPr>
                <w:rFonts w:cs="Arial"/>
                <w:sz w:val="18"/>
                <w:szCs w:val="18"/>
              </w:rPr>
            </w:pPr>
          </w:p>
        </w:tc>
      </w:tr>
      <w:tr w:rsidR="006C7785" w:rsidRPr="00340B0D" w14:paraId="63C58A99" w14:textId="77777777" w:rsidTr="00380FCD">
        <w:tc>
          <w:tcPr>
            <w:tcW w:w="4641"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007145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232" w:type="dxa"/>
            <w:gridSpan w:val="4"/>
            <w:tcBorders>
              <w:left w:val="single" w:sz="12" w:space="0" w:color="auto"/>
            </w:tcBorders>
          </w:tcPr>
          <w:p w14:paraId="3AA4FF2A"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10" w:type="dxa"/>
            <w:tcBorders>
              <w:right w:val="single" w:sz="12" w:space="0" w:color="auto"/>
            </w:tcBorders>
          </w:tcPr>
          <w:p w14:paraId="66DDBDC1" w14:textId="77777777" w:rsidR="006C7785" w:rsidRPr="00340B0D" w:rsidRDefault="006C7785" w:rsidP="00380FCD">
            <w:pPr>
              <w:jc w:val="center"/>
              <w:rPr>
                <w:rFonts w:cs="Arial"/>
                <w:sz w:val="18"/>
                <w:szCs w:val="18"/>
              </w:rPr>
            </w:pPr>
          </w:p>
        </w:tc>
      </w:tr>
      <w:tr w:rsidR="006C7785" w:rsidRPr="00340B0D" w14:paraId="4A7E7F23" w14:textId="77777777" w:rsidTr="00380FCD">
        <w:sdt>
          <w:sdtPr>
            <w:rPr>
              <w:rFonts w:cs="Arial"/>
              <w:sz w:val="18"/>
              <w:szCs w:val="18"/>
            </w:rPr>
            <w:alias w:val="Palette"/>
            <w:tag w:val="Palette"/>
            <w:id w:val="-366210834"/>
            <w:placeholder>
              <w:docPart w:val="C468E654142B42EFBE86652527D7A6E1"/>
            </w:placeholder>
            <w:comboBox>
              <w:listItem w:displayText="Day" w:value="Day"/>
              <w:listItem w:displayText="Dusk" w:value="Dusk"/>
              <w:listItem w:displayText="Night" w:value="Night"/>
            </w:comboBox>
          </w:sdtPr>
          <w:sdtContent>
            <w:tc>
              <w:tcPr>
                <w:tcW w:w="4641" w:type="dxa"/>
                <w:gridSpan w:val="4"/>
                <w:tcBorders>
                  <w:left w:val="single" w:sz="12" w:space="0" w:color="auto"/>
                  <w:bottom w:val="single" w:sz="12" w:space="0" w:color="auto"/>
                  <w:right w:val="single" w:sz="12" w:space="0" w:color="auto"/>
                </w:tcBorders>
              </w:tcPr>
              <w:p w14:paraId="2C630898" w14:textId="77777777" w:rsidR="006C7785" w:rsidRPr="00340B0D" w:rsidRDefault="006C7785" w:rsidP="00380FCD">
                <w:pPr>
                  <w:rPr>
                    <w:rFonts w:cs="Arial"/>
                    <w:sz w:val="18"/>
                    <w:szCs w:val="18"/>
                  </w:rPr>
                </w:pPr>
                <w:r w:rsidRPr="00340B0D">
                  <w:rPr>
                    <w:rFonts w:cs="Arial"/>
                    <w:sz w:val="18"/>
                    <w:szCs w:val="18"/>
                  </w:rPr>
                  <w:t>Day</w:t>
                </w:r>
              </w:p>
            </w:tc>
          </w:sdtContent>
        </w:sdt>
        <w:tc>
          <w:tcPr>
            <w:tcW w:w="4232" w:type="dxa"/>
            <w:gridSpan w:val="4"/>
            <w:tcBorders>
              <w:left w:val="single" w:sz="12" w:space="0" w:color="auto"/>
            </w:tcBorders>
          </w:tcPr>
          <w:p w14:paraId="6E4D70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10" w:type="dxa"/>
            <w:tcBorders>
              <w:right w:val="single" w:sz="12" w:space="0" w:color="auto"/>
            </w:tcBorders>
          </w:tcPr>
          <w:p w14:paraId="2BD2A130" w14:textId="77777777" w:rsidR="006C7785" w:rsidRPr="00340B0D" w:rsidRDefault="006C7785" w:rsidP="00380FCD">
            <w:pPr>
              <w:jc w:val="center"/>
              <w:rPr>
                <w:rFonts w:cs="Arial"/>
                <w:sz w:val="18"/>
                <w:szCs w:val="18"/>
              </w:rPr>
            </w:pPr>
          </w:p>
        </w:tc>
      </w:tr>
      <w:tr w:rsidR="006C7785" w:rsidRPr="00340B0D" w14:paraId="06325E85" w14:textId="77777777" w:rsidTr="00380FCD">
        <w:tc>
          <w:tcPr>
            <w:tcW w:w="4641" w:type="dxa"/>
            <w:gridSpan w:val="4"/>
            <w:tcBorders>
              <w:top w:val="single" w:sz="12" w:space="0" w:color="auto"/>
              <w:left w:val="single" w:sz="12" w:space="0" w:color="auto"/>
              <w:right w:val="single" w:sz="12" w:space="0" w:color="auto"/>
            </w:tcBorders>
            <w:shd w:val="clear" w:color="auto" w:fill="FFFFFF" w:themeFill="background1"/>
            <w:vAlign w:val="center"/>
          </w:tcPr>
          <w:p w14:paraId="71E02D3D" w14:textId="77777777" w:rsidR="006C7785" w:rsidRPr="00340B0D" w:rsidRDefault="006C7785" w:rsidP="00380FCD">
            <w:pPr>
              <w:jc w:val="center"/>
              <w:rPr>
                <w:rFonts w:cs="Arial"/>
                <w:b/>
                <w:bCs/>
                <w:sz w:val="18"/>
                <w:szCs w:val="18"/>
              </w:rPr>
            </w:pPr>
          </w:p>
        </w:tc>
        <w:tc>
          <w:tcPr>
            <w:tcW w:w="4232" w:type="dxa"/>
            <w:gridSpan w:val="4"/>
            <w:tcBorders>
              <w:left w:val="single" w:sz="12" w:space="0" w:color="auto"/>
            </w:tcBorders>
          </w:tcPr>
          <w:p w14:paraId="403480F6" w14:textId="77777777" w:rsidR="006C7785" w:rsidRPr="00340B0D" w:rsidRDefault="006C7785" w:rsidP="00380FCD">
            <w:pPr>
              <w:rPr>
                <w:rFonts w:cs="Arial"/>
                <w:sz w:val="18"/>
                <w:szCs w:val="18"/>
              </w:rPr>
            </w:pPr>
          </w:p>
        </w:tc>
        <w:tc>
          <w:tcPr>
            <w:tcW w:w="610" w:type="dxa"/>
            <w:tcBorders>
              <w:right w:val="single" w:sz="12" w:space="0" w:color="auto"/>
            </w:tcBorders>
            <w:vAlign w:val="center"/>
          </w:tcPr>
          <w:p w14:paraId="39442453" w14:textId="77777777" w:rsidR="006C7785" w:rsidRPr="00340B0D" w:rsidRDefault="006C7785" w:rsidP="00380FCD">
            <w:pPr>
              <w:jc w:val="center"/>
              <w:rPr>
                <w:rFonts w:cs="Arial"/>
                <w:sz w:val="18"/>
                <w:szCs w:val="18"/>
              </w:rPr>
            </w:pPr>
          </w:p>
        </w:tc>
      </w:tr>
      <w:tr w:rsidR="006C7785" w:rsidRPr="00340B0D" w14:paraId="306A20B9" w14:textId="77777777" w:rsidTr="00380FCD">
        <w:tc>
          <w:tcPr>
            <w:tcW w:w="4641" w:type="dxa"/>
            <w:gridSpan w:val="4"/>
            <w:tcBorders>
              <w:left w:val="single" w:sz="12" w:space="0" w:color="auto"/>
              <w:bottom w:val="single" w:sz="12" w:space="0" w:color="auto"/>
              <w:right w:val="single" w:sz="12" w:space="0" w:color="auto"/>
            </w:tcBorders>
            <w:shd w:val="clear" w:color="auto" w:fill="FFFFFF" w:themeFill="background1"/>
          </w:tcPr>
          <w:p w14:paraId="5560CA0A" w14:textId="77777777" w:rsidR="006C7785" w:rsidRPr="00340B0D" w:rsidRDefault="006C7785" w:rsidP="00380FCD">
            <w:pPr>
              <w:rPr>
                <w:rFonts w:cs="Arial"/>
                <w:sz w:val="18"/>
                <w:szCs w:val="18"/>
              </w:rPr>
            </w:pPr>
          </w:p>
        </w:tc>
        <w:tc>
          <w:tcPr>
            <w:tcW w:w="4232" w:type="dxa"/>
            <w:gridSpan w:val="4"/>
            <w:tcBorders>
              <w:left w:val="single" w:sz="12" w:space="0" w:color="auto"/>
              <w:bottom w:val="single" w:sz="12" w:space="0" w:color="auto"/>
            </w:tcBorders>
          </w:tcPr>
          <w:p w14:paraId="7D33C489" w14:textId="77777777" w:rsidR="006C7785" w:rsidRPr="00340B0D" w:rsidRDefault="006C7785" w:rsidP="00380FCD">
            <w:pPr>
              <w:jc w:val="center"/>
              <w:rPr>
                <w:rFonts w:cs="Arial"/>
                <w:sz w:val="18"/>
                <w:szCs w:val="18"/>
              </w:rPr>
            </w:pPr>
          </w:p>
        </w:tc>
        <w:tc>
          <w:tcPr>
            <w:tcW w:w="610" w:type="dxa"/>
            <w:tcBorders>
              <w:bottom w:val="single" w:sz="12" w:space="0" w:color="auto"/>
              <w:right w:val="single" w:sz="12" w:space="0" w:color="auto"/>
            </w:tcBorders>
            <w:vAlign w:val="center"/>
          </w:tcPr>
          <w:p w14:paraId="4607B2FB" w14:textId="77777777" w:rsidR="006C7785" w:rsidRPr="00340B0D" w:rsidRDefault="006C7785" w:rsidP="00380FCD">
            <w:pPr>
              <w:jc w:val="center"/>
              <w:rPr>
                <w:rFonts w:cs="Arial"/>
                <w:sz w:val="18"/>
                <w:szCs w:val="18"/>
              </w:rPr>
            </w:pPr>
          </w:p>
        </w:tc>
      </w:tr>
      <w:tr w:rsidR="006C7785" w:rsidRPr="00340B0D" w14:paraId="24CD4FFC" w14:textId="77777777" w:rsidTr="00380FCD">
        <w:tc>
          <w:tcPr>
            <w:tcW w:w="4641"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276355E"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842"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BEA4106"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6F5AECD" w14:textId="77777777" w:rsidTr="00380FCD">
        <w:trPr>
          <w:trHeight w:val="287"/>
        </w:trPr>
        <w:tc>
          <w:tcPr>
            <w:tcW w:w="2260" w:type="dxa"/>
            <w:tcBorders>
              <w:left w:val="single" w:sz="12" w:space="0" w:color="auto"/>
              <w:bottom w:val="single" w:sz="4" w:space="0" w:color="auto"/>
            </w:tcBorders>
          </w:tcPr>
          <w:p w14:paraId="738230FD" w14:textId="77777777" w:rsidR="006C7785" w:rsidRPr="00340B0D" w:rsidRDefault="006C7785" w:rsidP="00380FCD">
            <w:pPr>
              <w:rPr>
                <w:rFonts w:cs="Arial"/>
                <w:sz w:val="18"/>
                <w:szCs w:val="18"/>
              </w:rPr>
            </w:pPr>
            <w:r w:rsidRPr="00340B0D">
              <w:rPr>
                <w:rFonts w:cs="Arial"/>
                <w:sz w:val="18"/>
                <w:szCs w:val="18"/>
              </w:rPr>
              <w:t>Start Date</w:t>
            </w:r>
          </w:p>
        </w:tc>
        <w:tc>
          <w:tcPr>
            <w:tcW w:w="2381" w:type="dxa"/>
            <w:gridSpan w:val="3"/>
            <w:tcBorders>
              <w:bottom w:val="single" w:sz="4" w:space="0" w:color="auto"/>
              <w:right w:val="single" w:sz="12" w:space="0" w:color="auto"/>
            </w:tcBorders>
          </w:tcPr>
          <w:p w14:paraId="649E4DD3" w14:textId="77777777" w:rsidR="006C7785" w:rsidRPr="00340B0D" w:rsidRDefault="006C7785" w:rsidP="00380FCD">
            <w:pPr>
              <w:rPr>
                <w:rFonts w:cs="Arial"/>
                <w:sz w:val="18"/>
                <w:szCs w:val="18"/>
              </w:rPr>
            </w:pPr>
          </w:p>
        </w:tc>
        <w:tc>
          <w:tcPr>
            <w:tcW w:w="2038" w:type="dxa"/>
            <w:gridSpan w:val="2"/>
            <w:tcBorders>
              <w:left w:val="single" w:sz="12" w:space="0" w:color="auto"/>
              <w:bottom w:val="single" w:sz="4" w:space="0" w:color="auto"/>
              <w:right w:val="single" w:sz="4" w:space="0" w:color="auto"/>
            </w:tcBorders>
            <w:vAlign w:val="center"/>
          </w:tcPr>
          <w:p w14:paraId="281C717E" w14:textId="77777777" w:rsidR="006C7785" w:rsidRPr="00340B0D" w:rsidRDefault="006C7785" w:rsidP="00380FCD">
            <w:pPr>
              <w:rPr>
                <w:rFonts w:cs="Arial"/>
                <w:sz w:val="18"/>
                <w:szCs w:val="18"/>
              </w:rPr>
            </w:pPr>
            <w:r w:rsidRPr="00340B0D">
              <w:rPr>
                <w:rFonts w:cs="Arial"/>
                <w:sz w:val="18"/>
                <w:szCs w:val="18"/>
              </w:rPr>
              <w:t>Centre</w:t>
            </w:r>
          </w:p>
        </w:tc>
        <w:tc>
          <w:tcPr>
            <w:tcW w:w="2804" w:type="dxa"/>
            <w:gridSpan w:val="3"/>
            <w:tcBorders>
              <w:left w:val="single" w:sz="4" w:space="0" w:color="auto"/>
              <w:bottom w:val="single" w:sz="4" w:space="0" w:color="auto"/>
              <w:right w:val="single" w:sz="12" w:space="0" w:color="auto"/>
            </w:tcBorders>
            <w:vAlign w:val="center"/>
          </w:tcPr>
          <w:p w14:paraId="663AC071" w14:textId="77777777" w:rsidR="006C7785" w:rsidRPr="00340B0D" w:rsidRDefault="006C7785" w:rsidP="00380FCD">
            <w:pPr>
              <w:rPr>
                <w:rFonts w:cs="Arial"/>
                <w:sz w:val="18"/>
                <w:szCs w:val="18"/>
              </w:rPr>
            </w:pPr>
          </w:p>
        </w:tc>
      </w:tr>
      <w:tr w:rsidR="006C7785" w:rsidRPr="00340B0D" w14:paraId="584B5EBE" w14:textId="77777777" w:rsidTr="00380FCD">
        <w:tc>
          <w:tcPr>
            <w:tcW w:w="2260" w:type="dxa"/>
            <w:tcBorders>
              <w:left w:val="single" w:sz="12" w:space="0" w:color="auto"/>
              <w:bottom w:val="single" w:sz="4" w:space="0" w:color="auto"/>
            </w:tcBorders>
          </w:tcPr>
          <w:p w14:paraId="4A3FE310" w14:textId="77777777" w:rsidR="006C7785" w:rsidRPr="00340B0D" w:rsidRDefault="006C7785" w:rsidP="00380FCD">
            <w:pPr>
              <w:rPr>
                <w:rFonts w:cs="Arial"/>
                <w:sz w:val="18"/>
                <w:szCs w:val="18"/>
              </w:rPr>
            </w:pPr>
            <w:r w:rsidRPr="00340B0D">
              <w:rPr>
                <w:rFonts w:cs="Arial"/>
                <w:sz w:val="18"/>
                <w:szCs w:val="18"/>
              </w:rPr>
              <w:t>End Date</w:t>
            </w:r>
          </w:p>
        </w:tc>
        <w:tc>
          <w:tcPr>
            <w:tcW w:w="2381" w:type="dxa"/>
            <w:gridSpan w:val="3"/>
            <w:tcBorders>
              <w:top w:val="single" w:sz="4" w:space="0" w:color="auto"/>
              <w:bottom w:val="single" w:sz="4" w:space="0" w:color="auto"/>
              <w:right w:val="single" w:sz="12" w:space="0" w:color="auto"/>
            </w:tcBorders>
          </w:tcPr>
          <w:p w14:paraId="0FF6A891" w14:textId="77777777" w:rsidR="006C7785" w:rsidRPr="00340B0D" w:rsidRDefault="006C7785" w:rsidP="00380FCD">
            <w:pPr>
              <w:rPr>
                <w:rFonts w:cs="Arial"/>
                <w:sz w:val="18"/>
                <w:szCs w:val="18"/>
              </w:rPr>
            </w:pPr>
          </w:p>
        </w:tc>
        <w:tc>
          <w:tcPr>
            <w:tcW w:w="203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4AD8EA8" w14:textId="77777777" w:rsidR="006C7785" w:rsidRPr="00340B0D" w:rsidRDefault="006C7785" w:rsidP="00380FCD">
            <w:pPr>
              <w:rPr>
                <w:rFonts w:cs="Arial"/>
                <w:sz w:val="18"/>
                <w:szCs w:val="18"/>
              </w:rPr>
            </w:pPr>
            <w:r w:rsidRPr="00340B0D">
              <w:rPr>
                <w:rFonts w:cs="Arial"/>
                <w:sz w:val="18"/>
                <w:szCs w:val="18"/>
              </w:rPr>
              <w:t>Scale</w:t>
            </w:r>
          </w:p>
        </w:tc>
        <w:tc>
          <w:tcPr>
            <w:tcW w:w="28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1467D8E"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3E87B490" w14:textId="77777777" w:rsidTr="00380FCD">
        <w:tc>
          <w:tcPr>
            <w:tcW w:w="4641"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E7E74AA" w14:textId="77777777" w:rsidR="006C7785" w:rsidRPr="00340B0D" w:rsidRDefault="006C7785" w:rsidP="00380FCD">
            <w:pPr>
              <w:jc w:val="center"/>
              <w:rPr>
                <w:rFonts w:cs="Arial"/>
                <w:b/>
                <w:bCs/>
                <w:sz w:val="18"/>
                <w:szCs w:val="18"/>
              </w:rPr>
            </w:pPr>
          </w:p>
        </w:tc>
        <w:tc>
          <w:tcPr>
            <w:tcW w:w="2038" w:type="dxa"/>
            <w:gridSpan w:val="2"/>
            <w:tcBorders>
              <w:top w:val="single" w:sz="4" w:space="0" w:color="auto"/>
              <w:left w:val="single" w:sz="12" w:space="0" w:color="auto"/>
              <w:bottom w:val="single" w:sz="12" w:space="0" w:color="auto"/>
              <w:right w:val="single" w:sz="4" w:space="0" w:color="auto"/>
            </w:tcBorders>
            <w:shd w:val="clear" w:color="auto" w:fill="auto"/>
          </w:tcPr>
          <w:p w14:paraId="344E8F33"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8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D87184" w14:textId="77777777" w:rsidR="006C7785" w:rsidRPr="00340B0D" w:rsidRDefault="006C7785" w:rsidP="00380FCD">
            <w:pPr>
              <w:rPr>
                <w:rFonts w:cs="Arial"/>
                <w:sz w:val="18"/>
                <w:szCs w:val="18"/>
              </w:rPr>
            </w:pPr>
          </w:p>
        </w:tc>
      </w:tr>
      <w:tr w:rsidR="006C7785" w:rsidRPr="00340B0D" w14:paraId="260B82D8" w14:textId="77777777" w:rsidTr="00380FCD">
        <w:tc>
          <w:tcPr>
            <w:tcW w:w="9483" w:type="dxa"/>
            <w:gridSpan w:val="9"/>
            <w:tcBorders>
              <w:top w:val="single" w:sz="4" w:space="0" w:color="auto"/>
              <w:left w:val="single" w:sz="12" w:space="0" w:color="auto"/>
              <w:bottom w:val="single" w:sz="4" w:space="0" w:color="auto"/>
              <w:right w:val="single" w:sz="12" w:space="0" w:color="auto"/>
            </w:tcBorders>
          </w:tcPr>
          <w:p w14:paraId="7726C975" w14:textId="77777777" w:rsidR="006C7785" w:rsidRPr="00340B0D" w:rsidRDefault="006C7785" w:rsidP="00380FCD">
            <w:pPr>
              <w:rPr>
                <w:rFonts w:cs="Arial"/>
                <w:sz w:val="18"/>
                <w:szCs w:val="18"/>
              </w:rPr>
            </w:pPr>
          </w:p>
        </w:tc>
      </w:tr>
      <w:tr w:rsidR="006C7785" w:rsidRPr="00340B0D" w14:paraId="09B4369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2A75D54"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37ADAE0" w14:textId="77777777" w:rsidTr="00380FCD">
        <w:tc>
          <w:tcPr>
            <w:tcW w:w="508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19ECE8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9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65765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743D206"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B2B9E56" w14:textId="77777777" w:rsidR="006C7785" w:rsidRPr="00340B0D" w:rsidRDefault="006C7785" w:rsidP="00380FCD">
            <w:pPr>
              <w:rPr>
                <w:rFonts w:cs="Arial"/>
                <w:sz w:val="18"/>
                <w:szCs w:val="18"/>
              </w:rPr>
            </w:pPr>
            <w:r w:rsidRPr="00340B0D">
              <w:rPr>
                <w:rFonts w:cs="Arial"/>
                <w:sz w:val="18"/>
                <w:szCs w:val="18"/>
              </w:rPr>
              <w:t>Drying lines</w:t>
            </w:r>
          </w:p>
        </w:tc>
        <w:tc>
          <w:tcPr>
            <w:tcW w:w="699" w:type="dxa"/>
            <w:gridSpan w:val="2"/>
            <w:tcBorders>
              <w:top w:val="single" w:sz="4" w:space="0" w:color="auto"/>
              <w:left w:val="single" w:sz="4" w:space="0" w:color="auto"/>
              <w:bottom w:val="single" w:sz="4" w:space="0" w:color="auto"/>
              <w:right w:val="single" w:sz="12" w:space="0" w:color="auto"/>
            </w:tcBorders>
          </w:tcPr>
          <w:p w14:paraId="536636B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134DCC7F" w14:textId="77777777" w:rsidR="006C7785" w:rsidRPr="00340B0D" w:rsidRDefault="006C7785" w:rsidP="00380FCD">
            <w:pPr>
              <w:pStyle w:val="Default"/>
              <w:rPr>
                <w:sz w:val="18"/>
                <w:szCs w:val="18"/>
              </w:rPr>
            </w:pPr>
            <w:r w:rsidRPr="00340B0D">
              <w:rPr>
                <w:sz w:val="18"/>
                <w:szCs w:val="18"/>
              </w:rPr>
              <w:t>Spot soundings</w:t>
            </w:r>
          </w:p>
        </w:tc>
        <w:tc>
          <w:tcPr>
            <w:tcW w:w="610" w:type="dxa"/>
            <w:tcBorders>
              <w:top w:val="single" w:sz="4" w:space="0" w:color="auto"/>
              <w:bottom w:val="single" w:sz="4" w:space="0" w:color="auto"/>
              <w:right w:val="single" w:sz="12" w:space="0" w:color="auto"/>
            </w:tcBorders>
            <w:vAlign w:val="center"/>
          </w:tcPr>
          <w:p w14:paraId="2AAAD897" w14:textId="77777777" w:rsidR="006C7785" w:rsidRPr="00340B0D" w:rsidRDefault="006C7785" w:rsidP="00380FCD">
            <w:pPr>
              <w:rPr>
                <w:rFonts w:cs="Arial"/>
                <w:sz w:val="18"/>
                <w:szCs w:val="18"/>
              </w:rPr>
            </w:pPr>
          </w:p>
        </w:tc>
      </w:tr>
      <w:tr w:rsidR="006C7785" w:rsidRPr="00340B0D" w14:paraId="7B2F72E1"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7FDD20B8" w14:textId="77777777" w:rsidR="006C7785" w:rsidRPr="00340B0D" w:rsidRDefault="006C7785" w:rsidP="00380FCD">
            <w:pPr>
              <w:pStyle w:val="Default"/>
              <w:rPr>
                <w:sz w:val="18"/>
                <w:szCs w:val="18"/>
              </w:rPr>
            </w:pPr>
            <w:r w:rsidRPr="00340B0D">
              <w:rPr>
                <w:sz w:val="18"/>
                <w:szCs w:val="18"/>
              </w:rPr>
              <w:t>Buoys. Beacons, aids to navigation</w:t>
            </w:r>
          </w:p>
        </w:tc>
        <w:tc>
          <w:tcPr>
            <w:tcW w:w="699" w:type="dxa"/>
            <w:gridSpan w:val="2"/>
            <w:tcBorders>
              <w:top w:val="single" w:sz="4" w:space="0" w:color="auto"/>
              <w:left w:val="single" w:sz="4" w:space="0" w:color="auto"/>
              <w:bottom w:val="single" w:sz="4" w:space="0" w:color="auto"/>
              <w:right w:val="single" w:sz="12" w:space="0" w:color="auto"/>
            </w:tcBorders>
          </w:tcPr>
          <w:p w14:paraId="613D2C73"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2DF307E" w14:textId="77777777" w:rsidR="006C7785" w:rsidRPr="00340B0D" w:rsidRDefault="006C7785" w:rsidP="00380FCD">
            <w:pPr>
              <w:pStyle w:val="Default"/>
              <w:rPr>
                <w:sz w:val="18"/>
                <w:szCs w:val="18"/>
              </w:rPr>
            </w:pPr>
            <w:r w:rsidRPr="00340B0D">
              <w:rPr>
                <w:sz w:val="18"/>
                <w:szCs w:val="18"/>
              </w:rPr>
              <w:t>Submarine cables and pipelines</w:t>
            </w:r>
          </w:p>
        </w:tc>
        <w:tc>
          <w:tcPr>
            <w:tcW w:w="610" w:type="dxa"/>
            <w:tcBorders>
              <w:top w:val="single" w:sz="4" w:space="0" w:color="auto"/>
              <w:bottom w:val="single" w:sz="4" w:space="0" w:color="auto"/>
              <w:right w:val="single" w:sz="12" w:space="0" w:color="auto"/>
            </w:tcBorders>
            <w:vAlign w:val="center"/>
          </w:tcPr>
          <w:p w14:paraId="4753F6CA" w14:textId="77777777" w:rsidR="006C7785" w:rsidRPr="00340B0D" w:rsidRDefault="006C7785" w:rsidP="00380FCD">
            <w:pPr>
              <w:rPr>
                <w:rFonts w:cs="Arial"/>
                <w:sz w:val="18"/>
                <w:szCs w:val="18"/>
              </w:rPr>
            </w:pPr>
          </w:p>
        </w:tc>
      </w:tr>
      <w:tr w:rsidR="006C7785" w:rsidRPr="00340B0D" w14:paraId="4D15442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66572E3A"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699" w:type="dxa"/>
            <w:gridSpan w:val="2"/>
            <w:tcBorders>
              <w:top w:val="single" w:sz="4" w:space="0" w:color="auto"/>
              <w:left w:val="single" w:sz="4" w:space="0" w:color="auto"/>
              <w:bottom w:val="single" w:sz="4" w:space="0" w:color="auto"/>
              <w:right w:val="single" w:sz="12" w:space="0" w:color="auto"/>
            </w:tcBorders>
          </w:tcPr>
          <w:p w14:paraId="3995571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13AD60A" w14:textId="77777777" w:rsidR="006C7785" w:rsidRPr="00340B0D" w:rsidRDefault="006C7785" w:rsidP="00380FCD">
            <w:pPr>
              <w:pStyle w:val="Default"/>
              <w:rPr>
                <w:sz w:val="18"/>
                <w:szCs w:val="18"/>
              </w:rPr>
            </w:pPr>
            <w:r w:rsidRPr="00340B0D">
              <w:rPr>
                <w:sz w:val="18"/>
                <w:szCs w:val="18"/>
              </w:rPr>
              <w:t>All isolated dangers</w:t>
            </w:r>
          </w:p>
        </w:tc>
        <w:tc>
          <w:tcPr>
            <w:tcW w:w="610" w:type="dxa"/>
            <w:tcBorders>
              <w:top w:val="single" w:sz="4" w:space="0" w:color="auto"/>
              <w:bottom w:val="single" w:sz="4" w:space="0" w:color="auto"/>
              <w:right w:val="single" w:sz="12" w:space="0" w:color="auto"/>
            </w:tcBorders>
            <w:vAlign w:val="center"/>
          </w:tcPr>
          <w:p w14:paraId="3931F874" w14:textId="77777777" w:rsidR="006C7785" w:rsidRPr="00340B0D" w:rsidRDefault="006C7785" w:rsidP="00380FCD">
            <w:pPr>
              <w:rPr>
                <w:rFonts w:cs="Arial"/>
                <w:sz w:val="18"/>
                <w:szCs w:val="18"/>
              </w:rPr>
            </w:pPr>
          </w:p>
        </w:tc>
      </w:tr>
      <w:tr w:rsidR="006C7785" w:rsidRPr="00340B0D" w14:paraId="0717E31F"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3E51125" w14:textId="77777777" w:rsidR="006C7785" w:rsidRPr="00340B0D" w:rsidRDefault="006C7785" w:rsidP="00380FCD">
            <w:pPr>
              <w:pStyle w:val="Default"/>
              <w:ind w:left="720"/>
              <w:rPr>
                <w:sz w:val="18"/>
                <w:szCs w:val="18"/>
              </w:rPr>
            </w:pPr>
            <w:r w:rsidRPr="00340B0D">
              <w:rPr>
                <w:sz w:val="18"/>
                <w:szCs w:val="18"/>
              </w:rPr>
              <w:t>Lights</w:t>
            </w:r>
          </w:p>
        </w:tc>
        <w:tc>
          <w:tcPr>
            <w:tcW w:w="699" w:type="dxa"/>
            <w:gridSpan w:val="2"/>
            <w:tcBorders>
              <w:top w:val="single" w:sz="4" w:space="0" w:color="auto"/>
              <w:left w:val="single" w:sz="4" w:space="0" w:color="auto"/>
              <w:bottom w:val="single" w:sz="4" w:space="0" w:color="auto"/>
              <w:right w:val="single" w:sz="12" w:space="0" w:color="auto"/>
            </w:tcBorders>
          </w:tcPr>
          <w:p w14:paraId="45CF850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2EDCB8" w14:textId="77777777" w:rsidR="006C7785" w:rsidRPr="00340B0D" w:rsidRDefault="006C7785" w:rsidP="00380FCD">
            <w:pPr>
              <w:pStyle w:val="Default"/>
              <w:rPr>
                <w:sz w:val="18"/>
                <w:szCs w:val="18"/>
              </w:rPr>
            </w:pPr>
            <w:r w:rsidRPr="00340B0D">
              <w:rPr>
                <w:sz w:val="18"/>
                <w:szCs w:val="18"/>
              </w:rPr>
              <w:t>Magnetic variation</w:t>
            </w:r>
          </w:p>
        </w:tc>
        <w:tc>
          <w:tcPr>
            <w:tcW w:w="610" w:type="dxa"/>
            <w:tcBorders>
              <w:top w:val="single" w:sz="4" w:space="0" w:color="auto"/>
              <w:bottom w:val="single" w:sz="4" w:space="0" w:color="auto"/>
              <w:right w:val="single" w:sz="12" w:space="0" w:color="auto"/>
            </w:tcBorders>
            <w:vAlign w:val="center"/>
          </w:tcPr>
          <w:p w14:paraId="31D658C2" w14:textId="77777777" w:rsidR="006C7785" w:rsidRPr="00340B0D" w:rsidRDefault="006C7785" w:rsidP="00380FCD">
            <w:pPr>
              <w:rPr>
                <w:rFonts w:cs="Arial"/>
                <w:sz w:val="18"/>
                <w:szCs w:val="18"/>
              </w:rPr>
            </w:pPr>
          </w:p>
        </w:tc>
      </w:tr>
      <w:tr w:rsidR="006C7785" w:rsidRPr="00340B0D" w14:paraId="33CFA17E"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A70CB2B" w14:textId="77777777" w:rsidR="006C7785" w:rsidRPr="00340B0D" w:rsidRDefault="006C7785" w:rsidP="00380FCD">
            <w:pPr>
              <w:pStyle w:val="Default"/>
              <w:rPr>
                <w:sz w:val="18"/>
                <w:szCs w:val="18"/>
              </w:rPr>
            </w:pPr>
            <w:r w:rsidRPr="00340B0D">
              <w:rPr>
                <w:sz w:val="18"/>
                <w:szCs w:val="18"/>
              </w:rPr>
              <w:t>Boundaries and limits</w:t>
            </w:r>
          </w:p>
        </w:tc>
        <w:tc>
          <w:tcPr>
            <w:tcW w:w="699" w:type="dxa"/>
            <w:gridSpan w:val="2"/>
            <w:tcBorders>
              <w:top w:val="single" w:sz="4" w:space="0" w:color="auto"/>
              <w:left w:val="single" w:sz="4" w:space="0" w:color="auto"/>
              <w:bottom w:val="single" w:sz="4" w:space="0" w:color="auto"/>
              <w:right w:val="single" w:sz="12" w:space="0" w:color="auto"/>
            </w:tcBorders>
          </w:tcPr>
          <w:p w14:paraId="142EFF39"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6A01F5F0" w14:textId="77777777" w:rsidR="006C7785" w:rsidRPr="00340B0D" w:rsidRDefault="006C7785" w:rsidP="00380FCD">
            <w:pPr>
              <w:pStyle w:val="Default"/>
              <w:rPr>
                <w:sz w:val="18"/>
                <w:szCs w:val="18"/>
              </w:rPr>
            </w:pPr>
            <w:r w:rsidRPr="00340B0D">
              <w:rPr>
                <w:sz w:val="18"/>
                <w:szCs w:val="18"/>
              </w:rPr>
              <w:t>Depth contours</w:t>
            </w:r>
          </w:p>
        </w:tc>
        <w:tc>
          <w:tcPr>
            <w:tcW w:w="610" w:type="dxa"/>
            <w:tcBorders>
              <w:top w:val="single" w:sz="4" w:space="0" w:color="auto"/>
              <w:bottom w:val="single" w:sz="4" w:space="0" w:color="auto"/>
              <w:right w:val="single" w:sz="12" w:space="0" w:color="auto"/>
            </w:tcBorders>
            <w:vAlign w:val="center"/>
          </w:tcPr>
          <w:p w14:paraId="6844D5EC" w14:textId="77777777" w:rsidR="006C7785" w:rsidRPr="00340B0D" w:rsidRDefault="006C7785" w:rsidP="00380FCD">
            <w:pPr>
              <w:rPr>
                <w:rFonts w:cs="Arial"/>
                <w:sz w:val="18"/>
                <w:szCs w:val="18"/>
              </w:rPr>
            </w:pPr>
          </w:p>
        </w:tc>
      </w:tr>
      <w:tr w:rsidR="006C7785" w:rsidRPr="00340B0D" w14:paraId="770B42F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7321AF" w14:textId="77777777" w:rsidR="006C7785" w:rsidRPr="00340B0D" w:rsidRDefault="006C7785" w:rsidP="00380FCD">
            <w:pPr>
              <w:pStyle w:val="Default"/>
              <w:rPr>
                <w:sz w:val="18"/>
                <w:szCs w:val="18"/>
              </w:rPr>
            </w:pPr>
            <w:r w:rsidRPr="00340B0D">
              <w:rPr>
                <w:sz w:val="18"/>
                <w:szCs w:val="18"/>
              </w:rPr>
              <w:t>Prohibited and restricted areas</w:t>
            </w:r>
          </w:p>
        </w:tc>
        <w:tc>
          <w:tcPr>
            <w:tcW w:w="699" w:type="dxa"/>
            <w:gridSpan w:val="2"/>
            <w:tcBorders>
              <w:top w:val="single" w:sz="4" w:space="0" w:color="auto"/>
              <w:left w:val="single" w:sz="4" w:space="0" w:color="auto"/>
              <w:bottom w:val="single" w:sz="4" w:space="0" w:color="auto"/>
              <w:right w:val="single" w:sz="12" w:space="0" w:color="auto"/>
            </w:tcBorders>
          </w:tcPr>
          <w:p w14:paraId="3EE01848"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610569A" w14:textId="77777777" w:rsidR="006C7785" w:rsidRPr="00340B0D" w:rsidRDefault="006C7785" w:rsidP="00380FCD">
            <w:pPr>
              <w:pStyle w:val="Default"/>
              <w:rPr>
                <w:sz w:val="18"/>
                <w:szCs w:val="18"/>
              </w:rPr>
            </w:pPr>
            <w:r w:rsidRPr="00340B0D">
              <w:rPr>
                <w:sz w:val="18"/>
                <w:szCs w:val="18"/>
              </w:rPr>
              <w:t>Seabed</w:t>
            </w:r>
          </w:p>
        </w:tc>
        <w:tc>
          <w:tcPr>
            <w:tcW w:w="610" w:type="dxa"/>
            <w:tcBorders>
              <w:top w:val="single" w:sz="4" w:space="0" w:color="auto"/>
              <w:bottom w:val="single" w:sz="4" w:space="0" w:color="auto"/>
              <w:right w:val="single" w:sz="12" w:space="0" w:color="auto"/>
            </w:tcBorders>
            <w:vAlign w:val="center"/>
          </w:tcPr>
          <w:p w14:paraId="2BD7209F" w14:textId="77777777" w:rsidR="006C7785" w:rsidRPr="00340B0D" w:rsidRDefault="006C7785" w:rsidP="00380FCD">
            <w:pPr>
              <w:rPr>
                <w:rFonts w:cs="Arial"/>
                <w:sz w:val="18"/>
                <w:szCs w:val="18"/>
              </w:rPr>
            </w:pPr>
          </w:p>
        </w:tc>
      </w:tr>
      <w:tr w:rsidR="006C7785" w:rsidRPr="00340B0D" w14:paraId="0FC2C7D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614B0FC" w14:textId="77777777" w:rsidR="006C7785" w:rsidRPr="00340B0D" w:rsidRDefault="006C7785" w:rsidP="00380FCD">
            <w:pPr>
              <w:pStyle w:val="Default"/>
              <w:rPr>
                <w:sz w:val="18"/>
                <w:szCs w:val="18"/>
              </w:rPr>
            </w:pPr>
            <w:r w:rsidRPr="00340B0D">
              <w:rPr>
                <w:sz w:val="18"/>
                <w:szCs w:val="18"/>
              </w:rPr>
              <w:t>Chart scale boundaries</w:t>
            </w:r>
          </w:p>
        </w:tc>
        <w:tc>
          <w:tcPr>
            <w:tcW w:w="699" w:type="dxa"/>
            <w:gridSpan w:val="2"/>
            <w:tcBorders>
              <w:top w:val="single" w:sz="4" w:space="0" w:color="auto"/>
              <w:left w:val="single" w:sz="4" w:space="0" w:color="auto"/>
              <w:bottom w:val="single" w:sz="4" w:space="0" w:color="auto"/>
              <w:right w:val="single" w:sz="12" w:space="0" w:color="auto"/>
            </w:tcBorders>
          </w:tcPr>
          <w:p w14:paraId="62D6705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79F92D0" w14:textId="77777777" w:rsidR="006C7785" w:rsidRPr="00340B0D" w:rsidRDefault="006C7785" w:rsidP="00380FCD">
            <w:pPr>
              <w:pStyle w:val="Default"/>
              <w:rPr>
                <w:sz w:val="18"/>
                <w:szCs w:val="18"/>
              </w:rPr>
            </w:pPr>
            <w:r w:rsidRPr="00340B0D">
              <w:rPr>
                <w:sz w:val="18"/>
                <w:szCs w:val="18"/>
              </w:rPr>
              <w:t>Tidal</w:t>
            </w:r>
          </w:p>
        </w:tc>
        <w:tc>
          <w:tcPr>
            <w:tcW w:w="610" w:type="dxa"/>
            <w:tcBorders>
              <w:top w:val="single" w:sz="4" w:space="0" w:color="auto"/>
              <w:bottom w:val="single" w:sz="4" w:space="0" w:color="auto"/>
              <w:right w:val="single" w:sz="12" w:space="0" w:color="auto"/>
            </w:tcBorders>
            <w:vAlign w:val="center"/>
          </w:tcPr>
          <w:p w14:paraId="1FD02907" w14:textId="77777777" w:rsidR="006C7785" w:rsidRPr="00340B0D" w:rsidRDefault="006C7785" w:rsidP="00380FCD">
            <w:pPr>
              <w:rPr>
                <w:rFonts w:cs="Arial"/>
                <w:sz w:val="18"/>
                <w:szCs w:val="18"/>
              </w:rPr>
            </w:pPr>
          </w:p>
        </w:tc>
      </w:tr>
      <w:tr w:rsidR="006C7785" w:rsidRPr="00340B0D" w14:paraId="55E6CE13"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E7A265A" w14:textId="77777777" w:rsidR="006C7785" w:rsidRPr="00340B0D" w:rsidRDefault="006C7785" w:rsidP="00380FCD">
            <w:pPr>
              <w:pStyle w:val="Default"/>
              <w:rPr>
                <w:sz w:val="18"/>
                <w:szCs w:val="18"/>
              </w:rPr>
            </w:pPr>
            <w:r w:rsidRPr="00340B0D">
              <w:rPr>
                <w:sz w:val="18"/>
                <w:szCs w:val="18"/>
              </w:rPr>
              <w:t>Cautionary notes</w:t>
            </w:r>
          </w:p>
        </w:tc>
        <w:tc>
          <w:tcPr>
            <w:tcW w:w="699" w:type="dxa"/>
            <w:gridSpan w:val="2"/>
            <w:tcBorders>
              <w:top w:val="single" w:sz="4" w:space="0" w:color="auto"/>
              <w:left w:val="single" w:sz="4" w:space="0" w:color="auto"/>
              <w:bottom w:val="single" w:sz="4" w:space="0" w:color="auto"/>
              <w:right w:val="single" w:sz="12" w:space="0" w:color="auto"/>
            </w:tcBorders>
          </w:tcPr>
          <w:p w14:paraId="6F1E25F5"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72A30AFB" w14:textId="77777777" w:rsidR="006C7785" w:rsidRPr="00340B0D" w:rsidRDefault="006C7785" w:rsidP="00380FCD">
            <w:pPr>
              <w:pStyle w:val="Default"/>
              <w:rPr>
                <w:sz w:val="18"/>
                <w:szCs w:val="18"/>
              </w:rPr>
            </w:pPr>
            <w:r w:rsidRPr="00340B0D">
              <w:rPr>
                <w:sz w:val="18"/>
                <w:szCs w:val="18"/>
              </w:rPr>
              <w:t>Miscellaneous (Other)</w:t>
            </w:r>
          </w:p>
        </w:tc>
        <w:tc>
          <w:tcPr>
            <w:tcW w:w="610" w:type="dxa"/>
            <w:tcBorders>
              <w:top w:val="single" w:sz="4" w:space="0" w:color="auto"/>
              <w:bottom w:val="single" w:sz="4" w:space="0" w:color="auto"/>
              <w:right w:val="single" w:sz="12" w:space="0" w:color="auto"/>
            </w:tcBorders>
            <w:vAlign w:val="center"/>
          </w:tcPr>
          <w:p w14:paraId="73E93D6F" w14:textId="77777777" w:rsidR="006C7785" w:rsidRPr="00340B0D" w:rsidRDefault="006C7785" w:rsidP="00380FCD">
            <w:pPr>
              <w:rPr>
                <w:rFonts w:cs="Arial"/>
                <w:sz w:val="18"/>
                <w:szCs w:val="18"/>
              </w:rPr>
            </w:pPr>
          </w:p>
        </w:tc>
      </w:tr>
      <w:tr w:rsidR="006C7785" w:rsidRPr="00340B0D" w14:paraId="22753F2D"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127C8765" w14:textId="77777777" w:rsidR="006C7785" w:rsidRPr="00340B0D" w:rsidRDefault="006C7785" w:rsidP="00380FCD">
            <w:pPr>
              <w:pStyle w:val="Default"/>
              <w:rPr>
                <w:sz w:val="18"/>
                <w:szCs w:val="18"/>
              </w:rPr>
            </w:pPr>
            <w:r w:rsidRPr="00340B0D">
              <w:rPr>
                <w:sz w:val="18"/>
                <w:szCs w:val="18"/>
              </w:rPr>
              <w:t>Ships’ routeing systems and ferry routes</w:t>
            </w:r>
          </w:p>
        </w:tc>
        <w:tc>
          <w:tcPr>
            <w:tcW w:w="699" w:type="dxa"/>
            <w:gridSpan w:val="2"/>
            <w:tcBorders>
              <w:top w:val="single" w:sz="4" w:space="0" w:color="auto"/>
              <w:left w:val="single" w:sz="4" w:space="0" w:color="auto"/>
              <w:bottom w:val="single" w:sz="4" w:space="0" w:color="auto"/>
              <w:right w:val="single" w:sz="12" w:space="0" w:color="auto"/>
            </w:tcBorders>
          </w:tcPr>
          <w:p w14:paraId="4E62F506"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455EBE06"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EACB3A9" w14:textId="77777777" w:rsidR="006C7785" w:rsidRPr="00340B0D" w:rsidRDefault="006C7785" w:rsidP="00380FCD">
            <w:pPr>
              <w:rPr>
                <w:rFonts w:cs="Arial"/>
                <w:sz w:val="18"/>
                <w:szCs w:val="18"/>
              </w:rPr>
            </w:pPr>
          </w:p>
        </w:tc>
      </w:tr>
      <w:tr w:rsidR="006C7785" w:rsidRPr="00340B0D" w14:paraId="5D5948A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07056097" w14:textId="77777777" w:rsidR="006C7785" w:rsidRPr="00340B0D" w:rsidRDefault="006C7785" w:rsidP="00380FCD">
            <w:pPr>
              <w:pStyle w:val="Default"/>
              <w:rPr>
                <w:sz w:val="18"/>
                <w:szCs w:val="18"/>
              </w:rPr>
            </w:pPr>
            <w:r w:rsidRPr="00340B0D">
              <w:rPr>
                <w:sz w:val="18"/>
                <w:szCs w:val="18"/>
              </w:rPr>
              <w:t xml:space="preserve">Archipelagic sea lanes </w:t>
            </w:r>
          </w:p>
        </w:tc>
        <w:tc>
          <w:tcPr>
            <w:tcW w:w="699" w:type="dxa"/>
            <w:gridSpan w:val="2"/>
            <w:tcBorders>
              <w:top w:val="single" w:sz="4" w:space="0" w:color="auto"/>
              <w:left w:val="single" w:sz="4" w:space="0" w:color="auto"/>
              <w:bottom w:val="single" w:sz="4" w:space="0" w:color="auto"/>
              <w:right w:val="single" w:sz="12" w:space="0" w:color="auto"/>
            </w:tcBorders>
          </w:tcPr>
          <w:p w14:paraId="74574004"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523FDE60"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7742EBB4" w14:textId="77777777" w:rsidR="006C7785" w:rsidRPr="00340B0D" w:rsidRDefault="006C7785" w:rsidP="00380FCD">
            <w:pPr>
              <w:rPr>
                <w:rFonts w:cs="Arial"/>
                <w:sz w:val="18"/>
                <w:szCs w:val="18"/>
              </w:rPr>
            </w:pPr>
          </w:p>
        </w:tc>
      </w:tr>
      <w:tr w:rsidR="006C7785" w:rsidRPr="00340B0D" w14:paraId="059E9D65"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5444C96" w14:textId="77777777" w:rsidR="006C7785" w:rsidRPr="00340B0D" w:rsidRDefault="006C7785" w:rsidP="00380FCD">
            <w:pPr>
              <w:pStyle w:val="Default"/>
              <w:rPr>
                <w:sz w:val="18"/>
                <w:szCs w:val="18"/>
              </w:rPr>
            </w:pPr>
            <w:r w:rsidRPr="00340B0D">
              <w:rPr>
                <w:sz w:val="18"/>
                <w:szCs w:val="18"/>
              </w:rPr>
              <w:t>Miscellaneous (Standard)</w:t>
            </w:r>
          </w:p>
        </w:tc>
        <w:tc>
          <w:tcPr>
            <w:tcW w:w="699" w:type="dxa"/>
            <w:gridSpan w:val="2"/>
            <w:tcBorders>
              <w:top w:val="single" w:sz="4" w:space="0" w:color="auto"/>
              <w:left w:val="single" w:sz="4" w:space="0" w:color="auto"/>
              <w:bottom w:val="single" w:sz="4" w:space="0" w:color="auto"/>
              <w:right w:val="single" w:sz="12" w:space="0" w:color="auto"/>
            </w:tcBorders>
          </w:tcPr>
          <w:p w14:paraId="683AF93F"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3978CF29"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6AB03999" w14:textId="77777777" w:rsidR="006C7785" w:rsidRPr="00340B0D" w:rsidRDefault="006C7785" w:rsidP="00380FCD">
            <w:pPr>
              <w:rPr>
                <w:rFonts w:cs="Arial"/>
                <w:sz w:val="18"/>
                <w:szCs w:val="18"/>
              </w:rPr>
            </w:pPr>
          </w:p>
        </w:tc>
      </w:tr>
      <w:tr w:rsidR="006C7785" w:rsidRPr="00340B0D" w14:paraId="619F73D2"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108D401" w14:textId="77777777" w:rsidR="006C7785" w:rsidRPr="00340B0D" w:rsidRDefault="006C7785" w:rsidP="00380FCD">
            <w:pPr>
              <w:pStyle w:val="Default"/>
              <w:ind w:left="720"/>
              <w:rPr>
                <w:sz w:val="18"/>
                <w:szCs w:val="18"/>
              </w:rPr>
            </w:pPr>
            <w:r w:rsidRPr="00340B0D">
              <w:rPr>
                <w:sz w:val="18"/>
                <w:szCs w:val="18"/>
              </w:rPr>
              <w:t>Chart (Standard)</w:t>
            </w:r>
          </w:p>
        </w:tc>
        <w:tc>
          <w:tcPr>
            <w:tcW w:w="699" w:type="dxa"/>
            <w:gridSpan w:val="2"/>
            <w:tcBorders>
              <w:top w:val="single" w:sz="4" w:space="0" w:color="auto"/>
              <w:left w:val="single" w:sz="4" w:space="0" w:color="auto"/>
              <w:bottom w:val="single" w:sz="4" w:space="0" w:color="auto"/>
              <w:right w:val="single" w:sz="12" w:space="0" w:color="auto"/>
            </w:tcBorders>
          </w:tcPr>
          <w:p w14:paraId="3AB9F99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4" w:space="0" w:color="auto"/>
            </w:tcBorders>
          </w:tcPr>
          <w:p w14:paraId="0BA7E2EE"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42B9813A" w14:textId="77777777" w:rsidR="006C7785" w:rsidRPr="00340B0D" w:rsidRDefault="006C7785" w:rsidP="00380FCD">
            <w:pPr>
              <w:rPr>
                <w:rFonts w:cs="Arial"/>
                <w:sz w:val="18"/>
                <w:szCs w:val="18"/>
              </w:rPr>
            </w:pPr>
          </w:p>
        </w:tc>
      </w:tr>
      <w:tr w:rsidR="006C7785" w:rsidRPr="00340B0D" w14:paraId="0F1FD1D7" w14:textId="77777777" w:rsidTr="00380FCD">
        <w:tc>
          <w:tcPr>
            <w:tcW w:w="4386" w:type="dxa"/>
            <w:gridSpan w:val="3"/>
            <w:tcBorders>
              <w:top w:val="single" w:sz="4" w:space="0" w:color="auto"/>
              <w:left w:val="single" w:sz="12" w:space="0" w:color="auto"/>
              <w:bottom w:val="single" w:sz="12" w:space="0" w:color="auto"/>
              <w:right w:val="single" w:sz="4" w:space="0" w:color="auto"/>
            </w:tcBorders>
          </w:tcPr>
          <w:p w14:paraId="3D2B32C1" w14:textId="77777777" w:rsidR="006C7785" w:rsidRPr="00340B0D" w:rsidRDefault="006C7785" w:rsidP="00380FCD">
            <w:pPr>
              <w:pStyle w:val="Default"/>
              <w:ind w:left="720"/>
              <w:rPr>
                <w:sz w:val="18"/>
                <w:szCs w:val="18"/>
              </w:rPr>
            </w:pPr>
            <w:r w:rsidRPr="00340B0D">
              <w:rPr>
                <w:sz w:val="18"/>
                <w:szCs w:val="18"/>
              </w:rPr>
              <w:t>Alert Highlights (Standard)</w:t>
            </w:r>
          </w:p>
        </w:tc>
        <w:tc>
          <w:tcPr>
            <w:tcW w:w="699" w:type="dxa"/>
            <w:gridSpan w:val="2"/>
            <w:tcBorders>
              <w:top w:val="single" w:sz="4" w:space="0" w:color="auto"/>
              <w:left w:val="single" w:sz="4" w:space="0" w:color="auto"/>
              <w:bottom w:val="single" w:sz="12" w:space="0" w:color="auto"/>
              <w:right w:val="single" w:sz="12" w:space="0" w:color="auto"/>
            </w:tcBorders>
          </w:tcPr>
          <w:p w14:paraId="3D46EC6E" w14:textId="77777777" w:rsidR="006C7785" w:rsidRPr="00340B0D" w:rsidRDefault="006C7785" w:rsidP="00380FCD">
            <w:pPr>
              <w:jc w:val="center"/>
              <w:rPr>
                <w:rFonts w:cs="Arial"/>
                <w:sz w:val="18"/>
                <w:szCs w:val="18"/>
              </w:rPr>
            </w:pPr>
          </w:p>
        </w:tc>
        <w:tc>
          <w:tcPr>
            <w:tcW w:w="3788" w:type="dxa"/>
            <w:gridSpan w:val="3"/>
            <w:tcBorders>
              <w:top w:val="single" w:sz="4" w:space="0" w:color="auto"/>
              <w:left w:val="single" w:sz="12" w:space="0" w:color="auto"/>
              <w:bottom w:val="single" w:sz="12" w:space="0" w:color="auto"/>
            </w:tcBorders>
          </w:tcPr>
          <w:p w14:paraId="64E91B64" w14:textId="77777777" w:rsidR="006C7785" w:rsidRPr="00340B0D" w:rsidRDefault="006C7785" w:rsidP="00380FCD">
            <w:pPr>
              <w:rPr>
                <w:rFonts w:cs="Arial"/>
                <w:sz w:val="18"/>
                <w:szCs w:val="18"/>
              </w:rPr>
            </w:pPr>
          </w:p>
        </w:tc>
        <w:tc>
          <w:tcPr>
            <w:tcW w:w="610" w:type="dxa"/>
            <w:tcBorders>
              <w:top w:val="single" w:sz="4" w:space="0" w:color="auto"/>
              <w:bottom w:val="single" w:sz="12" w:space="0" w:color="auto"/>
              <w:right w:val="single" w:sz="12" w:space="0" w:color="auto"/>
            </w:tcBorders>
            <w:vAlign w:val="center"/>
          </w:tcPr>
          <w:p w14:paraId="5DCCA697" w14:textId="77777777" w:rsidR="006C7785" w:rsidRPr="00340B0D" w:rsidRDefault="006C7785" w:rsidP="00380FCD">
            <w:pPr>
              <w:rPr>
                <w:rFonts w:cs="Arial"/>
                <w:sz w:val="18"/>
                <w:szCs w:val="18"/>
              </w:rPr>
            </w:pPr>
          </w:p>
        </w:tc>
      </w:tr>
      <w:tr w:rsidR="006C7785" w:rsidRPr="00340B0D" w14:paraId="7151014A" w14:textId="77777777" w:rsidTr="00380FCD">
        <w:tc>
          <w:tcPr>
            <w:tcW w:w="9483"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2C1D68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D8B9B09"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4BAB6FD0"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0AED6930"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50E91C1F"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19E8A842" w14:textId="77777777" w:rsidR="006C7785" w:rsidRPr="00340B0D" w:rsidRDefault="006C7785" w:rsidP="00380FCD">
            <w:pPr>
              <w:rPr>
                <w:rFonts w:cs="Arial"/>
                <w:sz w:val="18"/>
                <w:szCs w:val="18"/>
              </w:rPr>
            </w:pPr>
          </w:p>
        </w:tc>
      </w:tr>
      <w:tr w:rsidR="006C7785" w:rsidRPr="00340B0D" w14:paraId="15FE57EB" w14:textId="77777777" w:rsidTr="00380FCD">
        <w:tc>
          <w:tcPr>
            <w:tcW w:w="4386" w:type="dxa"/>
            <w:gridSpan w:val="3"/>
            <w:tcBorders>
              <w:top w:val="single" w:sz="4" w:space="0" w:color="auto"/>
              <w:left w:val="single" w:sz="12" w:space="0" w:color="auto"/>
              <w:bottom w:val="single" w:sz="4" w:space="0" w:color="auto"/>
              <w:right w:val="single" w:sz="4" w:space="0" w:color="auto"/>
            </w:tcBorders>
          </w:tcPr>
          <w:p w14:paraId="3FC75E71" w14:textId="77777777" w:rsidR="006C7785" w:rsidRPr="00340B0D" w:rsidRDefault="006C7785" w:rsidP="00380FCD">
            <w:pPr>
              <w:pStyle w:val="Default"/>
              <w:ind w:left="720"/>
              <w:rPr>
                <w:sz w:val="18"/>
                <w:szCs w:val="18"/>
              </w:rPr>
            </w:pPr>
          </w:p>
        </w:tc>
        <w:tc>
          <w:tcPr>
            <w:tcW w:w="699" w:type="dxa"/>
            <w:gridSpan w:val="2"/>
            <w:tcBorders>
              <w:top w:val="single" w:sz="4" w:space="0" w:color="auto"/>
              <w:left w:val="single" w:sz="4" w:space="0" w:color="auto"/>
              <w:bottom w:val="single" w:sz="4" w:space="0" w:color="auto"/>
              <w:right w:val="double" w:sz="4" w:space="0" w:color="auto"/>
            </w:tcBorders>
          </w:tcPr>
          <w:p w14:paraId="5E7EFB67" w14:textId="77777777" w:rsidR="006C7785" w:rsidRPr="00340B0D" w:rsidRDefault="006C7785" w:rsidP="00380FCD">
            <w:pPr>
              <w:jc w:val="center"/>
              <w:rPr>
                <w:rFonts w:cs="Arial"/>
                <w:sz w:val="18"/>
                <w:szCs w:val="18"/>
              </w:rPr>
            </w:pPr>
          </w:p>
        </w:tc>
        <w:tc>
          <w:tcPr>
            <w:tcW w:w="3788" w:type="dxa"/>
            <w:gridSpan w:val="3"/>
            <w:tcBorders>
              <w:top w:val="single" w:sz="4" w:space="0" w:color="auto"/>
              <w:left w:val="double" w:sz="4" w:space="0" w:color="auto"/>
              <w:bottom w:val="single" w:sz="4" w:space="0" w:color="auto"/>
            </w:tcBorders>
          </w:tcPr>
          <w:p w14:paraId="487F7CE7" w14:textId="77777777" w:rsidR="006C7785" w:rsidRPr="00340B0D" w:rsidRDefault="006C7785" w:rsidP="00380FCD">
            <w:pPr>
              <w:rPr>
                <w:rFonts w:cs="Arial"/>
                <w:sz w:val="18"/>
                <w:szCs w:val="18"/>
              </w:rPr>
            </w:pPr>
          </w:p>
        </w:tc>
        <w:tc>
          <w:tcPr>
            <w:tcW w:w="610" w:type="dxa"/>
            <w:tcBorders>
              <w:top w:val="single" w:sz="4" w:space="0" w:color="auto"/>
              <w:bottom w:val="single" w:sz="4" w:space="0" w:color="auto"/>
              <w:right w:val="single" w:sz="12" w:space="0" w:color="auto"/>
            </w:tcBorders>
            <w:vAlign w:val="center"/>
          </w:tcPr>
          <w:p w14:paraId="5DE785A1" w14:textId="77777777" w:rsidR="006C7785" w:rsidRPr="00340B0D" w:rsidRDefault="006C7785" w:rsidP="00380FCD">
            <w:pPr>
              <w:rPr>
                <w:rFonts w:cs="Arial"/>
                <w:sz w:val="18"/>
                <w:szCs w:val="18"/>
              </w:rPr>
            </w:pPr>
          </w:p>
        </w:tc>
      </w:tr>
      <w:tr w:rsidR="006C7785" w:rsidRPr="00340B0D" w14:paraId="0DFC3376" w14:textId="77777777" w:rsidTr="00380FCD">
        <w:tc>
          <w:tcPr>
            <w:tcW w:w="9483"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7F9176"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4BF045" w14:textId="77777777" w:rsidTr="00380FCD">
        <w:tc>
          <w:tcPr>
            <w:tcW w:w="9483" w:type="dxa"/>
            <w:gridSpan w:val="9"/>
            <w:tcBorders>
              <w:top w:val="single" w:sz="4" w:space="0" w:color="auto"/>
              <w:left w:val="single" w:sz="12" w:space="0" w:color="auto"/>
              <w:bottom w:val="single" w:sz="4" w:space="0" w:color="auto"/>
              <w:right w:val="single" w:sz="12" w:space="0" w:color="auto"/>
            </w:tcBorders>
            <w:vAlign w:val="center"/>
          </w:tcPr>
          <w:p w14:paraId="1F4EF64F" w14:textId="77777777" w:rsidR="006C7785" w:rsidRPr="00D6273A" w:rsidRDefault="006C7785" w:rsidP="00380FCD">
            <w:pPr>
              <w:rPr>
                <w:i/>
              </w:rPr>
            </w:pPr>
            <w:r w:rsidRPr="00A66F97">
              <w:rPr>
                <w:rFonts w:cs="Arial"/>
                <w:i/>
              </w:rPr>
              <w:t>As for test</w:t>
            </w:r>
            <w:r w:rsidRPr="00A66F97">
              <w:rPr>
                <w:rFonts w:cs="Arial"/>
              </w:rPr>
              <w:t xml:space="preserve"> SafetyContourDisplay1</w:t>
            </w:r>
          </w:p>
        </w:tc>
      </w:tr>
      <w:tr w:rsidR="006C7785" w:rsidRPr="00340B0D" w14:paraId="471EBD66"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34D4A0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682A7A27"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154C262" w14:textId="77777777" w:rsidR="006C7785" w:rsidRPr="00A66F97" w:rsidRDefault="006C7785" w:rsidP="00380FCD">
            <w:pPr>
              <w:rPr>
                <w:rFonts w:cs="Arial"/>
                <w:i/>
              </w:rPr>
            </w:pPr>
            <w:r w:rsidRPr="00A66F97">
              <w:rPr>
                <w:rFonts w:cs="Arial"/>
                <w:i/>
              </w:rPr>
              <w:lastRenderedPageBreak/>
              <w:t>Select Shallow water dangers for display</w:t>
            </w:r>
          </w:p>
          <w:p w14:paraId="2BB1E94B" w14:textId="77777777" w:rsidR="006C7785" w:rsidRPr="00A66F97" w:rsidRDefault="006C7785" w:rsidP="00380FCD">
            <w:pPr>
              <w:rPr>
                <w:rFonts w:cs="Arial"/>
                <w:i/>
              </w:rPr>
            </w:pPr>
            <w:r w:rsidRPr="00A66F97">
              <w:rPr>
                <w:rFonts w:cs="Arial"/>
                <w:i/>
              </w:rPr>
              <w:t>Select Four shades</w:t>
            </w:r>
          </w:p>
          <w:p w14:paraId="634FA4DB" w14:textId="77777777" w:rsidR="006C7785" w:rsidRPr="00A66F97" w:rsidRDefault="006C7785" w:rsidP="00380FCD">
            <w:pPr>
              <w:rPr>
                <w:rFonts w:cs="Arial"/>
                <w:i/>
              </w:rPr>
            </w:pPr>
            <w:r w:rsidRPr="00A66F97">
              <w:rPr>
                <w:rFonts w:cs="Arial"/>
                <w:i/>
              </w:rPr>
              <w:t>1. Set the Safety Contour value to 5 m (shallow contour 2 m, deep contour 10 m).</w:t>
            </w:r>
          </w:p>
          <w:p w14:paraId="01745D43" w14:textId="77777777" w:rsidR="006C7785" w:rsidRPr="00614B0E" w:rsidRDefault="006C7785" w:rsidP="00380FCD">
            <w:pPr>
              <w:rPr>
                <w:rFonts w:cs="Arial"/>
                <w:b/>
                <w:bCs/>
              </w:rPr>
            </w:pPr>
            <w:r w:rsidRPr="00A66F97">
              <w:rPr>
                <w:rFonts w:cs="Arial"/>
                <w:i/>
              </w:rPr>
              <w:t>2. Set the Safety Contour value to 10 m (shallow contour 5 m, deep contour 20 m).</w:t>
            </w:r>
          </w:p>
        </w:tc>
      </w:tr>
      <w:tr w:rsidR="006C7785" w:rsidRPr="00340B0D" w14:paraId="6333D7E9" w14:textId="77777777" w:rsidTr="00380FCD">
        <w:tc>
          <w:tcPr>
            <w:tcW w:w="9483"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09D0775"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rsidRPr="00340B0D" w14:paraId="3CAC6FD4" w14:textId="77777777" w:rsidTr="00380FCD">
        <w:trPr>
          <w:trHeight w:val="3239"/>
        </w:trPr>
        <w:tc>
          <w:tcPr>
            <w:tcW w:w="9483" w:type="dxa"/>
            <w:gridSpan w:val="9"/>
            <w:tcBorders>
              <w:top w:val="single" w:sz="4" w:space="0" w:color="auto"/>
              <w:left w:val="single" w:sz="12" w:space="0" w:color="auto"/>
              <w:bottom w:val="single" w:sz="12" w:space="0" w:color="auto"/>
              <w:right w:val="single" w:sz="12" w:space="0" w:color="auto"/>
            </w:tcBorders>
          </w:tcPr>
          <w:p w14:paraId="56EEFFA0" w14:textId="77777777" w:rsidR="006C7785" w:rsidRPr="00A66F97" w:rsidRDefault="006C7785" w:rsidP="00380FCD">
            <w:pPr>
              <w:rPr>
                <w:rFonts w:cs="Arial"/>
                <w:i/>
              </w:rPr>
            </w:pPr>
            <w:r w:rsidRPr="00A66F97">
              <w:rPr>
                <w:rFonts w:cs="Arial"/>
                <w:i/>
              </w:rPr>
              <w:t>The Safety Contour must be emphasised and the isolated dangers within the unsafe water enclosed by the ship’s Safety Contour must be displayed as shown in the image below</w:t>
            </w:r>
          </w:p>
          <w:p w14:paraId="29D1923D" w14:textId="77777777" w:rsidR="006C7785" w:rsidRPr="00A66F97" w:rsidRDefault="006C7785" w:rsidP="00380FCD">
            <w:pPr>
              <w:rPr>
                <w:rFonts w:cs="Arial"/>
                <w:i/>
              </w:rPr>
            </w:pPr>
          </w:p>
          <w:p w14:paraId="67E40453" w14:textId="77777777" w:rsidR="006C7785" w:rsidRDefault="006C7785" w:rsidP="00380FCD">
            <w:pPr>
              <w:rPr>
                <w:rFonts w:cs="Arial"/>
                <w:i/>
              </w:rPr>
            </w:pPr>
            <w:r w:rsidRPr="00A66F97">
              <w:rPr>
                <w:rFonts w:cs="Arial"/>
                <w:i/>
              </w:rPr>
              <w:t>1. Safety Contour set as 5 m</w:t>
            </w:r>
          </w:p>
          <w:p w14:paraId="3186E003" w14:textId="77777777" w:rsidR="006C7785" w:rsidRDefault="006C7785" w:rsidP="00380FCD">
            <w:pPr>
              <w:rPr>
                <w:rFonts w:cs="Arial"/>
              </w:rPr>
            </w:pPr>
            <w:r w:rsidRPr="00A66F97">
              <w:rPr>
                <w:rFonts w:cs="Arial"/>
                <w:noProof/>
                <w:lang w:val="en-IN" w:eastAsia="en-IN"/>
              </w:rPr>
              <w:drawing>
                <wp:inline distT="0" distB="0" distL="0" distR="0" wp14:anchorId="7E7F6A72" wp14:editId="79239BF6">
                  <wp:extent cx="5887954" cy="5417077"/>
                  <wp:effectExtent l="0" t="0" r="0" b="0"/>
                  <wp:docPr id="77" name="Picture 77"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1E4C903C" w14:textId="77777777" w:rsidR="006C7785" w:rsidRDefault="006C7785" w:rsidP="00380FCD">
            <w:pPr>
              <w:jc w:val="center"/>
              <w:rPr>
                <w:rFonts w:cs="Arial"/>
              </w:rPr>
            </w:pPr>
            <w:r>
              <w:rPr>
                <w:rFonts w:cs="Arial"/>
              </w:rPr>
              <w:t>tbd</w:t>
            </w:r>
          </w:p>
          <w:p w14:paraId="7A4609A9" w14:textId="77777777" w:rsidR="006C7785" w:rsidRDefault="006C7785" w:rsidP="00380FCD">
            <w:pPr>
              <w:rPr>
                <w:rFonts w:cs="Arial"/>
                <w:i/>
              </w:rPr>
            </w:pPr>
            <w:r w:rsidRPr="00A66F97">
              <w:rPr>
                <w:rFonts w:cs="Arial"/>
                <w:i/>
              </w:rPr>
              <w:t>2. Safety Contour set as 10 m</w:t>
            </w:r>
          </w:p>
          <w:p w14:paraId="6BED9D9D" w14:textId="77777777" w:rsidR="006C7785" w:rsidRDefault="006C7785" w:rsidP="00380FCD">
            <w:pPr>
              <w:rPr>
                <w:rFonts w:cs="Arial"/>
              </w:rPr>
            </w:pPr>
            <w:r w:rsidRPr="00A66F97">
              <w:rPr>
                <w:rFonts w:cs="Arial"/>
                <w:noProof/>
                <w:lang w:val="en-IN" w:eastAsia="en-IN"/>
              </w:rPr>
              <w:lastRenderedPageBreak/>
              <w:drawing>
                <wp:inline distT="0" distB="0" distL="0" distR="0" wp14:anchorId="662312A4" wp14:editId="6A8F1B88">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p>
          <w:p w14:paraId="15C48EBE" w14:textId="77777777" w:rsidR="006C7785" w:rsidRDefault="006C7785" w:rsidP="00380FCD">
            <w:pPr>
              <w:jc w:val="center"/>
              <w:rPr>
                <w:rFonts w:cs="Arial"/>
              </w:rPr>
            </w:pPr>
            <w:r>
              <w:rPr>
                <w:rFonts w:cs="Arial"/>
              </w:rPr>
              <w:t>Tbd</w:t>
            </w:r>
          </w:p>
          <w:p w14:paraId="30A4C87F" w14:textId="77777777" w:rsidR="006C7785" w:rsidRPr="00614B0E" w:rsidRDefault="006C7785" w:rsidP="00380FCD">
            <w:pPr>
              <w:rPr>
                <w:rFonts w:cs="Arial"/>
              </w:rPr>
            </w:pPr>
          </w:p>
        </w:tc>
      </w:tr>
    </w:tbl>
    <w:p w14:paraId="3E4ADAA1" w14:textId="77777777" w:rsidR="006C7785" w:rsidRDefault="006C7785" w:rsidP="006C7785"/>
    <w:p w14:paraId="58B21852" w14:textId="77777777" w:rsidR="006C7785" w:rsidRDefault="006C7785" w:rsidP="006C7785">
      <w:r w:rsidRPr="008C2033">
        <w:rPr>
          <w:b/>
          <w:color w:val="FF0000"/>
        </w:rPr>
        <w:t>IIC Comment:</w:t>
      </w:r>
      <w:r w:rsidRPr="008C2033">
        <w:rPr>
          <w:color w:val="FF0000"/>
        </w:rPr>
        <w:t xml:space="preserve"> </w:t>
      </w:r>
      <w:r w:rsidRPr="008C2033">
        <w:rPr>
          <w:i/>
          <w:color w:val="FF0000"/>
        </w:rPr>
        <w:t>10100AA_X0000.000 Dataset</w:t>
      </w:r>
      <w:r w:rsidRPr="008C2033">
        <w:rPr>
          <w:color w:val="FF0000"/>
        </w:rPr>
        <w:t xml:space="preserve"> not available </w:t>
      </w:r>
      <w:r>
        <w:br w:type="page"/>
      </w:r>
    </w:p>
    <w:p w14:paraId="435BE6B8" w14:textId="77777777" w:rsidR="006C7785" w:rsidRPr="00A66F97" w:rsidRDefault="006C7785" w:rsidP="006C7785">
      <w:pPr>
        <w:rPr>
          <w:rFonts w:cs="Arial"/>
        </w:rPr>
      </w:pPr>
    </w:p>
    <w:p w14:paraId="37AEEE05" w14:textId="77777777" w:rsidR="006C7785" w:rsidRPr="000B045F" w:rsidRDefault="006C7785" w:rsidP="006C7785">
      <w:pPr>
        <w:pStyle w:val="Heading1"/>
        <w:numPr>
          <w:ilvl w:val="1"/>
          <w:numId w:val="72"/>
        </w:numPr>
        <w:tabs>
          <w:tab w:val="left" w:pos="567"/>
        </w:tabs>
        <w:spacing w:after="120"/>
        <w:ind w:left="567" w:hanging="567"/>
        <w:rPr>
          <w:rFonts w:cs="Arial"/>
          <w:b w:val="0"/>
          <w:color w:val="000000" w:themeColor="text1"/>
        </w:rPr>
      </w:pPr>
      <w:bookmarkStart w:id="860" w:name="_Toc152748583"/>
      <w:r w:rsidRPr="000B045F">
        <w:rPr>
          <w:rFonts w:cs="Arial"/>
          <w:color w:val="000000" w:themeColor="text1"/>
        </w:rPr>
        <w:t>Display of User Selected Safety Contour.</w:t>
      </w:r>
      <w:bookmarkEnd w:id="860"/>
    </w:p>
    <w:p w14:paraId="4CEE131A" w14:textId="77777777" w:rsidR="006C7785" w:rsidRPr="000B045F" w:rsidRDefault="006C7785" w:rsidP="006C7785">
      <w:pPr>
        <w:pStyle w:val="Heading1"/>
        <w:numPr>
          <w:ilvl w:val="2"/>
          <w:numId w:val="72"/>
        </w:numPr>
        <w:tabs>
          <w:tab w:val="left" w:pos="567"/>
        </w:tabs>
        <w:spacing w:after="120"/>
        <w:ind w:left="2160" w:hanging="1224"/>
        <w:rPr>
          <w:rFonts w:cs="Arial"/>
          <w:b w:val="0"/>
          <w:color w:val="000000" w:themeColor="text1"/>
        </w:rPr>
      </w:pPr>
      <w:r w:rsidRPr="000B045F">
        <w:rPr>
          <w:rFonts w:cs="Arial"/>
          <w:color w:val="000000" w:themeColor="text1"/>
        </w:rPr>
        <w:t>Setting User Selected 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2"/>
        <w:gridCol w:w="2696"/>
        <w:gridCol w:w="2292"/>
        <w:gridCol w:w="2246"/>
      </w:tblGrid>
      <w:tr w:rsidR="006C7785" w:rsidRPr="00A66F97" w14:paraId="37CFD93C" w14:textId="77777777" w:rsidTr="00380FCD">
        <w:trPr>
          <w:trHeight w:val="454"/>
          <w:tblHeader/>
        </w:trPr>
        <w:tc>
          <w:tcPr>
            <w:tcW w:w="2381" w:type="dxa"/>
            <w:shd w:val="clear" w:color="auto" w:fill="CCFFCC"/>
            <w:vAlign w:val="center"/>
          </w:tcPr>
          <w:p w14:paraId="645FABC1" w14:textId="77777777" w:rsidR="006C7785" w:rsidRPr="00A66F97" w:rsidRDefault="006C7785" w:rsidP="00380FCD">
            <w:pPr>
              <w:rPr>
                <w:rFonts w:cs="Arial"/>
              </w:rPr>
            </w:pPr>
            <w:r w:rsidRPr="00A66F97">
              <w:rPr>
                <w:rFonts w:cs="Arial"/>
                <w:b/>
              </w:rPr>
              <w:t>Test Reference</w:t>
            </w:r>
          </w:p>
        </w:tc>
        <w:tc>
          <w:tcPr>
            <w:tcW w:w="2381" w:type="dxa"/>
            <w:shd w:val="clear" w:color="auto" w:fill="CCFFCC"/>
            <w:vAlign w:val="center"/>
          </w:tcPr>
          <w:p w14:paraId="454CE6C0" w14:textId="77777777" w:rsidR="006C7785" w:rsidRPr="00A66F97" w:rsidRDefault="006C7785" w:rsidP="00380FCD">
            <w:pPr>
              <w:rPr>
                <w:rFonts w:cs="Arial"/>
              </w:rPr>
            </w:pPr>
            <w:r w:rsidRPr="00A66F97">
              <w:rPr>
                <w:rFonts w:cs="Arial"/>
              </w:rPr>
              <w:t>UserSelectedSafetyContour</w:t>
            </w:r>
          </w:p>
        </w:tc>
        <w:tc>
          <w:tcPr>
            <w:tcW w:w="2382" w:type="dxa"/>
            <w:shd w:val="clear" w:color="auto" w:fill="CCFFCC"/>
            <w:vAlign w:val="center"/>
          </w:tcPr>
          <w:p w14:paraId="323D3336" w14:textId="77777777" w:rsidR="006C7785" w:rsidRPr="00A66F97" w:rsidRDefault="006C7785" w:rsidP="00380FCD">
            <w:pPr>
              <w:rPr>
                <w:rFonts w:cs="Arial"/>
              </w:rPr>
            </w:pPr>
            <w:r w:rsidRPr="00A66F97">
              <w:rPr>
                <w:rFonts w:cs="Arial"/>
                <w:b/>
              </w:rPr>
              <w:t>IHO Reference</w:t>
            </w:r>
          </w:p>
        </w:tc>
        <w:tc>
          <w:tcPr>
            <w:tcW w:w="2382" w:type="dxa"/>
            <w:shd w:val="clear" w:color="auto" w:fill="CCFFCC"/>
            <w:vAlign w:val="center"/>
          </w:tcPr>
          <w:p w14:paraId="70E261D3" w14:textId="77777777" w:rsidR="006C7785" w:rsidRPr="00A66F97" w:rsidRDefault="006C7785" w:rsidP="00380FCD">
            <w:pPr>
              <w:rPr>
                <w:rFonts w:cs="Arial"/>
              </w:rPr>
            </w:pPr>
            <w:r w:rsidRPr="00A66F97">
              <w:rPr>
                <w:rFonts w:cs="Arial"/>
              </w:rPr>
              <w:t>(S-100 Part 9/S-98)</w:t>
            </w:r>
          </w:p>
        </w:tc>
      </w:tr>
      <w:tr w:rsidR="006C7785" w:rsidRPr="00A66F97" w14:paraId="591D60A6" w14:textId="77777777" w:rsidTr="00380FCD">
        <w:trPr>
          <w:tblHeader/>
        </w:trPr>
        <w:tc>
          <w:tcPr>
            <w:tcW w:w="9526" w:type="dxa"/>
            <w:gridSpan w:val="4"/>
            <w:shd w:val="clear" w:color="auto" w:fill="CCFFCC"/>
            <w:vAlign w:val="center"/>
          </w:tcPr>
          <w:p w14:paraId="3BCD96C2" w14:textId="77777777" w:rsidR="006C7785" w:rsidRPr="00A66F97" w:rsidRDefault="006C7785" w:rsidP="00380FCD">
            <w:pPr>
              <w:rPr>
                <w:rFonts w:cs="Arial"/>
              </w:rPr>
            </w:pPr>
            <w:r w:rsidRPr="00A66F97">
              <w:rPr>
                <w:rFonts w:cs="Arial"/>
                <w:b/>
              </w:rPr>
              <w:t>Test description</w:t>
            </w:r>
          </w:p>
        </w:tc>
      </w:tr>
      <w:tr w:rsidR="006C7785" w:rsidRPr="00A66F97" w14:paraId="5B5E7793" w14:textId="77777777" w:rsidTr="00380FCD">
        <w:trPr>
          <w:tblHeader/>
        </w:trPr>
        <w:tc>
          <w:tcPr>
            <w:tcW w:w="9526" w:type="dxa"/>
            <w:gridSpan w:val="4"/>
            <w:vAlign w:val="center"/>
          </w:tcPr>
          <w:p w14:paraId="5711A7C8" w14:textId="77777777" w:rsidR="006C7785" w:rsidRPr="00A66F97" w:rsidRDefault="006C7785" w:rsidP="00380FCD">
            <w:pPr>
              <w:rPr>
                <w:rFonts w:cs="Arial"/>
                <w:i/>
              </w:rPr>
            </w:pPr>
            <w:r w:rsidRPr="00A66F97">
              <w:rPr>
                <w:rFonts w:cs="Arial"/>
                <w:i/>
              </w:rPr>
              <w:t>This test ensures the user is able to set a user selected safety contour in areas of S-102 and S-104 coverage..</w:t>
            </w:r>
          </w:p>
        </w:tc>
      </w:tr>
      <w:tr w:rsidR="006C7785" w:rsidRPr="00A66F97" w14:paraId="6AB22B39" w14:textId="77777777" w:rsidTr="00380FCD">
        <w:trPr>
          <w:tblHeader/>
        </w:trPr>
        <w:tc>
          <w:tcPr>
            <w:tcW w:w="9526" w:type="dxa"/>
            <w:gridSpan w:val="4"/>
            <w:shd w:val="clear" w:color="auto" w:fill="CCFFCC"/>
            <w:vAlign w:val="center"/>
          </w:tcPr>
          <w:p w14:paraId="521E2D06" w14:textId="77777777" w:rsidR="006C7785" w:rsidRPr="00A66F97" w:rsidRDefault="006C7785" w:rsidP="00380FCD">
            <w:pPr>
              <w:rPr>
                <w:rFonts w:cs="Arial"/>
              </w:rPr>
            </w:pPr>
            <w:r w:rsidRPr="00A66F97">
              <w:rPr>
                <w:rFonts w:cs="Arial"/>
                <w:b/>
              </w:rPr>
              <w:t>Setup</w:t>
            </w:r>
          </w:p>
        </w:tc>
      </w:tr>
      <w:tr w:rsidR="006C7785" w:rsidRPr="00A66F97" w14:paraId="1BD6EF45" w14:textId="77777777" w:rsidTr="00380FCD">
        <w:trPr>
          <w:tblHeader/>
        </w:trPr>
        <w:tc>
          <w:tcPr>
            <w:tcW w:w="9526" w:type="dxa"/>
            <w:gridSpan w:val="4"/>
            <w:vAlign w:val="center"/>
          </w:tcPr>
          <w:p w14:paraId="50312710" w14:textId="77777777" w:rsidR="006C7785" w:rsidRPr="00A66F97" w:rsidRDefault="006C7785" w:rsidP="00380FCD">
            <w:pPr>
              <w:rPr>
                <w:rFonts w:cs="Arial"/>
                <w:i/>
              </w:rPr>
            </w:pPr>
            <w:r w:rsidRPr="00A66F97">
              <w:rPr>
                <w:rFonts w:cs="Arial"/>
                <w:i/>
              </w:rPr>
              <w:t xml:space="preserve">Load the exchange set </w:t>
            </w:r>
            <w:r w:rsidRPr="00A66F97">
              <w:rPr>
                <w:rFonts w:cs="Arial"/>
                <w:b/>
                <w:bCs/>
                <w:i/>
              </w:rPr>
              <w:t>PowerUp</w:t>
            </w:r>
            <w:r w:rsidRPr="00A66F97">
              <w:rPr>
                <w:rFonts w:cs="Arial"/>
                <w:i/>
              </w:rPr>
              <w:t xml:space="preserve"> with the following settings:</w:t>
            </w:r>
          </w:p>
          <w:p w14:paraId="08B4663C" w14:textId="77777777" w:rsidR="006C7785" w:rsidRPr="00A66F97" w:rsidRDefault="006C7785" w:rsidP="006C7785">
            <w:pPr>
              <w:pStyle w:val="ListParagraph"/>
              <w:numPr>
                <w:ilvl w:val="0"/>
                <w:numId w:val="51"/>
              </w:numPr>
              <w:rPr>
                <w:rFonts w:cs="Arial"/>
                <w:i/>
              </w:rPr>
            </w:pPr>
            <w:r w:rsidRPr="00A66F97">
              <w:rPr>
                <w:rFonts w:cs="Arial"/>
                <w:i/>
              </w:rPr>
              <w:t>Set User selected safety contour = 11.4m</w:t>
            </w:r>
          </w:p>
          <w:p w14:paraId="0BC2C1F9" w14:textId="77777777" w:rsidR="006C7785" w:rsidRPr="00A66F97" w:rsidRDefault="006C7785" w:rsidP="006C7785">
            <w:pPr>
              <w:pStyle w:val="ListParagraph"/>
              <w:numPr>
                <w:ilvl w:val="0"/>
                <w:numId w:val="51"/>
              </w:numPr>
              <w:rPr>
                <w:rFonts w:cs="Arial"/>
                <w:i/>
              </w:rPr>
            </w:pPr>
            <w:r w:rsidRPr="00A66F97">
              <w:rPr>
                <w:rFonts w:cs="Arial"/>
                <w:i/>
              </w:rPr>
              <w:t>Set Water Level Adjustment = false</w:t>
            </w:r>
          </w:p>
          <w:p w14:paraId="49982D72" w14:textId="77777777" w:rsidR="006C7785" w:rsidRPr="00A66F97" w:rsidRDefault="006C7785" w:rsidP="006C7785">
            <w:pPr>
              <w:pStyle w:val="ListParagraph"/>
              <w:numPr>
                <w:ilvl w:val="0"/>
                <w:numId w:val="51"/>
              </w:numPr>
              <w:jc w:val="left"/>
              <w:rPr>
                <w:rFonts w:cs="Arial"/>
                <w:i/>
              </w:rPr>
            </w:pPr>
            <w:r w:rsidRPr="00A66F97">
              <w:rPr>
                <w:rFonts w:cs="Arial"/>
                <w:i/>
              </w:rPr>
              <w:t>Turn Interoperability to Level 2</w:t>
            </w:r>
          </w:p>
          <w:p w14:paraId="6E144CE5" w14:textId="77777777" w:rsidR="006C7785" w:rsidRPr="00A66F97" w:rsidRDefault="006C7785" w:rsidP="00380FCD">
            <w:pPr>
              <w:rPr>
                <w:rFonts w:cs="Arial"/>
                <w:i/>
              </w:rPr>
            </w:pPr>
          </w:p>
        </w:tc>
      </w:tr>
      <w:tr w:rsidR="006C7785" w:rsidRPr="00A66F97" w14:paraId="3B13D971" w14:textId="77777777" w:rsidTr="00380FCD">
        <w:trPr>
          <w:tblHeader/>
        </w:trPr>
        <w:tc>
          <w:tcPr>
            <w:tcW w:w="9526" w:type="dxa"/>
            <w:gridSpan w:val="4"/>
            <w:shd w:val="clear" w:color="auto" w:fill="CCFFCC"/>
            <w:vAlign w:val="center"/>
          </w:tcPr>
          <w:p w14:paraId="1FA5EA22" w14:textId="77777777" w:rsidR="006C7785" w:rsidRPr="00A66F97" w:rsidRDefault="006C7785" w:rsidP="00380FCD">
            <w:pPr>
              <w:rPr>
                <w:rFonts w:cs="Arial"/>
              </w:rPr>
            </w:pPr>
            <w:r w:rsidRPr="00A66F97">
              <w:rPr>
                <w:rFonts w:cs="Arial"/>
                <w:b/>
              </w:rPr>
              <w:t>Action</w:t>
            </w:r>
          </w:p>
        </w:tc>
      </w:tr>
      <w:tr w:rsidR="006C7785" w:rsidRPr="00A66F97" w14:paraId="5124C961" w14:textId="77777777" w:rsidTr="00380FCD">
        <w:trPr>
          <w:tblHeader/>
        </w:trPr>
        <w:tc>
          <w:tcPr>
            <w:tcW w:w="9526" w:type="dxa"/>
            <w:gridSpan w:val="4"/>
            <w:vAlign w:val="center"/>
          </w:tcPr>
          <w:p w14:paraId="03899BA5" w14:textId="77777777" w:rsidR="006C7785" w:rsidRPr="00A66F97" w:rsidRDefault="006C7785" w:rsidP="00380FCD">
            <w:pPr>
              <w:rPr>
                <w:rFonts w:cs="Arial"/>
                <w:i/>
              </w:rPr>
            </w:pPr>
            <w:r w:rsidRPr="00A66F97">
              <w:rPr>
                <w:rFonts w:cs="Arial"/>
                <w:i/>
              </w:rPr>
              <w:t>1. Set ship’s position to XX YY, Viewing Scale NN,000</w:t>
            </w:r>
          </w:p>
        </w:tc>
      </w:tr>
      <w:tr w:rsidR="006C7785" w:rsidRPr="00A66F97" w14:paraId="5B320AF8" w14:textId="77777777" w:rsidTr="00380FCD">
        <w:trPr>
          <w:tblHeader/>
        </w:trPr>
        <w:tc>
          <w:tcPr>
            <w:tcW w:w="9526" w:type="dxa"/>
            <w:gridSpan w:val="4"/>
            <w:shd w:val="clear" w:color="auto" w:fill="CCFFCC"/>
            <w:vAlign w:val="center"/>
          </w:tcPr>
          <w:p w14:paraId="0B4E702C" w14:textId="77777777" w:rsidR="006C7785" w:rsidRPr="00A66F97" w:rsidRDefault="006C7785" w:rsidP="00380FCD">
            <w:pPr>
              <w:rPr>
                <w:rFonts w:cs="Arial"/>
              </w:rPr>
            </w:pPr>
            <w:r w:rsidRPr="00A66F97">
              <w:rPr>
                <w:rFonts w:cs="Arial"/>
                <w:b/>
              </w:rPr>
              <w:t>Results</w:t>
            </w:r>
          </w:p>
        </w:tc>
      </w:tr>
      <w:tr w:rsidR="006C7785" w:rsidRPr="00A66F97" w14:paraId="01EABB02" w14:textId="77777777" w:rsidTr="00380FCD">
        <w:trPr>
          <w:tblHeader/>
        </w:trPr>
        <w:tc>
          <w:tcPr>
            <w:tcW w:w="9526" w:type="dxa"/>
            <w:gridSpan w:val="4"/>
            <w:vAlign w:val="center"/>
          </w:tcPr>
          <w:p w14:paraId="29DBB4C5" w14:textId="77777777" w:rsidR="006C7785" w:rsidRPr="00A66F97" w:rsidRDefault="006C7785" w:rsidP="00380FCD">
            <w:pPr>
              <w:rPr>
                <w:rFonts w:cs="Arial"/>
                <w:i/>
              </w:rPr>
            </w:pPr>
          </w:p>
          <w:p w14:paraId="6CB2B9E3" w14:textId="77777777" w:rsidR="006C7785" w:rsidRPr="00A66F97" w:rsidRDefault="006C7785" w:rsidP="00380FCD">
            <w:pPr>
              <w:rPr>
                <w:rFonts w:cs="Arial"/>
                <w:i/>
              </w:rPr>
            </w:pPr>
            <w:r w:rsidRPr="00A66F97">
              <w:rPr>
                <w:rFonts w:cs="Arial"/>
                <w:i/>
              </w:rPr>
              <w:t xml:space="preserve">The ENC depth area is substituted for the S-102 values and a safety contour drawn delimiting the area deeper than 11.3m </w:t>
            </w:r>
          </w:p>
          <w:p w14:paraId="1F922EE1" w14:textId="77777777" w:rsidR="006C7785" w:rsidRPr="00A66F97" w:rsidRDefault="006C7785" w:rsidP="00380FCD">
            <w:pPr>
              <w:rPr>
                <w:rFonts w:cs="Arial"/>
                <w:i/>
                <w:iCs/>
                <w:position w:val="-1"/>
                <w:lang w:val="en-US"/>
              </w:rPr>
            </w:pPr>
          </w:p>
          <w:p w14:paraId="461D397E" w14:textId="77777777" w:rsidR="006C7785" w:rsidRPr="00A66F97" w:rsidRDefault="006C7785" w:rsidP="00380FCD">
            <w:pPr>
              <w:rPr>
                <w:rFonts w:cs="Arial"/>
                <w:i/>
                <w:iCs/>
                <w:position w:val="-1"/>
                <w:lang w:val="en-US"/>
              </w:rPr>
            </w:pPr>
            <w:r w:rsidRPr="00A66F97">
              <w:rPr>
                <w:rFonts w:cs="Arial"/>
                <w:i/>
                <w:iCs/>
                <w:position w:val="-1"/>
                <w:lang w:val="en-US"/>
              </w:rPr>
              <w:t xml:space="preserve">Verify </w:t>
            </w:r>
          </w:p>
          <w:p w14:paraId="6A3362C0" w14:textId="77777777" w:rsidR="006C7785" w:rsidRPr="00A66F97" w:rsidRDefault="006C7785" w:rsidP="00380FCD">
            <w:pPr>
              <w:rPr>
                <w:rFonts w:cs="Arial"/>
                <w:i/>
                <w:iCs/>
                <w:position w:val="-1"/>
                <w:lang w:val="en-US"/>
              </w:rPr>
            </w:pPr>
          </w:p>
          <w:p w14:paraId="506040A2" w14:textId="77777777" w:rsidR="006C7785" w:rsidRPr="00A66F97" w:rsidRDefault="006C7785" w:rsidP="006C7785">
            <w:pPr>
              <w:pStyle w:val="ListParagraph"/>
              <w:numPr>
                <w:ilvl w:val="0"/>
                <w:numId w:val="43"/>
              </w:numPr>
              <w:jc w:val="left"/>
              <w:rPr>
                <w:rFonts w:cs="Arial"/>
              </w:rPr>
            </w:pPr>
            <w:r w:rsidRPr="00A66F97">
              <w:rPr>
                <w:rFonts w:cs="Arial"/>
              </w:rPr>
              <w:t>User is able to set a user defined safety contour</w:t>
            </w:r>
          </w:p>
          <w:p w14:paraId="179C5B60" w14:textId="77777777" w:rsidR="006C7785" w:rsidRPr="00A66F97" w:rsidRDefault="006C7785" w:rsidP="006C7785">
            <w:pPr>
              <w:pStyle w:val="ListParagraph"/>
              <w:numPr>
                <w:ilvl w:val="0"/>
                <w:numId w:val="43"/>
              </w:numPr>
              <w:jc w:val="left"/>
              <w:rPr>
                <w:rFonts w:cs="Arial"/>
              </w:rPr>
            </w:pPr>
            <w:r w:rsidRPr="00A66F97">
              <w:rPr>
                <w:rFonts w:cs="Arial"/>
              </w:rPr>
              <w:t>Verify portrayal of DepthArea, DredgedArea and DepthContours in area of S-102 coverage.</w:t>
            </w:r>
          </w:p>
          <w:p w14:paraId="646A2127" w14:textId="77777777" w:rsidR="006C7785" w:rsidRPr="00A66F97" w:rsidRDefault="006C7785" w:rsidP="00380FCD">
            <w:pPr>
              <w:pStyle w:val="ListParagraph"/>
              <w:jc w:val="center"/>
              <w:rPr>
                <w:rFonts w:cs="Arial"/>
              </w:rPr>
            </w:pPr>
            <w:r w:rsidRPr="00A66F97">
              <w:rPr>
                <w:rFonts w:cs="Arial"/>
                <w:noProof/>
                <w:lang w:val="en-IN" w:eastAsia="en-IN"/>
              </w:rPr>
              <w:drawing>
                <wp:inline distT="0" distB="0" distL="0" distR="0" wp14:anchorId="0F201736" wp14:editId="5D272E2F">
                  <wp:extent cx="3021965" cy="2680970"/>
                  <wp:effectExtent l="0" t="0" r="698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1965" cy="2680970"/>
                          </a:xfrm>
                          <a:prstGeom prst="rect">
                            <a:avLst/>
                          </a:prstGeom>
                          <a:noFill/>
                          <a:ln>
                            <a:noFill/>
                          </a:ln>
                        </pic:spPr>
                      </pic:pic>
                    </a:graphicData>
                  </a:graphic>
                </wp:inline>
              </w:drawing>
            </w:r>
          </w:p>
          <w:p w14:paraId="5686C69C" w14:textId="77777777" w:rsidR="006C7785" w:rsidRPr="00A66F97" w:rsidRDefault="006C7785" w:rsidP="00380FCD">
            <w:pPr>
              <w:pStyle w:val="ListParagraph"/>
              <w:jc w:val="center"/>
              <w:rPr>
                <w:rFonts w:cs="Arial"/>
              </w:rPr>
            </w:pPr>
          </w:p>
          <w:p w14:paraId="0B7E28AA" w14:textId="77777777" w:rsidR="006C7785" w:rsidRPr="00A66F97" w:rsidRDefault="006C7785" w:rsidP="00380FCD">
            <w:pPr>
              <w:rPr>
                <w:rFonts w:cs="Arial"/>
              </w:rPr>
            </w:pPr>
            <w:r w:rsidRPr="00A66F97">
              <w:rPr>
                <w:rFonts w:cs="Arial"/>
                <w:b/>
                <w:i/>
              </w:rPr>
              <w:t>tbd</w:t>
            </w:r>
          </w:p>
        </w:tc>
      </w:tr>
    </w:tbl>
    <w:p w14:paraId="2514E683" w14:textId="77777777" w:rsidR="006C7785" w:rsidRDefault="006C7785" w:rsidP="006C7785">
      <w:pPr>
        <w:spacing w:line="240" w:lineRule="auto"/>
      </w:pPr>
    </w:p>
    <w:p w14:paraId="2DDBFE91"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BC1DC63" w14:textId="77777777" w:rsidR="006C7785" w:rsidRPr="0047307B" w:rsidRDefault="006C7785" w:rsidP="006C7785">
      <w:pPr>
        <w:pStyle w:val="Heading1"/>
        <w:numPr>
          <w:ilvl w:val="2"/>
          <w:numId w:val="72"/>
        </w:numPr>
        <w:tabs>
          <w:tab w:val="left" w:pos="567"/>
        </w:tabs>
        <w:spacing w:after="120"/>
        <w:ind w:left="567" w:hanging="567"/>
        <w:rPr>
          <w:rFonts w:cs="Arial"/>
          <w:b w:val="0"/>
          <w:color w:val="000000" w:themeColor="text1"/>
        </w:rPr>
      </w:pPr>
      <w:r w:rsidRPr="0047307B">
        <w:rPr>
          <w:rFonts w:cs="Arial"/>
          <w:color w:val="000000" w:themeColor="text1"/>
        </w:rPr>
        <w:t>Safety depth</w:t>
      </w: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B52C9D1" w14:textId="77777777" w:rsidTr="00380FCD">
        <w:trPr>
          <w:trHeight w:val="454"/>
          <w:tblHeader/>
        </w:trPr>
        <w:tc>
          <w:tcPr>
            <w:tcW w:w="2557" w:type="dxa"/>
            <w:shd w:val="clear" w:color="auto" w:fill="CCFFCC"/>
            <w:vAlign w:val="center"/>
          </w:tcPr>
          <w:p w14:paraId="0730A865"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70B8E9DA" w14:textId="77777777" w:rsidR="006C7785" w:rsidRPr="00B2308C" w:rsidRDefault="006C7785" w:rsidP="00380FCD">
            <w:pPr>
              <w:rPr>
                <w:rFonts w:cs="Arial"/>
              </w:rPr>
            </w:pPr>
            <w:r w:rsidRPr="00B2308C">
              <w:rPr>
                <w:rFonts w:cs="Arial"/>
              </w:rPr>
              <w:t>SafetyDepth</w:t>
            </w:r>
          </w:p>
        </w:tc>
        <w:tc>
          <w:tcPr>
            <w:tcW w:w="2558" w:type="dxa"/>
            <w:shd w:val="clear" w:color="auto" w:fill="CCFFCC"/>
            <w:vAlign w:val="center"/>
          </w:tcPr>
          <w:p w14:paraId="00F0551F"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1EFE42BB" w14:textId="77777777" w:rsidR="006C7785" w:rsidRPr="004065B1" w:rsidRDefault="006C7785" w:rsidP="00380FCD"/>
        </w:tc>
      </w:tr>
    </w:tbl>
    <w:tbl>
      <w:tblPr>
        <w:tblStyle w:val="TableGrid"/>
        <w:tblW w:w="9636" w:type="dxa"/>
        <w:tblLook w:val="04A0" w:firstRow="1" w:lastRow="0" w:firstColumn="1" w:lastColumn="0" w:noHBand="0" w:noVBand="1"/>
      </w:tblPr>
      <w:tblGrid>
        <w:gridCol w:w="2516"/>
        <w:gridCol w:w="409"/>
        <w:gridCol w:w="1399"/>
        <w:gridCol w:w="243"/>
        <w:gridCol w:w="681"/>
        <w:gridCol w:w="1799"/>
        <w:gridCol w:w="423"/>
        <w:gridCol w:w="1288"/>
        <w:gridCol w:w="878"/>
      </w:tblGrid>
      <w:tr w:rsidR="006C7785" w:rsidRPr="00340B0D" w14:paraId="0E85D8C6"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21519A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6C438F1"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3FD9EF75"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32041B8"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C93C6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52A82FD"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786100E"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0D22A542" w14:textId="77777777" w:rsidR="006C7785" w:rsidRPr="002453EF" w:rsidRDefault="006C7785" w:rsidP="00380FCD">
            <w:pPr>
              <w:rPr>
                <w:rFonts w:cs="Arial"/>
                <w:i/>
              </w:rPr>
            </w:pPr>
            <w:r w:rsidRPr="0036528F">
              <w:rPr>
                <w:rFonts w:cs="Arial"/>
                <w:i/>
              </w:rPr>
              <w:lastRenderedPageBreak/>
              <w:t>Display of spot soundings shall be switched on.</w:t>
            </w:r>
          </w:p>
        </w:tc>
      </w:tr>
      <w:tr w:rsidR="006C7785" w:rsidRPr="00340B0D" w14:paraId="2175A711"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EFC541" w14:textId="77777777" w:rsidR="006C7785" w:rsidRPr="00340B0D" w:rsidRDefault="006C7785" w:rsidP="00380FCD">
            <w:pPr>
              <w:jc w:val="center"/>
              <w:rPr>
                <w:rFonts w:cs="Arial"/>
                <w:b/>
                <w:bCs/>
                <w:sz w:val="18"/>
                <w:szCs w:val="18"/>
              </w:rPr>
            </w:pPr>
            <w:r w:rsidRPr="00340B0D">
              <w:rPr>
                <w:rFonts w:cs="Arial"/>
                <w:b/>
                <w:bCs/>
                <w:sz w:val="18"/>
                <w:szCs w:val="18"/>
              </w:rPr>
              <w:lastRenderedPageBreak/>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B6F21EE" w14:textId="77777777" w:rsidR="006C7785" w:rsidRPr="00340B0D" w:rsidRDefault="006C7785" w:rsidP="00380FCD">
            <w:pPr>
              <w:jc w:val="center"/>
              <w:rPr>
                <w:rFonts w:cs="Arial"/>
                <w:b/>
                <w:bCs/>
                <w:sz w:val="18"/>
                <w:szCs w:val="18"/>
              </w:rPr>
            </w:pPr>
          </w:p>
        </w:tc>
      </w:tr>
      <w:tr w:rsidR="006C7785" w:rsidRPr="00340B0D" w14:paraId="65783A30" w14:textId="77777777" w:rsidTr="00380FCD">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3996F78A" w14:textId="77777777" w:rsidR="006C7785" w:rsidRPr="000B13F9" w:rsidRDefault="006C7785" w:rsidP="00380FCD">
            <w:pPr>
              <w:rPr>
                <w:rFonts w:cs="Arial"/>
              </w:rPr>
            </w:pPr>
            <w:r>
              <w:rPr>
                <w:rFonts w:cs="Arial"/>
                <w:b/>
                <w:bCs/>
                <w:i/>
              </w:rPr>
              <w:t>DisplayBase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FA34418" w14:textId="77777777" w:rsidR="006C7785" w:rsidRPr="00340B0D" w:rsidRDefault="006C7785" w:rsidP="00380FCD">
            <w:pPr>
              <w:rPr>
                <w:rFonts w:cs="Arial"/>
                <w:sz w:val="18"/>
                <w:szCs w:val="18"/>
              </w:rPr>
            </w:pPr>
          </w:p>
        </w:tc>
      </w:tr>
      <w:tr w:rsidR="006C7785" w:rsidRPr="00340B0D" w14:paraId="79E33368" w14:textId="77777777" w:rsidTr="00380FCD">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05D2BD0"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166A561" w14:textId="77777777" w:rsidR="006C7785" w:rsidRPr="00340B0D" w:rsidRDefault="006C7785" w:rsidP="00380FCD">
            <w:pPr>
              <w:rPr>
                <w:rFonts w:cs="Arial"/>
                <w:sz w:val="18"/>
                <w:szCs w:val="18"/>
              </w:rPr>
            </w:pPr>
          </w:p>
        </w:tc>
      </w:tr>
      <w:tr w:rsidR="006C7785" w:rsidRPr="00340B0D" w14:paraId="6FD6A753" w14:textId="77777777" w:rsidTr="00380FCD">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C380D5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D63FC6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6E8AC46" w14:textId="77777777" w:rsidTr="00380FCD">
        <w:sdt>
          <w:sdtPr>
            <w:rPr>
              <w:rFonts w:cs="Arial"/>
              <w:sz w:val="18"/>
              <w:szCs w:val="18"/>
            </w:rPr>
            <w:alias w:val="Diplay Category"/>
            <w:tag w:val="Diplay Categor"/>
            <w:id w:val="-1595004571"/>
            <w:placeholder>
              <w:docPart w:val="929B5F681CF848C59538F4BDD9A05B8A"/>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18DE05EE"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189628CC"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3A7C977" w14:textId="77777777" w:rsidR="006C7785" w:rsidRPr="00340B0D" w:rsidRDefault="006C7785" w:rsidP="00380FCD">
            <w:pPr>
              <w:jc w:val="center"/>
              <w:rPr>
                <w:rFonts w:cs="Arial"/>
                <w:sz w:val="18"/>
                <w:szCs w:val="18"/>
              </w:rPr>
            </w:pPr>
          </w:p>
        </w:tc>
      </w:tr>
      <w:tr w:rsidR="006C7785" w:rsidRPr="00340B0D" w14:paraId="4EAB1104" w14:textId="77777777" w:rsidTr="00380FCD">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0725F5AA"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564E346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13C3ADE" w14:textId="77777777" w:rsidR="006C7785" w:rsidRPr="00340B0D" w:rsidRDefault="006C7785" w:rsidP="00380FCD">
            <w:pPr>
              <w:jc w:val="center"/>
              <w:rPr>
                <w:rFonts w:cs="Arial"/>
                <w:sz w:val="18"/>
                <w:szCs w:val="18"/>
              </w:rPr>
            </w:pPr>
          </w:p>
        </w:tc>
      </w:tr>
      <w:tr w:rsidR="006C7785" w:rsidRPr="00340B0D" w14:paraId="53A3E005"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3B8B367"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C72DF1" w14:textId="77777777" w:rsidR="006C7785" w:rsidRPr="00340B0D" w:rsidRDefault="006C7785" w:rsidP="00380FCD">
            <w:pPr>
              <w:rPr>
                <w:rFonts w:cs="Arial"/>
                <w:sz w:val="18"/>
                <w:szCs w:val="18"/>
              </w:rPr>
            </w:pPr>
            <w:r>
              <w:rPr>
                <w:rFonts w:cs="Arial"/>
                <w:sz w:val="18"/>
                <w:szCs w:val="18"/>
              </w:rPr>
              <w:t>30m</w:t>
            </w:r>
          </w:p>
        </w:tc>
        <w:tc>
          <w:tcPr>
            <w:tcW w:w="4191" w:type="dxa"/>
            <w:gridSpan w:val="4"/>
            <w:tcBorders>
              <w:left w:val="single" w:sz="12" w:space="0" w:color="auto"/>
            </w:tcBorders>
          </w:tcPr>
          <w:p w14:paraId="073A40E2"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D7D8C5" w14:textId="77777777" w:rsidR="006C7785" w:rsidRPr="00340B0D" w:rsidRDefault="006C7785" w:rsidP="00380FCD">
            <w:pPr>
              <w:rPr>
                <w:rFonts w:cs="Arial"/>
                <w:sz w:val="18"/>
                <w:szCs w:val="18"/>
              </w:rPr>
            </w:pPr>
          </w:p>
        </w:tc>
      </w:tr>
      <w:tr w:rsidR="006C7785" w:rsidRPr="00340B0D" w14:paraId="74DACE8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0D61394"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BA06F5"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5EA9B7F3"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3002C20A" w14:textId="77777777" w:rsidR="006C7785" w:rsidRPr="00340B0D" w:rsidRDefault="006C7785" w:rsidP="00380FCD">
            <w:pPr>
              <w:jc w:val="center"/>
              <w:rPr>
                <w:rFonts w:cs="Arial"/>
                <w:sz w:val="18"/>
                <w:szCs w:val="18"/>
              </w:rPr>
            </w:pPr>
          </w:p>
        </w:tc>
      </w:tr>
      <w:tr w:rsidR="006C7785" w:rsidRPr="00340B0D" w14:paraId="0A1F583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31E32B"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49F1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2B8379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60391D21" w14:textId="77777777" w:rsidR="006C7785" w:rsidRPr="00340B0D" w:rsidRDefault="006C7785" w:rsidP="00380FCD">
            <w:pPr>
              <w:jc w:val="center"/>
              <w:rPr>
                <w:rFonts w:cs="Arial"/>
                <w:sz w:val="18"/>
                <w:szCs w:val="18"/>
              </w:rPr>
            </w:pPr>
          </w:p>
        </w:tc>
      </w:tr>
      <w:tr w:rsidR="006C7785" w:rsidRPr="00340B0D" w14:paraId="5147C3FE"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F8774DD"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9B486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2359D03"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DD57720" w14:textId="77777777" w:rsidR="006C7785" w:rsidRPr="00340B0D" w:rsidRDefault="006C7785" w:rsidP="00380FCD">
            <w:pPr>
              <w:jc w:val="center"/>
              <w:rPr>
                <w:rFonts w:cs="Arial"/>
                <w:sz w:val="18"/>
                <w:szCs w:val="18"/>
              </w:rPr>
            </w:pPr>
          </w:p>
        </w:tc>
      </w:tr>
      <w:tr w:rsidR="006C7785" w:rsidRPr="00340B0D" w14:paraId="35D4D6BA"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36B80C"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3F76D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4BF88E0"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02F2C0A3" w14:textId="77777777" w:rsidR="006C7785" w:rsidRPr="00340B0D" w:rsidRDefault="006C7785" w:rsidP="00380FCD">
            <w:pPr>
              <w:jc w:val="center"/>
              <w:rPr>
                <w:rFonts w:cs="Arial"/>
                <w:sz w:val="18"/>
                <w:szCs w:val="18"/>
              </w:rPr>
            </w:pPr>
          </w:p>
        </w:tc>
      </w:tr>
      <w:tr w:rsidR="006C7785" w:rsidRPr="00340B0D" w14:paraId="092360A4"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13E692D"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55B86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D8FB462"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0D080E90" w14:textId="77777777" w:rsidR="006C7785" w:rsidRPr="00340B0D" w:rsidRDefault="006C7785" w:rsidP="00380FCD">
            <w:pPr>
              <w:jc w:val="center"/>
              <w:rPr>
                <w:rFonts w:cs="Arial"/>
                <w:sz w:val="18"/>
                <w:szCs w:val="18"/>
              </w:rPr>
            </w:pPr>
          </w:p>
        </w:tc>
      </w:tr>
      <w:tr w:rsidR="006C7785" w:rsidRPr="00340B0D" w14:paraId="14740F76"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3F1B24"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010A5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7F5C840"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5B101EA2" w14:textId="77777777" w:rsidR="006C7785" w:rsidRPr="00340B0D" w:rsidRDefault="006C7785" w:rsidP="00380FCD">
            <w:pPr>
              <w:jc w:val="center"/>
              <w:rPr>
                <w:rFonts w:cs="Arial"/>
                <w:sz w:val="18"/>
                <w:szCs w:val="18"/>
              </w:rPr>
            </w:pPr>
          </w:p>
        </w:tc>
      </w:tr>
      <w:tr w:rsidR="006C7785" w:rsidRPr="00340B0D" w14:paraId="15BAB6ED"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381D6D7"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1BE00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6F4CC8"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FE16A60" w14:textId="77777777" w:rsidR="006C7785" w:rsidRPr="00340B0D" w:rsidRDefault="006C7785" w:rsidP="00380FCD">
            <w:pPr>
              <w:jc w:val="center"/>
              <w:rPr>
                <w:rFonts w:cs="Arial"/>
                <w:sz w:val="18"/>
                <w:szCs w:val="18"/>
              </w:rPr>
            </w:pPr>
          </w:p>
        </w:tc>
      </w:tr>
      <w:tr w:rsidR="006C7785" w:rsidRPr="00340B0D" w14:paraId="4D23BA27"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708519A"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52F60E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5A65817"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298E24BA" w14:textId="77777777" w:rsidR="006C7785" w:rsidRPr="00340B0D" w:rsidRDefault="006C7785" w:rsidP="00380FCD">
            <w:pPr>
              <w:jc w:val="center"/>
              <w:rPr>
                <w:rFonts w:cs="Arial"/>
                <w:sz w:val="18"/>
                <w:szCs w:val="18"/>
              </w:rPr>
            </w:pPr>
          </w:p>
        </w:tc>
      </w:tr>
      <w:tr w:rsidR="006C7785" w:rsidRPr="00340B0D" w14:paraId="2A11F021"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EA9480D"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3E0B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A48C28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145C0AAB" w14:textId="77777777" w:rsidR="006C7785" w:rsidRPr="00340B0D" w:rsidRDefault="006C7785" w:rsidP="00380FCD">
            <w:pPr>
              <w:jc w:val="center"/>
              <w:rPr>
                <w:rFonts w:cs="Arial"/>
                <w:sz w:val="18"/>
                <w:szCs w:val="18"/>
              </w:rPr>
            </w:pPr>
          </w:p>
        </w:tc>
      </w:tr>
      <w:tr w:rsidR="006C7785" w:rsidRPr="00340B0D" w14:paraId="222D9B7B" w14:textId="77777777" w:rsidTr="00380FCD">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D35E9B3"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685324F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BEB0C9"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90F5AC" w14:textId="77777777" w:rsidR="006C7785" w:rsidRPr="00340B0D" w:rsidRDefault="006C7785" w:rsidP="00380FCD">
            <w:pPr>
              <w:jc w:val="center"/>
              <w:rPr>
                <w:rFonts w:cs="Arial"/>
                <w:sz w:val="18"/>
                <w:szCs w:val="18"/>
              </w:rPr>
            </w:pPr>
          </w:p>
        </w:tc>
      </w:tr>
      <w:tr w:rsidR="006C7785" w:rsidRPr="00340B0D" w14:paraId="7A5BC9AD" w14:textId="77777777" w:rsidTr="00380FCD">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AB288E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3E3B3A9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0142CA69" w14:textId="77777777" w:rsidR="006C7785" w:rsidRPr="00340B0D" w:rsidRDefault="006C7785" w:rsidP="00380FCD">
            <w:pPr>
              <w:jc w:val="center"/>
              <w:rPr>
                <w:rFonts w:cs="Arial"/>
                <w:sz w:val="18"/>
                <w:szCs w:val="18"/>
              </w:rPr>
            </w:pPr>
          </w:p>
        </w:tc>
      </w:tr>
      <w:tr w:rsidR="006C7785" w:rsidRPr="00340B0D" w14:paraId="79C3F08D" w14:textId="77777777" w:rsidTr="00380FCD">
        <w:sdt>
          <w:sdtPr>
            <w:rPr>
              <w:rFonts w:cs="Arial"/>
              <w:sz w:val="18"/>
              <w:szCs w:val="18"/>
            </w:rPr>
            <w:alias w:val="Palette"/>
            <w:tag w:val="Palette"/>
            <w:id w:val="1162509576"/>
            <w:placeholder>
              <w:docPart w:val="08CDFF2F02A54133A56D8D91C308548E"/>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2E54E025"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927B8D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53EB024C" w14:textId="77777777" w:rsidR="006C7785" w:rsidRPr="00340B0D" w:rsidRDefault="006C7785" w:rsidP="00380FCD">
            <w:pPr>
              <w:jc w:val="center"/>
              <w:rPr>
                <w:rFonts w:cs="Arial"/>
                <w:sz w:val="18"/>
                <w:szCs w:val="18"/>
              </w:rPr>
            </w:pPr>
          </w:p>
        </w:tc>
      </w:tr>
      <w:tr w:rsidR="006C7785" w:rsidRPr="00340B0D" w14:paraId="4C82E64A" w14:textId="77777777" w:rsidTr="00380FCD">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CF05458"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5AE0AF60"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78B4D601" w14:textId="77777777" w:rsidR="006C7785" w:rsidRPr="00340B0D" w:rsidRDefault="006C7785" w:rsidP="00380FCD">
            <w:pPr>
              <w:jc w:val="center"/>
              <w:rPr>
                <w:rFonts w:cs="Arial"/>
                <w:sz w:val="18"/>
                <w:szCs w:val="18"/>
              </w:rPr>
            </w:pPr>
          </w:p>
        </w:tc>
      </w:tr>
      <w:tr w:rsidR="006C7785" w:rsidRPr="00340B0D" w14:paraId="52D339F8" w14:textId="77777777" w:rsidTr="00380FCD">
        <w:tc>
          <w:tcPr>
            <w:tcW w:w="4567" w:type="dxa"/>
            <w:gridSpan w:val="4"/>
            <w:tcBorders>
              <w:left w:val="single" w:sz="12" w:space="0" w:color="auto"/>
              <w:bottom w:val="single" w:sz="12" w:space="0" w:color="auto"/>
              <w:right w:val="single" w:sz="12" w:space="0" w:color="auto"/>
            </w:tcBorders>
            <w:shd w:val="clear" w:color="auto" w:fill="FFFFFF" w:themeFill="background1"/>
          </w:tcPr>
          <w:p w14:paraId="54C97D86"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0E152F3"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6F3802E0" w14:textId="77777777" w:rsidR="006C7785" w:rsidRPr="00340B0D" w:rsidRDefault="006C7785" w:rsidP="00380FCD">
            <w:pPr>
              <w:jc w:val="center"/>
              <w:rPr>
                <w:rFonts w:cs="Arial"/>
                <w:sz w:val="18"/>
                <w:szCs w:val="18"/>
              </w:rPr>
            </w:pPr>
          </w:p>
        </w:tc>
      </w:tr>
      <w:tr w:rsidR="006C7785" w:rsidRPr="00340B0D" w14:paraId="3B47B5D7" w14:textId="77777777" w:rsidTr="00380FCD">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63BC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94FF3C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21DF3A04" w14:textId="77777777" w:rsidTr="00380FCD">
        <w:trPr>
          <w:trHeight w:val="287"/>
        </w:trPr>
        <w:tc>
          <w:tcPr>
            <w:tcW w:w="2516" w:type="dxa"/>
            <w:tcBorders>
              <w:left w:val="single" w:sz="12" w:space="0" w:color="auto"/>
              <w:bottom w:val="single" w:sz="4" w:space="0" w:color="auto"/>
            </w:tcBorders>
          </w:tcPr>
          <w:p w14:paraId="4917DAD0"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323202"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7B54567"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70344F9D" w14:textId="77777777" w:rsidR="006C7785" w:rsidRPr="00340B0D" w:rsidRDefault="006C7785" w:rsidP="00380FCD">
            <w:pPr>
              <w:rPr>
                <w:rFonts w:cs="Arial"/>
                <w:sz w:val="18"/>
                <w:szCs w:val="18"/>
              </w:rPr>
            </w:pPr>
          </w:p>
        </w:tc>
      </w:tr>
      <w:tr w:rsidR="006C7785" w:rsidRPr="00340B0D" w14:paraId="610CE2C2" w14:textId="77777777" w:rsidTr="00380FCD">
        <w:tc>
          <w:tcPr>
            <w:tcW w:w="2516" w:type="dxa"/>
            <w:tcBorders>
              <w:left w:val="single" w:sz="12" w:space="0" w:color="auto"/>
              <w:bottom w:val="single" w:sz="4" w:space="0" w:color="auto"/>
            </w:tcBorders>
          </w:tcPr>
          <w:p w14:paraId="0BC16839"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15C81219"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76B162F"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23EDF6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A7D970A" w14:textId="77777777" w:rsidTr="00380FCD">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66407BD"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689C0A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DB02B64" w14:textId="77777777" w:rsidR="006C7785" w:rsidRPr="00340B0D" w:rsidRDefault="006C7785" w:rsidP="00380FCD">
            <w:pPr>
              <w:rPr>
                <w:rFonts w:cs="Arial"/>
                <w:sz w:val="18"/>
                <w:szCs w:val="18"/>
              </w:rPr>
            </w:pPr>
          </w:p>
        </w:tc>
      </w:tr>
      <w:tr w:rsidR="006C7785" w:rsidRPr="00340B0D" w14:paraId="38412116" w14:textId="77777777" w:rsidTr="00380FCD">
        <w:tc>
          <w:tcPr>
            <w:tcW w:w="9636" w:type="dxa"/>
            <w:gridSpan w:val="9"/>
            <w:tcBorders>
              <w:top w:val="single" w:sz="4" w:space="0" w:color="auto"/>
              <w:left w:val="single" w:sz="12" w:space="0" w:color="auto"/>
              <w:bottom w:val="single" w:sz="4" w:space="0" w:color="auto"/>
              <w:right w:val="single" w:sz="12" w:space="0" w:color="auto"/>
            </w:tcBorders>
          </w:tcPr>
          <w:p w14:paraId="5F1809E9" w14:textId="77777777" w:rsidR="006C7785" w:rsidRPr="00340B0D" w:rsidRDefault="006C7785" w:rsidP="00380FCD">
            <w:pPr>
              <w:rPr>
                <w:rFonts w:cs="Arial"/>
                <w:sz w:val="18"/>
                <w:szCs w:val="18"/>
              </w:rPr>
            </w:pPr>
          </w:p>
        </w:tc>
      </w:tr>
      <w:tr w:rsidR="006C7785" w:rsidRPr="00340B0D" w14:paraId="350DD6CB"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59F22F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38A5207B" w14:textId="77777777" w:rsidTr="00380FCD">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F5FAE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DA6F22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48CC4D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1DBE5D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5C0CB30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6E3C2805"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14D82EEC" w14:textId="77777777" w:rsidR="006C7785" w:rsidRPr="00340B0D" w:rsidRDefault="006C7785" w:rsidP="00380FCD">
            <w:pPr>
              <w:rPr>
                <w:rFonts w:cs="Arial"/>
                <w:sz w:val="18"/>
                <w:szCs w:val="18"/>
              </w:rPr>
            </w:pPr>
            <w:r>
              <w:rPr>
                <w:rFonts w:cs="Arial"/>
                <w:sz w:val="18"/>
                <w:szCs w:val="18"/>
              </w:rPr>
              <w:t>On</w:t>
            </w:r>
          </w:p>
        </w:tc>
      </w:tr>
      <w:tr w:rsidR="006C7785" w:rsidRPr="00340B0D" w14:paraId="45E7AD11"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767386D"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7DEC97C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887492A"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790EBFF9" w14:textId="77777777" w:rsidR="006C7785" w:rsidRPr="00340B0D" w:rsidRDefault="006C7785" w:rsidP="00380FCD">
            <w:pPr>
              <w:rPr>
                <w:rFonts w:cs="Arial"/>
                <w:sz w:val="18"/>
                <w:szCs w:val="18"/>
              </w:rPr>
            </w:pPr>
          </w:p>
        </w:tc>
      </w:tr>
      <w:tr w:rsidR="006C7785" w:rsidRPr="00340B0D" w14:paraId="66253C10"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3E73785"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3849DB0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4659DF4"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49694267" w14:textId="77777777" w:rsidR="006C7785" w:rsidRPr="00340B0D" w:rsidRDefault="006C7785" w:rsidP="00380FCD">
            <w:pPr>
              <w:rPr>
                <w:rFonts w:cs="Arial"/>
                <w:sz w:val="18"/>
                <w:szCs w:val="18"/>
              </w:rPr>
            </w:pPr>
          </w:p>
        </w:tc>
      </w:tr>
      <w:tr w:rsidR="006C7785" w:rsidRPr="00340B0D" w14:paraId="1DC29A1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D7E191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299460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C3B086D"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FBF0228" w14:textId="77777777" w:rsidR="006C7785" w:rsidRPr="00340B0D" w:rsidRDefault="006C7785" w:rsidP="00380FCD">
            <w:pPr>
              <w:rPr>
                <w:rFonts w:cs="Arial"/>
                <w:sz w:val="18"/>
                <w:szCs w:val="18"/>
              </w:rPr>
            </w:pPr>
          </w:p>
        </w:tc>
      </w:tr>
      <w:tr w:rsidR="006C7785" w:rsidRPr="00340B0D" w14:paraId="0AB22652"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D9E2ADD"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47DF373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559457"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4328AE43" w14:textId="77777777" w:rsidR="006C7785" w:rsidRPr="00340B0D" w:rsidRDefault="006C7785" w:rsidP="00380FCD">
            <w:pPr>
              <w:rPr>
                <w:rFonts w:cs="Arial"/>
                <w:sz w:val="18"/>
                <w:szCs w:val="18"/>
              </w:rPr>
            </w:pPr>
          </w:p>
        </w:tc>
      </w:tr>
      <w:tr w:rsidR="006C7785" w:rsidRPr="00340B0D" w14:paraId="47BB9A33"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F74D36E"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FE013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506F6D"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62CF59F9" w14:textId="77777777" w:rsidR="006C7785" w:rsidRPr="00340B0D" w:rsidRDefault="006C7785" w:rsidP="00380FCD">
            <w:pPr>
              <w:rPr>
                <w:rFonts w:cs="Arial"/>
                <w:sz w:val="18"/>
                <w:szCs w:val="18"/>
              </w:rPr>
            </w:pPr>
          </w:p>
        </w:tc>
      </w:tr>
      <w:tr w:rsidR="006C7785" w:rsidRPr="00340B0D" w14:paraId="46D1305B"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31760DC"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32EB92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2638D51"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0311A78" w14:textId="77777777" w:rsidR="006C7785" w:rsidRPr="00340B0D" w:rsidRDefault="006C7785" w:rsidP="00380FCD">
            <w:pPr>
              <w:rPr>
                <w:rFonts w:cs="Arial"/>
                <w:sz w:val="18"/>
                <w:szCs w:val="18"/>
              </w:rPr>
            </w:pPr>
          </w:p>
        </w:tc>
      </w:tr>
      <w:tr w:rsidR="006C7785" w:rsidRPr="00340B0D" w14:paraId="3EFA1B95"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6238E6D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BFC2FB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4BEDA51"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38CA2BAB" w14:textId="77777777" w:rsidR="006C7785" w:rsidRPr="00340B0D" w:rsidRDefault="006C7785" w:rsidP="00380FCD">
            <w:pPr>
              <w:rPr>
                <w:rFonts w:cs="Arial"/>
                <w:sz w:val="18"/>
                <w:szCs w:val="18"/>
              </w:rPr>
            </w:pPr>
          </w:p>
        </w:tc>
      </w:tr>
      <w:tr w:rsidR="006C7785" w:rsidRPr="00340B0D" w14:paraId="286BBE59"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1C010284"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DCA3E3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2C0DF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C4B1B86" w14:textId="77777777" w:rsidR="006C7785" w:rsidRPr="00340B0D" w:rsidRDefault="006C7785" w:rsidP="00380FCD">
            <w:pPr>
              <w:rPr>
                <w:rFonts w:cs="Arial"/>
                <w:sz w:val="18"/>
                <w:szCs w:val="18"/>
              </w:rPr>
            </w:pPr>
          </w:p>
        </w:tc>
      </w:tr>
      <w:tr w:rsidR="006C7785" w:rsidRPr="00340B0D" w14:paraId="0CF53B6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48721E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D0B906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FAF45D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217FA97" w14:textId="77777777" w:rsidR="006C7785" w:rsidRPr="00340B0D" w:rsidRDefault="006C7785" w:rsidP="00380FCD">
            <w:pPr>
              <w:rPr>
                <w:rFonts w:cs="Arial"/>
                <w:sz w:val="18"/>
                <w:szCs w:val="18"/>
              </w:rPr>
            </w:pPr>
          </w:p>
        </w:tc>
      </w:tr>
      <w:tr w:rsidR="006C7785" w:rsidRPr="00340B0D" w14:paraId="7F7C4E67"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6F41836"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4D51A1E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FBC6C3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A9133C9" w14:textId="77777777" w:rsidR="006C7785" w:rsidRPr="00340B0D" w:rsidRDefault="006C7785" w:rsidP="00380FCD">
            <w:pPr>
              <w:rPr>
                <w:rFonts w:cs="Arial"/>
                <w:sz w:val="18"/>
                <w:szCs w:val="18"/>
              </w:rPr>
            </w:pPr>
          </w:p>
        </w:tc>
      </w:tr>
      <w:tr w:rsidR="006C7785" w:rsidRPr="00340B0D" w14:paraId="740005D4"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5ED8C1F2"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3C955CE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91A94D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BCBC98E" w14:textId="77777777" w:rsidR="006C7785" w:rsidRPr="00340B0D" w:rsidRDefault="006C7785" w:rsidP="00380FCD">
            <w:pPr>
              <w:rPr>
                <w:rFonts w:cs="Arial"/>
                <w:sz w:val="18"/>
                <w:szCs w:val="18"/>
              </w:rPr>
            </w:pPr>
          </w:p>
        </w:tc>
      </w:tr>
      <w:tr w:rsidR="006C7785" w:rsidRPr="00340B0D" w14:paraId="265BF38F" w14:textId="77777777" w:rsidTr="00380FCD">
        <w:tc>
          <w:tcPr>
            <w:tcW w:w="4324" w:type="dxa"/>
            <w:gridSpan w:val="3"/>
            <w:tcBorders>
              <w:top w:val="single" w:sz="4" w:space="0" w:color="auto"/>
              <w:left w:val="single" w:sz="12" w:space="0" w:color="auto"/>
              <w:bottom w:val="single" w:sz="12" w:space="0" w:color="auto"/>
              <w:right w:val="single" w:sz="4" w:space="0" w:color="auto"/>
            </w:tcBorders>
          </w:tcPr>
          <w:p w14:paraId="3FEC8D87"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0FE431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6560BB65"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4B01FD37" w14:textId="77777777" w:rsidR="006C7785" w:rsidRPr="00340B0D" w:rsidRDefault="006C7785" w:rsidP="00380FCD">
            <w:pPr>
              <w:rPr>
                <w:rFonts w:cs="Arial"/>
                <w:sz w:val="18"/>
                <w:szCs w:val="18"/>
              </w:rPr>
            </w:pPr>
          </w:p>
        </w:tc>
      </w:tr>
      <w:tr w:rsidR="006C7785" w:rsidRPr="00340B0D" w14:paraId="58AB051C" w14:textId="77777777" w:rsidTr="00380FCD">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309B80D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8E67D3F"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33EFDBD0"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13D08FD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2AACF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573AE16A" w14:textId="77777777" w:rsidR="006C7785" w:rsidRPr="00340B0D" w:rsidRDefault="006C7785" w:rsidP="00380FCD">
            <w:pPr>
              <w:rPr>
                <w:rFonts w:cs="Arial"/>
                <w:sz w:val="18"/>
                <w:szCs w:val="18"/>
              </w:rPr>
            </w:pPr>
          </w:p>
        </w:tc>
      </w:tr>
      <w:tr w:rsidR="006C7785" w:rsidRPr="00340B0D" w14:paraId="241B3F9C" w14:textId="77777777" w:rsidTr="00380FCD">
        <w:tc>
          <w:tcPr>
            <w:tcW w:w="4324" w:type="dxa"/>
            <w:gridSpan w:val="3"/>
            <w:tcBorders>
              <w:top w:val="single" w:sz="4" w:space="0" w:color="auto"/>
              <w:left w:val="single" w:sz="12" w:space="0" w:color="auto"/>
              <w:bottom w:val="single" w:sz="4" w:space="0" w:color="auto"/>
              <w:right w:val="single" w:sz="4" w:space="0" w:color="auto"/>
            </w:tcBorders>
          </w:tcPr>
          <w:p w14:paraId="0D5F964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7150B1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D566CE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79BEE8C" w14:textId="77777777" w:rsidR="006C7785" w:rsidRPr="00340B0D" w:rsidRDefault="006C7785" w:rsidP="00380FCD">
            <w:pPr>
              <w:rPr>
                <w:rFonts w:cs="Arial"/>
                <w:sz w:val="18"/>
                <w:szCs w:val="18"/>
              </w:rPr>
            </w:pPr>
          </w:p>
        </w:tc>
      </w:tr>
      <w:tr w:rsidR="006C7785" w:rsidRPr="00340B0D" w14:paraId="4F402299" w14:textId="77777777" w:rsidTr="00380FCD">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46419D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306E291" w14:textId="77777777" w:rsidTr="00380FCD">
        <w:tc>
          <w:tcPr>
            <w:tcW w:w="9636" w:type="dxa"/>
            <w:gridSpan w:val="9"/>
            <w:tcBorders>
              <w:top w:val="single" w:sz="4" w:space="0" w:color="auto"/>
              <w:left w:val="single" w:sz="12" w:space="0" w:color="auto"/>
              <w:bottom w:val="single" w:sz="4" w:space="0" w:color="auto"/>
              <w:right w:val="single" w:sz="12" w:space="0" w:color="auto"/>
            </w:tcBorders>
            <w:vAlign w:val="center"/>
          </w:tcPr>
          <w:p w14:paraId="6A7C2B16"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388DCD39" w14:textId="77777777" w:rsidR="006C7785" w:rsidRPr="00D6273A" w:rsidRDefault="006C7785" w:rsidP="00380FCD">
            <w:pPr>
              <w:rPr>
                <w:i/>
              </w:rPr>
            </w:pPr>
            <w:r w:rsidRPr="0036528F">
              <w:rPr>
                <w:rFonts w:cs="Arial"/>
                <w:i/>
              </w:rPr>
              <w:t>Display of spot soundings shall be switched on.</w:t>
            </w:r>
          </w:p>
        </w:tc>
      </w:tr>
      <w:tr w:rsidR="006C7785" w:rsidRPr="00340B0D" w14:paraId="5BAA9278"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A2EACD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FAADFB7"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9C1ECEC" w14:textId="77777777" w:rsidR="006C7785" w:rsidRPr="007128C1" w:rsidRDefault="006C7785" w:rsidP="00380FCD">
            <w:pPr>
              <w:rPr>
                <w:rFonts w:cs="Arial"/>
                <w:i/>
              </w:rPr>
            </w:pPr>
            <w:r w:rsidRPr="0036528F">
              <w:rPr>
                <w:rFonts w:cs="Arial"/>
                <w:i/>
              </w:rPr>
              <w:t>1. Set the Safety Depth value</w:t>
            </w:r>
            <w:r>
              <w:rPr>
                <w:rFonts w:cs="Arial"/>
                <w:i/>
              </w:rPr>
              <w:t xml:space="preserve"> to 10 m (Safety Contour 30 m).</w:t>
            </w:r>
          </w:p>
        </w:tc>
      </w:tr>
      <w:tr w:rsidR="006C7785" w:rsidRPr="00340B0D" w14:paraId="1BAAB545" w14:textId="77777777" w:rsidTr="00380FCD">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56259" w14:textId="77777777" w:rsidR="006C7785" w:rsidRPr="00340B0D" w:rsidRDefault="006C7785" w:rsidP="00380FCD">
            <w:pPr>
              <w:jc w:val="center"/>
              <w:rPr>
                <w:rFonts w:cs="Arial"/>
                <w:sz w:val="18"/>
                <w:szCs w:val="18"/>
              </w:rPr>
            </w:pPr>
            <w:r w:rsidRPr="00340B0D">
              <w:rPr>
                <w:rFonts w:cs="Arial"/>
                <w:b/>
                <w:bCs/>
                <w:sz w:val="18"/>
                <w:szCs w:val="18"/>
              </w:rPr>
              <w:t>Results</w:t>
            </w:r>
          </w:p>
        </w:tc>
      </w:tr>
    </w:tbl>
    <w:p w14:paraId="7EF8CFBC" w14:textId="77777777" w:rsidR="006C7785" w:rsidRDefault="006C7785" w:rsidP="006C7785"/>
    <w:p w14:paraId="2A465DED" w14:textId="77777777" w:rsidR="006C7785" w:rsidRDefault="006C7785" w:rsidP="006C7785">
      <w:r>
        <w:br w:type="page"/>
      </w:r>
    </w:p>
    <w:tbl>
      <w:tblPr>
        <w:tblStyle w:val="TableGrid"/>
        <w:tblW w:w="0" w:type="auto"/>
        <w:tblLook w:val="04A0" w:firstRow="1" w:lastRow="0" w:firstColumn="1" w:lastColumn="0" w:noHBand="0" w:noVBand="1"/>
      </w:tblPr>
      <w:tblGrid>
        <w:gridCol w:w="9465"/>
      </w:tblGrid>
      <w:tr w:rsidR="006C7785" w14:paraId="71F3589F" w14:textId="77777777" w:rsidTr="00380FCD">
        <w:tc>
          <w:tcPr>
            <w:tcW w:w="9607" w:type="dxa"/>
            <w:vAlign w:val="center"/>
          </w:tcPr>
          <w:p w14:paraId="688E2609" w14:textId="77777777" w:rsidR="006C7785" w:rsidRDefault="006C7785" w:rsidP="006C7785">
            <w:pPr>
              <w:pStyle w:val="ListParagraph"/>
              <w:widowControl/>
              <w:numPr>
                <w:ilvl w:val="0"/>
                <w:numId w:val="80"/>
              </w:numPr>
              <w:spacing w:line="240" w:lineRule="auto"/>
              <w:jc w:val="left"/>
              <w:rPr>
                <w:i/>
              </w:rPr>
            </w:pPr>
            <w:r w:rsidRPr="00EF287F">
              <w:rPr>
                <w:i/>
              </w:rPr>
              <w:lastRenderedPageBreak/>
              <w:t xml:space="preserve">The </w:t>
            </w:r>
            <w:r>
              <w:rPr>
                <w:i/>
              </w:rPr>
              <w:t>features</w:t>
            </w:r>
            <w:r w:rsidRPr="00EF287F">
              <w:rPr>
                <w:i/>
              </w:rPr>
              <w:t xml:space="preserve"> shown with depth values shallower than 10</w:t>
            </w:r>
            <w:r>
              <w:rPr>
                <w:i/>
              </w:rPr>
              <w:t xml:space="preserve"> </w:t>
            </w:r>
            <w:r w:rsidRPr="00EF287F">
              <w:rPr>
                <w:i/>
              </w:rPr>
              <w:t>m must be emphasised</w:t>
            </w:r>
            <w:r>
              <w:rPr>
                <w:i/>
              </w:rPr>
              <w:t xml:space="preserve"> (scale 1:52 000)</w:t>
            </w:r>
            <w:r w:rsidRPr="00EF287F">
              <w:rPr>
                <w:i/>
              </w:rPr>
              <w:t>.</w:t>
            </w:r>
          </w:p>
          <w:p w14:paraId="3056186A" w14:textId="77777777" w:rsidR="006C7785" w:rsidRDefault="006C7785" w:rsidP="00380FCD">
            <w:pPr>
              <w:pStyle w:val="ListParagraph"/>
              <w:ind w:left="25"/>
            </w:pPr>
            <w:r w:rsidRPr="00F24525">
              <w:rPr>
                <w:noProof/>
                <w:lang w:val="en-IN" w:eastAsia="en-IN"/>
              </w:rPr>
              <w:drawing>
                <wp:inline distT="0" distB="0" distL="0" distR="0" wp14:anchorId="4323AA6C" wp14:editId="4A4DD9E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p>
        </w:tc>
      </w:tr>
    </w:tbl>
    <w:p w14:paraId="1F9BBBDB" w14:textId="77777777" w:rsidR="006C7785" w:rsidRDefault="006C7785" w:rsidP="006C7785"/>
    <w:p w14:paraId="3482903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0FE31E51" w14:textId="77777777" w:rsidR="006C7785" w:rsidRDefault="006C7785" w:rsidP="006C7785"/>
    <w:p w14:paraId="170ED3D5"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1EF8743C" w14:textId="77777777" w:rsidTr="00380FCD">
        <w:trPr>
          <w:trHeight w:val="454"/>
          <w:tblHeader/>
        </w:trPr>
        <w:tc>
          <w:tcPr>
            <w:tcW w:w="2557" w:type="dxa"/>
            <w:shd w:val="clear" w:color="auto" w:fill="CCFFCC"/>
            <w:vAlign w:val="center"/>
          </w:tcPr>
          <w:p w14:paraId="2EE15404"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1560FBCA" w14:textId="77777777" w:rsidR="006C7785" w:rsidRPr="00B2308C" w:rsidRDefault="006C7785" w:rsidP="00380FCD">
            <w:pPr>
              <w:rPr>
                <w:rFonts w:cs="Arial"/>
              </w:rPr>
            </w:pPr>
            <w:r w:rsidRPr="00B2308C">
              <w:rPr>
                <w:rFonts w:cs="Arial"/>
              </w:rPr>
              <w:t>SafetyDepth</w:t>
            </w:r>
          </w:p>
        </w:tc>
        <w:tc>
          <w:tcPr>
            <w:tcW w:w="2558" w:type="dxa"/>
            <w:shd w:val="clear" w:color="auto" w:fill="CCFFCC"/>
            <w:vAlign w:val="center"/>
          </w:tcPr>
          <w:p w14:paraId="44A84229"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05FEE734"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75ADA7D2"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8FDA1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47612305"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20C27D7"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28EF2B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4894E54"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DAF154E"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102163E"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581C3877"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3697F57A"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0D136A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29FB3D" w14:textId="77777777" w:rsidR="006C7785" w:rsidRPr="00340B0D" w:rsidRDefault="006C7785" w:rsidP="00380FCD">
            <w:pPr>
              <w:jc w:val="center"/>
              <w:rPr>
                <w:rFonts w:cs="Arial"/>
                <w:b/>
                <w:bCs/>
                <w:sz w:val="18"/>
                <w:szCs w:val="18"/>
              </w:rPr>
            </w:pPr>
          </w:p>
        </w:tc>
      </w:tr>
      <w:tr w:rsidR="006C7785" w:rsidRPr="00340B0D" w14:paraId="5569F659"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EB12A80" w14:textId="77777777" w:rsidR="006C7785" w:rsidRPr="000B13F9" w:rsidRDefault="006C7785" w:rsidP="00380FCD">
            <w:pPr>
              <w:rPr>
                <w:rFonts w:cs="Arial"/>
              </w:rPr>
            </w:pPr>
            <w:r>
              <w:rPr>
                <w:rFonts w:cs="Arial"/>
                <w:b/>
                <w:bCs/>
                <w:i/>
              </w:rPr>
              <w:t>DisplayBase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6DB860E4" w14:textId="77777777" w:rsidR="006C7785" w:rsidRPr="00340B0D" w:rsidRDefault="006C7785" w:rsidP="00380FCD">
            <w:pPr>
              <w:rPr>
                <w:rFonts w:cs="Arial"/>
                <w:sz w:val="18"/>
                <w:szCs w:val="18"/>
              </w:rPr>
            </w:pPr>
          </w:p>
        </w:tc>
      </w:tr>
      <w:tr w:rsidR="006C7785" w:rsidRPr="00340B0D" w14:paraId="3175A4AF"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5D1CA75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2F4CD434" w14:textId="77777777" w:rsidR="006C7785" w:rsidRPr="00340B0D" w:rsidRDefault="006C7785" w:rsidP="00380FCD">
            <w:pPr>
              <w:rPr>
                <w:rFonts w:cs="Arial"/>
                <w:sz w:val="18"/>
                <w:szCs w:val="18"/>
              </w:rPr>
            </w:pPr>
          </w:p>
        </w:tc>
      </w:tr>
      <w:tr w:rsidR="006C7785" w:rsidRPr="00340B0D" w14:paraId="5D53B44D"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3BA69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72C09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2DA3FF9" w14:textId="77777777" w:rsidTr="00380FCD">
        <w:trPr>
          <w:gridBefore w:val="1"/>
          <w:wBefore w:w="10" w:type="dxa"/>
        </w:trPr>
        <w:sdt>
          <w:sdtPr>
            <w:rPr>
              <w:rFonts w:cs="Arial"/>
              <w:sz w:val="18"/>
              <w:szCs w:val="18"/>
            </w:rPr>
            <w:alias w:val="Diplay Category"/>
            <w:tag w:val="Diplay Categor"/>
            <w:id w:val="869737302"/>
            <w:placeholder>
              <w:docPart w:val="E07B530DC2BF496C93B4D55760888BB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F38DE70"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73BA612D"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02EEA2A" w14:textId="77777777" w:rsidR="006C7785" w:rsidRPr="00340B0D" w:rsidRDefault="006C7785" w:rsidP="00380FCD">
            <w:pPr>
              <w:jc w:val="center"/>
              <w:rPr>
                <w:rFonts w:cs="Arial"/>
                <w:sz w:val="18"/>
                <w:szCs w:val="18"/>
              </w:rPr>
            </w:pPr>
          </w:p>
        </w:tc>
      </w:tr>
      <w:tr w:rsidR="006C7785" w:rsidRPr="00340B0D" w14:paraId="4A63778F"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9D510D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7DF30833"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6F8E8A7B" w14:textId="77777777" w:rsidR="006C7785" w:rsidRPr="00340B0D" w:rsidRDefault="006C7785" w:rsidP="00380FCD">
            <w:pPr>
              <w:jc w:val="center"/>
              <w:rPr>
                <w:rFonts w:cs="Arial"/>
                <w:sz w:val="18"/>
                <w:szCs w:val="18"/>
              </w:rPr>
            </w:pPr>
          </w:p>
        </w:tc>
      </w:tr>
      <w:tr w:rsidR="006C7785" w:rsidRPr="00340B0D" w14:paraId="66D64C2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4EE91EC"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60F6EF" w14:textId="77777777" w:rsidR="006C7785" w:rsidRPr="00340B0D" w:rsidRDefault="006C7785" w:rsidP="00380FCD">
            <w:pPr>
              <w:rPr>
                <w:rFonts w:cs="Arial"/>
                <w:sz w:val="18"/>
                <w:szCs w:val="18"/>
              </w:rPr>
            </w:pPr>
            <w:r>
              <w:rPr>
                <w:rFonts w:cs="Arial"/>
                <w:sz w:val="18"/>
                <w:szCs w:val="18"/>
              </w:rPr>
              <w:t>5m</w:t>
            </w:r>
          </w:p>
        </w:tc>
        <w:tc>
          <w:tcPr>
            <w:tcW w:w="4191" w:type="dxa"/>
            <w:gridSpan w:val="4"/>
            <w:tcBorders>
              <w:left w:val="single" w:sz="12" w:space="0" w:color="auto"/>
            </w:tcBorders>
          </w:tcPr>
          <w:p w14:paraId="35EDED64"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03B8E282" w14:textId="77777777" w:rsidR="006C7785" w:rsidRPr="00340B0D" w:rsidRDefault="006C7785" w:rsidP="00380FCD">
            <w:pPr>
              <w:rPr>
                <w:rFonts w:cs="Arial"/>
                <w:sz w:val="18"/>
                <w:szCs w:val="18"/>
              </w:rPr>
            </w:pPr>
          </w:p>
        </w:tc>
      </w:tr>
      <w:tr w:rsidR="006C7785" w:rsidRPr="00340B0D" w14:paraId="0FD9795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6342D1D"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AB38D2C" w14:textId="77777777" w:rsidR="006C7785" w:rsidRPr="00340B0D" w:rsidRDefault="006C7785" w:rsidP="00380FCD">
            <w:pPr>
              <w:rPr>
                <w:rFonts w:cs="Arial"/>
                <w:sz w:val="18"/>
                <w:szCs w:val="18"/>
              </w:rPr>
            </w:pPr>
            <w:r>
              <w:rPr>
                <w:rFonts w:cs="Arial"/>
                <w:sz w:val="18"/>
                <w:szCs w:val="18"/>
              </w:rPr>
              <w:t>4m</w:t>
            </w:r>
          </w:p>
        </w:tc>
        <w:tc>
          <w:tcPr>
            <w:tcW w:w="4191" w:type="dxa"/>
            <w:gridSpan w:val="4"/>
            <w:tcBorders>
              <w:left w:val="single" w:sz="12" w:space="0" w:color="auto"/>
            </w:tcBorders>
          </w:tcPr>
          <w:p w14:paraId="353BB072"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4DECC8A0" w14:textId="77777777" w:rsidR="006C7785" w:rsidRPr="00340B0D" w:rsidRDefault="006C7785" w:rsidP="00380FCD">
            <w:pPr>
              <w:jc w:val="center"/>
              <w:rPr>
                <w:rFonts w:cs="Arial"/>
                <w:sz w:val="18"/>
                <w:szCs w:val="18"/>
              </w:rPr>
            </w:pPr>
          </w:p>
        </w:tc>
      </w:tr>
      <w:tr w:rsidR="006C7785" w:rsidRPr="00340B0D" w14:paraId="53A3F6F2"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510E8EE"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4C4C2A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B6BA854"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4C25726F" w14:textId="77777777" w:rsidR="006C7785" w:rsidRPr="00340B0D" w:rsidRDefault="006C7785" w:rsidP="00380FCD">
            <w:pPr>
              <w:jc w:val="center"/>
              <w:rPr>
                <w:rFonts w:cs="Arial"/>
                <w:sz w:val="18"/>
                <w:szCs w:val="18"/>
              </w:rPr>
            </w:pPr>
          </w:p>
        </w:tc>
      </w:tr>
      <w:tr w:rsidR="006C7785" w:rsidRPr="00340B0D" w14:paraId="1D256CE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54458DF6"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63ED5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395B7D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71BA8FA4" w14:textId="77777777" w:rsidR="006C7785" w:rsidRPr="00340B0D" w:rsidRDefault="006C7785" w:rsidP="00380FCD">
            <w:pPr>
              <w:jc w:val="center"/>
              <w:rPr>
                <w:rFonts w:cs="Arial"/>
                <w:sz w:val="18"/>
                <w:szCs w:val="18"/>
              </w:rPr>
            </w:pPr>
          </w:p>
        </w:tc>
      </w:tr>
      <w:tr w:rsidR="006C7785" w:rsidRPr="00340B0D" w14:paraId="4776202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FD0C519"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726135E"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C1DB56"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1A083215" w14:textId="77777777" w:rsidR="006C7785" w:rsidRPr="00340B0D" w:rsidRDefault="006C7785" w:rsidP="00380FCD">
            <w:pPr>
              <w:jc w:val="center"/>
              <w:rPr>
                <w:rFonts w:cs="Arial"/>
                <w:sz w:val="18"/>
                <w:szCs w:val="18"/>
              </w:rPr>
            </w:pPr>
          </w:p>
        </w:tc>
      </w:tr>
      <w:tr w:rsidR="006C7785" w:rsidRPr="00340B0D" w14:paraId="623C10B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BD424E" w14:textId="77777777" w:rsidR="006C7785" w:rsidRPr="00340B0D" w:rsidRDefault="006C7785" w:rsidP="00380FCD">
            <w:pPr>
              <w:rPr>
                <w:rFonts w:cs="Arial"/>
                <w:sz w:val="18"/>
                <w:szCs w:val="18"/>
              </w:rPr>
            </w:pPr>
            <w:r w:rsidRPr="00340B0D">
              <w:rPr>
                <w:rFonts w:cs="Arial"/>
                <w:sz w:val="18"/>
                <w:szCs w:val="18"/>
              </w:rPr>
              <w:lastRenderedPageBreak/>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A569A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0D2F1CD"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77931FE8" w14:textId="77777777" w:rsidR="006C7785" w:rsidRPr="00340B0D" w:rsidRDefault="006C7785" w:rsidP="00380FCD">
            <w:pPr>
              <w:jc w:val="center"/>
              <w:rPr>
                <w:rFonts w:cs="Arial"/>
                <w:sz w:val="18"/>
                <w:szCs w:val="18"/>
              </w:rPr>
            </w:pPr>
          </w:p>
        </w:tc>
      </w:tr>
      <w:tr w:rsidR="006C7785" w:rsidRPr="00340B0D" w14:paraId="4D19C70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5981F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DB998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49D9DBF"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7DB969B9" w14:textId="77777777" w:rsidR="006C7785" w:rsidRPr="00340B0D" w:rsidRDefault="006C7785" w:rsidP="00380FCD">
            <w:pPr>
              <w:jc w:val="center"/>
              <w:rPr>
                <w:rFonts w:cs="Arial"/>
                <w:sz w:val="18"/>
                <w:szCs w:val="18"/>
              </w:rPr>
            </w:pPr>
          </w:p>
        </w:tc>
      </w:tr>
      <w:tr w:rsidR="006C7785" w:rsidRPr="00340B0D" w14:paraId="388E18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55C3D"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E0844D"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3340466E"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43DAB63D" w14:textId="77777777" w:rsidR="006C7785" w:rsidRPr="00340B0D" w:rsidRDefault="006C7785" w:rsidP="00380FCD">
            <w:pPr>
              <w:jc w:val="center"/>
              <w:rPr>
                <w:rFonts w:cs="Arial"/>
                <w:sz w:val="18"/>
                <w:szCs w:val="18"/>
              </w:rPr>
            </w:pPr>
          </w:p>
        </w:tc>
      </w:tr>
      <w:tr w:rsidR="006C7785" w:rsidRPr="00340B0D" w14:paraId="1B1BDB6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E50C39F"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B6D81E7"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31D5E4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48B677B9" w14:textId="77777777" w:rsidR="006C7785" w:rsidRPr="00340B0D" w:rsidRDefault="006C7785" w:rsidP="00380FCD">
            <w:pPr>
              <w:jc w:val="center"/>
              <w:rPr>
                <w:rFonts w:cs="Arial"/>
                <w:sz w:val="18"/>
                <w:szCs w:val="18"/>
              </w:rPr>
            </w:pPr>
          </w:p>
        </w:tc>
      </w:tr>
      <w:tr w:rsidR="006C7785" w:rsidRPr="00340B0D" w14:paraId="50AD0B76"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6BC1D04"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B1D0D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45A565ED"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5441A2C" w14:textId="77777777" w:rsidR="006C7785" w:rsidRPr="00340B0D" w:rsidRDefault="006C7785" w:rsidP="00380FCD">
            <w:pPr>
              <w:jc w:val="center"/>
              <w:rPr>
                <w:rFonts w:cs="Arial"/>
                <w:sz w:val="18"/>
                <w:szCs w:val="18"/>
              </w:rPr>
            </w:pPr>
          </w:p>
        </w:tc>
      </w:tr>
      <w:tr w:rsidR="006C7785" w:rsidRPr="00340B0D" w14:paraId="0C7414D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99D82E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4AB404B4"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72541FB"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6B613D28" w14:textId="77777777" w:rsidR="006C7785" w:rsidRPr="00340B0D" w:rsidRDefault="006C7785" w:rsidP="00380FCD">
            <w:pPr>
              <w:jc w:val="center"/>
              <w:rPr>
                <w:rFonts w:cs="Arial"/>
                <w:sz w:val="18"/>
                <w:szCs w:val="18"/>
              </w:rPr>
            </w:pPr>
          </w:p>
        </w:tc>
      </w:tr>
      <w:tr w:rsidR="006C7785" w:rsidRPr="00340B0D" w14:paraId="799DB26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C50C9A2"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22542EE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12985912" w14:textId="77777777" w:rsidR="006C7785" w:rsidRPr="00340B0D" w:rsidRDefault="006C7785" w:rsidP="00380FCD">
            <w:pPr>
              <w:jc w:val="center"/>
              <w:rPr>
                <w:rFonts w:cs="Arial"/>
                <w:sz w:val="18"/>
                <w:szCs w:val="18"/>
              </w:rPr>
            </w:pPr>
          </w:p>
        </w:tc>
      </w:tr>
      <w:tr w:rsidR="006C7785" w:rsidRPr="00340B0D" w14:paraId="16DE436C" w14:textId="77777777" w:rsidTr="00380FCD">
        <w:trPr>
          <w:gridBefore w:val="1"/>
          <w:wBefore w:w="10" w:type="dxa"/>
        </w:trPr>
        <w:sdt>
          <w:sdtPr>
            <w:rPr>
              <w:rFonts w:cs="Arial"/>
              <w:sz w:val="18"/>
              <w:szCs w:val="18"/>
            </w:rPr>
            <w:alias w:val="Palette"/>
            <w:tag w:val="Palette"/>
            <w:id w:val="-575823969"/>
            <w:placeholder>
              <w:docPart w:val="84901014ED68457696D2648C6F4A22F7"/>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D1C900"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5818C5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963DB3B" w14:textId="77777777" w:rsidR="006C7785" w:rsidRPr="00340B0D" w:rsidRDefault="006C7785" w:rsidP="00380FCD">
            <w:pPr>
              <w:jc w:val="center"/>
              <w:rPr>
                <w:rFonts w:cs="Arial"/>
                <w:sz w:val="18"/>
                <w:szCs w:val="18"/>
              </w:rPr>
            </w:pPr>
          </w:p>
        </w:tc>
      </w:tr>
      <w:tr w:rsidR="006C7785" w:rsidRPr="00340B0D" w14:paraId="09C6475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7CD49AB"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4990113E"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36F2557C" w14:textId="77777777" w:rsidR="006C7785" w:rsidRPr="00340B0D" w:rsidRDefault="006C7785" w:rsidP="00380FCD">
            <w:pPr>
              <w:jc w:val="center"/>
              <w:rPr>
                <w:rFonts w:cs="Arial"/>
                <w:sz w:val="18"/>
                <w:szCs w:val="18"/>
              </w:rPr>
            </w:pPr>
          </w:p>
        </w:tc>
      </w:tr>
      <w:tr w:rsidR="006C7785" w:rsidRPr="00340B0D" w14:paraId="279FF3F5"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16ABD7E2"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985B591"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79936BEA" w14:textId="77777777" w:rsidR="006C7785" w:rsidRPr="00340B0D" w:rsidRDefault="006C7785" w:rsidP="00380FCD">
            <w:pPr>
              <w:jc w:val="center"/>
              <w:rPr>
                <w:rFonts w:cs="Arial"/>
                <w:sz w:val="18"/>
                <w:szCs w:val="18"/>
              </w:rPr>
            </w:pPr>
          </w:p>
        </w:tc>
      </w:tr>
      <w:tr w:rsidR="006C7785" w:rsidRPr="00340B0D" w14:paraId="27A730B0"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E5ED2E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6CD93A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6648F533" w14:textId="77777777" w:rsidTr="00380FCD">
        <w:trPr>
          <w:gridBefore w:val="1"/>
          <w:wBefore w:w="10" w:type="dxa"/>
          <w:trHeight w:val="287"/>
        </w:trPr>
        <w:tc>
          <w:tcPr>
            <w:tcW w:w="2516" w:type="dxa"/>
            <w:tcBorders>
              <w:left w:val="single" w:sz="12" w:space="0" w:color="auto"/>
              <w:bottom w:val="single" w:sz="4" w:space="0" w:color="auto"/>
            </w:tcBorders>
          </w:tcPr>
          <w:p w14:paraId="5403856F"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2622E7B1"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41F2826"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5A541225" w14:textId="77777777" w:rsidR="006C7785" w:rsidRPr="00340B0D" w:rsidRDefault="006C7785" w:rsidP="00380FCD">
            <w:pPr>
              <w:rPr>
                <w:rFonts w:cs="Arial"/>
                <w:sz w:val="18"/>
                <w:szCs w:val="18"/>
              </w:rPr>
            </w:pPr>
          </w:p>
        </w:tc>
      </w:tr>
      <w:tr w:rsidR="006C7785" w:rsidRPr="00340B0D" w14:paraId="611BE037" w14:textId="77777777" w:rsidTr="00380FCD">
        <w:trPr>
          <w:gridBefore w:val="1"/>
          <w:wBefore w:w="10" w:type="dxa"/>
        </w:trPr>
        <w:tc>
          <w:tcPr>
            <w:tcW w:w="2516" w:type="dxa"/>
            <w:tcBorders>
              <w:left w:val="single" w:sz="12" w:space="0" w:color="auto"/>
              <w:bottom w:val="single" w:sz="4" w:space="0" w:color="auto"/>
            </w:tcBorders>
          </w:tcPr>
          <w:p w14:paraId="17F3849D"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743341C4"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D6EE806"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2C816B4"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3C11EAB"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5757C3F"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072C1D56"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26E124E" w14:textId="77777777" w:rsidR="006C7785" w:rsidRPr="00340B0D" w:rsidRDefault="006C7785" w:rsidP="00380FCD">
            <w:pPr>
              <w:rPr>
                <w:rFonts w:cs="Arial"/>
                <w:sz w:val="18"/>
                <w:szCs w:val="18"/>
              </w:rPr>
            </w:pPr>
          </w:p>
        </w:tc>
      </w:tr>
      <w:tr w:rsidR="006C7785" w:rsidRPr="00340B0D" w14:paraId="216785E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2C241E9" w14:textId="77777777" w:rsidR="006C7785" w:rsidRPr="00340B0D" w:rsidRDefault="006C7785" w:rsidP="00380FCD">
            <w:pPr>
              <w:rPr>
                <w:rFonts w:cs="Arial"/>
                <w:sz w:val="18"/>
                <w:szCs w:val="18"/>
              </w:rPr>
            </w:pPr>
          </w:p>
        </w:tc>
      </w:tr>
      <w:tr w:rsidR="006C7785" w:rsidRPr="00340B0D" w14:paraId="642C89F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88A4F2"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CB420B3"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BB5AF7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18F67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4689C02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5575B54"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357795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DD7A214"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7471A311" w14:textId="77777777" w:rsidR="006C7785" w:rsidRPr="00340B0D" w:rsidRDefault="006C7785" w:rsidP="00380FCD">
            <w:pPr>
              <w:rPr>
                <w:rFonts w:cs="Arial"/>
                <w:sz w:val="18"/>
                <w:szCs w:val="18"/>
              </w:rPr>
            </w:pPr>
            <w:r>
              <w:rPr>
                <w:rFonts w:cs="Arial"/>
                <w:sz w:val="18"/>
                <w:szCs w:val="18"/>
              </w:rPr>
              <w:t>On</w:t>
            </w:r>
          </w:p>
        </w:tc>
      </w:tr>
      <w:tr w:rsidR="006C7785" w:rsidRPr="00340B0D" w14:paraId="1A21D4D5"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9D9779"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1C8C7B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EA35BC6"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3C04AB06" w14:textId="77777777" w:rsidR="006C7785" w:rsidRPr="00340B0D" w:rsidRDefault="006C7785" w:rsidP="00380FCD">
            <w:pPr>
              <w:rPr>
                <w:rFonts w:cs="Arial"/>
                <w:sz w:val="18"/>
                <w:szCs w:val="18"/>
              </w:rPr>
            </w:pPr>
          </w:p>
        </w:tc>
      </w:tr>
      <w:tr w:rsidR="006C7785" w:rsidRPr="00340B0D" w14:paraId="52918D5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EEEA614"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446617AB"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A6E320"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C63FA98" w14:textId="77777777" w:rsidR="006C7785" w:rsidRPr="00340B0D" w:rsidRDefault="006C7785" w:rsidP="00380FCD">
            <w:pPr>
              <w:rPr>
                <w:rFonts w:cs="Arial"/>
                <w:sz w:val="18"/>
                <w:szCs w:val="18"/>
              </w:rPr>
            </w:pPr>
          </w:p>
        </w:tc>
      </w:tr>
      <w:tr w:rsidR="006C7785" w:rsidRPr="00340B0D" w14:paraId="732BE8C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4E8CAE1"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1BBE60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073FDDA"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CDE31DD" w14:textId="77777777" w:rsidR="006C7785" w:rsidRPr="00340B0D" w:rsidRDefault="006C7785" w:rsidP="00380FCD">
            <w:pPr>
              <w:rPr>
                <w:rFonts w:cs="Arial"/>
                <w:sz w:val="18"/>
                <w:szCs w:val="18"/>
              </w:rPr>
            </w:pPr>
          </w:p>
        </w:tc>
      </w:tr>
      <w:tr w:rsidR="006C7785" w:rsidRPr="00340B0D" w14:paraId="507E7B6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68E7C59"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534562F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7F332B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37EE6AA8" w14:textId="77777777" w:rsidR="006C7785" w:rsidRPr="00340B0D" w:rsidRDefault="006C7785" w:rsidP="00380FCD">
            <w:pPr>
              <w:rPr>
                <w:rFonts w:cs="Arial"/>
                <w:sz w:val="18"/>
                <w:szCs w:val="18"/>
              </w:rPr>
            </w:pPr>
          </w:p>
        </w:tc>
      </w:tr>
      <w:tr w:rsidR="006C7785" w:rsidRPr="00340B0D" w14:paraId="0DAF644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F503BF7"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41932A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5B8BB75"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0AFC5757" w14:textId="77777777" w:rsidR="006C7785" w:rsidRPr="00340B0D" w:rsidRDefault="006C7785" w:rsidP="00380FCD">
            <w:pPr>
              <w:rPr>
                <w:rFonts w:cs="Arial"/>
                <w:sz w:val="18"/>
                <w:szCs w:val="18"/>
              </w:rPr>
            </w:pPr>
          </w:p>
        </w:tc>
      </w:tr>
      <w:tr w:rsidR="006C7785" w:rsidRPr="00340B0D" w14:paraId="19C286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CA77A39"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6008A28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506D10"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1674CBFE" w14:textId="77777777" w:rsidR="006C7785" w:rsidRPr="00340B0D" w:rsidRDefault="006C7785" w:rsidP="00380FCD">
            <w:pPr>
              <w:rPr>
                <w:rFonts w:cs="Arial"/>
                <w:sz w:val="18"/>
                <w:szCs w:val="18"/>
              </w:rPr>
            </w:pPr>
          </w:p>
        </w:tc>
      </w:tr>
      <w:tr w:rsidR="006C7785" w:rsidRPr="00340B0D" w14:paraId="2F54067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6A30B79"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47FBFC98"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91632AE"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53A3006C" w14:textId="77777777" w:rsidR="006C7785" w:rsidRPr="00340B0D" w:rsidRDefault="006C7785" w:rsidP="00380FCD">
            <w:pPr>
              <w:rPr>
                <w:rFonts w:cs="Arial"/>
                <w:sz w:val="18"/>
                <w:szCs w:val="18"/>
              </w:rPr>
            </w:pPr>
          </w:p>
        </w:tc>
      </w:tr>
      <w:tr w:rsidR="006C7785" w:rsidRPr="00340B0D" w14:paraId="7CC129D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588541A"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1A0F399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52249E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F78EA4C" w14:textId="77777777" w:rsidR="006C7785" w:rsidRPr="00340B0D" w:rsidRDefault="006C7785" w:rsidP="00380FCD">
            <w:pPr>
              <w:rPr>
                <w:rFonts w:cs="Arial"/>
                <w:sz w:val="18"/>
                <w:szCs w:val="18"/>
              </w:rPr>
            </w:pPr>
          </w:p>
        </w:tc>
      </w:tr>
      <w:tr w:rsidR="006C7785" w:rsidRPr="00340B0D" w14:paraId="2D99419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7015B3"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7BFD24C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979D63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21AEA40" w14:textId="77777777" w:rsidR="006C7785" w:rsidRPr="00340B0D" w:rsidRDefault="006C7785" w:rsidP="00380FCD">
            <w:pPr>
              <w:rPr>
                <w:rFonts w:cs="Arial"/>
                <w:sz w:val="18"/>
                <w:szCs w:val="18"/>
              </w:rPr>
            </w:pPr>
          </w:p>
        </w:tc>
      </w:tr>
      <w:tr w:rsidR="006C7785" w:rsidRPr="00340B0D" w14:paraId="6587BB2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B750082"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02A17B3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8005D0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10FD6E93" w14:textId="77777777" w:rsidR="006C7785" w:rsidRPr="00340B0D" w:rsidRDefault="006C7785" w:rsidP="00380FCD">
            <w:pPr>
              <w:rPr>
                <w:rFonts w:cs="Arial"/>
                <w:sz w:val="18"/>
                <w:szCs w:val="18"/>
              </w:rPr>
            </w:pPr>
          </w:p>
        </w:tc>
      </w:tr>
      <w:tr w:rsidR="006C7785" w:rsidRPr="00340B0D" w14:paraId="10A8E9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322EBB8"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0DB9C44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AAB370D"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56BB91B" w14:textId="77777777" w:rsidR="006C7785" w:rsidRPr="00340B0D" w:rsidRDefault="006C7785" w:rsidP="00380FCD">
            <w:pPr>
              <w:rPr>
                <w:rFonts w:cs="Arial"/>
                <w:sz w:val="18"/>
                <w:szCs w:val="18"/>
              </w:rPr>
            </w:pPr>
          </w:p>
        </w:tc>
      </w:tr>
      <w:tr w:rsidR="006C7785" w:rsidRPr="00340B0D" w14:paraId="68A9A77F"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3B23B80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64582A4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255ACD0C"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7790460" w14:textId="77777777" w:rsidR="006C7785" w:rsidRPr="00340B0D" w:rsidRDefault="006C7785" w:rsidP="00380FCD">
            <w:pPr>
              <w:rPr>
                <w:rFonts w:cs="Arial"/>
                <w:sz w:val="18"/>
                <w:szCs w:val="18"/>
              </w:rPr>
            </w:pPr>
          </w:p>
        </w:tc>
      </w:tr>
      <w:tr w:rsidR="006C7785" w:rsidRPr="00340B0D" w14:paraId="3A3B870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F8B9E0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75C0FE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8B71E3D"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440FB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2A7ACCEF"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14A71E" w14:textId="77777777" w:rsidR="006C7785" w:rsidRPr="00340B0D" w:rsidRDefault="006C7785" w:rsidP="00380FCD">
            <w:pPr>
              <w:rPr>
                <w:rFonts w:cs="Arial"/>
                <w:sz w:val="18"/>
                <w:szCs w:val="18"/>
              </w:rPr>
            </w:pPr>
          </w:p>
        </w:tc>
      </w:tr>
      <w:tr w:rsidR="006C7785" w:rsidRPr="00340B0D" w14:paraId="78768DD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9E661"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2F68078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4F6B724"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7DCB0C7" w14:textId="77777777" w:rsidR="006C7785" w:rsidRPr="00340B0D" w:rsidRDefault="006C7785" w:rsidP="00380FCD">
            <w:pPr>
              <w:rPr>
                <w:rFonts w:cs="Arial"/>
                <w:sz w:val="18"/>
                <w:szCs w:val="18"/>
              </w:rPr>
            </w:pPr>
          </w:p>
        </w:tc>
      </w:tr>
      <w:tr w:rsidR="006C7785" w:rsidRPr="00340B0D" w14:paraId="5D0F3C8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2B8EB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364772"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2C91E17C"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73840EBC" w14:textId="77777777" w:rsidR="006C7785" w:rsidRPr="00D6273A" w:rsidRDefault="006C7785" w:rsidP="00380FCD">
            <w:pPr>
              <w:rPr>
                <w:i/>
              </w:rPr>
            </w:pPr>
            <w:r w:rsidRPr="0036528F">
              <w:rPr>
                <w:rFonts w:cs="Arial"/>
                <w:i/>
              </w:rPr>
              <w:t>Display of spot soundings shall be switched on.</w:t>
            </w:r>
          </w:p>
        </w:tc>
      </w:tr>
      <w:tr w:rsidR="006C7785" w:rsidRPr="00340B0D" w14:paraId="27317008"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95FB1B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25EF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2EA39F60" w14:textId="77777777" w:rsidR="006C7785" w:rsidRPr="007128C1" w:rsidRDefault="006C7785" w:rsidP="00380FCD">
            <w:pPr>
              <w:rPr>
                <w:rFonts w:cs="Arial"/>
                <w:i/>
              </w:rPr>
            </w:pPr>
            <w:r w:rsidRPr="0036528F">
              <w:rPr>
                <w:rFonts w:cs="Arial"/>
                <w:i/>
              </w:rPr>
              <w:t>2. Set the Safety Depth val</w:t>
            </w:r>
            <w:r>
              <w:rPr>
                <w:rFonts w:cs="Arial"/>
                <w:i/>
              </w:rPr>
              <w:t>ue to 4 m (Safety Contour 5 m).</w:t>
            </w:r>
          </w:p>
        </w:tc>
      </w:tr>
      <w:tr w:rsidR="006C7785" w:rsidRPr="00340B0D" w14:paraId="236753D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86B9CB4"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EA06A5B" w14:textId="77777777" w:rsidTr="00380FCD">
        <w:tc>
          <w:tcPr>
            <w:tcW w:w="9646" w:type="dxa"/>
            <w:gridSpan w:val="10"/>
          </w:tcPr>
          <w:p w14:paraId="4E0876FC" w14:textId="77777777" w:rsidR="006C7785" w:rsidRDefault="006C7785" w:rsidP="00380FCD">
            <w:pPr>
              <w:rPr>
                <w:rFonts w:cs="Arial"/>
                <w:i/>
              </w:rPr>
            </w:pPr>
            <w:r w:rsidRPr="007127F4">
              <w:rPr>
                <w:rFonts w:cs="Arial"/>
                <w:i/>
              </w:rPr>
              <w:t>2.</w:t>
            </w:r>
            <w:r w:rsidRPr="007127F4">
              <w:t xml:space="preserve"> </w:t>
            </w:r>
            <w:r w:rsidRPr="007127F4">
              <w:rPr>
                <w:rFonts w:cs="Arial"/>
                <w:i/>
              </w:rPr>
              <w:t>The features shown with depth values shallower than 4 m must be emphasised</w:t>
            </w:r>
          </w:p>
          <w:p w14:paraId="35C98281" w14:textId="77777777" w:rsidR="006C7785" w:rsidRDefault="006C7785" w:rsidP="00380FCD">
            <w:pPr>
              <w:rPr>
                <w:rFonts w:cs="Arial"/>
                <w:i/>
              </w:rPr>
            </w:pPr>
            <w:r w:rsidRPr="0017374B">
              <w:rPr>
                <w:noProof/>
                <w:lang w:val="en-IN" w:eastAsia="en-IN"/>
              </w:rPr>
              <w:lastRenderedPageBreak/>
              <w:drawing>
                <wp:inline distT="0" distB="0" distL="0" distR="0" wp14:anchorId="27AD8FF8" wp14:editId="4878EC25">
                  <wp:extent cx="5925458" cy="5451582"/>
                  <wp:effectExtent l="0" t="0" r="0" b="0"/>
                  <wp:docPr id="88" name="Picture 88"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p>
        </w:tc>
      </w:tr>
    </w:tbl>
    <w:p w14:paraId="3B1CD038" w14:textId="77777777" w:rsidR="006C7785" w:rsidRDefault="006C7785" w:rsidP="006C7785">
      <w:pPr>
        <w:rPr>
          <w:rFonts w:cs="Arial"/>
          <w:i/>
        </w:rPr>
      </w:pPr>
      <w:r w:rsidRPr="00934692">
        <w:rPr>
          <w:rFonts w:cs="Arial"/>
          <w:i/>
        </w:rPr>
        <w:lastRenderedPageBreak/>
        <w:t>.</w:t>
      </w:r>
    </w:p>
    <w:p w14:paraId="5B6CBFCC"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606CB93" w14:textId="77777777" w:rsidR="006C7785" w:rsidRPr="008C2033" w:rsidRDefault="006C7785" w:rsidP="006C7785">
      <w:pPr>
        <w:rPr>
          <w:rFonts w:cs="Arial"/>
        </w:rPr>
      </w:pPr>
    </w:p>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3566F746" w14:textId="77777777" w:rsidTr="00380FCD">
        <w:trPr>
          <w:trHeight w:val="454"/>
          <w:tblHeader/>
        </w:trPr>
        <w:tc>
          <w:tcPr>
            <w:tcW w:w="2557" w:type="dxa"/>
            <w:shd w:val="clear" w:color="auto" w:fill="CCFFCC"/>
            <w:vAlign w:val="center"/>
          </w:tcPr>
          <w:p w14:paraId="7DBCB7C4"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4BE2D3A9" w14:textId="77777777" w:rsidR="006C7785" w:rsidRPr="00B2308C" w:rsidRDefault="006C7785" w:rsidP="00380FCD">
            <w:pPr>
              <w:rPr>
                <w:rFonts w:cs="Arial"/>
              </w:rPr>
            </w:pPr>
            <w:r w:rsidRPr="00B2308C">
              <w:rPr>
                <w:rFonts w:cs="Arial"/>
              </w:rPr>
              <w:t>SafetyDepth</w:t>
            </w:r>
          </w:p>
        </w:tc>
        <w:tc>
          <w:tcPr>
            <w:tcW w:w="2558" w:type="dxa"/>
            <w:shd w:val="clear" w:color="auto" w:fill="CCFFCC"/>
            <w:vAlign w:val="center"/>
          </w:tcPr>
          <w:p w14:paraId="57DEE52B"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1D0A763E"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2421D914"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290E9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8842504"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1919168"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431FBC78"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08CC2F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47E7DBA"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338E196B"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6D71DED5"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7ABF498E"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3AA15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EFCFE93" w14:textId="77777777" w:rsidR="006C7785" w:rsidRPr="00340B0D" w:rsidRDefault="006C7785" w:rsidP="00380FCD">
            <w:pPr>
              <w:jc w:val="center"/>
              <w:rPr>
                <w:rFonts w:cs="Arial"/>
                <w:b/>
                <w:bCs/>
                <w:sz w:val="18"/>
                <w:szCs w:val="18"/>
              </w:rPr>
            </w:pPr>
          </w:p>
        </w:tc>
      </w:tr>
      <w:tr w:rsidR="006C7785" w:rsidRPr="00340B0D" w14:paraId="277C3671"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1775CC0B" w14:textId="77777777" w:rsidR="006C7785" w:rsidRPr="000B13F9" w:rsidRDefault="006C7785" w:rsidP="00380FCD">
            <w:pPr>
              <w:rPr>
                <w:rFonts w:cs="Arial"/>
              </w:rPr>
            </w:pPr>
            <w:r>
              <w:rPr>
                <w:rFonts w:cs="Arial"/>
                <w:b/>
                <w:bCs/>
                <w:i/>
              </w:rPr>
              <w:t>DisplayBase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1D21746D" w14:textId="77777777" w:rsidR="006C7785" w:rsidRPr="00340B0D" w:rsidRDefault="006C7785" w:rsidP="00380FCD">
            <w:pPr>
              <w:rPr>
                <w:rFonts w:cs="Arial"/>
                <w:sz w:val="18"/>
                <w:szCs w:val="18"/>
              </w:rPr>
            </w:pPr>
          </w:p>
        </w:tc>
      </w:tr>
      <w:tr w:rsidR="006C7785" w:rsidRPr="00340B0D" w14:paraId="45BD1E51"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63415368"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5C29AC20" w14:textId="77777777" w:rsidR="006C7785" w:rsidRPr="00340B0D" w:rsidRDefault="006C7785" w:rsidP="00380FCD">
            <w:pPr>
              <w:rPr>
                <w:rFonts w:cs="Arial"/>
                <w:sz w:val="18"/>
                <w:szCs w:val="18"/>
              </w:rPr>
            </w:pPr>
          </w:p>
        </w:tc>
      </w:tr>
      <w:tr w:rsidR="006C7785" w:rsidRPr="00340B0D" w14:paraId="1393B26A"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340E9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444EE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85C4D9" w14:textId="77777777" w:rsidTr="00380FCD">
        <w:trPr>
          <w:gridBefore w:val="1"/>
          <w:wBefore w:w="10" w:type="dxa"/>
        </w:trPr>
        <w:sdt>
          <w:sdtPr>
            <w:rPr>
              <w:rFonts w:cs="Arial"/>
              <w:sz w:val="18"/>
              <w:szCs w:val="18"/>
            </w:rPr>
            <w:alias w:val="Diplay Category"/>
            <w:tag w:val="Diplay Categor"/>
            <w:id w:val="-574666778"/>
            <w:placeholder>
              <w:docPart w:val="20F92840B446445997C39A9C92E60241"/>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2430436F"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6A97B244"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589EDCB4" w14:textId="77777777" w:rsidR="006C7785" w:rsidRPr="00340B0D" w:rsidRDefault="006C7785" w:rsidP="00380FCD">
            <w:pPr>
              <w:jc w:val="center"/>
              <w:rPr>
                <w:rFonts w:cs="Arial"/>
                <w:sz w:val="18"/>
                <w:szCs w:val="18"/>
              </w:rPr>
            </w:pPr>
          </w:p>
        </w:tc>
      </w:tr>
      <w:tr w:rsidR="006C7785" w:rsidRPr="00340B0D" w14:paraId="0C75438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3DDA267"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48AC46FF"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142C8EF7" w14:textId="77777777" w:rsidR="006C7785" w:rsidRPr="00340B0D" w:rsidRDefault="006C7785" w:rsidP="00380FCD">
            <w:pPr>
              <w:jc w:val="center"/>
              <w:rPr>
                <w:rFonts w:cs="Arial"/>
                <w:sz w:val="18"/>
                <w:szCs w:val="18"/>
              </w:rPr>
            </w:pPr>
          </w:p>
        </w:tc>
      </w:tr>
      <w:tr w:rsidR="006C7785" w:rsidRPr="00340B0D" w14:paraId="7E25A42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9ACEC9D"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FDF097"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2E03BB7B"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603C235E" w14:textId="77777777" w:rsidR="006C7785" w:rsidRPr="00340B0D" w:rsidRDefault="006C7785" w:rsidP="00380FCD">
            <w:pPr>
              <w:rPr>
                <w:rFonts w:cs="Arial"/>
                <w:sz w:val="18"/>
                <w:szCs w:val="18"/>
              </w:rPr>
            </w:pPr>
          </w:p>
        </w:tc>
      </w:tr>
      <w:tr w:rsidR="006C7785" w:rsidRPr="00340B0D" w14:paraId="4AA16AC8"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516CE80"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FCBAAC" w14:textId="77777777" w:rsidR="006C7785" w:rsidRPr="00340B0D" w:rsidRDefault="006C7785" w:rsidP="00380FCD">
            <w:pPr>
              <w:rPr>
                <w:rFonts w:cs="Arial"/>
                <w:sz w:val="18"/>
                <w:szCs w:val="18"/>
              </w:rPr>
            </w:pPr>
            <w:r>
              <w:rPr>
                <w:rFonts w:cs="Arial"/>
                <w:sz w:val="18"/>
                <w:szCs w:val="18"/>
              </w:rPr>
              <w:t>7m</w:t>
            </w:r>
          </w:p>
        </w:tc>
        <w:tc>
          <w:tcPr>
            <w:tcW w:w="4191" w:type="dxa"/>
            <w:gridSpan w:val="4"/>
            <w:tcBorders>
              <w:left w:val="single" w:sz="12" w:space="0" w:color="auto"/>
            </w:tcBorders>
          </w:tcPr>
          <w:p w14:paraId="38923ED6"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5D81763A" w14:textId="77777777" w:rsidR="006C7785" w:rsidRPr="00340B0D" w:rsidRDefault="006C7785" w:rsidP="00380FCD">
            <w:pPr>
              <w:jc w:val="center"/>
              <w:rPr>
                <w:rFonts w:cs="Arial"/>
                <w:sz w:val="18"/>
                <w:szCs w:val="18"/>
              </w:rPr>
            </w:pPr>
          </w:p>
        </w:tc>
      </w:tr>
      <w:tr w:rsidR="006C7785" w:rsidRPr="00340B0D" w14:paraId="072FB960"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D8A6116"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BB481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BC92539"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0EA5BC26" w14:textId="77777777" w:rsidR="006C7785" w:rsidRPr="00340B0D" w:rsidRDefault="006C7785" w:rsidP="00380FCD">
            <w:pPr>
              <w:jc w:val="center"/>
              <w:rPr>
                <w:rFonts w:cs="Arial"/>
                <w:sz w:val="18"/>
                <w:szCs w:val="18"/>
              </w:rPr>
            </w:pPr>
          </w:p>
        </w:tc>
      </w:tr>
      <w:tr w:rsidR="006C7785" w:rsidRPr="00340B0D" w14:paraId="5CC82E8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CE75ADC"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2959298"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F25C7E8"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0772DE56" w14:textId="77777777" w:rsidR="006C7785" w:rsidRPr="00340B0D" w:rsidRDefault="006C7785" w:rsidP="00380FCD">
            <w:pPr>
              <w:jc w:val="center"/>
              <w:rPr>
                <w:rFonts w:cs="Arial"/>
                <w:sz w:val="18"/>
                <w:szCs w:val="18"/>
              </w:rPr>
            </w:pPr>
          </w:p>
        </w:tc>
      </w:tr>
      <w:tr w:rsidR="006C7785" w:rsidRPr="00340B0D" w14:paraId="58E6C5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6AEE8F6"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2BE4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1D6F4DF"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3E7CE840" w14:textId="77777777" w:rsidR="006C7785" w:rsidRPr="00340B0D" w:rsidRDefault="006C7785" w:rsidP="00380FCD">
            <w:pPr>
              <w:jc w:val="center"/>
              <w:rPr>
                <w:rFonts w:cs="Arial"/>
                <w:sz w:val="18"/>
                <w:szCs w:val="18"/>
              </w:rPr>
            </w:pPr>
          </w:p>
        </w:tc>
      </w:tr>
      <w:tr w:rsidR="006C7785" w:rsidRPr="00340B0D" w14:paraId="1BD2E44D"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84302EA"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D3963D"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93763B9"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CF98793" w14:textId="77777777" w:rsidR="006C7785" w:rsidRPr="00340B0D" w:rsidRDefault="006C7785" w:rsidP="00380FCD">
            <w:pPr>
              <w:jc w:val="center"/>
              <w:rPr>
                <w:rFonts w:cs="Arial"/>
                <w:sz w:val="18"/>
                <w:szCs w:val="18"/>
              </w:rPr>
            </w:pPr>
          </w:p>
        </w:tc>
      </w:tr>
      <w:tr w:rsidR="006C7785" w:rsidRPr="00340B0D" w14:paraId="5AEA7E65"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48D25E8"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3F725"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B5D1351"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6CBAF233" w14:textId="77777777" w:rsidR="006C7785" w:rsidRPr="00340B0D" w:rsidRDefault="006C7785" w:rsidP="00380FCD">
            <w:pPr>
              <w:jc w:val="center"/>
              <w:rPr>
                <w:rFonts w:cs="Arial"/>
                <w:sz w:val="18"/>
                <w:szCs w:val="18"/>
              </w:rPr>
            </w:pPr>
          </w:p>
        </w:tc>
      </w:tr>
      <w:tr w:rsidR="006C7785" w:rsidRPr="00340B0D" w14:paraId="26F949E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70FFC9DF" w14:textId="77777777" w:rsidR="006C7785" w:rsidRPr="00340B0D" w:rsidRDefault="006C7785" w:rsidP="00380FCD">
            <w:pPr>
              <w:rPr>
                <w:rFonts w:cs="Arial"/>
                <w:sz w:val="18"/>
                <w:szCs w:val="18"/>
              </w:rPr>
            </w:pPr>
            <w:r w:rsidRPr="00340B0D">
              <w:rPr>
                <w:rFonts w:cs="Arial"/>
                <w:sz w:val="18"/>
                <w:szCs w:val="18"/>
              </w:rPr>
              <w:lastRenderedPageBreak/>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F06068"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63AF3AF0"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474FC20" w14:textId="77777777" w:rsidR="006C7785" w:rsidRPr="00340B0D" w:rsidRDefault="006C7785" w:rsidP="00380FCD">
            <w:pPr>
              <w:jc w:val="center"/>
              <w:rPr>
                <w:rFonts w:cs="Arial"/>
                <w:sz w:val="18"/>
                <w:szCs w:val="18"/>
              </w:rPr>
            </w:pPr>
          </w:p>
        </w:tc>
      </w:tr>
      <w:tr w:rsidR="006C7785" w:rsidRPr="00340B0D" w14:paraId="7A7D57A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9489BE"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7516A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3F34D0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7DED425" w14:textId="77777777" w:rsidR="006C7785" w:rsidRPr="00340B0D" w:rsidRDefault="006C7785" w:rsidP="00380FCD">
            <w:pPr>
              <w:jc w:val="center"/>
              <w:rPr>
                <w:rFonts w:cs="Arial"/>
                <w:sz w:val="18"/>
                <w:szCs w:val="18"/>
              </w:rPr>
            </w:pPr>
          </w:p>
        </w:tc>
      </w:tr>
      <w:tr w:rsidR="006C7785" w:rsidRPr="00340B0D" w14:paraId="412431D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5993F38" w14:textId="77777777" w:rsidR="006C7785" w:rsidRPr="00340B0D" w:rsidRDefault="006C7785" w:rsidP="00380FCD">
            <w:pPr>
              <w:rPr>
                <w:rFonts w:cs="Arial"/>
                <w:sz w:val="18"/>
                <w:szCs w:val="18"/>
              </w:rPr>
            </w:pPr>
            <w:r w:rsidRPr="00340B0D">
              <w:rPr>
                <w:rFonts w:cs="Arial"/>
                <w:sz w:val="18"/>
                <w:szCs w:val="18"/>
              </w:rPr>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1B2A2C"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2DCA3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7BB3F0A7" w14:textId="77777777" w:rsidR="006C7785" w:rsidRPr="00340B0D" w:rsidRDefault="006C7785" w:rsidP="00380FCD">
            <w:pPr>
              <w:jc w:val="center"/>
              <w:rPr>
                <w:rFonts w:cs="Arial"/>
                <w:sz w:val="18"/>
                <w:szCs w:val="18"/>
              </w:rPr>
            </w:pPr>
          </w:p>
        </w:tc>
      </w:tr>
      <w:tr w:rsidR="006C7785" w:rsidRPr="00340B0D" w14:paraId="3BFD02B9"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2499435A"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26B98E4B"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3794885F"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58407608" w14:textId="77777777" w:rsidR="006C7785" w:rsidRPr="00340B0D" w:rsidRDefault="006C7785" w:rsidP="00380FCD">
            <w:pPr>
              <w:jc w:val="center"/>
              <w:rPr>
                <w:rFonts w:cs="Arial"/>
                <w:sz w:val="18"/>
                <w:szCs w:val="18"/>
              </w:rPr>
            </w:pPr>
          </w:p>
        </w:tc>
      </w:tr>
      <w:tr w:rsidR="006C7785" w:rsidRPr="00340B0D" w14:paraId="44B2E395"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745E49AC"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603D3CD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28544A4B" w14:textId="77777777" w:rsidR="006C7785" w:rsidRPr="00340B0D" w:rsidRDefault="006C7785" w:rsidP="00380FCD">
            <w:pPr>
              <w:jc w:val="center"/>
              <w:rPr>
                <w:rFonts w:cs="Arial"/>
                <w:sz w:val="18"/>
                <w:szCs w:val="18"/>
              </w:rPr>
            </w:pPr>
          </w:p>
        </w:tc>
      </w:tr>
      <w:tr w:rsidR="006C7785" w:rsidRPr="00340B0D" w14:paraId="081810C3" w14:textId="77777777" w:rsidTr="00380FCD">
        <w:trPr>
          <w:gridBefore w:val="1"/>
          <w:wBefore w:w="10" w:type="dxa"/>
        </w:trPr>
        <w:sdt>
          <w:sdtPr>
            <w:rPr>
              <w:rFonts w:cs="Arial"/>
              <w:sz w:val="18"/>
              <w:szCs w:val="18"/>
            </w:rPr>
            <w:alias w:val="Palette"/>
            <w:tag w:val="Palette"/>
            <w:id w:val="-1497414374"/>
            <w:placeholder>
              <w:docPart w:val="2AFB554FAAE947A5B550063E05374EF1"/>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1DD197C8"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0CB8A688"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22D95ED7" w14:textId="77777777" w:rsidR="006C7785" w:rsidRPr="00340B0D" w:rsidRDefault="006C7785" w:rsidP="00380FCD">
            <w:pPr>
              <w:jc w:val="center"/>
              <w:rPr>
                <w:rFonts w:cs="Arial"/>
                <w:sz w:val="18"/>
                <w:szCs w:val="18"/>
              </w:rPr>
            </w:pPr>
          </w:p>
        </w:tc>
      </w:tr>
      <w:tr w:rsidR="006C7785" w:rsidRPr="00340B0D" w14:paraId="17445B49"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1E47B43A"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3FD9CF11"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1E98948" w14:textId="77777777" w:rsidR="006C7785" w:rsidRPr="00340B0D" w:rsidRDefault="006C7785" w:rsidP="00380FCD">
            <w:pPr>
              <w:jc w:val="center"/>
              <w:rPr>
                <w:rFonts w:cs="Arial"/>
                <w:sz w:val="18"/>
                <w:szCs w:val="18"/>
              </w:rPr>
            </w:pPr>
          </w:p>
        </w:tc>
      </w:tr>
      <w:tr w:rsidR="006C7785" w:rsidRPr="00340B0D" w14:paraId="6FD2AB5A"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346EC7FA"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18FA8E1A"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5F2A2B79" w14:textId="77777777" w:rsidR="006C7785" w:rsidRPr="00340B0D" w:rsidRDefault="006C7785" w:rsidP="00380FCD">
            <w:pPr>
              <w:jc w:val="center"/>
              <w:rPr>
                <w:rFonts w:cs="Arial"/>
                <w:sz w:val="18"/>
                <w:szCs w:val="18"/>
              </w:rPr>
            </w:pPr>
          </w:p>
        </w:tc>
      </w:tr>
      <w:tr w:rsidR="006C7785" w:rsidRPr="00340B0D" w14:paraId="0D41BE4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04993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761CF5"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6890376" w14:textId="77777777" w:rsidTr="00380FCD">
        <w:trPr>
          <w:gridBefore w:val="1"/>
          <w:wBefore w:w="10" w:type="dxa"/>
          <w:trHeight w:val="287"/>
        </w:trPr>
        <w:tc>
          <w:tcPr>
            <w:tcW w:w="2516" w:type="dxa"/>
            <w:tcBorders>
              <w:left w:val="single" w:sz="12" w:space="0" w:color="auto"/>
              <w:bottom w:val="single" w:sz="4" w:space="0" w:color="auto"/>
            </w:tcBorders>
          </w:tcPr>
          <w:p w14:paraId="2E2D278C"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1552EE78"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9932572"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0D105491" w14:textId="77777777" w:rsidR="006C7785" w:rsidRPr="00340B0D" w:rsidRDefault="006C7785" w:rsidP="00380FCD">
            <w:pPr>
              <w:rPr>
                <w:rFonts w:cs="Arial"/>
                <w:sz w:val="18"/>
                <w:szCs w:val="18"/>
              </w:rPr>
            </w:pPr>
          </w:p>
        </w:tc>
      </w:tr>
      <w:tr w:rsidR="006C7785" w:rsidRPr="00340B0D" w14:paraId="0DC12680" w14:textId="77777777" w:rsidTr="00380FCD">
        <w:trPr>
          <w:gridBefore w:val="1"/>
          <w:wBefore w:w="10" w:type="dxa"/>
        </w:trPr>
        <w:tc>
          <w:tcPr>
            <w:tcW w:w="2516" w:type="dxa"/>
            <w:tcBorders>
              <w:left w:val="single" w:sz="12" w:space="0" w:color="auto"/>
              <w:bottom w:val="single" w:sz="4" w:space="0" w:color="auto"/>
            </w:tcBorders>
          </w:tcPr>
          <w:p w14:paraId="115695F8"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41C4053D"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809CD34"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B1207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E063BAF"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5EEC1BC"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38B1CD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ADE5240" w14:textId="77777777" w:rsidR="006C7785" w:rsidRPr="00340B0D" w:rsidRDefault="006C7785" w:rsidP="00380FCD">
            <w:pPr>
              <w:rPr>
                <w:rFonts w:cs="Arial"/>
                <w:sz w:val="18"/>
                <w:szCs w:val="18"/>
              </w:rPr>
            </w:pPr>
          </w:p>
        </w:tc>
      </w:tr>
      <w:tr w:rsidR="006C7785" w:rsidRPr="00340B0D" w14:paraId="5DB53C35"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502CB1FE" w14:textId="77777777" w:rsidR="006C7785" w:rsidRPr="00340B0D" w:rsidRDefault="006C7785" w:rsidP="00380FCD">
            <w:pPr>
              <w:rPr>
                <w:rFonts w:cs="Arial"/>
                <w:sz w:val="18"/>
                <w:szCs w:val="18"/>
              </w:rPr>
            </w:pPr>
          </w:p>
        </w:tc>
      </w:tr>
      <w:tr w:rsidR="006C7785" w:rsidRPr="00340B0D" w14:paraId="2D245C36"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CD39C6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790C7E"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F244F4"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4C2D76"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6F193A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EE104BA"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197F544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4D1C3D9"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3E532650" w14:textId="77777777" w:rsidR="006C7785" w:rsidRPr="00340B0D" w:rsidRDefault="006C7785" w:rsidP="00380FCD">
            <w:pPr>
              <w:rPr>
                <w:rFonts w:cs="Arial"/>
                <w:sz w:val="18"/>
                <w:szCs w:val="18"/>
              </w:rPr>
            </w:pPr>
            <w:r>
              <w:rPr>
                <w:rFonts w:cs="Arial"/>
                <w:sz w:val="18"/>
                <w:szCs w:val="18"/>
              </w:rPr>
              <w:t>On</w:t>
            </w:r>
          </w:p>
        </w:tc>
      </w:tr>
      <w:tr w:rsidR="006C7785" w:rsidRPr="00340B0D" w14:paraId="404D2661"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CBAE156"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38636E65"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98EDD79"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8D3616B" w14:textId="77777777" w:rsidR="006C7785" w:rsidRPr="00340B0D" w:rsidRDefault="006C7785" w:rsidP="00380FCD">
            <w:pPr>
              <w:rPr>
                <w:rFonts w:cs="Arial"/>
                <w:sz w:val="18"/>
                <w:szCs w:val="18"/>
              </w:rPr>
            </w:pPr>
          </w:p>
        </w:tc>
      </w:tr>
      <w:tr w:rsidR="006C7785" w:rsidRPr="00340B0D" w14:paraId="53DA0EF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C62F4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5010A10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FEEC5A"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56BE0BDD" w14:textId="77777777" w:rsidR="006C7785" w:rsidRPr="00340B0D" w:rsidRDefault="006C7785" w:rsidP="00380FCD">
            <w:pPr>
              <w:rPr>
                <w:rFonts w:cs="Arial"/>
                <w:sz w:val="18"/>
                <w:szCs w:val="18"/>
              </w:rPr>
            </w:pPr>
          </w:p>
        </w:tc>
      </w:tr>
      <w:tr w:rsidR="006C7785" w:rsidRPr="00340B0D" w14:paraId="04AEC3C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F7C6F2B"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13C1BE3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AABAFC9"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77835708" w14:textId="77777777" w:rsidR="006C7785" w:rsidRPr="00340B0D" w:rsidRDefault="006C7785" w:rsidP="00380FCD">
            <w:pPr>
              <w:rPr>
                <w:rFonts w:cs="Arial"/>
                <w:sz w:val="18"/>
                <w:szCs w:val="18"/>
              </w:rPr>
            </w:pPr>
          </w:p>
        </w:tc>
      </w:tr>
      <w:tr w:rsidR="006C7785" w:rsidRPr="00340B0D" w14:paraId="4518FB1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3F992BC4"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7230D7D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6D4500E"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2A100EEA" w14:textId="77777777" w:rsidR="006C7785" w:rsidRPr="00340B0D" w:rsidRDefault="006C7785" w:rsidP="00380FCD">
            <w:pPr>
              <w:rPr>
                <w:rFonts w:cs="Arial"/>
                <w:sz w:val="18"/>
                <w:szCs w:val="18"/>
              </w:rPr>
            </w:pPr>
          </w:p>
        </w:tc>
      </w:tr>
      <w:tr w:rsidR="006C7785" w:rsidRPr="00340B0D" w14:paraId="17DCFA1B"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A650076"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3FCF92A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93AA83A"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A548771" w14:textId="77777777" w:rsidR="006C7785" w:rsidRPr="00340B0D" w:rsidRDefault="006C7785" w:rsidP="00380FCD">
            <w:pPr>
              <w:rPr>
                <w:rFonts w:cs="Arial"/>
                <w:sz w:val="18"/>
                <w:szCs w:val="18"/>
              </w:rPr>
            </w:pPr>
          </w:p>
        </w:tc>
      </w:tr>
      <w:tr w:rsidR="006C7785" w:rsidRPr="00340B0D" w14:paraId="4BB9B0B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73A19F"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0C12FF"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841B05B"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7B17663A" w14:textId="77777777" w:rsidR="006C7785" w:rsidRPr="00340B0D" w:rsidRDefault="006C7785" w:rsidP="00380FCD">
            <w:pPr>
              <w:rPr>
                <w:rFonts w:cs="Arial"/>
                <w:sz w:val="18"/>
                <w:szCs w:val="18"/>
              </w:rPr>
            </w:pPr>
          </w:p>
        </w:tc>
      </w:tr>
      <w:tr w:rsidR="006C7785" w:rsidRPr="00340B0D" w14:paraId="51827433"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DBE0B44"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6EC309E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604A85"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4817BB8A" w14:textId="77777777" w:rsidR="006C7785" w:rsidRPr="00340B0D" w:rsidRDefault="006C7785" w:rsidP="00380FCD">
            <w:pPr>
              <w:rPr>
                <w:rFonts w:cs="Arial"/>
                <w:sz w:val="18"/>
                <w:szCs w:val="18"/>
              </w:rPr>
            </w:pPr>
          </w:p>
        </w:tc>
      </w:tr>
      <w:tr w:rsidR="006C7785" w:rsidRPr="00340B0D" w14:paraId="41F949F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4B0A4EB"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57B37D6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BDF7EF7"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8167E54" w14:textId="77777777" w:rsidR="006C7785" w:rsidRPr="00340B0D" w:rsidRDefault="006C7785" w:rsidP="00380FCD">
            <w:pPr>
              <w:rPr>
                <w:rFonts w:cs="Arial"/>
                <w:sz w:val="18"/>
                <w:szCs w:val="18"/>
              </w:rPr>
            </w:pPr>
          </w:p>
        </w:tc>
      </w:tr>
      <w:tr w:rsidR="006C7785" w:rsidRPr="00340B0D" w14:paraId="1A8094BE"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39830DA"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5096C8A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39D7881"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B24B6AC" w14:textId="77777777" w:rsidR="006C7785" w:rsidRPr="00340B0D" w:rsidRDefault="006C7785" w:rsidP="00380FCD">
            <w:pPr>
              <w:rPr>
                <w:rFonts w:cs="Arial"/>
                <w:sz w:val="18"/>
                <w:szCs w:val="18"/>
              </w:rPr>
            </w:pPr>
          </w:p>
        </w:tc>
      </w:tr>
      <w:tr w:rsidR="006C7785" w:rsidRPr="00340B0D" w14:paraId="6C080EC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D6EF99"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3DB2B1B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B58EAB0"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6D302BAA" w14:textId="77777777" w:rsidR="006C7785" w:rsidRPr="00340B0D" w:rsidRDefault="006C7785" w:rsidP="00380FCD">
            <w:pPr>
              <w:rPr>
                <w:rFonts w:cs="Arial"/>
                <w:sz w:val="18"/>
                <w:szCs w:val="18"/>
              </w:rPr>
            </w:pPr>
          </w:p>
        </w:tc>
      </w:tr>
      <w:tr w:rsidR="006C7785" w:rsidRPr="00340B0D" w14:paraId="540314C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C2B78B5"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7AC262D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E56969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ADBF998" w14:textId="77777777" w:rsidR="006C7785" w:rsidRPr="00340B0D" w:rsidRDefault="006C7785" w:rsidP="00380FCD">
            <w:pPr>
              <w:rPr>
                <w:rFonts w:cs="Arial"/>
                <w:sz w:val="18"/>
                <w:szCs w:val="18"/>
              </w:rPr>
            </w:pPr>
          </w:p>
        </w:tc>
      </w:tr>
      <w:tr w:rsidR="006C7785" w:rsidRPr="00340B0D" w14:paraId="66D1FEFB"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15413153"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010DE984"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0DC40E73"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356B0CAC" w14:textId="77777777" w:rsidR="006C7785" w:rsidRPr="00340B0D" w:rsidRDefault="006C7785" w:rsidP="00380FCD">
            <w:pPr>
              <w:rPr>
                <w:rFonts w:cs="Arial"/>
                <w:sz w:val="18"/>
                <w:szCs w:val="18"/>
              </w:rPr>
            </w:pPr>
          </w:p>
        </w:tc>
      </w:tr>
      <w:tr w:rsidR="006C7785" w:rsidRPr="00340B0D" w14:paraId="43AF1019"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12FD94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0BE580F"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E09555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371CB929"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3F834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440AE34A" w14:textId="77777777" w:rsidR="006C7785" w:rsidRPr="00340B0D" w:rsidRDefault="006C7785" w:rsidP="00380FCD">
            <w:pPr>
              <w:rPr>
                <w:rFonts w:cs="Arial"/>
                <w:sz w:val="18"/>
                <w:szCs w:val="18"/>
              </w:rPr>
            </w:pPr>
          </w:p>
        </w:tc>
      </w:tr>
      <w:tr w:rsidR="006C7785" w:rsidRPr="00340B0D" w14:paraId="725B880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14530E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66721F0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431E2FB5"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8190180" w14:textId="77777777" w:rsidR="006C7785" w:rsidRPr="00340B0D" w:rsidRDefault="006C7785" w:rsidP="00380FCD">
            <w:pPr>
              <w:rPr>
                <w:rFonts w:cs="Arial"/>
                <w:sz w:val="18"/>
                <w:szCs w:val="18"/>
              </w:rPr>
            </w:pPr>
          </w:p>
        </w:tc>
      </w:tr>
      <w:tr w:rsidR="006C7785" w:rsidRPr="00340B0D" w14:paraId="59B09C60"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7E708D"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407AB2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676BEFD5"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32DC99DE" w14:textId="77777777" w:rsidR="006C7785" w:rsidRPr="00D6273A" w:rsidRDefault="006C7785" w:rsidP="00380FCD">
            <w:pPr>
              <w:rPr>
                <w:i/>
              </w:rPr>
            </w:pPr>
            <w:r w:rsidRPr="0036528F">
              <w:rPr>
                <w:rFonts w:cs="Arial"/>
                <w:i/>
              </w:rPr>
              <w:t>Display of spot soundings shall be switched on.</w:t>
            </w:r>
          </w:p>
        </w:tc>
      </w:tr>
      <w:tr w:rsidR="006C7785" w:rsidRPr="00340B0D" w14:paraId="0A1ED92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3E8270"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A37C0CA"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C7D9E88" w14:textId="77777777" w:rsidR="006C7785" w:rsidRPr="007128C1" w:rsidRDefault="006C7785" w:rsidP="00380FCD">
            <w:pPr>
              <w:rPr>
                <w:rFonts w:cs="Arial"/>
                <w:i/>
              </w:rPr>
            </w:pPr>
            <w:r w:rsidRPr="0036528F">
              <w:rPr>
                <w:rFonts w:cs="Arial"/>
                <w:i/>
              </w:rPr>
              <w:t>3. Set the Safety Depth value to 7 m</w:t>
            </w:r>
            <w:r>
              <w:rPr>
                <w:rFonts w:cs="Arial"/>
                <w:i/>
              </w:rPr>
              <w:t xml:space="preserve"> (Safety Contour 10 m).</w:t>
            </w:r>
          </w:p>
        </w:tc>
      </w:tr>
      <w:tr w:rsidR="006C7785" w:rsidRPr="00340B0D" w14:paraId="205ACE4F"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27EBE91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654487F0" w14:textId="77777777" w:rsidTr="00380FCD">
        <w:tc>
          <w:tcPr>
            <w:tcW w:w="9646" w:type="dxa"/>
            <w:gridSpan w:val="10"/>
          </w:tcPr>
          <w:p w14:paraId="56A97F32" w14:textId="77777777" w:rsidR="006C7785" w:rsidRPr="002A5F38" w:rsidRDefault="006C7785" w:rsidP="006C7785">
            <w:pPr>
              <w:pStyle w:val="ListParagraph"/>
              <w:widowControl/>
              <w:numPr>
                <w:ilvl w:val="0"/>
                <w:numId w:val="75"/>
              </w:numPr>
              <w:spacing w:line="240" w:lineRule="auto"/>
              <w:jc w:val="left"/>
              <w:rPr>
                <w:rFonts w:cs="Arial"/>
                <w:i/>
              </w:rPr>
            </w:pPr>
            <w:r w:rsidRPr="002A5F38">
              <w:rPr>
                <w:rFonts w:cs="Arial"/>
                <w:i/>
              </w:rPr>
              <w:t>The features shown with depth values shallower than 7 m must be emphasised</w:t>
            </w:r>
          </w:p>
          <w:p w14:paraId="3F817A7B" w14:textId="77777777" w:rsidR="006C7785" w:rsidRDefault="006C7785" w:rsidP="00380FCD">
            <w:pPr>
              <w:rPr>
                <w:rFonts w:cs="Arial"/>
                <w:i/>
              </w:rPr>
            </w:pPr>
            <w:r w:rsidRPr="0017374B">
              <w:rPr>
                <w:noProof/>
                <w:lang w:val="en-IN" w:eastAsia="en-IN"/>
              </w:rPr>
              <w:lastRenderedPageBreak/>
              <w:drawing>
                <wp:inline distT="0" distB="0" distL="0" distR="0" wp14:anchorId="6208131E" wp14:editId="6AD25145">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p>
        </w:tc>
      </w:tr>
    </w:tbl>
    <w:p w14:paraId="111FF86D" w14:textId="77777777" w:rsidR="006C7785" w:rsidRDefault="006C7785" w:rsidP="006C7785"/>
    <w:p w14:paraId="128A3934"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5BC13DEE" w14:textId="77777777" w:rsidR="006C7785" w:rsidRDefault="006C7785" w:rsidP="006C7785"/>
    <w:tbl>
      <w:tblPr>
        <w:tblW w:w="9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6C7785" w14:paraId="592864D6" w14:textId="77777777" w:rsidTr="00380FCD">
        <w:trPr>
          <w:trHeight w:val="454"/>
          <w:tblHeader/>
        </w:trPr>
        <w:tc>
          <w:tcPr>
            <w:tcW w:w="2557" w:type="dxa"/>
            <w:shd w:val="clear" w:color="auto" w:fill="CCFFCC"/>
            <w:vAlign w:val="center"/>
          </w:tcPr>
          <w:p w14:paraId="1F71BC96" w14:textId="77777777" w:rsidR="006C7785" w:rsidRPr="00B2308C" w:rsidRDefault="006C7785" w:rsidP="00380FCD">
            <w:pPr>
              <w:rPr>
                <w:rFonts w:cs="Arial"/>
              </w:rPr>
            </w:pPr>
            <w:r w:rsidRPr="00B2308C">
              <w:rPr>
                <w:rFonts w:cs="Arial"/>
                <w:b/>
              </w:rPr>
              <w:t>Test Reference</w:t>
            </w:r>
          </w:p>
        </w:tc>
        <w:tc>
          <w:tcPr>
            <w:tcW w:w="2653" w:type="dxa"/>
            <w:shd w:val="clear" w:color="auto" w:fill="CCFFCC"/>
            <w:vAlign w:val="center"/>
          </w:tcPr>
          <w:p w14:paraId="695C9A43" w14:textId="77777777" w:rsidR="006C7785" w:rsidRPr="00B2308C" w:rsidRDefault="006C7785" w:rsidP="00380FCD">
            <w:pPr>
              <w:rPr>
                <w:rFonts w:cs="Arial"/>
              </w:rPr>
            </w:pPr>
            <w:r w:rsidRPr="00B2308C">
              <w:rPr>
                <w:rFonts w:cs="Arial"/>
              </w:rPr>
              <w:t>SafetyDepth</w:t>
            </w:r>
          </w:p>
        </w:tc>
        <w:tc>
          <w:tcPr>
            <w:tcW w:w="2558" w:type="dxa"/>
            <w:shd w:val="clear" w:color="auto" w:fill="CCFFCC"/>
            <w:vAlign w:val="center"/>
          </w:tcPr>
          <w:p w14:paraId="2096D907" w14:textId="77777777" w:rsidR="006C7785" w:rsidRPr="00B2308C" w:rsidRDefault="006C7785" w:rsidP="00380FCD">
            <w:pPr>
              <w:rPr>
                <w:rFonts w:cs="Arial"/>
              </w:rPr>
            </w:pPr>
            <w:r w:rsidRPr="00B2308C">
              <w:rPr>
                <w:rFonts w:cs="Arial"/>
                <w:b/>
              </w:rPr>
              <w:t>IHO Reference</w:t>
            </w:r>
          </w:p>
        </w:tc>
        <w:tc>
          <w:tcPr>
            <w:tcW w:w="1868" w:type="dxa"/>
            <w:shd w:val="clear" w:color="auto" w:fill="CCFFCC"/>
            <w:vAlign w:val="center"/>
          </w:tcPr>
          <w:p w14:paraId="5610AF78" w14:textId="77777777" w:rsidR="006C7785" w:rsidRPr="004065B1" w:rsidRDefault="006C7785" w:rsidP="00380FCD"/>
        </w:tc>
      </w:tr>
    </w:tbl>
    <w:tbl>
      <w:tblPr>
        <w:tblStyle w:val="TableGrid"/>
        <w:tblW w:w="9646" w:type="dxa"/>
        <w:tblInd w:w="-10" w:type="dxa"/>
        <w:tblLook w:val="04A0" w:firstRow="1" w:lastRow="0" w:firstColumn="1" w:lastColumn="0" w:noHBand="0" w:noVBand="1"/>
      </w:tblPr>
      <w:tblGrid>
        <w:gridCol w:w="10"/>
        <w:gridCol w:w="2516"/>
        <w:gridCol w:w="409"/>
        <w:gridCol w:w="1399"/>
        <w:gridCol w:w="243"/>
        <w:gridCol w:w="681"/>
        <w:gridCol w:w="1799"/>
        <w:gridCol w:w="423"/>
        <w:gridCol w:w="1288"/>
        <w:gridCol w:w="878"/>
      </w:tblGrid>
      <w:tr w:rsidR="006C7785" w:rsidRPr="00340B0D" w14:paraId="1445A447"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DB1423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B90B87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EBBF41C" w14:textId="77777777" w:rsidR="006C7785" w:rsidRPr="005B051E" w:rsidRDefault="006C7785" w:rsidP="00380FCD">
            <w:pPr>
              <w:rPr>
                <w:rFonts w:cs="Arial"/>
              </w:rPr>
            </w:pPr>
            <w:r w:rsidRPr="0036528F">
              <w:rPr>
                <w:rFonts w:cs="Arial"/>
                <w:i/>
              </w:rPr>
              <w:t>Display of features with respect to value of safety depth</w:t>
            </w:r>
          </w:p>
        </w:tc>
      </w:tr>
      <w:tr w:rsidR="006C7785" w:rsidRPr="00340B0D" w14:paraId="5AB2B3DF"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A02062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DBEA4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4AB6A93"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0F2446D9" w14:textId="77777777" w:rsidR="006C7785" w:rsidRPr="002453EF" w:rsidRDefault="006C7785" w:rsidP="00380FCD">
            <w:pPr>
              <w:rPr>
                <w:rFonts w:cs="Arial"/>
                <w:i/>
              </w:rPr>
            </w:pPr>
            <w:r w:rsidRPr="0036528F">
              <w:rPr>
                <w:rFonts w:cs="Arial"/>
                <w:i/>
              </w:rPr>
              <w:t>Display of spot soundings shall be switched on.</w:t>
            </w:r>
          </w:p>
        </w:tc>
      </w:tr>
      <w:tr w:rsidR="006C7785" w:rsidRPr="00340B0D" w14:paraId="279E2D35"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5AE79FF"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18ADF1C" w14:textId="77777777" w:rsidR="006C7785" w:rsidRPr="00340B0D" w:rsidRDefault="006C7785" w:rsidP="00380FCD">
            <w:pPr>
              <w:jc w:val="center"/>
              <w:rPr>
                <w:rFonts w:cs="Arial"/>
                <w:b/>
                <w:bCs/>
                <w:sz w:val="18"/>
                <w:szCs w:val="18"/>
              </w:rPr>
            </w:pPr>
          </w:p>
        </w:tc>
      </w:tr>
      <w:tr w:rsidR="006C7785" w:rsidRPr="00340B0D" w14:paraId="4C992060" w14:textId="77777777" w:rsidTr="00380FCD">
        <w:trPr>
          <w:gridBefore w:val="1"/>
          <w:wBefore w:w="10" w:type="dxa"/>
        </w:trPr>
        <w:tc>
          <w:tcPr>
            <w:tcW w:w="7470" w:type="dxa"/>
            <w:gridSpan w:val="7"/>
            <w:tcBorders>
              <w:top w:val="single" w:sz="4" w:space="0" w:color="auto"/>
              <w:left w:val="single" w:sz="12" w:space="0" w:color="auto"/>
              <w:bottom w:val="single" w:sz="4" w:space="0" w:color="auto"/>
              <w:right w:val="single" w:sz="12" w:space="0" w:color="auto"/>
            </w:tcBorders>
            <w:shd w:val="clear" w:color="auto" w:fill="auto"/>
          </w:tcPr>
          <w:p w14:paraId="7A3923A4" w14:textId="77777777" w:rsidR="006C7785" w:rsidRPr="000B13F9" w:rsidRDefault="006C7785" w:rsidP="00380FCD">
            <w:pPr>
              <w:rPr>
                <w:rFonts w:cs="Arial"/>
              </w:rPr>
            </w:pPr>
            <w:r>
              <w:rPr>
                <w:rFonts w:cs="Arial"/>
                <w:b/>
                <w:bCs/>
                <w:i/>
              </w:rPr>
              <w:t>DisplayBase</w:t>
            </w:r>
          </w:p>
        </w:tc>
        <w:tc>
          <w:tcPr>
            <w:tcW w:w="2166" w:type="dxa"/>
            <w:gridSpan w:val="2"/>
            <w:tcBorders>
              <w:top w:val="single" w:sz="4" w:space="0" w:color="auto"/>
              <w:left w:val="single" w:sz="12" w:space="0" w:color="auto"/>
              <w:bottom w:val="single" w:sz="4" w:space="0" w:color="auto"/>
              <w:right w:val="single" w:sz="12" w:space="0" w:color="auto"/>
            </w:tcBorders>
            <w:shd w:val="clear" w:color="auto" w:fill="auto"/>
          </w:tcPr>
          <w:p w14:paraId="7D193F2A" w14:textId="77777777" w:rsidR="006C7785" w:rsidRPr="00340B0D" w:rsidRDefault="006C7785" w:rsidP="00380FCD">
            <w:pPr>
              <w:rPr>
                <w:rFonts w:cs="Arial"/>
                <w:sz w:val="18"/>
                <w:szCs w:val="18"/>
              </w:rPr>
            </w:pPr>
          </w:p>
        </w:tc>
      </w:tr>
      <w:tr w:rsidR="006C7785" w:rsidRPr="00340B0D" w14:paraId="56F4D7AD" w14:textId="77777777" w:rsidTr="00380FCD">
        <w:trPr>
          <w:gridBefore w:val="1"/>
          <w:wBefore w:w="10" w:type="dxa"/>
        </w:trPr>
        <w:tc>
          <w:tcPr>
            <w:tcW w:w="7470" w:type="dxa"/>
            <w:gridSpan w:val="7"/>
            <w:tcBorders>
              <w:top w:val="single" w:sz="4" w:space="0" w:color="auto"/>
              <w:left w:val="single" w:sz="12" w:space="0" w:color="auto"/>
              <w:bottom w:val="single" w:sz="12" w:space="0" w:color="auto"/>
              <w:right w:val="single" w:sz="12" w:space="0" w:color="auto"/>
            </w:tcBorders>
            <w:shd w:val="clear" w:color="auto" w:fill="auto"/>
          </w:tcPr>
          <w:p w14:paraId="297BCEEE" w14:textId="77777777" w:rsidR="006C7785" w:rsidRPr="00340B0D" w:rsidRDefault="006C7785" w:rsidP="00380FCD">
            <w:pPr>
              <w:rPr>
                <w:rFonts w:cs="Arial"/>
                <w:sz w:val="18"/>
                <w:szCs w:val="18"/>
              </w:rPr>
            </w:pPr>
          </w:p>
        </w:tc>
        <w:tc>
          <w:tcPr>
            <w:tcW w:w="2166" w:type="dxa"/>
            <w:gridSpan w:val="2"/>
            <w:tcBorders>
              <w:top w:val="single" w:sz="4" w:space="0" w:color="auto"/>
              <w:left w:val="single" w:sz="12" w:space="0" w:color="auto"/>
              <w:bottom w:val="single" w:sz="12" w:space="0" w:color="auto"/>
              <w:right w:val="single" w:sz="12" w:space="0" w:color="auto"/>
            </w:tcBorders>
            <w:shd w:val="clear" w:color="auto" w:fill="auto"/>
          </w:tcPr>
          <w:p w14:paraId="0DBE41F4" w14:textId="77777777" w:rsidR="006C7785" w:rsidRPr="00340B0D" w:rsidRDefault="006C7785" w:rsidP="00380FCD">
            <w:pPr>
              <w:rPr>
                <w:rFonts w:cs="Arial"/>
                <w:sz w:val="18"/>
                <w:szCs w:val="18"/>
              </w:rPr>
            </w:pPr>
          </w:p>
        </w:tc>
      </w:tr>
      <w:tr w:rsidR="006C7785" w:rsidRPr="00340B0D" w14:paraId="2CFF97A4" w14:textId="77777777" w:rsidTr="00380FCD">
        <w:trPr>
          <w:gridBefore w:val="1"/>
          <w:wBefore w:w="10" w:type="dxa"/>
        </w:trPr>
        <w:tc>
          <w:tcPr>
            <w:tcW w:w="4567"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A02DDDE"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B065535"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8C7CA8D" w14:textId="77777777" w:rsidTr="00380FCD">
        <w:trPr>
          <w:gridBefore w:val="1"/>
          <w:wBefore w:w="10" w:type="dxa"/>
        </w:trPr>
        <w:sdt>
          <w:sdtPr>
            <w:rPr>
              <w:rFonts w:cs="Arial"/>
              <w:sz w:val="18"/>
              <w:szCs w:val="18"/>
            </w:rPr>
            <w:alias w:val="Diplay Category"/>
            <w:tag w:val="Diplay Categor"/>
            <w:id w:val="-1224364052"/>
            <w:placeholder>
              <w:docPart w:val="6D8B4BDFC8B0428BB68FA77E8471C64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67" w:type="dxa"/>
                <w:gridSpan w:val="4"/>
                <w:tcBorders>
                  <w:top w:val="single" w:sz="4" w:space="0" w:color="auto"/>
                  <w:left w:val="single" w:sz="12" w:space="0" w:color="auto"/>
                  <w:bottom w:val="single" w:sz="12" w:space="0" w:color="auto"/>
                  <w:right w:val="single" w:sz="12" w:space="0" w:color="auto"/>
                </w:tcBorders>
                <w:shd w:val="clear" w:color="auto" w:fill="auto"/>
              </w:tcPr>
              <w:p w14:paraId="646929B2" w14:textId="77777777" w:rsidR="006C7785" w:rsidRPr="00340B0D" w:rsidRDefault="006C7785" w:rsidP="00380FCD">
                <w:pPr>
                  <w:rPr>
                    <w:rFonts w:cs="Arial"/>
                    <w:sz w:val="18"/>
                    <w:szCs w:val="18"/>
                  </w:rPr>
                </w:pPr>
                <w:r>
                  <w:rPr>
                    <w:rFonts w:cs="Arial"/>
                    <w:sz w:val="18"/>
                    <w:szCs w:val="18"/>
                  </w:rPr>
                  <w:t>Displaybase</w:t>
                </w:r>
              </w:p>
            </w:tc>
          </w:sdtContent>
        </w:sdt>
        <w:tc>
          <w:tcPr>
            <w:tcW w:w="4191" w:type="dxa"/>
            <w:gridSpan w:val="4"/>
            <w:tcBorders>
              <w:left w:val="single" w:sz="12" w:space="0" w:color="auto"/>
              <w:bottom w:val="single" w:sz="4" w:space="0" w:color="auto"/>
              <w:right w:val="single" w:sz="4" w:space="0" w:color="auto"/>
            </w:tcBorders>
            <w:shd w:val="clear" w:color="auto" w:fill="auto"/>
          </w:tcPr>
          <w:p w14:paraId="31717791" w14:textId="77777777" w:rsidR="006C7785" w:rsidRPr="00340B0D" w:rsidRDefault="006C7785" w:rsidP="00380FCD">
            <w:pPr>
              <w:rPr>
                <w:rFonts w:cs="Arial"/>
                <w:sz w:val="18"/>
                <w:szCs w:val="18"/>
              </w:rPr>
            </w:pPr>
            <w:r w:rsidRPr="00340B0D">
              <w:rPr>
                <w:rFonts w:cs="Arial"/>
                <w:sz w:val="18"/>
                <w:szCs w:val="18"/>
              </w:rPr>
              <w:t>Accuracy</w:t>
            </w:r>
          </w:p>
        </w:tc>
        <w:tc>
          <w:tcPr>
            <w:tcW w:w="878" w:type="dxa"/>
            <w:tcBorders>
              <w:left w:val="single" w:sz="4" w:space="0" w:color="auto"/>
              <w:right w:val="single" w:sz="12" w:space="0" w:color="auto"/>
            </w:tcBorders>
            <w:shd w:val="clear" w:color="auto" w:fill="auto"/>
            <w:vAlign w:val="center"/>
          </w:tcPr>
          <w:p w14:paraId="6904D0B6" w14:textId="77777777" w:rsidR="006C7785" w:rsidRPr="00340B0D" w:rsidRDefault="006C7785" w:rsidP="00380FCD">
            <w:pPr>
              <w:jc w:val="center"/>
              <w:rPr>
                <w:rFonts w:cs="Arial"/>
                <w:sz w:val="18"/>
                <w:szCs w:val="18"/>
              </w:rPr>
            </w:pPr>
          </w:p>
        </w:tc>
      </w:tr>
      <w:tr w:rsidR="006C7785" w:rsidRPr="00340B0D" w14:paraId="23979A9B" w14:textId="77777777" w:rsidTr="00380FCD">
        <w:trPr>
          <w:gridBefore w:val="1"/>
          <w:wBefore w:w="10" w:type="dxa"/>
        </w:trPr>
        <w:tc>
          <w:tcPr>
            <w:tcW w:w="4567"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3B28DC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91" w:type="dxa"/>
            <w:gridSpan w:val="4"/>
            <w:tcBorders>
              <w:left w:val="single" w:sz="12" w:space="0" w:color="auto"/>
              <w:right w:val="single" w:sz="4" w:space="0" w:color="auto"/>
            </w:tcBorders>
            <w:shd w:val="clear" w:color="auto" w:fill="auto"/>
          </w:tcPr>
          <w:p w14:paraId="13F56C80" w14:textId="77777777" w:rsidR="006C7785" w:rsidRPr="00340B0D" w:rsidRDefault="006C7785" w:rsidP="00380FCD">
            <w:pPr>
              <w:rPr>
                <w:rFonts w:cs="Arial"/>
                <w:sz w:val="18"/>
                <w:szCs w:val="18"/>
              </w:rPr>
            </w:pPr>
            <w:r w:rsidRPr="00340B0D">
              <w:rPr>
                <w:rFonts w:cs="Arial"/>
                <w:sz w:val="18"/>
                <w:szCs w:val="18"/>
              </w:rPr>
              <w:t>Contour label</w:t>
            </w:r>
          </w:p>
        </w:tc>
        <w:tc>
          <w:tcPr>
            <w:tcW w:w="878" w:type="dxa"/>
            <w:tcBorders>
              <w:left w:val="single" w:sz="4" w:space="0" w:color="auto"/>
              <w:right w:val="single" w:sz="12" w:space="0" w:color="auto"/>
            </w:tcBorders>
            <w:shd w:val="clear" w:color="auto" w:fill="auto"/>
            <w:vAlign w:val="center"/>
          </w:tcPr>
          <w:p w14:paraId="49502B3D" w14:textId="77777777" w:rsidR="006C7785" w:rsidRPr="00340B0D" w:rsidRDefault="006C7785" w:rsidP="00380FCD">
            <w:pPr>
              <w:jc w:val="center"/>
              <w:rPr>
                <w:rFonts w:cs="Arial"/>
                <w:sz w:val="18"/>
                <w:szCs w:val="18"/>
              </w:rPr>
            </w:pPr>
          </w:p>
        </w:tc>
      </w:tr>
      <w:tr w:rsidR="006C7785" w:rsidRPr="00340B0D" w14:paraId="513BF11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A12DED0" w14:textId="77777777" w:rsidR="006C7785" w:rsidRPr="00340B0D" w:rsidRDefault="006C7785" w:rsidP="00380FCD">
            <w:pPr>
              <w:rPr>
                <w:rFonts w:cs="Arial"/>
                <w:sz w:val="18"/>
                <w:szCs w:val="18"/>
              </w:rPr>
            </w:pPr>
            <w:r w:rsidRPr="00340B0D">
              <w:rPr>
                <w:rFonts w:cs="Arial"/>
                <w:sz w:val="18"/>
                <w:szCs w:val="18"/>
              </w:rPr>
              <w:t>Safety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0FA9560" w14:textId="77777777" w:rsidR="006C7785" w:rsidRPr="00340B0D" w:rsidRDefault="006C7785" w:rsidP="00380FCD">
            <w:pPr>
              <w:rPr>
                <w:rFonts w:cs="Arial"/>
                <w:sz w:val="18"/>
                <w:szCs w:val="18"/>
              </w:rPr>
            </w:pPr>
            <w:r>
              <w:rPr>
                <w:rFonts w:cs="Arial"/>
                <w:sz w:val="18"/>
                <w:szCs w:val="18"/>
              </w:rPr>
              <w:t>10m</w:t>
            </w:r>
          </w:p>
        </w:tc>
        <w:tc>
          <w:tcPr>
            <w:tcW w:w="4191" w:type="dxa"/>
            <w:gridSpan w:val="4"/>
            <w:tcBorders>
              <w:left w:val="single" w:sz="12" w:space="0" w:color="auto"/>
            </w:tcBorders>
          </w:tcPr>
          <w:p w14:paraId="7841461C" w14:textId="77777777" w:rsidR="006C7785" w:rsidRPr="00340B0D" w:rsidRDefault="006C7785" w:rsidP="00380FCD">
            <w:pPr>
              <w:rPr>
                <w:rFonts w:cs="Arial"/>
                <w:sz w:val="18"/>
                <w:szCs w:val="18"/>
              </w:rPr>
            </w:pPr>
            <w:r w:rsidRPr="00340B0D">
              <w:rPr>
                <w:rFonts w:cs="Arial"/>
                <w:sz w:val="18"/>
                <w:szCs w:val="18"/>
              </w:rPr>
              <w:t>Highlight date dependent</w:t>
            </w:r>
          </w:p>
        </w:tc>
        <w:tc>
          <w:tcPr>
            <w:tcW w:w="878" w:type="dxa"/>
            <w:tcBorders>
              <w:right w:val="single" w:sz="12" w:space="0" w:color="auto"/>
            </w:tcBorders>
          </w:tcPr>
          <w:p w14:paraId="7B2B8FE3" w14:textId="77777777" w:rsidR="006C7785" w:rsidRPr="00340B0D" w:rsidRDefault="006C7785" w:rsidP="00380FCD">
            <w:pPr>
              <w:rPr>
                <w:rFonts w:cs="Arial"/>
                <w:sz w:val="18"/>
                <w:szCs w:val="18"/>
              </w:rPr>
            </w:pPr>
          </w:p>
        </w:tc>
      </w:tr>
      <w:tr w:rsidR="006C7785" w:rsidRPr="00340B0D" w14:paraId="0075A9EB"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9C3841" w14:textId="77777777" w:rsidR="006C7785" w:rsidRPr="00340B0D" w:rsidRDefault="006C7785" w:rsidP="00380FCD">
            <w:pPr>
              <w:rPr>
                <w:rFonts w:cs="Arial"/>
                <w:sz w:val="18"/>
                <w:szCs w:val="18"/>
              </w:rPr>
            </w:pPr>
            <w:r w:rsidRPr="00340B0D">
              <w:rPr>
                <w:rFonts w:cs="Arial"/>
                <w:sz w:val="18"/>
                <w:szCs w:val="18"/>
              </w:rPr>
              <w:t>Safety Depth</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26BAA1" w14:textId="77777777" w:rsidR="006C7785" w:rsidRPr="00340B0D" w:rsidRDefault="006C7785" w:rsidP="00380FCD">
            <w:pPr>
              <w:rPr>
                <w:rFonts w:cs="Arial"/>
                <w:sz w:val="18"/>
                <w:szCs w:val="18"/>
              </w:rPr>
            </w:pPr>
            <w:r>
              <w:rPr>
                <w:rFonts w:cs="Arial"/>
                <w:sz w:val="18"/>
                <w:szCs w:val="18"/>
              </w:rPr>
              <w:t>12m</w:t>
            </w:r>
          </w:p>
        </w:tc>
        <w:tc>
          <w:tcPr>
            <w:tcW w:w="4191" w:type="dxa"/>
            <w:gridSpan w:val="4"/>
            <w:tcBorders>
              <w:left w:val="single" w:sz="12" w:space="0" w:color="auto"/>
            </w:tcBorders>
          </w:tcPr>
          <w:p w14:paraId="37D281FD" w14:textId="77777777" w:rsidR="006C7785" w:rsidRPr="00340B0D" w:rsidRDefault="006C7785" w:rsidP="00380FCD">
            <w:pPr>
              <w:rPr>
                <w:rFonts w:cs="Arial"/>
                <w:sz w:val="18"/>
                <w:szCs w:val="18"/>
              </w:rPr>
            </w:pPr>
            <w:r w:rsidRPr="00340B0D">
              <w:rPr>
                <w:rFonts w:cs="Arial"/>
                <w:sz w:val="18"/>
                <w:szCs w:val="18"/>
              </w:rPr>
              <w:t>Highlight document</w:t>
            </w:r>
          </w:p>
        </w:tc>
        <w:tc>
          <w:tcPr>
            <w:tcW w:w="878" w:type="dxa"/>
            <w:tcBorders>
              <w:right w:val="single" w:sz="12" w:space="0" w:color="auto"/>
            </w:tcBorders>
          </w:tcPr>
          <w:p w14:paraId="21D19609" w14:textId="77777777" w:rsidR="006C7785" w:rsidRPr="00340B0D" w:rsidRDefault="006C7785" w:rsidP="00380FCD">
            <w:pPr>
              <w:jc w:val="center"/>
              <w:rPr>
                <w:rFonts w:cs="Arial"/>
                <w:sz w:val="18"/>
                <w:szCs w:val="18"/>
              </w:rPr>
            </w:pPr>
          </w:p>
        </w:tc>
      </w:tr>
      <w:tr w:rsidR="006C7785" w:rsidRPr="00340B0D" w14:paraId="77288E0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045D42" w14:textId="77777777" w:rsidR="006C7785" w:rsidRPr="00340B0D" w:rsidRDefault="006C7785" w:rsidP="00380FCD">
            <w:pPr>
              <w:rPr>
                <w:rFonts w:cs="Arial"/>
                <w:sz w:val="18"/>
                <w:szCs w:val="18"/>
              </w:rPr>
            </w:pPr>
            <w:r w:rsidRPr="00340B0D">
              <w:rPr>
                <w:rFonts w:cs="Arial"/>
                <w:sz w:val="18"/>
                <w:szCs w:val="18"/>
              </w:rPr>
              <w:t>Deep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7A925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84D8925" w14:textId="77777777" w:rsidR="006C7785" w:rsidRPr="00340B0D" w:rsidRDefault="006C7785" w:rsidP="00380FCD">
            <w:pPr>
              <w:rPr>
                <w:rFonts w:cs="Arial"/>
                <w:b/>
                <w:bCs/>
                <w:sz w:val="18"/>
                <w:szCs w:val="18"/>
              </w:rPr>
            </w:pPr>
            <w:r w:rsidRPr="00340B0D">
              <w:rPr>
                <w:rFonts w:cs="Arial"/>
                <w:sz w:val="18"/>
                <w:szCs w:val="18"/>
              </w:rPr>
              <w:t>Highlight info</w:t>
            </w:r>
          </w:p>
        </w:tc>
        <w:tc>
          <w:tcPr>
            <w:tcW w:w="878" w:type="dxa"/>
            <w:tcBorders>
              <w:right w:val="single" w:sz="12" w:space="0" w:color="auto"/>
            </w:tcBorders>
          </w:tcPr>
          <w:p w14:paraId="3193336C" w14:textId="77777777" w:rsidR="006C7785" w:rsidRPr="00340B0D" w:rsidRDefault="006C7785" w:rsidP="00380FCD">
            <w:pPr>
              <w:jc w:val="center"/>
              <w:rPr>
                <w:rFonts w:cs="Arial"/>
                <w:sz w:val="18"/>
                <w:szCs w:val="18"/>
              </w:rPr>
            </w:pPr>
          </w:p>
        </w:tc>
      </w:tr>
      <w:tr w:rsidR="006C7785" w:rsidRPr="00340B0D" w14:paraId="18248C5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69DE5E10" w14:textId="77777777" w:rsidR="006C7785" w:rsidRPr="00340B0D" w:rsidRDefault="006C7785" w:rsidP="00380FCD">
            <w:pPr>
              <w:rPr>
                <w:rFonts w:cs="Arial"/>
                <w:sz w:val="18"/>
                <w:szCs w:val="18"/>
              </w:rPr>
            </w:pPr>
            <w:r w:rsidRPr="00340B0D">
              <w:rPr>
                <w:rFonts w:cs="Arial"/>
                <w:sz w:val="18"/>
                <w:szCs w:val="18"/>
              </w:rPr>
              <w:t>Shallow Contour</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2CB87D2"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5264E5F" w14:textId="77777777" w:rsidR="006C7785" w:rsidRPr="00340B0D" w:rsidRDefault="006C7785" w:rsidP="00380FCD">
            <w:pPr>
              <w:rPr>
                <w:rFonts w:cs="Arial"/>
                <w:sz w:val="18"/>
                <w:szCs w:val="18"/>
              </w:rPr>
            </w:pPr>
            <w:r w:rsidRPr="00340B0D">
              <w:rPr>
                <w:rFonts w:cs="Arial"/>
                <w:sz w:val="18"/>
                <w:szCs w:val="18"/>
              </w:rPr>
              <w:t>Shallow Pattern</w:t>
            </w:r>
          </w:p>
        </w:tc>
        <w:tc>
          <w:tcPr>
            <w:tcW w:w="878" w:type="dxa"/>
            <w:tcBorders>
              <w:right w:val="single" w:sz="12" w:space="0" w:color="auto"/>
            </w:tcBorders>
          </w:tcPr>
          <w:p w14:paraId="49994623" w14:textId="77777777" w:rsidR="006C7785" w:rsidRPr="00340B0D" w:rsidRDefault="006C7785" w:rsidP="00380FCD">
            <w:pPr>
              <w:jc w:val="center"/>
              <w:rPr>
                <w:rFonts w:cs="Arial"/>
                <w:sz w:val="18"/>
                <w:szCs w:val="18"/>
              </w:rPr>
            </w:pPr>
          </w:p>
        </w:tc>
      </w:tr>
      <w:tr w:rsidR="006C7785" w:rsidRPr="00340B0D" w14:paraId="5342EE43"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D281D4D" w14:textId="77777777" w:rsidR="006C7785" w:rsidRPr="00340B0D" w:rsidRDefault="006C7785" w:rsidP="00380FCD">
            <w:pPr>
              <w:rPr>
                <w:rFonts w:cs="Arial"/>
                <w:sz w:val="18"/>
                <w:szCs w:val="18"/>
              </w:rPr>
            </w:pPr>
            <w:r w:rsidRPr="00340B0D">
              <w:rPr>
                <w:rFonts w:cs="Arial"/>
                <w:sz w:val="18"/>
                <w:szCs w:val="18"/>
              </w:rPr>
              <w:t>Four Shades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6F8E1F3"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500EBFC" w14:textId="77777777" w:rsidR="006C7785" w:rsidRPr="00340B0D" w:rsidRDefault="006C7785" w:rsidP="00380FCD">
            <w:pPr>
              <w:rPr>
                <w:rFonts w:cs="Arial"/>
                <w:sz w:val="18"/>
                <w:szCs w:val="18"/>
              </w:rPr>
            </w:pPr>
            <w:r w:rsidRPr="00340B0D">
              <w:rPr>
                <w:rFonts w:cs="Arial"/>
                <w:sz w:val="18"/>
                <w:szCs w:val="18"/>
              </w:rPr>
              <w:t>Unknown</w:t>
            </w:r>
          </w:p>
        </w:tc>
        <w:tc>
          <w:tcPr>
            <w:tcW w:w="878" w:type="dxa"/>
            <w:tcBorders>
              <w:right w:val="single" w:sz="12" w:space="0" w:color="auto"/>
            </w:tcBorders>
          </w:tcPr>
          <w:p w14:paraId="6F6A120A" w14:textId="77777777" w:rsidR="006C7785" w:rsidRPr="00340B0D" w:rsidRDefault="006C7785" w:rsidP="00380FCD">
            <w:pPr>
              <w:jc w:val="center"/>
              <w:rPr>
                <w:rFonts w:cs="Arial"/>
                <w:sz w:val="18"/>
                <w:szCs w:val="18"/>
              </w:rPr>
            </w:pPr>
          </w:p>
        </w:tc>
      </w:tr>
      <w:tr w:rsidR="006C7785" w:rsidRPr="00340B0D" w14:paraId="26B9E1EC"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9BB5815" w14:textId="77777777" w:rsidR="006C7785" w:rsidRPr="00340B0D" w:rsidRDefault="006C7785" w:rsidP="00380FCD">
            <w:pPr>
              <w:rPr>
                <w:rFonts w:cs="Arial"/>
                <w:sz w:val="18"/>
                <w:szCs w:val="18"/>
              </w:rPr>
            </w:pPr>
            <w:r w:rsidRPr="00340B0D">
              <w:rPr>
                <w:rFonts w:cs="Arial"/>
                <w:sz w:val="18"/>
                <w:szCs w:val="18"/>
              </w:rPr>
              <w:t>Radar Overlay</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2EEC01"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2A20BC0E" w14:textId="77777777" w:rsidR="006C7785" w:rsidRPr="00340B0D" w:rsidRDefault="006C7785" w:rsidP="00380FCD">
            <w:pPr>
              <w:rPr>
                <w:rFonts w:cs="Arial"/>
                <w:sz w:val="18"/>
                <w:szCs w:val="18"/>
              </w:rPr>
            </w:pPr>
            <w:r w:rsidRPr="00340B0D">
              <w:rPr>
                <w:rFonts w:cs="Arial"/>
                <w:sz w:val="18"/>
                <w:szCs w:val="18"/>
              </w:rPr>
              <w:t>Update Review</w:t>
            </w:r>
          </w:p>
        </w:tc>
        <w:tc>
          <w:tcPr>
            <w:tcW w:w="878" w:type="dxa"/>
            <w:tcBorders>
              <w:right w:val="single" w:sz="12" w:space="0" w:color="auto"/>
            </w:tcBorders>
          </w:tcPr>
          <w:p w14:paraId="44DB28D2" w14:textId="77777777" w:rsidR="006C7785" w:rsidRPr="00340B0D" w:rsidRDefault="006C7785" w:rsidP="00380FCD">
            <w:pPr>
              <w:jc w:val="center"/>
              <w:rPr>
                <w:rFonts w:cs="Arial"/>
                <w:sz w:val="18"/>
                <w:szCs w:val="18"/>
              </w:rPr>
            </w:pPr>
          </w:p>
        </w:tc>
      </w:tr>
      <w:tr w:rsidR="006C7785" w:rsidRPr="00340B0D" w14:paraId="40944FE7"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41CE836" w14:textId="77777777" w:rsidR="006C7785" w:rsidRPr="00340B0D" w:rsidRDefault="006C7785" w:rsidP="00380FCD">
            <w:pPr>
              <w:rPr>
                <w:rFonts w:cs="Arial"/>
                <w:sz w:val="18"/>
                <w:szCs w:val="18"/>
              </w:rPr>
            </w:pPr>
            <w:r w:rsidRPr="00340B0D">
              <w:rPr>
                <w:rFonts w:cs="Arial"/>
                <w:sz w:val="18"/>
                <w:szCs w:val="18"/>
              </w:rPr>
              <w:t>Plain Boundaries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05326A"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766BDB54" w14:textId="77777777" w:rsidR="006C7785" w:rsidRPr="00340B0D" w:rsidRDefault="006C7785" w:rsidP="00380FCD">
            <w:pPr>
              <w:rPr>
                <w:rFonts w:cs="Arial"/>
                <w:sz w:val="18"/>
                <w:szCs w:val="18"/>
              </w:rPr>
            </w:pPr>
            <w:r w:rsidRPr="00340B0D">
              <w:rPr>
                <w:rFonts w:cs="Arial"/>
                <w:b/>
                <w:bCs/>
                <w:sz w:val="18"/>
                <w:szCs w:val="18"/>
              </w:rPr>
              <w:t>Text Groups</w:t>
            </w:r>
          </w:p>
        </w:tc>
        <w:tc>
          <w:tcPr>
            <w:tcW w:w="878" w:type="dxa"/>
            <w:tcBorders>
              <w:right w:val="single" w:sz="12" w:space="0" w:color="auto"/>
            </w:tcBorders>
            <w:vAlign w:val="center"/>
          </w:tcPr>
          <w:p w14:paraId="22CA2904" w14:textId="77777777" w:rsidR="006C7785" w:rsidRPr="00340B0D" w:rsidRDefault="006C7785" w:rsidP="00380FCD">
            <w:pPr>
              <w:jc w:val="center"/>
              <w:rPr>
                <w:rFonts w:cs="Arial"/>
                <w:sz w:val="18"/>
                <w:szCs w:val="18"/>
              </w:rPr>
            </w:pPr>
          </w:p>
        </w:tc>
      </w:tr>
      <w:tr w:rsidR="006C7785" w:rsidRPr="00340B0D" w14:paraId="78C580EA"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14CA1568" w14:textId="77777777" w:rsidR="006C7785" w:rsidRPr="00340B0D" w:rsidRDefault="006C7785" w:rsidP="00380FCD">
            <w:pPr>
              <w:rPr>
                <w:rFonts w:cs="Arial"/>
                <w:sz w:val="18"/>
                <w:szCs w:val="18"/>
              </w:rPr>
            </w:pPr>
            <w:r w:rsidRPr="00340B0D">
              <w:rPr>
                <w:rFonts w:cs="Arial"/>
                <w:sz w:val="18"/>
                <w:szCs w:val="18"/>
              </w:rPr>
              <w:t>Simplified Symbols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A3EB02" w14:textId="77777777" w:rsidR="006C7785" w:rsidRPr="00340B0D" w:rsidRDefault="006C7785" w:rsidP="00380FCD">
            <w:pPr>
              <w:rPr>
                <w:rFonts w:cs="Arial"/>
                <w:sz w:val="18"/>
                <w:szCs w:val="18"/>
              </w:rPr>
            </w:pPr>
            <w:r>
              <w:rPr>
                <w:rFonts w:cs="Arial"/>
                <w:sz w:val="18"/>
                <w:szCs w:val="18"/>
              </w:rPr>
              <w:t>On</w:t>
            </w:r>
          </w:p>
        </w:tc>
        <w:tc>
          <w:tcPr>
            <w:tcW w:w="4191" w:type="dxa"/>
            <w:gridSpan w:val="4"/>
            <w:tcBorders>
              <w:left w:val="single" w:sz="12" w:space="0" w:color="auto"/>
            </w:tcBorders>
          </w:tcPr>
          <w:p w14:paraId="567B765B" w14:textId="77777777" w:rsidR="006C7785" w:rsidRPr="00340B0D" w:rsidRDefault="006C7785" w:rsidP="00380FCD">
            <w:pPr>
              <w:rPr>
                <w:rFonts w:cs="Arial"/>
                <w:sz w:val="18"/>
                <w:szCs w:val="18"/>
              </w:rPr>
            </w:pPr>
            <w:r w:rsidRPr="00340B0D">
              <w:rPr>
                <w:rFonts w:cs="Arial"/>
                <w:sz w:val="18"/>
                <w:szCs w:val="18"/>
              </w:rPr>
              <w:t>Chart Text</w:t>
            </w:r>
          </w:p>
        </w:tc>
        <w:tc>
          <w:tcPr>
            <w:tcW w:w="878" w:type="dxa"/>
            <w:tcBorders>
              <w:right w:val="single" w:sz="12" w:space="0" w:color="auto"/>
            </w:tcBorders>
            <w:vAlign w:val="center"/>
          </w:tcPr>
          <w:p w14:paraId="59785799" w14:textId="77777777" w:rsidR="006C7785" w:rsidRPr="00340B0D" w:rsidRDefault="006C7785" w:rsidP="00380FCD">
            <w:pPr>
              <w:jc w:val="center"/>
              <w:rPr>
                <w:rFonts w:cs="Arial"/>
                <w:sz w:val="18"/>
                <w:szCs w:val="18"/>
              </w:rPr>
            </w:pPr>
          </w:p>
        </w:tc>
      </w:tr>
      <w:tr w:rsidR="006C7785" w:rsidRPr="00340B0D" w14:paraId="0FA8121E"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4BEF8645" w14:textId="77777777" w:rsidR="006C7785" w:rsidRPr="00340B0D" w:rsidRDefault="006C7785" w:rsidP="00380FCD">
            <w:pPr>
              <w:rPr>
                <w:rFonts w:cs="Arial"/>
                <w:sz w:val="18"/>
                <w:szCs w:val="18"/>
              </w:rPr>
            </w:pPr>
            <w:r w:rsidRPr="00340B0D">
              <w:rPr>
                <w:rFonts w:cs="Arial"/>
                <w:sz w:val="18"/>
                <w:szCs w:val="18"/>
              </w:rPr>
              <w:t>Full Light Lines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EFEE93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5446EA1B"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878" w:type="dxa"/>
            <w:tcBorders>
              <w:right w:val="single" w:sz="12" w:space="0" w:color="auto"/>
            </w:tcBorders>
            <w:vAlign w:val="center"/>
          </w:tcPr>
          <w:p w14:paraId="3F8FEDF1" w14:textId="77777777" w:rsidR="006C7785" w:rsidRPr="00340B0D" w:rsidRDefault="006C7785" w:rsidP="00380FCD">
            <w:pPr>
              <w:jc w:val="center"/>
              <w:rPr>
                <w:rFonts w:cs="Arial"/>
                <w:sz w:val="18"/>
                <w:szCs w:val="18"/>
              </w:rPr>
            </w:pPr>
          </w:p>
        </w:tc>
      </w:tr>
      <w:tr w:rsidR="006C7785" w:rsidRPr="00340B0D" w14:paraId="51249494"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3DCBBB07" w14:textId="77777777" w:rsidR="006C7785" w:rsidRPr="00340B0D" w:rsidRDefault="006C7785" w:rsidP="00380FCD">
            <w:pPr>
              <w:rPr>
                <w:rFonts w:cs="Arial"/>
                <w:sz w:val="18"/>
                <w:szCs w:val="18"/>
              </w:rPr>
            </w:pPr>
            <w:r w:rsidRPr="00340B0D">
              <w:rPr>
                <w:rFonts w:cs="Arial"/>
                <w:sz w:val="18"/>
                <w:szCs w:val="18"/>
              </w:rPr>
              <w:lastRenderedPageBreak/>
              <w:t>Ignore scale minimum</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D2C2E0"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6F8AE23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878" w:type="dxa"/>
            <w:tcBorders>
              <w:right w:val="single" w:sz="12" w:space="0" w:color="auto"/>
            </w:tcBorders>
            <w:vAlign w:val="center"/>
          </w:tcPr>
          <w:p w14:paraId="3E1545D3" w14:textId="77777777" w:rsidR="006C7785" w:rsidRPr="00340B0D" w:rsidRDefault="006C7785" w:rsidP="00380FCD">
            <w:pPr>
              <w:jc w:val="center"/>
              <w:rPr>
                <w:rFonts w:cs="Arial"/>
                <w:sz w:val="18"/>
                <w:szCs w:val="18"/>
              </w:rPr>
            </w:pPr>
          </w:p>
        </w:tc>
      </w:tr>
      <w:tr w:rsidR="006C7785" w:rsidRPr="00340B0D" w14:paraId="1DEA74CF" w14:textId="77777777" w:rsidTr="00380FCD">
        <w:trPr>
          <w:gridBefore w:val="1"/>
          <w:wBefore w:w="10" w:type="dxa"/>
        </w:trPr>
        <w:tc>
          <w:tcPr>
            <w:tcW w:w="2925" w:type="dxa"/>
            <w:gridSpan w:val="2"/>
            <w:tcBorders>
              <w:top w:val="single" w:sz="8" w:space="0" w:color="auto"/>
              <w:left w:val="single" w:sz="12" w:space="0" w:color="auto"/>
              <w:bottom w:val="single" w:sz="8" w:space="0" w:color="auto"/>
              <w:right w:val="single" w:sz="12" w:space="0" w:color="auto"/>
            </w:tcBorders>
            <w:shd w:val="clear" w:color="auto" w:fill="auto"/>
          </w:tcPr>
          <w:p w14:paraId="0364E54F" w14:textId="77777777" w:rsidR="006C7785" w:rsidRPr="00340B0D" w:rsidRDefault="006C7785" w:rsidP="00380FCD">
            <w:pPr>
              <w:rPr>
                <w:rFonts w:cs="Arial"/>
                <w:sz w:val="18"/>
                <w:szCs w:val="18"/>
              </w:rPr>
            </w:pPr>
            <w:r w:rsidRPr="00340B0D">
              <w:rPr>
                <w:rFonts w:cs="Arial"/>
                <w:sz w:val="18"/>
                <w:szCs w:val="18"/>
              </w:rPr>
              <w:t>Shallow Water Dangers</w:t>
            </w:r>
          </w:p>
        </w:tc>
        <w:tc>
          <w:tcPr>
            <w:tcW w:w="1642" w:type="dxa"/>
            <w:gridSpan w:val="2"/>
            <w:tcBorders>
              <w:top w:val="single" w:sz="8" w:space="0" w:color="auto"/>
              <w:left w:val="single" w:sz="12" w:space="0" w:color="auto"/>
              <w:bottom w:val="single" w:sz="8" w:space="0" w:color="auto"/>
              <w:right w:val="single" w:sz="12" w:space="0" w:color="auto"/>
            </w:tcBorders>
            <w:shd w:val="clear" w:color="auto" w:fill="auto"/>
          </w:tcPr>
          <w:p w14:paraId="50BDBE9F" w14:textId="77777777" w:rsidR="006C7785" w:rsidRPr="00340B0D" w:rsidRDefault="006C7785" w:rsidP="00380FCD">
            <w:pPr>
              <w:rPr>
                <w:rFonts w:cs="Arial"/>
                <w:sz w:val="18"/>
                <w:szCs w:val="18"/>
              </w:rPr>
            </w:pPr>
          </w:p>
        </w:tc>
        <w:tc>
          <w:tcPr>
            <w:tcW w:w="4191" w:type="dxa"/>
            <w:gridSpan w:val="4"/>
            <w:tcBorders>
              <w:left w:val="single" w:sz="12" w:space="0" w:color="auto"/>
            </w:tcBorders>
          </w:tcPr>
          <w:p w14:paraId="1A46B913" w14:textId="77777777" w:rsidR="006C7785" w:rsidRPr="00340B0D" w:rsidRDefault="006C7785" w:rsidP="00380FCD">
            <w:pPr>
              <w:rPr>
                <w:rFonts w:cs="Arial"/>
                <w:sz w:val="18"/>
                <w:szCs w:val="18"/>
              </w:rPr>
            </w:pPr>
            <w:r w:rsidRPr="00340B0D">
              <w:rPr>
                <w:rFonts w:cs="Arial"/>
                <w:sz w:val="18"/>
                <w:szCs w:val="18"/>
              </w:rPr>
              <w:t xml:space="preserve">        Names</w:t>
            </w:r>
          </w:p>
        </w:tc>
        <w:tc>
          <w:tcPr>
            <w:tcW w:w="878" w:type="dxa"/>
            <w:tcBorders>
              <w:right w:val="single" w:sz="12" w:space="0" w:color="auto"/>
            </w:tcBorders>
            <w:vAlign w:val="center"/>
          </w:tcPr>
          <w:p w14:paraId="2636C32E" w14:textId="77777777" w:rsidR="006C7785" w:rsidRPr="00340B0D" w:rsidRDefault="006C7785" w:rsidP="00380FCD">
            <w:pPr>
              <w:jc w:val="center"/>
              <w:rPr>
                <w:rFonts w:cs="Arial"/>
                <w:sz w:val="18"/>
                <w:szCs w:val="18"/>
              </w:rPr>
            </w:pPr>
          </w:p>
        </w:tc>
      </w:tr>
      <w:tr w:rsidR="006C7785" w:rsidRPr="00340B0D" w14:paraId="4E947D8F" w14:textId="77777777" w:rsidTr="00380FCD">
        <w:trPr>
          <w:gridBefore w:val="1"/>
          <w:wBefore w:w="10" w:type="dxa"/>
        </w:trPr>
        <w:tc>
          <w:tcPr>
            <w:tcW w:w="4567"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8FEC69"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91" w:type="dxa"/>
            <w:gridSpan w:val="4"/>
            <w:tcBorders>
              <w:left w:val="single" w:sz="12" w:space="0" w:color="auto"/>
            </w:tcBorders>
          </w:tcPr>
          <w:p w14:paraId="1A6D4F5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878" w:type="dxa"/>
            <w:tcBorders>
              <w:right w:val="single" w:sz="12" w:space="0" w:color="auto"/>
            </w:tcBorders>
          </w:tcPr>
          <w:p w14:paraId="6E8A66BE" w14:textId="77777777" w:rsidR="006C7785" w:rsidRPr="00340B0D" w:rsidRDefault="006C7785" w:rsidP="00380FCD">
            <w:pPr>
              <w:jc w:val="center"/>
              <w:rPr>
                <w:rFonts w:cs="Arial"/>
                <w:sz w:val="18"/>
                <w:szCs w:val="18"/>
              </w:rPr>
            </w:pPr>
          </w:p>
        </w:tc>
      </w:tr>
      <w:tr w:rsidR="006C7785" w:rsidRPr="00340B0D" w14:paraId="2DCB24DB" w14:textId="77777777" w:rsidTr="00380FCD">
        <w:trPr>
          <w:gridBefore w:val="1"/>
          <w:wBefore w:w="10" w:type="dxa"/>
        </w:trPr>
        <w:sdt>
          <w:sdtPr>
            <w:rPr>
              <w:rFonts w:cs="Arial"/>
              <w:sz w:val="18"/>
              <w:szCs w:val="18"/>
            </w:rPr>
            <w:alias w:val="Palette"/>
            <w:tag w:val="Palette"/>
            <w:id w:val="1148555737"/>
            <w:placeholder>
              <w:docPart w:val="D96728FD4E6046E2BA3F19337F68E8CC"/>
            </w:placeholder>
            <w:comboBox>
              <w:listItem w:displayText="Day" w:value="Day"/>
              <w:listItem w:displayText="Dusk" w:value="Dusk"/>
              <w:listItem w:displayText="Night" w:value="Night"/>
            </w:comboBox>
          </w:sdtPr>
          <w:sdtContent>
            <w:tc>
              <w:tcPr>
                <w:tcW w:w="4567" w:type="dxa"/>
                <w:gridSpan w:val="4"/>
                <w:tcBorders>
                  <w:left w:val="single" w:sz="12" w:space="0" w:color="auto"/>
                  <w:bottom w:val="single" w:sz="12" w:space="0" w:color="auto"/>
                  <w:right w:val="single" w:sz="12" w:space="0" w:color="auto"/>
                </w:tcBorders>
              </w:tcPr>
              <w:p w14:paraId="31A1BE94" w14:textId="77777777" w:rsidR="006C7785" w:rsidRPr="00340B0D" w:rsidRDefault="006C7785" w:rsidP="00380FCD">
                <w:pPr>
                  <w:rPr>
                    <w:rFonts w:cs="Arial"/>
                    <w:sz w:val="18"/>
                    <w:szCs w:val="18"/>
                  </w:rPr>
                </w:pPr>
                <w:r w:rsidRPr="00340B0D">
                  <w:rPr>
                    <w:rFonts w:cs="Arial"/>
                    <w:sz w:val="18"/>
                    <w:szCs w:val="18"/>
                  </w:rPr>
                  <w:t>Day</w:t>
                </w:r>
              </w:p>
            </w:tc>
          </w:sdtContent>
        </w:sdt>
        <w:tc>
          <w:tcPr>
            <w:tcW w:w="4191" w:type="dxa"/>
            <w:gridSpan w:val="4"/>
            <w:tcBorders>
              <w:left w:val="single" w:sz="12" w:space="0" w:color="auto"/>
            </w:tcBorders>
          </w:tcPr>
          <w:p w14:paraId="2518EF4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878" w:type="dxa"/>
            <w:tcBorders>
              <w:right w:val="single" w:sz="12" w:space="0" w:color="auto"/>
            </w:tcBorders>
          </w:tcPr>
          <w:p w14:paraId="489F995B" w14:textId="77777777" w:rsidR="006C7785" w:rsidRPr="00340B0D" w:rsidRDefault="006C7785" w:rsidP="00380FCD">
            <w:pPr>
              <w:jc w:val="center"/>
              <w:rPr>
                <w:rFonts w:cs="Arial"/>
                <w:sz w:val="18"/>
                <w:szCs w:val="18"/>
              </w:rPr>
            </w:pPr>
          </w:p>
        </w:tc>
      </w:tr>
      <w:tr w:rsidR="006C7785" w:rsidRPr="00340B0D" w14:paraId="04064DD5"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FFFFFF" w:themeFill="background1"/>
            <w:vAlign w:val="center"/>
          </w:tcPr>
          <w:p w14:paraId="6551B581" w14:textId="77777777" w:rsidR="006C7785" w:rsidRPr="00340B0D" w:rsidRDefault="006C7785" w:rsidP="00380FCD">
            <w:pPr>
              <w:jc w:val="center"/>
              <w:rPr>
                <w:rFonts w:cs="Arial"/>
                <w:b/>
                <w:bCs/>
                <w:sz w:val="18"/>
                <w:szCs w:val="18"/>
              </w:rPr>
            </w:pPr>
          </w:p>
        </w:tc>
        <w:tc>
          <w:tcPr>
            <w:tcW w:w="4191" w:type="dxa"/>
            <w:gridSpan w:val="4"/>
            <w:tcBorders>
              <w:left w:val="single" w:sz="12" w:space="0" w:color="auto"/>
            </w:tcBorders>
          </w:tcPr>
          <w:p w14:paraId="0AAD0ECD" w14:textId="77777777" w:rsidR="006C7785" w:rsidRPr="00340B0D" w:rsidRDefault="006C7785" w:rsidP="00380FCD">
            <w:pPr>
              <w:rPr>
                <w:rFonts w:cs="Arial"/>
                <w:sz w:val="18"/>
                <w:szCs w:val="18"/>
              </w:rPr>
            </w:pPr>
          </w:p>
        </w:tc>
        <w:tc>
          <w:tcPr>
            <w:tcW w:w="878" w:type="dxa"/>
            <w:tcBorders>
              <w:right w:val="single" w:sz="12" w:space="0" w:color="auto"/>
            </w:tcBorders>
            <w:vAlign w:val="center"/>
          </w:tcPr>
          <w:p w14:paraId="2C1D8865" w14:textId="77777777" w:rsidR="006C7785" w:rsidRPr="00340B0D" w:rsidRDefault="006C7785" w:rsidP="00380FCD">
            <w:pPr>
              <w:jc w:val="center"/>
              <w:rPr>
                <w:rFonts w:cs="Arial"/>
                <w:sz w:val="18"/>
                <w:szCs w:val="18"/>
              </w:rPr>
            </w:pPr>
          </w:p>
        </w:tc>
      </w:tr>
      <w:tr w:rsidR="006C7785" w:rsidRPr="00340B0D" w14:paraId="38A03C63" w14:textId="77777777" w:rsidTr="00380FCD">
        <w:trPr>
          <w:gridBefore w:val="1"/>
          <w:wBefore w:w="10" w:type="dxa"/>
        </w:trPr>
        <w:tc>
          <w:tcPr>
            <w:tcW w:w="4567" w:type="dxa"/>
            <w:gridSpan w:val="4"/>
            <w:tcBorders>
              <w:left w:val="single" w:sz="12" w:space="0" w:color="auto"/>
              <w:bottom w:val="single" w:sz="12" w:space="0" w:color="auto"/>
              <w:right w:val="single" w:sz="12" w:space="0" w:color="auto"/>
            </w:tcBorders>
            <w:shd w:val="clear" w:color="auto" w:fill="FFFFFF" w:themeFill="background1"/>
          </w:tcPr>
          <w:p w14:paraId="00E48E45" w14:textId="77777777" w:rsidR="006C7785" w:rsidRPr="00340B0D" w:rsidRDefault="006C7785" w:rsidP="00380FCD">
            <w:pPr>
              <w:rPr>
                <w:rFonts w:cs="Arial"/>
                <w:sz w:val="18"/>
                <w:szCs w:val="18"/>
              </w:rPr>
            </w:pPr>
          </w:p>
        </w:tc>
        <w:tc>
          <w:tcPr>
            <w:tcW w:w="4191" w:type="dxa"/>
            <w:gridSpan w:val="4"/>
            <w:tcBorders>
              <w:left w:val="single" w:sz="12" w:space="0" w:color="auto"/>
              <w:bottom w:val="single" w:sz="12" w:space="0" w:color="auto"/>
            </w:tcBorders>
          </w:tcPr>
          <w:p w14:paraId="5B328EC8" w14:textId="77777777" w:rsidR="006C7785" w:rsidRPr="00340B0D" w:rsidRDefault="006C7785" w:rsidP="00380FCD">
            <w:pPr>
              <w:jc w:val="center"/>
              <w:rPr>
                <w:rFonts w:cs="Arial"/>
                <w:sz w:val="18"/>
                <w:szCs w:val="18"/>
              </w:rPr>
            </w:pPr>
          </w:p>
        </w:tc>
        <w:tc>
          <w:tcPr>
            <w:tcW w:w="878" w:type="dxa"/>
            <w:tcBorders>
              <w:bottom w:val="single" w:sz="12" w:space="0" w:color="auto"/>
              <w:right w:val="single" w:sz="12" w:space="0" w:color="auto"/>
            </w:tcBorders>
            <w:vAlign w:val="center"/>
          </w:tcPr>
          <w:p w14:paraId="3D9C84D2" w14:textId="77777777" w:rsidR="006C7785" w:rsidRPr="00340B0D" w:rsidRDefault="006C7785" w:rsidP="00380FCD">
            <w:pPr>
              <w:jc w:val="center"/>
              <w:rPr>
                <w:rFonts w:cs="Arial"/>
                <w:sz w:val="18"/>
                <w:szCs w:val="18"/>
              </w:rPr>
            </w:pPr>
          </w:p>
        </w:tc>
      </w:tr>
      <w:tr w:rsidR="006C7785" w:rsidRPr="00340B0D" w14:paraId="548AA7F6" w14:textId="77777777" w:rsidTr="00380FCD">
        <w:trPr>
          <w:gridBefore w:val="1"/>
          <w:wBefore w:w="10" w:type="dxa"/>
        </w:trPr>
        <w:tc>
          <w:tcPr>
            <w:tcW w:w="4567"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76398278"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069"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74F340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FB5485F" w14:textId="77777777" w:rsidTr="00380FCD">
        <w:trPr>
          <w:gridBefore w:val="1"/>
          <w:wBefore w:w="10" w:type="dxa"/>
          <w:trHeight w:val="287"/>
        </w:trPr>
        <w:tc>
          <w:tcPr>
            <w:tcW w:w="2516" w:type="dxa"/>
            <w:tcBorders>
              <w:left w:val="single" w:sz="12" w:space="0" w:color="auto"/>
              <w:bottom w:val="single" w:sz="4" w:space="0" w:color="auto"/>
            </w:tcBorders>
          </w:tcPr>
          <w:p w14:paraId="665A588A" w14:textId="77777777" w:rsidR="006C7785" w:rsidRPr="00340B0D" w:rsidRDefault="006C7785" w:rsidP="00380FCD">
            <w:pPr>
              <w:rPr>
                <w:rFonts w:cs="Arial"/>
                <w:sz w:val="18"/>
                <w:szCs w:val="18"/>
              </w:rPr>
            </w:pPr>
            <w:r w:rsidRPr="00340B0D">
              <w:rPr>
                <w:rFonts w:cs="Arial"/>
                <w:sz w:val="18"/>
                <w:szCs w:val="18"/>
              </w:rPr>
              <w:t>Start Date</w:t>
            </w:r>
          </w:p>
        </w:tc>
        <w:tc>
          <w:tcPr>
            <w:tcW w:w="2051" w:type="dxa"/>
            <w:gridSpan w:val="3"/>
            <w:tcBorders>
              <w:bottom w:val="single" w:sz="4" w:space="0" w:color="auto"/>
              <w:right w:val="single" w:sz="12" w:space="0" w:color="auto"/>
            </w:tcBorders>
          </w:tcPr>
          <w:p w14:paraId="33038D9C" w14:textId="77777777" w:rsidR="006C7785" w:rsidRPr="00340B0D" w:rsidRDefault="006C7785" w:rsidP="00380FCD">
            <w:pPr>
              <w:rPr>
                <w:rFonts w:cs="Arial"/>
                <w:sz w:val="18"/>
                <w:szCs w:val="18"/>
              </w:rPr>
            </w:pPr>
          </w:p>
        </w:tc>
        <w:tc>
          <w:tcPr>
            <w:tcW w:w="2480" w:type="dxa"/>
            <w:gridSpan w:val="2"/>
            <w:tcBorders>
              <w:left w:val="single" w:sz="12" w:space="0" w:color="auto"/>
              <w:bottom w:val="single" w:sz="4" w:space="0" w:color="auto"/>
              <w:right w:val="single" w:sz="4" w:space="0" w:color="auto"/>
            </w:tcBorders>
            <w:vAlign w:val="center"/>
          </w:tcPr>
          <w:p w14:paraId="2A5C6D98" w14:textId="77777777" w:rsidR="006C7785" w:rsidRPr="00340B0D" w:rsidRDefault="006C7785" w:rsidP="00380FCD">
            <w:pPr>
              <w:rPr>
                <w:rFonts w:cs="Arial"/>
                <w:sz w:val="18"/>
                <w:szCs w:val="18"/>
              </w:rPr>
            </w:pPr>
            <w:r w:rsidRPr="00340B0D">
              <w:rPr>
                <w:rFonts w:cs="Arial"/>
                <w:sz w:val="18"/>
                <w:szCs w:val="18"/>
              </w:rPr>
              <w:t>Centre</w:t>
            </w:r>
          </w:p>
        </w:tc>
        <w:tc>
          <w:tcPr>
            <w:tcW w:w="2589" w:type="dxa"/>
            <w:gridSpan w:val="3"/>
            <w:tcBorders>
              <w:left w:val="single" w:sz="4" w:space="0" w:color="auto"/>
              <w:bottom w:val="single" w:sz="4" w:space="0" w:color="auto"/>
              <w:right w:val="single" w:sz="12" w:space="0" w:color="auto"/>
            </w:tcBorders>
            <w:vAlign w:val="center"/>
          </w:tcPr>
          <w:p w14:paraId="36E5247B" w14:textId="77777777" w:rsidR="006C7785" w:rsidRPr="00340B0D" w:rsidRDefault="006C7785" w:rsidP="00380FCD">
            <w:pPr>
              <w:rPr>
                <w:rFonts w:cs="Arial"/>
                <w:sz w:val="18"/>
                <w:szCs w:val="18"/>
              </w:rPr>
            </w:pPr>
          </w:p>
        </w:tc>
      </w:tr>
      <w:tr w:rsidR="006C7785" w:rsidRPr="00340B0D" w14:paraId="6DD4B739" w14:textId="77777777" w:rsidTr="00380FCD">
        <w:trPr>
          <w:gridBefore w:val="1"/>
          <w:wBefore w:w="10" w:type="dxa"/>
        </w:trPr>
        <w:tc>
          <w:tcPr>
            <w:tcW w:w="2516" w:type="dxa"/>
            <w:tcBorders>
              <w:left w:val="single" w:sz="12" w:space="0" w:color="auto"/>
              <w:bottom w:val="single" w:sz="4" w:space="0" w:color="auto"/>
            </w:tcBorders>
          </w:tcPr>
          <w:p w14:paraId="38A61524" w14:textId="77777777" w:rsidR="006C7785" w:rsidRPr="00340B0D" w:rsidRDefault="006C7785" w:rsidP="00380FCD">
            <w:pPr>
              <w:rPr>
                <w:rFonts w:cs="Arial"/>
                <w:sz w:val="18"/>
                <w:szCs w:val="18"/>
              </w:rPr>
            </w:pPr>
            <w:r w:rsidRPr="00340B0D">
              <w:rPr>
                <w:rFonts w:cs="Arial"/>
                <w:sz w:val="18"/>
                <w:szCs w:val="18"/>
              </w:rPr>
              <w:t>End Date</w:t>
            </w:r>
          </w:p>
        </w:tc>
        <w:tc>
          <w:tcPr>
            <w:tcW w:w="2051" w:type="dxa"/>
            <w:gridSpan w:val="3"/>
            <w:tcBorders>
              <w:top w:val="single" w:sz="4" w:space="0" w:color="auto"/>
              <w:bottom w:val="single" w:sz="4" w:space="0" w:color="auto"/>
              <w:right w:val="single" w:sz="12" w:space="0" w:color="auto"/>
            </w:tcBorders>
          </w:tcPr>
          <w:p w14:paraId="5685DB7F" w14:textId="77777777" w:rsidR="006C7785" w:rsidRPr="00340B0D" w:rsidRDefault="006C7785" w:rsidP="00380FCD">
            <w:pPr>
              <w:rPr>
                <w:rFonts w:cs="Arial"/>
                <w:sz w:val="18"/>
                <w:szCs w:val="18"/>
              </w:rPr>
            </w:pPr>
          </w:p>
        </w:tc>
        <w:tc>
          <w:tcPr>
            <w:tcW w:w="248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84273AC" w14:textId="77777777" w:rsidR="006C7785" w:rsidRPr="00340B0D" w:rsidRDefault="006C7785" w:rsidP="00380FCD">
            <w:pPr>
              <w:rPr>
                <w:rFonts w:cs="Arial"/>
                <w:sz w:val="18"/>
                <w:szCs w:val="18"/>
              </w:rPr>
            </w:pPr>
            <w:r w:rsidRPr="00340B0D">
              <w:rPr>
                <w:rFonts w:cs="Arial"/>
                <w:sz w:val="18"/>
                <w:szCs w:val="18"/>
              </w:rPr>
              <w:t>Scale</w:t>
            </w:r>
          </w:p>
        </w:tc>
        <w:tc>
          <w:tcPr>
            <w:tcW w:w="2589"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5C73D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EE83660" w14:textId="77777777" w:rsidTr="00380FCD">
        <w:trPr>
          <w:gridBefore w:val="1"/>
          <w:wBefore w:w="10" w:type="dxa"/>
        </w:trPr>
        <w:tc>
          <w:tcPr>
            <w:tcW w:w="4567"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48607C9" w14:textId="77777777" w:rsidR="006C7785" w:rsidRPr="00340B0D" w:rsidRDefault="006C7785" w:rsidP="00380FCD">
            <w:pPr>
              <w:jc w:val="center"/>
              <w:rPr>
                <w:rFonts w:cs="Arial"/>
                <w:b/>
                <w:bCs/>
                <w:sz w:val="18"/>
                <w:szCs w:val="18"/>
              </w:rPr>
            </w:pPr>
          </w:p>
        </w:tc>
        <w:tc>
          <w:tcPr>
            <w:tcW w:w="2480" w:type="dxa"/>
            <w:gridSpan w:val="2"/>
            <w:tcBorders>
              <w:top w:val="single" w:sz="4" w:space="0" w:color="auto"/>
              <w:left w:val="single" w:sz="12" w:space="0" w:color="auto"/>
              <w:bottom w:val="single" w:sz="12" w:space="0" w:color="auto"/>
              <w:right w:val="single" w:sz="4" w:space="0" w:color="auto"/>
            </w:tcBorders>
            <w:shd w:val="clear" w:color="auto" w:fill="auto"/>
          </w:tcPr>
          <w:p w14:paraId="74E56A1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89"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0238D16" w14:textId="77777777" w:rsidR="006C7785" w:rsidRPr="00340B0D" w:rsidRDefault="006C7785" w:rsidP="00380FCD">
            <w:pPr>
              <w:rPr>
                <w:rFonts w:cs="Arial"/>
                <w:sz w:val="18"/>
                <w:szCs w:val="18"/>
              </w:rPr>
            </w:pPr>
          </w:p>
        </w:tc>
      </w:tr>
      <w:tr w:rsidR="006C7785" w:rsidRPr="00340B0D" w14:paraId="65ADE627"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tcPr>
          <w:p w14:paraId="7D7AA8E2" w14:textId="77777777" w:rsidR="006C7785" w:rsidRPr="00340B0D" w:rsidRDefault="006C7785" w:rsidP="00380FCD">
            <w:pPr>
              <w:rPr>
                <w:rFonts w:cs="Arial"/>
                <w:sz w:val="18"/>
                <w:szCs w:val="18"/>
              </w:rPr>
            </w:pPr>
          </w:p>
        </w:tc>
      </w:tr>
      <w:tr w:rsidR="006C7785" w:rsidRPr="00340B0D" w14:paraId="0C0E0235"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63505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153C4C7" w14:textId="77777777" w:rsidTr="00380FCD">
        <w:trPr>
          <w:gridBefore w:val="1"/>
          <w:wBefore w:w="10" w:type="dxa"/>
        </w:trPr>
        <w:tc>
          <w:tcPr>
            <w:tcW w:w="524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077749D"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388"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C157D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ACE2D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5B0A877" w14:textId="77777777" w:rsidR="006C7785" w:rsidRPr="00340B0D" w:rsidRDefault="006C7785" w:rsidP="00380FCD">
            <w:pPr>
              <w:rPr>
                <w:rFonts w:cs="Arial"/>
                <w:sz w:val="18"/>
                <w:szCs w:val="18"/>
              </w:rPr>
            </w:pPr>
            <w:r w:rsidRPr="00340B0D">
              <w:rPr>
                <w:rFonts w:cs="Arial"/>
                <w:sz w:val="18"/>
                <w:szCs w:val="18"/>
              </w:rPr>
              <w:t>Drying lines</w:t>
            </w:r>
          </w:p>
        </w:tc>
        <w:tc>
          <w:tcPr>
            <w:tcW w:w="924" w:type="dxa"/>
            <w:gridSpan w:val="2"/>
            <w:tcBorders>
              <w:top w:val="single" w:sz="4" w:space="0" w:color="auto"/>
              <w:left w:val="single" w:sz="4" w:space="0" w:color="auto"/>
              <w:bottom w:val="single" w:sz="4" w:space="0" w:color="auto"/>
              <w:right w:val="single" w:sz="12" w:space="0" w:color="auto"/>
            </w:tcBorders>
          </w:tcPr>
          <w:p w14:paraId="653B8A1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382E584E" w14:textId="77777777" w:rsidR="006C7785" w:rsidRPr="00340B0D" w:rsidRDefault="006C7785" w:rsidP="00380FCD">
            <w:pPr>
              <w:pStyle w:val="Default"/>
              <w:rPr>
                <w:sz w:val="18"/>
                <w:szCs w:val="18"/>
              </w:rPr>
            </w:pPr>
            <w:r w:rsidRPr="00340B0D">
              <w:rPr>
                <w:sz w:val="18"/>
                <w:szCs w:val="18"/>
              </w:rPr>
              <w:t>Spot soundings</w:t>
            </w:r>
          </w:p>
        </w:tc>
        <w:tc>
          <w:tcPr>
            <w:tcW w:w="878" w:type="dxa"/>
            <w:tcBorders>
              <w:top w:val="single" w:sz="4" w:space="0" w:color="auto"/>
              <w:bottom w:val="single" w:sz="4" w:space="0" w:color="auto"/>
              <w:right w:val="single" w:sz="12" w:space="0" w:color="auto"/>
            </w:tcBorders>
            <w:vAlign w:val="center"/>
          </w:tcPr>
          <w:p w14:paraId="64FE73C9" w14:textId="77777777" w:rsidR="006C7785" w:rsidRPr="00340B0D" w:rsidRDefault="006C7785" w:rsidP="00380FCD">
            <w:pPr>
              <w:rPr>
                <w:rFonts w:cs="Arial"/>
                <w:sz w:val="18"/>
                <w:szCs w:val="18"/>
              </w:rPr>
            </w:pPr>
            <w:r>
              <w:rPr>
                <w:rFonts w:cs="Arial"/>
                <w:sz w:val="18"/>
                <w:szCs w:val="18"/>
              </w:rPr>
              <w:t>On</w:t>
            </w:r>
          </w:p>
        </w:tc>
      </w:tr>
      <w:tr w:rsidR="006C7785" w:rsidRPr="00340B0D" w14:paraId="004330FD"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3879033" w14:textId="77777777" w:rsidR="006C7785" w:rsidRPr="00340B0D" w:rsidRDefault="006C7785" w:rsidP="00380FCD">
            <w:pPr>
              <w:pStyle w:val="Default"/>
              <w:rPr>
                <w:sz w:val="18"/>
                <w:szCs w:val="18"/>
              </w:rPr>
            </w:pPr>
            <w:r w:rsidRPr="00340B0D">
              <w:rPr>
                <w:sz w:val="18"/>
                <w:szCs w:val="18"/>
              </w:rPr>
              <w:t>Buoys. Beacons, aids to navigation</w:t>
            </w:r>
          </w:p>
        </w:tc>
        <w:tc>
          <w:tcPr>
            <w:tcW w:w="924" w:type="dxa"/>
            <w:gridSpan w:val="2"/>
            <w:tcBorders>
              <w:top w:val="single" w:sz="4" w:space="0" w:color="auto"/>
              <w:left w:val="single" w:sz="4" w:space="0" w:color="auto"/>
              <w:bottom w:val="single" w:sz="4" w:space="0" w:color="auto"/>
              <w:right w:val="single" w:sz="12" w:space="0" w:color="auto"/>
            </w:tcBorders>
          </w:tcPr>
          <w:p w14:paraId="12B3C78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15FB2998" w14:textId="77777777" w:rsidR="006C7785" w:rsidRPr="00340B0D" w:rsidRDefault="006C7785" w:rsidP="00380FCD">
            <w:pPr>
              <w:pStyle w:val="Default"/>
              <w:rPr>
                <w:sz w:val="18"/>
                <w:szCs w:val="18"/>
              </w:rPr>
            </w:pPr>
            <w:r w:rsidRPr="00340B0D">
              <w:rPr>
                <w:sz w:val="18"/>
                <w:szCs w:val="18"/>
              </w:rPr>
              <w:t>Submarine cables and pipelines</w:t>
            </w:r>
          </w:p>
        </w:tc>
        <w:tc>
          <w:tcPr>
            <w:tcW w:w="878" w:type="dxa"/>
            <w:tcBorders>
              <w:top w:val="single" w:sz="4" w:space="0" w:color="auto"/>
              <w:bottom w:val="single" w:sz="4" w:space="0" w:color="auto"/>
              <w:right w:val="single" w:sz="12" w:space="0" w:color="auto"/>
            </w:tcBorders>
            <w:vAlign w:val="center"/>
          </w:tcPr>
          <w:p w14:paraId="5F7756A0" w14:textId="77777777" w:rsidR="006C7785" w:rsidRPr="00340B0D" w:rsidRDefault="006C7785" w:rsidP="00380FCD">
            <w:pPr>
              <w:rPr>
                <w:rFonts w:cs="Arial"/>
                <w:sz w:val="18"/>
                <w:szCs w:val="18"/>
              </w:rPr>
            </w:pPr>
          </w:p>
        </w:tc>
      </w:tr>
      <w:tr w:rsidR="006C7785" w:rsidRPr="00340B0D" w14:paraId="13B69906"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CBB0CD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924" w:type="dxa"/>
            <w:gridSpan w:val="2"/>
            <w:tcBorders>
              <w:top w:val="single" w:sz="4" w:space="0" w:color="auto"/>
              <w:left w:val="single" w:sz="4" w:space="0" w:color="auto"/>
              <w:bottom w:val="single" w:sz="4" w:space="0" w:color="auto"/>
              <w:right w:val="single" w:sz="12" w:space="0" w:color="auto"/>
            </w:tcBorders>
          </w:tcPr>
          <w:p w14:paraId="1EE9418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5844FC1" w14:textId="77777777" w:rsidR="006C7785" w:rsidRPr="00340B0D" w:rsidRDefault="006C7785" w:rsidP="00380FCD">
            <w:pPr>
              <w:pStyle w:val="Default"/>
              <w:rPr>
                <w:sz w:val="18"/>
                <w:szCs w:val="18"/>
              </w:rPr>
            </w:pPr>
            <w:r w:rsidRPr="00340B0D">
              <w:rPr>
                <w:sz w:val="18"/>
                <w:szCs w:val="18"/>
              </w:rPr>
              <w:t>All isolated dangers</w:t>
            </w:r>
          </w:p>
        </w:tc>
        <w:tc>
          <w:tcPr>
            <w:tcW w:w="878" w:type="dxa"/>
            <w:tcBorders>
              <w:top w:val="single" w:sz="4" w:space="0" w:color="auto"/>
              <w:bottom w:val="single" w:sz="4" w:space="0" w:color="auto"/>
              <w:right w:val="single" w:sz="12" w:space="0" w:color="auto"/>
            </w:tcBorders>
            <w:vAlign w:val="center"/>
          </w:tcPr>
          <w:p w14:paraId="6FF48C48" w14:textId="77777777" w:rsidR="006C7785" w:rsidRPr="00340B0D" w:rsidRDefault="006C7785" w:rsidP="00380FCD">
            <w:pPr>
              <w:rPr>
                <w:rFonts w:cs="Arial"/>
                <w:sz w:val="18"/>
                <w:szCs w:val="18"/>
              </w:rPr>
            </w:pPr>
          </w:p>
        </w:tc>
      </w:tr>
      <w:tr w:rsidR="006C7785" w:rsidRPr="00340B0D" w14:paraId="5DADDA59"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194030" w14:textId="77777777" w:rsidR="006C7785" w:rsidRPr="00340B0D" w:rsidRDefault="006C7785" w:rsidP="00380FCD">
            <w:pPr>
              <w:pStyle w:val="Default"/>
              <w:ind w:left="720"/>
              <w:rPr>
                <w:sz w:val="18"/>
                <w:szCs w:val="18"/>
              </w:rPr>
            </w:pPr>
            <w:r w:rsidRPr="00340B0D">
              <w:rPr>
                <w:sz w:val="18"/>
                <w:szCs w:val="18"/>
              </w:rPr>
              <w:t>Lights</w:t>
            </w:r>
          </w:p>
        </w:tc>
        <w:tc>
          <w:tcPr>
            <w:tcW w:w="924" w:type="dxa"/>
            <w:gridSpan w:val="2"/>
            <w:tcBorders>
              <w:top w:val="single" w:sz="4" w:space="0" w:color="auto"/>
              <w:left w:val="single" w:sz="4" w:space="0" w:color="auto"/>
              <w:bottom w:val="single" w:sz="4" w:space="0" w:color="auto"/>
              <w:right w:val="single" w:sz="12" w:space="0" w:color="auto"/>
            </w:tcBorders>
          </w:tcPr>
          <w:p w14:paraId="66C05670"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7BC10131" w14:textId="77777777" w:rsidR="006C7785" w:rsidRPr="00340B0D" w:rsidRDefault="006C7785" w:rsidP="00380FCD">
            <w:pPr>
              <w:pStyle w:val="Default"/>
              <w:rPr>
                <w:sz w:val="18"/>
                <w:szCs w:val="18"/>
              </w:rPr>
            </w:pPr>
            <w:r w:rsidRPr="00340B0D">
              <w:rPr>
                <w:sz w:val="18"/>
                <w:szCs w:val="18"/>
              </w:rPr>
              <w:t>Magnetic variation</w:t>
            </w:r>
          </w:p>
        </w:tc>
        <w:tc>
          <w:tcPr>
            <w:tcW w:w="878" w:type="dxa"/>
            <w:tcBorders>
              <w:top w:val="single" w:sz="4" w:space="0" w:color="auto"/>
              <w:bottom w:val="single" w:sz="4" w:space="0" w:color="auto"/>
              <w:right w:val="single" w:sz="12" w:space="0" w:color="auto"/>
            </w:tcBorders>
            <w:vAlign w:val="center"/>
          </w:tcPr>
          <w:p w14:paraId="3657B454" w14:textId="77777777" w:rsidR="006C7785" w:rsidRPr="00340B0D" w:rsidRDefault="006C7785" w:rsidP="00380FCD">
            <w:pPr>
              <w:rPr>
                <w:rFonts w:cs="Arial"/>
                <w:sz w:val="18"/>
                <w:szCs w:val="18"/>
              </w:rPr>
            </w:pPr>
          </w:p>
        </w:tc>
      </w:tr>
      <w:tr w:rsidR="006C7785" w:rsidRPr="00340B0D" w14:paraId="3E51B3A8"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19E6E62" w14:textId="77777777" w:rsidR="006C7785" w:rsidRPr="00340B0D" w:rsidRDefault="006C7785" w:rsidP="00380FCD">
            <w:pPr>
              <w:pStyle w:val="Default"/>
              <w:rPr>
                <w:sz w:val="18"/>
                <w:szCs w:val="18"/>
              </w:rPr>
            </w:pPr>
            <w:r w:rsidRPr="00340B0D">
              <w:rPr>
                <w:sz w:val="18"/>
                <w:szCs w:val="18"/>
              </w:rPr>
              <w:t>Boundaries and limits</w:t>
            </w:r>
          </w:p>
        </w:tc>
        <w:tc>
          <w:tcPr>
            <w:tcW w:w="924" w:type="dxa"/>
            <w:gridSpan w:val="2"/>
            <w:tcBorders>
              <w:top w:val="single" w:sz="4" w:space="0" w:color="auto"/>
              <w:left w:val="single" w:sz="4" w:space="0" w:color="auto"/>
              <w:bottom w:val="single" w:sz="4" w:space="0" w:color="auto"/>
              <w:right w:val="single" w:sz="12" w:space="0" w:color="auto"/>
            </w:tcBorders>
          </w:tcPr>
          <w:p w14:paraId="65FD8E93"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B5389AC" w14:textId="77777777" w:rsidR="006C7785" w:rsidRPr="00340B0D" w:rsidRDefault="006C7785" w:rsidP="00380FCD">
            <w:pPr>
              <w:pStyle w:val="Default"/>
              <w:rPr>
                <w:sz w:val="18"/>
                <w:szCs w:val="18"/>
              </w:rPr>
            </w:pPr>
            <w:r w:rsidRPr="00340B0D">
              <w:rPr>
                <w:sz w:val="18"/>
                <w:szCs w:val="18"/>
              </w:rPr>
              <w:t>Depth contours</w:t>
            </w:r>
          </w:p>
        </w:tc>
        <w:tc>
          <w:tcPr>
            <w:tcW w:w="878" w:type="dxa"/>
            <w:tcBorders>
              <w:top w:val="single" w:sz="4" w:space="0" w:color="auto"/>
              <w:bottom w:val="single" w:sz="4" w:space="0" w:color="auto"/>
              <w:right w:val="single" w:sz="12" w:space="0" w:color="auto"/>
            </w:tcBorders>
            <w:vAlign w:val="center"/>
          </w:tcPr>
          <w:p w14:paraId="5ED57761" w14:textId="77777777" w:rsidR="006C7785" w:rsidRPr="00340B0D" w:rsidRDefault="006C7785" w:rsidP="00380FCD">
            <w:pPr>
              <w:rPr>
                <w:rFonts w:cs="Arial"/>
                <w:sz w:val="18"/>
                <w:szCs w:val="18"/>
              </w:rPr>
            </w:pPr>
          </w:p>
        </w:tc>
      </w:tr>
      <w:tr w:rsidR="006C7785" w:rsidRPr="00340B0D" w14:paraId="77A54292"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6611B1" w14:textId="77777777" w:rsidR="006C7785" w:rsidRPr="00340B0D" w:rsidRDefault="006C7785" w:rsidP="00380FCD">
            <w:pPr>
              <w:pStyle w:val="Default"/>
              <w:rPr>
                <w:sz w:val="18"/>
                <w:szCs w:val="18"/>
              </w:rPr>
            </w:pPr>
            <w:r w:rsidRPr="00340B0D">
              <w:rPr>
                <w:sz w:val="18"/>
                <w:szCs w:val="18"/>
              </w:rPr>
              <w:t>Prohibited and restricted areas</w:t>
            </w:r>
          </w:p>
        </w:tc>
        <w:tc>
          <w:tcPr>
            <w:tcW w:w="924" w:type="dxa"/>
            <w:gridSpan w:val="2"/>
            <w:tcBorders>
              <w:top w:val="single" w:sz="4" w:space="0" w:color="auto"/>
              <w:left w:val="single" w:sz="4" w:space="0" w:color="auto"/>
              <w:bottom w:val="single" w:sz="4" w:space="0" w:color="auto"/>
              <w:right w:val="single" w:sz="12" w:space="0" w:color="auto"/>
            </w:tcBorders>
          </w:tcPr>
          <w:p w14:paraId="69C18F16"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19B2C63" w14:textId="77777777" w:rsidR="006C7785" w:rsidRPr="00340B0D" w:rsidRDefault="006C7785" w:rsidP="00380FCD">
            <w:pPr>
              <w:pStyle w:val="Default"/>
              <w:rPr>
                <w:sz w:val="18"/>
                <w:szCs w:val="18"/>
              </w:rPr>
            </w:pPr>
            <w:r w:rsidRPr="00340B0D">
              <w:rPr>
                <w:sz w:val="18"/>
                <w:szCs w:val="18"/>
              </w:rPr>
              <w:t>Seabed</w:t>
            </w:r>
          </w:p>
        </w:tc>
        <w:tc>
          <w:tcPr>
            <w:tcW w:w="878" w:type="dxa"/>
            <w:tcBorders>
              <w:top w:val="single" w:sz="4" w:space="0" w:color="auto"/>
              <w:bottom w:val="single" w:sz="4" w:space="0" w:color="auto"/>
              <w:right w:val="single" w:sz="12" w:space="0" w:color="auto"/>
            </w:tcBorders>
            <w:vAlign w:val="center"/>
          </w:tcPr>
          <w:p w14:paraId="7902B34B" w14:textId="77777777" w:rsidR="006C7785" w:rsidRPr="00340B0D" w:rsidRDefault="006C7785" w:rsidP="00380FCD">
            <w:pPr>
              <w:rPr>
                <w:rFonts w:cs="Arial"/>
                <w:sz w:val="18"/>
                <w:szCs w:val="18"/>
              </w:rPr>
            </w:pPr>
          </w:p>
        </w:tc>
      </w:tr>
      <w:tr w:rsidR="006C7785" w:rsidRPr="00340B0D" w14:paraId="375C3DC0"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19F7E4D6" w14:textId="77777777" w:rsidR="006C7785" w:rsidRPr="00340B0D" w:rsidRDefault="006C7785" w:rsidP="00380FCD">
            <w:pPr>
              <w:pStyle w:val="Default"/>
              <w:rPr>
                <w:sz w:val="18"/>
                <w:szCs w:val="18"/>
              </w:rPr>
            </w:pPr>
            <w:r w:rsidRPr="00340B0D">
              <w:rPr>
                <w:sz w:val="18"/>
                <w:szCs w:val="18"/>
              </w:rPr>
              <w:t>Chart scale boundaries</w:t>
            </w:r>
          </w:p>
        </w:tc>
        <w:tc>
          <w:tcPr>
            <w:tcW w:w="924" w:type="dxa"/>
            <w:gridSpan w:val="2"/>
            <w:tcBorders>
              <w:top w:val="single" w:sz="4" w:space="0" w:color="auto"/>
              <w:left w:val="single" w:sz="4" w:space="0" w:color="auto"/>
              <w:bottom w:val="single" w:sz="4" w:space="0" w:color="auto"/>
              <w:right w:val="single" w:sz="12" w:space="0" w:color="auto"/>
            </w:tcBorders>
          </w:tcPr>
          <w:p w14:paraId="56129AB7"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22C6486E" w14:textId="77777777" w:rsidR="006C7785" w:rsidRPr="00340B0D" w:rsidRDefault="006C7785" w:rsidP="00380FCD">
            <w:pPr>
              <w:pStyle w:val="Default"/>
              <w:rPr>
                <w:sz w:val="18"/>
                <w:szCs w:val="18"/>
              </w:rPr>
            </w:pPr>
            <w:r w:rsidRPr="00340B0D">
              <w:rPr>
                <w:sz w:val="18"/>
                <w:szCs w:val="18"/>
              </w:rPr>
              <w:t>Tidal</w:t>
            </w:r>
          </w:p>
        </w:tc>
        <w:tc>
          <w:tcPr>
            <w:tcW w:w="878" w:type="dxa"/>
            <w:tcBorders>
              <w:top w:val="single" w:sz="4" w:space="0" w:color="auto"/>
              <w:bottom w:val="single" w:sz="4" w:space="0" w:color="auto"/>
              <w:right w:val="single" w:sz="12" w:space="0" w:color="auto"/>
            </w:tcBorders>
            <w:vAlign w:val="center"/>
          </w:tcPr>
          <w:p w14:paraId="2BD577A8" w14:textId="77777777" w:rsidR="006C7785" w:rsidRPr="00340B0D" w:rsidRDefault="006C7785" w:rsidP="00380FCD">
            <w:pPr>
              <w:rPr>
                <w:rFonts w:cs="Arial"/>
                <w:sz w:val="18"/>
                <w:szCs w:val="18"/>
              </w:rPr>
            </w:pPr>
          </w:p>
        </w:tc>
      </w:tr>
      <w:tr w:rsidR="006C7785" w:rsidRPr="00340B0D" w14:paraId="34BE549A"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68B9C0CB" w14:textId="77777777" w:rsidR="006C7785" w:rsidRPr="00340B0D" w:rsidRDefault="006C7785" w:rsidP="00380FCD">
            <w:pPr>
              <w:pStyle w:val="Default"/>
              <w:rPr>
                <w:sz w:val="18"/>
                <w:szCs w:val="18"/>
              </w:rPr>
            </w:pPr>
            <w:r w:rsidRPr="00340B0D">
              <w:rPr>
                <w:sz w:val="18"/>
                <w:szCs w:val="18"/>
              </w:rPr>
              <w:t>Cautionary notes</w:t>
            </w:r>
          </w:p>
        </w:tc>
        <w:tc>
          <w:tcPr>
            <w:tcW w:w="924" w:type="dxa"/>
            <w:gridSpan w:val="2"/>
            <w:tcBorders>
              <w:top w:val="single" w:sz="4" w:space="0" w:color="auto"/>
              <w:left w:val="single" w:sz="4" w:space="0" w:color="auto"/>
              <w:bottom w:val="single" w:sz="4" w:space="0" w:color="auto"/>
              <w:right w:val="single" w:sz="12" w:space="0" w:color="auto"/>
            </w:tcBorders>
          </w:tcPr>
          <w:p w14:paraId="392627F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07D881CF" w14:textId="77777777" w:rsidR="006C7785" w:rsidRPr="00340B0D" w:rsidRDefault="006C7785" w:rsidP="00380FCD">
            <w:pPr>
              <w:pStyle w:val="Default"/>
              <w:rPr>
                <w:sz w:val="18"/>
                <w:szCs w:val="18"/>
              </w:rPr>
            </w:pPr>
            <w:r w:rsidRPr="00340B0D">
              <w:rPr>
                <w:sz w:val="18"/>
                <w:szCs w:val="18"/>
              </w:rPr>
              <w:t>Miscellaneous (Other)</w:t>
            </w:r>
          </w:p>
        </w:tc>
        <w:tc>
          <w:tcPr>
            <w:tcW w:w="878" w:type="dxa"/>
            <w:tcBorders>
              <w:top w:val="single" w:sz="4" w:space="0" w:color="auto"/>
              <w:bottom w:val="single" w:sz="4" w:space="0" w:color="auto"/>
              <w:right w:val="single" w:sz="12" w:space="0" w:color="auto"/>
            </w:tcBorders>
            <w:vAlign w:val="center"/>
          </w:tcPr>
          <w:p w14:paraId="17F88977" w14:textId="77777777" w:rsidR="006C7785" w:rsidRPr="00340B0D" w:rsidRDefault="006C7785" w:rsidP="00380FCD">
            <w:pPr>
              <w:rPr>
                <w:rFonts w:cs="Arial"/>
                <w:sz w:val="18"/>
                <w:szCs w:val="18"/>
              </w:rPr>
            </w:pPr>
          </w:p>
        </w:tc>
      </w:tr>
      <w:tr w:rsidR="006C7785" w:rsidRPr="00340B0D" w14:paraId="3D60DCF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04C05E88" w14:textId="77777777" w:rsidR="006C7785" w:rsidRPr="00340B0D" w:rsidRDefault="006C7785" w:rsidP="00380FCD">
            <w:pPr>
              <w:pStyle w:val="Default"/>
              <w:rPr>
                <w:sz w:val="18"/>
                <w:szCs w:val="18"/>
              </w:rPr>
            </w:pPr>
            <w:r w:rsidRPr="00340B0D">
              <w:rPr>
                <w:sz w:val="18"/>
                <w:szCs w:val="18"/>
              </w:rPr>
              <w:t>Ships’ routeing systems and ferry routes</w:t>
            </w:r>
          </w:p>
        </w:tc>
        <w:tc>
          <w:tcPr>
            <w:tcW w:w="924" w:type="dxa"/>
            <w:gridSpan w:val="2"/>
            <w:tcBorders>
              <w:top w:val="single" w:sz="4" w:space="0" w:color="auto"/>
              <w:left w:val="single" w:sz="4" w:space="0" w:color="auto"/>
              <w:bottom w:val="single" w:sz="4" w:space="0" w:color="auto"/>
              <w:right w:val="single" w:sz="12" w:space="0" w:color="auto"/>
            </w:tcBorders>
          </w:tcPr>
          <w:p w14:paraId="62F73EE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235FACA"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BE2F86B" w14:textId="77777777" w:rsidR="006C7785" w:rsidRPr="00340B0D" w:rsidRDefault="006C7785" w:rsidP="00380FCD">
            <w:pPr>
              <w:rPr>
                <w:rFonts w:cs="Arial"/>
                <w:sz w:val="18"/>
                <w:szCs w:val="18"/>
              </w:rPr>
            </w:pPr>
          </w:p>
        </w:tc>
      </w:tr>
      <w:tr w:rsidR="006C7785" w:rsidRPr="00340B0D" w14:paraId="3F5FF5A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4809BD22" w14:textId="77777777" w:rsidR="006C7785" w:rsidRPr="00340B0D" w:rsidRDefault="006C7785" w:rsidP="00380FCD">
            <w:pPr>
              <w:pStyle w:val="Default"/>
              <w:rPr>
                <w:sz w:val="18"/>
                <w:szCs w:val="18"/>
              </w:rPr>
            </w:pPr>
            <w:r w:rsidRPr="00340B0D">
              <w:rPr>
                <w:sz w:val="18"/>
                <w:szCs w:val="18"/>
              </w:rPr>
              <w:t xml:space="preserve">Archipelagic sea lanes </w:t>
            </w:r>
          </w:p>
        </w:tc>
        <w:tc>
          <w:tcPr>
            <w:tcW w:w="924" w:type="dxa"/>
            <w:gridSpan w:val="2"/>
            <w:tcBorders>
              <w:top w:val="single" w:sz="4" w:space="0" w:color="auto"/>
              <w:left w:val="single" w:sz="4" w:space="0" w:color="auto"/>
              <w:bottom w:val="single" w:sz="4" w:space="0" w:color="auto"/>
              <w:right w:val="single" w:sz="12" w:space="0" w:color="auto"/>
            </w:tcBorders>
          </w:tcPr>
          <w:p w14:paraId="38A98D2E"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5B99F0A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3BB239CB" w14:textId="77777777" w:rsidR="006C7785" w:rsidRPr="00340B0D" w:rsidRDefault="006C7785" w:rsidP="00380FCD">
            <w:pPr>
              <w:rPr>
                <w:rFonts w:cs="Arial"/>
                <w:sz w:val="18"/>
                <w:szCs w:val="18"/>
              </w:rPr>
            </w:pPr>
          </w:p>
        </w:tc>
      </w:tr>
      <w:tr w:rsidR="006C7785" w:rsidRPr="00340B0D" w14:paraId="42D3DA0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F5F66B3" w14:textId="77777777" w:rsidR="006C7785" w:rsidRPr="00340B0D" w:rsidRDefault="006C7785" w:rsidP="00380FCD">
            <w:pPr>
              <w:pStyle w:val="Default"/>
              <w:rPr>
                <w:sz w:val="18"/>
                <w:szCs w:val="18"/>
              </w:rPr>
            </w:pPr>
            <w:r w:rsidRPr="00340B0D">
              <w:rPr>
                <w:sz w:val="18"/>
                <w:szCs w:val="18"/>
              </w:rPr>
              <w:t>Miscellaneous (Standard)</w:t>
            </w:r>
          </w:p>
        </w:tc>
        <w:tc>
          <w:tcPr>
            <w:tcW w:w="924" w:type="dxa"/>
            <w:gridSpan w:val="2"/>
            <w:tcBorders>
              <w:top w:val="single" w:sz="4" w:space="0" w:color="auto"/>
              <w:left w:val="single" w:sz="4" w:space="0" w:color="auto"/>
              <w:bottom w:val="single" w:sz="4" w:space="0" w:color="auto"/>
              <w:right w:val="single" w:sz="12" w:space="0" w:color="auto"/>
            </w:tcBorders>
          </w:tcPr>
          <w:p w14:paraId="69F3BDDC"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6C7A326"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3CAB6CD" w14:textId="77777777" w:rsidR="006C7785" w:rsidRPr="00340B0D" w:rsidRDefault="006C7785" w:rsidP="00380FCD">
            <w:pPr>
              <w:rPr>
                <w:rFonts w:cs="Arial"/>
                <w:sz w:val="18"/>
                <w:szCs w:val="18"/>
              </w:rPr>
            </w:pPr>
          </w:p>
        </w:tc>
      </w:tr>
      <w:tr w:rsidR="006C7785" w:rsidRPr="00340B0D" w14:paraId="5DB081F4"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5460D6B3" w14:textId="77777777" w:rsidR="006C7785" w:rsidRPr="00340B0D" w:rsidRDefault="006C7785" w:rsidP="00380FCD">
            <w:pPr>
              <w:pStyle w:val="Default"/>
              <w:ind w:left="720"/>
              <w:rPr>
                <w:sz w:val="18"/>
                <w:szCs w:val="18"/>
              </w:rPr>
            </w:pPr>
            <w:r w:rsidRPr="00340B0D">
              <w:rPr>
                <w:sz w:val="18"/>
                <w:szCs w:val="18"/>
              </w:rPr>
              <w:t>Chart (Standard)</w:t>
            </w:r>
          </w:p>
        </w:tc>
        <w:tc>
          <w:tcPr>
            <w:tcW w:w="924" w:type="dxa"/>
            <w:gridSpan w:val="2"/>
            <w:tcBorders>
              <w:top w:val="single" w:sz="4" w:space="0" w:color="auto"/>
              <w:left w:val="single" w:sz="4" w:space="0" w:color="auto"/>
              <w:bottom w:val="single" w:sz="4" w:space="0" w:color="auto"/>
              <w:right w:val="single" w:sz="12" w:space="0" w:color="auto"/>
            </w:tcBorders>
          </w:tcPr>
          <w:p w14:paraId="221970CA"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4" w:space="0" w:color="auto"/>
            </w:tcBorders>
          </w:tcPr>
          <w:p w14:paraId="4508AE1B"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790C088A" w14:textId="77777777" w:rsidR="006C7785" w:rsidRPr="00340B0D" w:rsidRDefault="006C7785" w:rsidP="00380FCD">
            <w:pPr>
              <w:rPr>
                <w:rFonts w:cs="Arial"/>
                <w:sz w:val="18"/>
                <w:szCs w:val="18"/>
              </w:rPr>
            </w:pPr>
          </w:p>
        </w:tc>
      </w:tr>
      <w:tr w:rsidR="006C7785" w:rsidRPr="00340B0D" w14:paraId="66AEEB62" w14:textId="77777777" w:rsidTr="00380FCD">
        <w:trPr>
          <w:gridBefore w:val="1"/>
          <w:wBefore w:w="10" w:type="dxa"/>
        </w:trPr>
        <w:tc>
          <w:tcPr>
            <w:tcW w:w="4324" w:type="dxa"/>
            <w:gridSpan w:val="3"/>
            <w:tcBorders>
              <w:top w:val="single" w:sz="4" w:space="0" w:color="auto"/>
              <w:left w:val="single" w:sz="12" w:space="0" w:color="auto"/>
              <w:bottom w:val="single" w:sz="12" w:space="0" w:color="auto"/>
              <w:right w:val="single" w:sz="4" w:space="0" w:color="auto"/>
            </w:tcBorders>
          </w:tcPr>
          <w:p w14:paraId="5776562A" w14:textId="77777777" w:rsidR="006C7785" w:rsidRPr="00340B0D" w:rsidRDefault="006C7785" w:rsidP="00380FCD">
            <w:pPr>
              <w:pStyle w:val="Default"/>
              <w:ind w:left="720"/>
              <w:rPr>
                <w:sz w:val="18"/>
                <w:szCs w:val="18"/>
              </w:rPr>
            </w:pPr>
            <w:r w:rsidRPr="00340B0D">
              <w:rPr>
                <w:sz w:val="18"/>
                <w:szCs w:val="18"/>
              </w:rPr>
              <w:t>Alert Highlights (Standard)</w:t>
            </w:r>
          </w:p>
        </w:tc>
        <w:tc>
          <w:tcPr>
            <w:tcW w:w="924" w:type="dxa"/>
            <w:gridSpan w:val="2"/>
            <w:tcBorders>
              <w:top w:val="single" w:sz="4" w:space="0" w:color="auto"/>
              <w:left w:val="single" w:sz="4" w:space="0" w:color="auto"/>
              <w:bottom w:val="single" w:sz="12" w:space="0" w:color="auto"/>
              <w:right w:val="single" w:sz="12" w:space="0" w:color="auto"/>
            </w:tcBorders>
          </w:tcPr>
          <w:p w14:paraId="71D47201" w14:textId="77777777" w:rsidR="006C7785" w:rsidRPr="00340B0D" w:rsidRDefault="006C7785" w:rsidP="00380FCD">
            <w:pPr>
              <w:jc w:val="center"/>
              <w:rPr>
                <w:rFonts w:cs="Arial"/>
                <w:sz w:val="18"/>
                <w:szCs w:val="18"/>
              </w:rPr>
            </w:pPr>
          </w:p>
        </w:tc>
        <w:tc>
          <w:tcPr>
            <w:tcW w:w="3510" w:type="dxa"/>
            <w:gridSpan w:val="3"/>
            <w:tcBorders>
              <w:top w:val="single" w:sz="4" w:space="0" w:color="auto"/>
              <w:left w:val="single" w:sz="12" w:space="0" w:color="auto"/>
              <w:bottom w:val="single" w:sz="12" w:space="0" w:color="auto"/>
            </w:tcBorders>
          </w:tcPr>
          <w:p w14:paraId="7E268E04" w14:textId="77777777" w:rsidR="006C7785" w:rsidRPr="00340B0D" w:rsidRDefault="006C7785" w:rsidP="00380FCD">
            <w:pPr>
              <w:rPr>
                <w:rFonts w:cs="Arial"/>
                <w:sz w:val="18"/>
                <w:szCs w:val="18"/>
              </w:rPr>
            </w:pPr>
          </w:p>
        </w:tc>
        <w:tc>
          <w:tcPr>
            <w:tcW w:w="878" w:type="dxa"/>
            <w:tcBorders>
              <w:top w:val="single" w:sz="4" w:space="0" w:color="auto"/>
              <w:bottom w:val="single" w:sz="12" w:space="0" w:color="auto"/>
              <w:right w:val="single" w:sz="12" w:space="0" w:color="auto"/>
            </w:tcBorders>
            <w:vAlign w:val="center"/>
          </w:tcPr>
          <w:p w14:paraId="282320D2" w14:textId="77777777" w:rsidR="006C7785" w:rsidRPr="00340B0D" w:rsidRDefault="006C7785" w:rsidP="00380FCD">
            <w:pPr>
              <w:rPr>
                <w:rFonts w:cs="Arial"/>
                <w:sz w:val="18"/>
                <w:szCs w:val="18"/>
              </w:rPr>
            </w:pPr>
          </w:p>
        </w:tc>
      </w:tr>
      <w:tr w:rsidR="006C7785" w:rsidRPr="00340B0D" w14:paraId="24D0CBA0"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F88F94C"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2748B7CC"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79208BFE"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0A78B6D"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69CD40C"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297FCF84" w14:textId="77777777" w:rsidR="006C7785" w:rsidRPr="00340B0D" w:rsidRDefault="006C7785" w:rsidP="00380FCD">
            <w:pPr>
              <w:rPr>
                <w:rFonts w:cs="Arial"/>
                <w:sz w:val="18"/>
                <w:szCs w:val="18"/>
              </w:rPr>
            </w:pPr>
          </w:p>
        </w:tc>
      </w:tr>
      <w:tr w:rsidR="006C7785" w:rsidRPr="00340B0D" w14:paraId="7273C417" w14:textId="77777777" w:rsidTr="00380FCD">
        <w:trPr>
          <w:gridBefore w:val="1"/>
          <w:wBefore w:w="10" w:type="dxa"/>
        </w:trPr>
        <w:tc>
          <w:tcPr>
            <w:tcW w:w="4324" w:type="dxa"/>
            <w:gridSpan w:val="3"/>
            <w:tcBorders>
              <w:top w:val="single" w:sz="4" w:space="0" w:color="auto"/>
              <w:left w:val="single" w:sz="12" w:space="0" w:color="auto"/>
              <w:bottom w:val="single" w:sz="4" w:space="0" w:color="auto"/>
              <w:right w:val="single" w:sz="4" w:space="0" w:color="auto"/>
            </w:tcBorders>
          </w:tcPr>
          <w:p w14:paraId="2BBFD378" w14:textId="77777777" w:rsidR="006C7785" w:rsidRPr="00340B0D" w:rsidRDefault="006C7785" w:rsidP="00380FCD">
            <w:pPr>
              <w:pStyle w:val="Default"/>
              <w:ind w:left="720"/>
              <w:rPr>
                <w:sz w:val="18"/>
                <w:szCs w:val="18"/>
              </w:rPr>
            </w:pPr>
          </w:p>
        </w:tc>
        <w:tc>
          <w:tcPr>
            <w:tcW w:w="924" w:type="dxa"/>
            <w:gridSpan w:val="2"/>
            <w:tcBorders>
              <w:top w:val="single" w:sz="4" w:space="0" w:color="auto"/>
              <w:left w:val="single" w:sz="4" w:space="0" w:color="auto"/>
              <w:bottom w:val="single" w:sz="4" w:space="0" w:color="auto"/>
              <w:right w:val="double" w:sz="4" w:space="0" w:color="auto"/>
            </w:tcBorders>
          </w:tcPr>
          <w:p w14:paraId="79206B92" w14:textId="77777777" w:rsidR="006C7785" w:rsidRPr="00340B0D" w:rsidRDefault="006C7785" w:rsidP="00380FCD">
            <w:pPr>
              <w:jc w:val="center"/>
              <w:rPr>
                <w:rFonts w:cs="Arial"/>
                <w:sz w:val="18"/>
                <w:szCs w:val="18"/>
              </w:rPr>
            </w:pPr>
          </w:p>
        </w:tc>
        <w:tc>
          <w:tcPr>
            <w:tcW w:w="3510" w:type="dxa"/>
            <w:gridSpan w:val="3"/>
            <w:tcBorders>
              <w:top w:val="single" w:sz="4" w:space="0" w:color="auto"/>
              <w:left w:val="double" w:sz="4" w:space="0" w:color="auto"/>
              <w:bottom w:val="single" w:sz="4" w:space="0" w:color="auto"/>
            </w:tcBorders>
          </w:tcPr>
          <w:p w14:paraId="6BCBBD18" w14:textId="77777777" w:rsidR="006C7785" w:rsidRPr="00340B0D" w:rsidRDefault="006C7785" w:rsidP="00380FCD">
            <w:pPr>
              <w:rPr>
                <w:rFonts w:cs="Arial"/>
                <w:sz w:val="18"/>
                <w:szCs w:val="18"/>
              </w:rPr>
            </w:pPr>
          </w:p>
        </w:tc>
        <w:tc>
          <w:tcPr>
            <w:tcW w:w="878" w:type="dxa"/>
            <w:tcBorders>
              <w:top w:val="single" w:sz="4" w:space="0" w:color="auto"/>
              <w:bottom w:val="single" w:sz="4" w:space="0" w:color="auto"/>
              <w:right w:val="single" w:sz="12" w:space="0" w:color="auto"/>
            </w:tcBorders>
            <w:vAlign w:val="center"/>
          </w:tcPr>
          <w:p w14:paraId="022221B5" w14:textId="77777777" w:rsidR="006C7785" w:rsidRPr="00340B0D" w:rsidRDefault="006C7785" w:rsidP="00380FCD">
            <w:pPr>
              <w:rPr>
                <w:rFonts w:cs="Arial"/>
                <w:sz w:val="18"/>
                <w:szCs w:val="18"/>
              </w:rPr>
            </w:pPr>
          </w:p>
        </w:tc>
      </w:tr>
      <w:tr w:rsidR="006C7785" w:rsidRPr="00340B0D" w14:paraId="6DF4AEFC" w14:textId="77777777" w:rsidTr="00380FCD">
        <w:trPr>
          <w:gridBefore w:val="1"/>
          <w:wBefore w:w="10" w:type="dxa"/>
        </w:trPr>
        <w:tc>
          <w:tcPr>
            <w:tcW w:w="9636"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368E0F"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9B8F6FB" w14:textId="77777777" w:rsidTr="00380FCD">
        <w:trPr>
          <w:gridBefore w:val="1"/>
          <w:wBefore w:w="10" w:type="dxa"/>
        </w:trPr>
        <w:tc>
          <w:tcPr>
            <w:tcW w:w="9636" w:type="dxa"/>
            <w:gridSpan w:val="9"/>
            <w:tcBorders>
              <w:top w:val="single" w:sz="4" w:space="0" w:color="auto"/>
              <w:left w:val="single" w:sz="12" w:space="0" w:color="auto"/>
              <w:bottom w:val="single" w:sz="4" w:space="0" w:color="auto"/>
              <w:right w:val="single" w:sz="12" w:space="0" w:color="auto"/>
            </w:tcBorders>
            <w:vAlign w:val="center"/>
          </w:tcPr>
          <w:p w14:paraId="5EE9FC12" w14:textId="77777777" w:rsidR="006C7785" w:rsidRPr="0036528F" w:rsidRDefault="006C7785" w:rsidP="00380FCD">
            <w:pPr>
              <w:rPr>
                <w:rFonts w:cs="Arial"/>
                <w:i/>
              </w:rPr>
            </w:pPr>
            <w:r w:rsidRPr="0036528F">
              <w:rPr>
                <w:rFonts w:cs="Arial"/>
                <w:i/>
              </w:rPr>
              <w:t xml:space="preserve">Load the exchange set </w:t>
            </w:r>
            <w:r w:rsidRPr="0036528F">
              <w:rPr>
                <w:rFonts w:cs="Arial"/>
                <w:b/>
                <w:bCs/>
                <w:i/>
              </w:rPr>
              <w:t>PowerUp</w:t>
            </w:r>
            <w:r w:rsidRPr="0036528F">
              <w:rPr>
                <w:rFonts w:cs="Arial"/>
                <w:i/>
              </w:rPr>
              <w:t xml:space="preserve"> with the following settings:</w:t>
            </w:r>
          </w:p>
          <w:p w14:paraId="51782890" w14:textId="77777777" w:rsidR="006C7785" w:rsidRPr="00D6273A" w:rsidRDefault="006C7785" w:rsidP="00380FCD">
            <w:pPr>
              <w:rPr>
                <w:i/>
              </w:rPr>
            </w:pPr>
            <w:r w:rsidRPr="0036528F">
              <w:rPr>
                <w:rFonts w:cs="Arial"/>
                <w:i/>
              </w:rPr>
              <w:t>Display of spot soundings shall be switched on.</w:t>
            </w:r>
          </w:p>
        </w:tc>
      </w:tr>
      <w:tr w:rsidR="006C7785" w:rsidRPr="00340B0D" w14:paraId="2CE8294B"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7E7A66C"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4A83699"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6184F497" w14:textId="77777777" w:rsidR="006C7785" w:rsidRPr="00614B0E" w:rsidRDefault="006C7785" w:rsidP="00380FCD">
            <w:pPr>
              <w:rPr>
                <w:rFonts w:cs="Arial"/>
                <w:b/>
                <w:bCs/>
              </w:rPr>
            </w:pPr>
            <w:r w:rsidRPr="0036528F">
              <w:rPr>
                <w:rFonts w:cs="Arial"/>
                <w:i/>
              </w:rPr>
              <w:t>4. Set the Safety Depth value to 12 m (Safety Contour 10 m).</w:t>
            </w:r>
          </w:p>
        </w:tc>
      </w:tr>
      <w:tr w:rsidR="006C7785" w:rsidRPr="00340B0D" w14:paraId="270A03C1" w14:textId="77777777" w:rsidTr="00380FCD">
        <w:trPr>
          <w:gridBefore w:val="1"/>
          <w:wBefore w:w="10" w:type="dxa"/>
        </w:trPr>
        <w:tc>
          <w:tcPr>
            <w:tcW w:w="9636"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04435B16"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739B5ABA" w14:textId="77777777" w:rsidTr="00380FCD">
        <w:tc>
          <w:tcPr>
            <w:tcW w:w="9646" w:type="dxa"/>
            <w:gridSpan w:val="10"/>
            <w:vAlign w:val="center"/>
          </w:tcPr>
          <w:p w14:paraId="463ED5C2" w14:textId="77777777" w:rsidR="006C7785" w:rsidRDefault="006C7785" w:rsidP="00380FCD">
            <w:pPr>
              <w:rPr>
                <w:rFonts w:cs="Arial"/>
                <w:i/>
              </w:rPr>
            </w:pPr>
            <w:r w:rsidRPr="008D2865">
              <w:rPr>
                <w:i/>
              </w:rPr>
              <w:t>4. The spot soundings shallower than 12</w:t>
            </w:r>
            <w:r>
              <w:rPr>
                <w:i/>
              </w:rPr>
              <w:t xml:space="preserve"> </w:t>
            </w:r>
            <w:r w:rsidRPr="008D2865">
              <w:rPr>
                <w:i/>
              </w:rPr>
              <w:t>m must be emphasised.</w:t>
            </w:r>
          </w:p>
        </w:tc>
      </w:tr>
      <w:tr w:rsidR="006C7785" w14:paraId="40BEFA59" w14:textId="77777777" w:rsidTr="00380FCD">
        <w:tc>
          <w:tcPr>
            <w:tcW w:w="9646" w:type="dxa"/>
            <w:gridSpan w:val="10"/>
            <w:vAlign w:val="center"/>
          </w:tcPr>
          <w:p w14:paraId="29F476F3" w14:textId="77777777" w:rsidR="006C7785" w:rsidRDefault="006C7785" w:rsidP="00380FCD">
            <w:pPr>
              <w:jc w:val="center"/>
            </w:pPr>
            <w:r w:rsidRPr="0017374B">
              <w:rPr>
                <w:noProof/>
                <w:lang w:val="en-IN" w:eastAsia="en-IN"/>
              </w:rPr>
              <w:lastRenderedPageBreak/>
              <w:drawing>
                <wp:inline distT="0" distB="0" distL="0" distR="0" wp14:anchorId="2184A912" wp14:editId="7956EBAE">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228418FA" w14:textId="77777777" w:rsidR="006C7785" w:rsidRPr="008D2865" w:rsidRDefault="006C7785" w:rsidP="00380FCD">
            <w:pPr>
              <w:rPr>
                <w:i/>
              </w:rPr>
            </w:pPr>
          </w:p>
        </w:tc>
      </w:tr>
    </w:tbl>
    <w:p w14:paraId="799705C4" w14:textId="77777777" w:rsidR="006C7785" w:rsidRDefault="006C7785" w:rsidP="006C7785"/>
    <w:p w14:paraId="31C51D73"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2079852" w14:textId="77777777" w:rsidR="006C7785" w:rsidRDefault="006C7785" w:rsidP="006C7785">
      <w:r>
        <w:br w:type="page"/>
      </w:r>
    </w:p>
    <w:p w14:paraId="286B6FEF"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rPr>
        <w:lastRenderedPageBreak/>
        <w:t>Shallow pattern</w:t>
      </w:r>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6"/>
        <w:gridCol w:w="2662"/>
        <w:gridCol w:w="2408"/>
        <w:gridCol w:w="2131"/>
      </w:tblGrid>
      <w:tr w:rsidR="006C7785" w14:paraId="1B2ABAA4" w14:textId="77777777" w:rsidTr="00380FCD">
        <w:trPr>
          <w:trHeight w:val="454"/>
          <w:tblHeader/>
        </w:trPr>
        <w:tc>
          <w:tcPr>
            <w:tcW w:w="2406" w:type="dxa"/>
            <w:shd w:val="clear" w:color="auto" w:fill="CCFFCC"/>
            <w:vAlign w:val="center"/>
          </w:tcPr>
          <w:p w14:paraId="3CB1FE43" w14:textId="77777777" w:rsidR="006C7785" w:rsidRPr="00CB1E10" w:rsidRDefault="006C7785" w:rsidP="00380FCD">
            <w:pPr>
              <w:spacing w:line="240" w:lineRule="auto"/>
              <w:rPr>
                <w:rFonts w:cs="Arial"/>
              </w:rPr>
            </w:pPr>
            <w:r w:rsidRPr="00CB1E10">
              <w:rPr>
                <w:rFonts w:cs="Arial"/>
                <w:b/>
              </w:rPr>
              <w:t>Test Reference</w:t>
            </w:r>
          </w:p>
        </w:tc>
        <w:tc>
          <w:tcPr>
            <w:tcW w:w="2662" w:type="dxa"/>
            <w:shd w:val="clear" w:color="auto" w:fill="CCFFCC"/>
            <w:vAlign w:val="center"/>
          </w:tcPr>
          <w:p w14:paraId="13743366" w14:textId="77777777" w:rsidR="006C7785" w:rsidRPr="00CB1E10" w:rsidRDefault="006C7785" w:rsidP="00380FCD">
            <w:pPr>
              <w:spacing w:line="240" w:lineRule="auto"/>
              <w:rPr>
                <w:rFonts w:cs="Arial"/>
              </w:rPr>
            </w:pPr>
            <w:r w:rsidRPr="00CB1E10">
              <w:rPr>
                <w:rFonts w:cs="Arial"/>
              </w:rPr>
              <w:t>ShallowPattern</w:t>
            </w:r>
          </w:p>
        </w:tc>
        <w:tc>
          <w:tcPr>
            <w:tcW w:w="2408" w:type="dxa"/>
            <w:shd w:val="clear" w:color="auto" w:fill="CCFFCC"/>
            <w:vAlign w:val="center"/>
          </w:tcPr>
          <w:p w14:paraId="6BE48879" w14:textId="77777777" w:rsidR="006C7785" w:rsidRPr="00CB1E10" w:rsidRDefault="006C7785" w:rsidP="00380FCD">
            <w:pPr>
              <w:spacing w:line="240" w:lineRule="auto"/>
              <w:rPr>
                <w:rFonts w:cs="Arial"/>
              </w:rPr>
            </w:pPr>
            <w:r w:rsidRPr="00CB1E10">
              <w:rPr>
                <w:rFonts w:cs="Arial"/>
                <w:b/>
              </w:rPr>
              <w:t>IHO Reference</w:t>
            </w:r>
          </w:p>
        </w:tc>
        <w:tc>
          <w:tcPr>
            <w:tcW w:w="2131" w:type="dxa"/>
            <w:shd w:val="clear" w:color="auto" w:fill="CCFFCC"/>
            <w:vAlign w:val="center"/>
          </w:tcPr>
          <w:p w14:paraId="3954818B" w14:textId="77777777" w:rsidR="006C7785" w:rsidRPr="00CB1E10" w:rsidRDefault="006C7785" w:rsidP="00380FCD">
            <w:pPr>
              <w:spacing w:line="240" w:lineRule="auto"/>
              <w:rPr>
                <w:rFonts w:cs="Arial"/>
                <w:color w:val="000000"/>
              </w:rPr>
            </w:pPr>
            <w:r w:rsidRPr="00CB1E10">
              <w:rPr>
                <w:rFonts w:cs="Arial"/>
                <w:color w:val="000000"/>
              </w:rPr>
              <w:t>S-98 C-12.9.5</w:t>
            </w:r>
          </w:p>
          <w:p w14:paraId="79FA8770" w14:textId="77777777" w:rsidR="006C7785" w:rsidRPr="00CB1E10" w:rsidRDefault="006C7785" w:rsidP="00380FCD">
            <w:pPr>
              <w:spacing w:line="240" w:lineRule="auto"/>
              <w:rPr>
                <w:rFonts w:cs="Arial"/>
              </w:rPr>
            </w:pPr>
          </w:p>
        </w:tc>
      </w:tr>
    </w:tbl>
    <w:tbl>
      <w:tblPr>
        <w:tblStyle w:val="TableGrid"/>
        <w:tblW w:w="9696" w:type="dxa"/>
        <w:tblInd w:w="-10" w:type="dxa"/>
        <w:tblLook w:val="04A0" w:firstRow="1" w:lastRow="0" w:firstColumn="1" w:lastColumn="0" w:noHBand="0" w:noVBand="1"/>
      </w:tblPr>
      <w:tblGrid>
        <w:gridCol w:w="11"/>
        <w:gridCol w:w="2583"/>
        <w:gridCol w:w="355"/>
        <w:gridCol w:w="1336"/>
        <w:gridCol w:w="235"/>
        <w:gridCol w:w="766"/>
        <w:gridCol w:w="1878"/>
        <w:gridCol w:w="444"/>
        <w:gridCol w:w="1083"/>
        <w:gridCol w:w="1005"/>
      </w:tblGrid>
      <w:tr w:rsidR="006C7785" w:rsidRPr="00340B0D" w14:paraId="2954997B"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46EF3B"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4E924E5"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D90BE81" w14:textId="77777777" w:rsidR="006C7785" w:rsidRPr="005B051E" w:rsidRDefault="006C7785" w:rsidP="00380FCD">
            <w:pPr>
              <w:rPr>
                <w:rFonts w:cs="Arial"/>
              </w:rPr>
            </w:pPr>
            <w:r w:rsidRPr="00CB1E10">
              <w:rPr>
                <w:rFonts w:cs="Arial"/>
                <w:i/>
              </w:rPr>
              <w:t>Display of shallow pattern.</w:t>
            </w:r>
          </w:p>
        </w:tc>
      </w:tr>
      <w:tr w:rsidR="006C7785" w:rsidRPr="00340B0D" w14:paraId="6F1A8B45"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392A5A"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70DB3EDD"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85DC854" w14:textId="77777777" w:rsidR="006C7785" w:rsidRPr="002453EF" w:rsidRDefault="006C7785" w:rsidP="00380FCD">
            <w:pPr>
              <w:rPr>
                <w:rFonts w:cs="Arial"/>
                <w:i/>
              </w:rPr>
            </w:pPr>
            <w:r w:rsidRPr="00CB1E10">
              <w:rPr>
                <w:rFonts w:cs="Arial"/>
                <w:i/>
              </w:rPr>
              <w:t xml:space="preserve">Load the exchange set </w:t>
            </w:r>
            <w:r w:rsidRPr="00CB1E10">
              <w:rPr>
                <w:rFonts w:cs="Arial"/>
                <w:b/>
                <w:bCs/>
                <w:i/>
              </w:rPr>
              <w:t xml:space="preserve">PowerUp </w:t>
            </w:r>
            <w:r>
              <w:rPr>
                <w:rFonts w:cs="Arial"/>
                <w:i/>
              </w:rPr>
              <w:t xml:space="preserve">with the following settings: </w:t>
            </w:r>
          </w:p>
        </w:tc>
      </w:tr>
      <w:tr w:rsidR="006C7785" w:rsidRPr="00340B0D" w14:paraId="2BB5D59A"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2607AA42"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F1B7721" w14:textId="77777777" w:rsidR="006C7785" w:rsidRPr="00340B0D" w:rsidRDefault="006C7785" w:rsidP="00380FCD">
            <w:pPr>
              <w:jc w:val="center"/>
              <w:rPr>
                <w:rFonts w:cs="Arial"/>
                <w:b/>
                <w:bCs/>
                <w:sz w:val="18"/>
                <w:szCs w:val="18"/>
              </w:rPr>
            </w:pPr>
          </w:p>
        </w:tc>
      </w:tr>
      <w:tr w:rsidR="006C7785" w:rsidRPr="00340B0D" w14:paraId="7FF32885" w14:textId="77777777" w:rsidTr="00380FCD">
        <w:trPr>
          <w:gridBefore w:val="1"/>
          <w:wBefore w:w="11" w:type="dxa"/>
        </w:trPr>
        <w:tc>
          <w:tcPr>
            <w:tcW w:w="7597" w:type="dxa"/>
            <w:gridSpan w:val="7"/>
            <w:tcBorders>
              <w:top w:val="single" w:sz="4" w:space="0" w:color="auto"/>
              <w:left w:val="single" w:sz="12" w:space="0" w:color="auto"/>
              <w:bottom w:val="single" w:sz="4" w:space="0" w:color="auto"/>
              <w:right w:val="single" w:sz="12" w:space="0" w:color="auto"/>
            </w:tcBorders>
            <w:shd w:val="clear" w:color="auto" w:fill="auto"/>
          </w:tcPr>
          <w:p w14:paraId="79D039A7" w14:textId="77777777" w:rsidR="006C7785" w:rsidRPr="000B13F9" w:rsidRDefault="006C7785" w:rsidP="00380FCD">
            <w:pPr>
              <w:rPr>
                <w:rFonts w:cs="Arial"/>
              </w:rPr>
            </w:pPr>
            <w:r>
              <w:rPr>
                <w:rFonts w:cs="Arial"/>
                <w:b/>
                <w:bCs/>
                <w:i/>
              </w:rPr>
              <w:t>DisplayBase</w:t>
            </w:r>
          </w:p>
        </w:tc>
        <w:tc>
          <w:tcPr>
            <w:tcW w:w="2088" w:type="dxa"/>
            <w:gridSpan w:val="2"/>
            <w:tcBorders>
              <w:top w:val="single" w:sz="4" w:space="0" w:color="auto"/>
              <w:left w:val="single" w:sz="12" w:space="0" w:color="auto"/>
              <w:bottom w:val="single" w:sz="4" w:space="0" w:color="auto"/>
              <w:right w:val="single" w:sz="12" w:space="0" w:color="auto"/>
            </w:tcBorders>
            <w:shd w:val="clear" w:color="auto" w:fill="auto"/>
          </w:tcPr>
          <w:p w14:paraId="4440AB29" w14:textId="77777777" w:rsidR="006C7785" w:rsidRPr="00340B0D" w:rsidRDefault="006C7785" w:rsidP="00380FCD">
            <w:pPr>
              <w:rPr>
                <w:rFonts w:cs="Arial"/>
                <w:sz w:val="18"/>
                <w:szCs w:val="18"/>
              </w:rPr>
            </w:pPr>
          </w:p>
        </w:tc>
      </w:tr>
      <w:tr w:rsidR="006C7785" w:rsidRPr="00340B0D" w14:paraId="720E8D36" w14:textId="77777777" w:rsidTr="00380FCD">
        <w:trPr>
          <w:gridBefore w:val="1"/>
          <w:wBefore w:w="11" w:type="dxa"/>
        </w:trPr>
        <w:tc>
          <w:tcPr>
            <w:tcW w:w="7597" w:type="dxa"/>
            <w:gridSpan w:val="7"/>
            <w:tcBorders>
              <w:top w:val="single" w:sz="4" w:space="0" w:color="auto"/>
              <w:left w:val="single" w:sz="12" w:space="0" w:color="auto"/>
              <w:bottom w:val="single" w:sz="12" w:space="0" w:color="auto"/>
              <w:right w:val="single" w:sz="12" w:space="0" w:color="auto"/>
            </w:tcBorders>
            <w:shd w:val="clear" w:color="auto" w:fill="auto"/>
          </w:tcPr>
          <w:p w14:paraId="2E667459" w14:textId="77777777" w:rsidR="006C7785" w:rsidRPr="00340B0D" w:rsidRDefault="006C7785" w:rsidP="00380FCD">
            <w:pPr>
              <w:rPr>
                <w:rFonts w:cs="Arial"/>
                <w:sz w:val="18"/>
                <w:szCs w:val="18"/>
              </w:rPr>
            </w:pPr>
          </w:p>
        </w:tc>
        <w:tc>
          <w:tcPr>
            <w:tcW w:w="2088" w:type="dxa"/>
            <w:gridSpan w:val="2"/>
            <w:tcBorders>
              <w:top w:val="single" w:sz="4" w:space="0" w:color="auto"/>
              <w:left w:val="single" w:sz="12" w:space="0" w:color="auto"/>
              <w:bottom w:val="single" w:sz="12" w:space="0" w:color="auto"/>
              <w:right w:val="single" w:sz="12" w:space="0" w:color="auto"/>
            </w:tcBorders>
            <w:shd w:val="clear" w:color="auto" w:fill="auto"/>
          </w:tcPr>
          <w:p w14:paraId="2B8A41E4" w14:textId="77777777" w:rsidR="006C7785" w:rsidRPr="00340B0D" w:rsidRDefault="006C7785" w:rsidP="00380FCD">
            <w:pPr>
              <w:rPr>
                <w:rFonts w:cs="Arial"/>
                <w:sz w:val="18"/>
                <w:szCs w:val="18"/>
              </w:rPr>
            </w:pPr>
          </w:p>
        </w:tc>
      </w:tr>
      <w:tr w:rsidR="006C7785" w:rsidRPr="00340B0D" w14:paraId="3E565475" w14:textId="77777777" w:rsidTr="00380FCD">
        <w:trPr>
          <w:gridBefore w:val="1"/>
          <w:wBefore w:w="11" w:type="dxa"/>
        </w:trPr>
        <w:tc>
          <w:tcPr>
            <w:tcW w:w="45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34C321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D2ACF10"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E361055" w14:textId="77777777" w:rsidTr="00380FCD">
        <w:trPr>
          <w:gridBefore w:val="1"/>
          <w:wBefore w:w="11" w:type="dxa"/>
        </w:trPr>
        <w:sdt>
          <w:sdtPr>
            <w:rPr>
              <w:rFonts w:cs="Arial"/>
              <w:sz w:val="18"/>
              <w:szCs w:val="18"/>
            </w:rPr>
            <w:alias w:val="Diplay Category"/>
            <w:tag w:val="Diplay Categor"/>
            <w:id w:val="-1390791920"/>
            <w:placeholder>
              <w:docPart w:val="4BF74C607AD94603B4A369CE0FF70ED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509" w:type="dxa"/>
                <w:gridSpan w:val="4"/>
                <w:tcBorders>
                  <w:top w:val="single" w:sz="4" w:space="0" w:color="auto"/>
                  <w:left w:val="single" w:sz="12" w:space="0" w:color="auto"/>
                  <w:bottom w:val="single" w:sz="12" w:space="0" w:color="auto"/>
                  <w:right w:val="single" w:sz="12" w:space="0" w:color="auto"/>
                </w:tcBorders>
                <w:shd w:val="clear" w:color="auto" w:fill="auto"/>
              </w:tcPr>
              <w:p w14:paraId="10F2D676" w14:textId="77777777" w:rsidR="006C7785" w:rsidRPr="00340B0D" w:rsidRDefault="006C7785" w:rsidP="00380FCD">
                <w:pPr>
                  <w:rPr>
                    <w:rFonts w:cs="Arial"/>
                    <w:sz w:val="18"/>
                    <w:szCs w:val="18"/>
                  </w:rPr>
                </w:pPr>
                <w:r>
                  <w:rPr>
                    <w:rFonts w:cs="Arial"/>
                    <w:sz w:val="18"/>
                    <w:szCs w:val="18"/>
                  </w:rPr>
                  <w:t>Displaybase</w:t>
                </w:r>
              </w:p>
            </w:tc>
          </w:sdtContent>
        </w:sdt>
        <w:tc>
          <w:tcPr>
            <w:tcW w:w="4171" w:type="dxa"/>
            <w:gridSpan w:val="4"/>
            <w:tcBorders>
              <w:left w:val="single" w:sz="12" w:space="0" w:color="auto"/>
              <w:bottom w:val="single" w:sz="4" w:space="0" w:color="auto"/>
              <w:right w:val="single" w:sz="4" w:space="0" w:color="auto"/>
            </w:tcBorders>
            <w:shd w:val="clear" w:color="auto" w:fill="auto"/>
          </w:tcPr>
          <w:p w14:paraId="4F1A2B0F" w14:textId="77777777" w:rsidR="006C7785" w:rsidRPr="00340B0D" w:rsidRDefault="006C7785" w:rsidP="00380FCD">
            <w:pPr>
              <w:rPr>
                <w:rFonts w:cs="Arial"/>
                <w:sz w:val="18"/>
                <w:szCs w:val="18"/>
              </w:rPr>
            </w:pPr>
            <w:r w:rsidRPr="00340B0D">
              <w:rPr>
                <w:rFonts w:cs="Arial"/>
                <w:sz w:val="18"/>
                <w:szCs w:val="18"/>
              </w:rPr>
              <w:t>Accuracy</w:t>
            </w:r>
          </w:p>
        </w:tc>
        <w:tc>
          <w:tcPr>
            <w:tcW w:w="1005" w:type="dxa"/>
            <w:tcBorders>
              <w:left w:val="single" w:sz="4" w:space="0" w:color="auto"/>
              <w:right w:val="single" w:sz="12" w:space="0" w:color="auto"/>
            </w:tcBorders>
            <w:shd w:val="clear" w:color="auto" w:fill="auto"/>
            <w:vAlign w:val="center"/>
          </w:tcPr>
          <w:p w14:paraId="39F2AF26" w14:textId="77777777" w:rsidR="006C7785" w:rsidRPr="00340B0D" w:rsidRDefault="006C7785" w:rsidP="00380FCD">
            <w:pPr>
              <w:jc w:val="center"/>
              <w:rPr>
                <w:rFonts w:cs="Arial"/>
                <w:sz w:val="18"/>
                <w:szCs w:val="18"/>
              </w:rPr>
            </w:pPr>
          </w:p>
        </w:tc>
      </w:tr>
      <w:tr w:rsidR="006C7785" w:rsidRPr="00340B0D" w14:paraId="4DFCC6AB" w14:textId="77777777" w:rsidTr="00380FCD">
        <w:trPr>
          <w:gridBefore w:val="1"/>
          <w:wBefore w:w="11" w:type="dxa"/>
        </w:trPr>
        <w:tc>
          <w:tcPr>
            <w:tcW w:w="450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6B1D6A50"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71" w:type="dxa"/>
            <w:gridSpan w:val="4"/>
            <w:tcBorders>
              <w:left w:val="single" w:sz="12" w:space="0" w:color="auto"/>
              <w:right w:val="single" w:sz="4" w:space="0" w:color="auto"/>
            </w:tcBorders>
            <w:shd w:val="clear" w:color="auto" w:fill="auto"/>
          </w:tcPr>
          <w:p w14:paraId="62846C4E" w14:textId="77777777" w:rsidR="006C7785" w:rsidRPr="00340B0D" w:rsidRDefault="006C7785" w:rsidP="00380FCD">
            <w:pPr>
              <w:rPr>
                <w:rFonts w:cs="Arial"/>
                <w:sz w:val="18"/>
                <w:szCs w:val="18"/>
              </w:rPr>
            </w:pPr>
            <w:r w:rsidRPr="00340B0D">
              <w:rPr>
                <w:rFonts w:cs="Arial"/>
                <w:sz w:val="18"/>
                <w:szCs w:val="18"/>
              </w:rPr>
              <w:t>Contour label</w:t>
            </w:r>
          </w:p>
        </w:tc>
        <w:tc>
          <w:tcPr>
            <w:tcW w:w="1005" w:type="dxa"/>
            <w:tcBorders>
              <w:left w:val="single" w:sz="4" w:space="0" w:color="auto"/>
              <w:right w:val="single" w:sz="12" w:space="0" w:color="auto"/>
            </w:tcBorders>
            <w:shd w:val="clear" w:color="auto" w:fill="auto"/>
            <w:vAlign w:val="center"/>
          </w:tcPr>
          <w:p w14:paraId="0D3BE63F" w14:textId="77777777" w:rsidR="006C7785" w:rsidRPr="00340B0D" w:rsidRDefault="006C7785" w:rsidP="00380FCD">
            <w:pPr>
              <w:jc w:val="center"/>
              <w:rPr>
                <w:rFonts w:cs="Arial"/>
                <w:sz w:val="18"/>
                <w:szCs w:val="18"/>
              </w:rPr>
            </w:pPr>
          </w:p>
        </w:tc>
      </w:tr>
      <w:tr w:rsidR="006C7785" w:rsidRPr="00340B0D" w14:paraId="1FC034C0"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55E6868" w14:textId="77777777" w:rsidR="006C7785" w:rsidRPr="00340B0D" w:rsidRDefault="006C7785" w:rsidP="00380FCD">
            <w:pPr>
              <w:rPr>
                <w:rFonts w:cs="Arial"/>
                <w:sz w:val="18"/>
                <w:szCs w:val="18"/>
              </w:rPr>
            </w:pPr>
            <w:r w:rsidRPr="00340B0D">
              <w:rPr>
                <w:rFonts w:cs="Arial"/>
                <w:sz w:val="18"/>
                <w:szCs w:val="18"/>
              </w:rPr>
              <w:t>Safety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D85943" w14:textId="77777777" w:rsidR="006C7785" w:rsidRPr="00340B0D" w:rsidRDefault="006C7785" w:rsidP="00380FCD">
            <w:pPr>
              <w:rPr>
                <w:rFonts w:cs="Arial"/>
                <w:sz w:val="18"/>
                <w:szCs w:val="18"/>
              </w:rPr>
            </w:pPr>
            <w:r>
              <w:rPr>
                <w:rFonts w:cs="Arial"/>
                <w:sz w:val="18"/>
                <w:szCs w:val="18"/>
              </w:rPr>
              <w:t>10m</w:t>
            </w:r>
          </w:p>
        </w:tc>
        <w:tc>
          <w:tcPr>
            <w:tcW w:w="4171" w:type="dxa"/>
            <w:gridSpan w:val="4"/>
            <w:tcBorders>
              <w:left w:val="single" w:sz="12" w:space="0" w:color="auto"/>
            </w:tcBorders>
          </w:tcPr>
          <w:p w14:paraId="23E5465E" w14:textId="77777777" w:rsidR="006C7785" w:rsidRPr="00340B0D" w:rsidRDefault="006C7785" w:rsidP="00380FCD">
            <w:pPr>
              <w:rPr>
                <w:rFonts w:cs="Arial"/>
                <w:sz w:val="18"/>
                <w:szCs w:val="18"/>
              </w:rPr>
            </w:pPr>
            <w:r w:rsidRPr="00340B0D">
              <w:rPr>
                <w:rFonts w:cs="Arial"/>
                <w:sz w:val="18"/>
                <w:szCs w:val="18"/>
              </w:rPr>
              <w:t>Highlight date dependent</w:t>
            </w:r>
          </w:p>
        </w:tc>
        <w:tc>
          <w:tcPr>
            <w:tcW w:w="1005" w:type="dxa"/>
            <w:tcBorders>
              <w:right w:val="single" w:sz="12" w:space="0" w:color="auto"/>
            </w:tcBorders>
          </w:tcPr>
          <w:p w14:paraId="2DC9549F" w14:textId="77777777" w:rsidR="006C7785" w:rsidRPr="00340B0D" w:rsidRDefault="006C7785" w:rsidP="00380FCD">
            <w:pPr>
              <w:rPr>
                <w:rFonts w:cs="Arial"/>
                <w:sz w:val="18"/>
                <w:szCs w:val="18"/>
              </w:rPr>
            </w:pPr>
          </w:p>
        </w:tc>
      </w:tr>
      <w:tr w:rsidR="006C7785" w:rsidRPr="00340B0D" w14:paraId="1829F2A6"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BB46D30" w14:textId="77777777" w:rsidR="006C7785" w:rsidRPr="00340B0D" w:rsidRDefault="006C7785" w:rsidP="00380FCD">
            <w:pPr>
              <w:rPr>
                <w:rFonts w:cs="Arial"/>
                <w:sz w:val="18"/>
                <w:szCs w:val="18"/>
              </w:rPr>
            </w:pPr>
            <w:r w:rsidRPr="00340B0D">
              <w:rPr>
                <w:rFonts w:cs="Arial"/>
                <w:sz w:val="18"/>
                <w:szCs w:val="18"/>
              </w:rPr>
              <w:t>Safety Depth</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3CD903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021AC20" w14:textId="77777777" w:rsidR="006C7785" w:rsidRPr="00340B0D" w:rsidRDefault="006C7785" w:rsidP="00380FCD">
            <w:pPr>
              <w:rPr>
                <w:rFonts w:cs="Arial"/>
                <w:sz w:val="18"/>
                <w:szCs w:val="18"/>
              </w:rPr>
            </w:pPr>
            <w:r w:rsidRPr="00340B0D">
              <w:rPr>
                <w:rFonts w:cs="Arial"/>
                <w:sz w:val="18"/>
                <w:szCs w:val="18"/>
              </w:rPr>
              <w:t>Highlight document</w:t>
            </w:r>
          </w:p>
        </w:tc>
        <w:tc>
          <w:tcPr>
            <w:tcW w:w="1005" w:type="dxa"/>
            <w:tcBorders>
              <w:right w:val="single" w:sz="12" w:space="0" w:color="auto"/>
            </w:tcBorders>
          </w:tcPr>
          <w:p w14:paraId="66D518EC" w14:textId="77777777" w:rsidR="006C7785" w:rsidRPr="00340B0D" w:rsidRDefault="006C7785" w:rsidP="00380FCD">
            <w:pPr>
              <w:jc w:val="center"/>
              <w:rPr>
                <w:rFonts w:cs="Arial"/>
                <w:sz w:val="18"/>
                <w:szCs w:val="18"/>
              </w:rPr>
            </w:pPr>
          </w:p>
        </w:tc>
      </w:tr>
      <w:tr w:rsidR="006C7785" w:rsidRPr="00340B0D" w14:paraId="49696B42"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1C4E86C6" w14:textId="77777777" w:rsidR="006C7785" w:rsidRPr="00340B0D" w:rsidRDefault="006C7785" w:rsidP="00380FCD">
            <w:pPr>
              <w:rPr>
                <w:rFonts w:cs="Arial"/>
                <w:sz w:val="18"/>
                <w:szCs w:val="18"/>
              </w:rPr>
            </w:pPr>
            <w:r w:rsidRPr="00340B0D">
              <w:rPr>
                <w:rFonts w:cs="Arial"/>
                <w:sz w:val="18"/>
                <w:szCs w:val="18"/>
              </w:rPr>
              <w:t>Deep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9523D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38B99C8" w14:textId="77777777" w:rsidR="006C7785" w:rsidRPr="00340B0D" w:rsidRDefault="006C7785" w:rsidP="00380FCD">
            <w:pPr>
              <w:rPr>
                <w:rFonts w:cs="Arial"/>
                <w:b/>
                <w:bCs/>
                <w:sz w:val="18"/>
                <w:szCs w:val="18"/>
              </w:rPr>
            </w:pPr>
            <w:r w:rsidRPr="00340B0D">
              <w:rPr>
                <w:rFonts w:cs="Arial"/>
                <w:sz w:val="18"/>
                <w:szCs w:val="18"/>
              </w:rPr>
              <w:t>Highlight info</w:t>
            </w:r>
          </w:p>
        </w:tc>
        <w:tc>
          <w:tcPr>
            <w:tcW w:w="1005" w:type="dxa"/>
            <w:tcBorders>
              <w:right w:val="single" w:sz="12" w:space="0" w:color="auto"/>
            </w:tcBorders>
          </w:tcPr>
          <w:p w14:paraId="4D9788D6" w14:textId="77777777" w:rsidR="006C7785" w:rsidRPr="00340B0D" w:rsidRDefault="006C7785" w:rsidP="00380FCD">
            <w:pPr>
              <w:jc w:val="center"/>
              <w:rPr>
                <w:rFonts w:cs="Arial"/>
                <w:sz w:val="18"/>
                <w:szCs w:val="18"/>
              </w:rPr>
            </w:pPr>
          </w:p>
        </w:tc>
      </w:tr>
      <w:tr w:rsidR="006C7785" w:rsidRPr="00340B0D" w14:paraId="1E06C247"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C44A3EE" w14:textId="77777777" w:rsidR="006C7785" w:rsidRPr="00340B0D" w:rsidRDefault="006C7785" w:rsidP="00380FCD">
            <w:pPr>
              <w:rPr>
                <w:rFonts w:cs="Arial"/>
                <w:sz w:val="18"/>
                <w:szCs w:val="18"/>
              </w:rPr>
            </w:pPr>
            <w:r w:rsidRPr="00340B0D">
              <w:rPr>
                <w:rFonts w:cs="Arial"/>
                <w:sz w:val="18"/>
                <w:szCs w:val="18"/>
              </w:rPr>
              <w:t>Shallow Contour</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051E350"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008A45AA" w14:textId="77777777" w:rsidR="006C7785" w:rsidRPr="00340B0D" w:rsidRDefault="006C7785" w:rsidP="00380FCD">
            <w:pPr>
              <w:rPr>
                <w:rFonts w:cs="Arial"/>
                <w:sz w:val="18"/>
                <w:szCs w:val="18"/>
              </w:rPr>
            </w:pPr>
            <w:r w:rsidRPr="00340B0D">
              <w:rPr>
                <w:rFonts w:cs="Arial"/>
                <w:sz w:val="18"/>
                <w:szCs w:val="18"/>
              </w:rPr>
              <w:t>Shallow Pattern</w:t>
            </w:r>
          </w:p>
        </w:tc>
        <w:tc>
          <w:tcPr>
            <w:tcW w:w="1005" w:type="dxa"/>
            <w:tcBorders>
              <w:right w:val="single" w:sz="12" w:space="0" w:color="auto"/>
            </w:tcBorders>
          </w:tcPr>
          <w:p w14:paraId="539F36D1"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B374445"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457CE47" w14:textId="77777777" w:rsidR="006C7785" w:rsidRPr="00340B0D" w:rsidRDefault="006C7785" w:rsidP="00380FCD">
            <w:pPr>
              <w:rPr>
                <w:rFonts w:cs="Arial"/>
                <w:sz w:val="18"/>
                <w:szCs w:val="18"/>
              </w:rPr>
            </w:pPr>
            <w:r w:rsidRPr="00340B0D">
              <w:rPr>
                <w:rFonts w:cs="Arial"/>
                <w:sz w:val="18"/>
                <w:szCs w:val="18"/>
              </w:rPr>
              <w:t>Four Shades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7911AEA"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4C2416C" w14:textId="77777777" w:rsidR="006C7785" w:rsidRPr="00340B0D" w:rsidRDefault="006C7785" w:rsidP="00380FCD">
            <w:pPr>
              <w:rPr>
                <w:rFonts w:cs="Arial"/>
                <w:sz w:val="18"/>
                <w:szCs w:val="18"/>
              </w:rPr>
            </w:pPr>
            <w:r w:rsidRPr="00340B0D">
              <w:rPr>
                <w:rFonts w:cs="Arial"/>
                <w:sz w:val="18"/>
                <w:szCs w:val="18"/>
              </w:rPr>
              <w:t>Unknown</w:t>
            </w:r>
          </w:p>
        </w:tc>
        <w:tc>
          <w:tcPr>
            <w:tcW w:w="1005" w:type="dxa"/>
            <w:tcBorders>
              <w:right w:val="single" w:sz="12" w:space="0" w:color="auto"/>
            </w:tcBorders>
          </w:tcPr>
          <w:p w14:paraId="3B54B1D6" w14:textId="77777777" w:rsidR="006C7785" w:rsidRPr="00340B0D" w:rsidRDefault="006C7785" w:rsidP="00380FCD">
            <w:pPr>
              <w:jc w:val="center"/>
              <w:rPr>
                <w:rFonts w:cs="Arial"/>
                <w:sz w:val="18"/>
                <w:szCs w:val="18"/>
              </w:rPr>
            </w:pPr>
          </w:p>
        </w:tc>
      </w:tr>
      <w:tr w:rsidR="006C7785" w:rsidRPr="00340B0D" w14:paraId="259F885A"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5242E9A0" w14:textId="77777777" w:rsidR="006C7785" w:rsidRPr="00340B0D" w:rsidRDefault="006C7785" w:rsidP="00380FCD">
            <w:pPr>
              <w:rPr>
                <w:rFonts w:cs="Arial"/>
                <w:sz w:val="18"/>
                <w:szCs w:val="18"/>
              </w:rPr>
            </w:pPr>
            <w:r w:rsidRPr="00340B0D">
              <w:rPr>
                <w:rFonts w:cs="Arial"/>
                <w:sz w:val="18"/>
                <w:szCs w:val="18"/>
              </w:rPr>
              <w:t>Radar Overlay</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C0981CE"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3C59E24" w14:textId="77777777" w:rsidR="006C7785" w:rsidRPr="00340B0D" w:rsidRDefault="006C7785" w:rsidP="00380FCD">
            <w:pPr>
              <w:rPr>
                <w:rFonts w:cs="Arial"/>
                <w:sz w:val="18"/>
                <w:szCs w:val="18"/>
              </w:rPr>
            </w:pPr>
            <w:r w:rsidRPr="00340B0D">
              <w:rPr>
                <w:rFonts w:cs="Arial"/>
                <w:sz w:val="18"/>
                <w:szCs w:val="18"/>
              </w:rPr>
              <w:t>Update Review</w:t>
            </w:r>
          </w:p>
        </w:tc>
        <w:tc>
          <w:tcPr>
            <w:tcW w:w="1005" w:type="dxa"/>
            <w:tcBorders>
              <w:right w:val="single" w:sz="12" w:space="0" w:color="auto"/>
            </w:tcBorders>
          </w:tcPr>
          <w:p w14:paraId="0F50B0E9" w14:textId="77777777" w:rsidR="006C7785" w:rsidRPr="00340B0D" w:rsidRDefault="006C7785" w:rsidP="00380FCD">
            <w:pPr>
              <w:jc w:val="center"/>
              <w:rPr>
                <w:rFonts w:cs="Arial"/>
                <w:sz w:val="18"/>
                <w:szCs w:val="18"/>
              </w:rPr>
            </w:pPr>
          </w:p>
        </w:tc>
      </w:tr>
      <w:tr w:rsidR="006C7785" w:rsidRPr="00340B0D" w14:paraId="0FC12BE9"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743EB6E4" w14:textId="77777777" w:rsidR="006C7785" w:rsidRPr="00340B0D" w:rsidRDefault="006C7785" w:rsidP="00380FCD">
            <w:pPr>
              <w:rPr>
                <w:rFonts w:cs="Arial"/>
                <w:sz w:val="18"/>
                <w:szCs w:val="18"/>
              </w:rPr>
            </w:pPr>
            <w:r w:rsidRPr="00340B0D">
              <w:rPr>
                <w:rFonts w:cs="Arial"/>
                <w:sz w:val="18"/>
                <w:szCs w:val="18"/>
              </w:rPr>
              <w:t>Plain Boundaries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4FB2CA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52EC1A97" w14:textId="77777777" w:rsidR="006C7785" w:rsidRPr="00340B0D" w:rsidRDefault="006C7785" w:rsidP="00380FCD">
            <w:pPr>
              <w:rPr>
                <w:rFonts w:cs="Arial"/>
                <w:sz w:val="18"/>
                <w:szCs w:val="18"/>
              </w:rPr>
            </w:pPr>
            <w:r w:rsidRPr="00340B0D">
              <w:rPr>
                <w:rFonts w:cs="Arial"/>
                <w:b/>
                <w:bCs/>
                <w:sz w:val="18"/>
                <w:szCs w:val="18"/>
              </w:rPr>
              <w:t>Text Groups</w:t>
            </w:r>
          </w:p>
        </w:tc>
        <w:tc>
          <w:tcPr>
            <w:tcW w:w="1005" w:type="dxa"/>
            <w:tcBorders>
              <w:right w:val="single" w:sz="12" w:space="0" w:color="auto"/>
            </w:tcBorders>
            <w:vAlign w:val="center"/>
          </w:tcPr>
          <w:p w14:paraId="46C50798" w14:textId="77777777" w:rsidR="006C7785" w:rsidRPr="00340B0D" w:rsidRDefault="006C7785" w:rsidP="00380FCD">
            <w:pPr>
              <w:jc w:val="center"/>
              <w:rPr>
                <w:rFonts w:cs="Arial"/>
                <w:sz w:val="18"/>
                <w:szCs w:val="18"/>
              </w:rPr>
            </w:pPr>
          </w:p>
        </w:tc>
      </w:tr>
      <w:tr w:rsidR="006C7785" w:rsidRPr="00340B0D" w14:paraId="01AB793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0BE4D62" w14:textId="77777777" w:rsidR="006C7785" w:rsidRPr="00340B0D" w:rsidRDefault="006C7785" w:rsidP="00380FCD">
            <w:pPr>
              <w:rPr>
                <w:rFonts w:cs="Arial"/>
                <w:sz w:val="18"/>
                <w:szCs w:val="18"/>
              </w:rPr>
            </w:pPr>
            <w:r w:rsidRPr="00340B0D">
              <w:rPr>
                <w:rFonts w:cs="Arial"/>
                <w:sz w:val="18"/>
                <w:szCs w:val="18"/>
              </w:rPr>
              <w:t>Simplified Symbols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AB63DF" w14:textId="77777777" w:rsidR="006C7785" w:rsidRPr="00340B0D" w:rsidRDefault="006C7785" w:rsidP="00380FCD">
            <w:pPr>
              <w:rPr>
                <w:rFonts w:cs="Arial"/>
                <w:sz w:val="18"/>
                <w:szCs w:val="18"/>
              </w:rPr>
            </w:pPr>
            <w:r>
              <w:rPr>
                <w:rFonts w:cs="Arial"/>
                <w:sz w:val="18"/>
                <w:szCs w:val="18"/>
              </w:rPr>
              <w:t>On</w:t>
            </w:r>
          </w:p>
        </w:tc>
        <w:tc>
          <w:tcPr>
            <w:tcW w:w="4171" w:type="dxa"/>
            <w:gridSpan w:val="4"/>
            <w:tcBorders>
              <w:left w:val="single" w:sz="12" w:space="0" w:color="auto"/>
            </w:tcBorders>
          </w:tcPr>
          <w:p w14:paraId="0D232F7E" w14:textId="77777777" w:rsidR="006C7785" w:rsidRPr="00340B0D" w:rsidRDefault="006C7785" w:rsidP="00380FCD">
            <w:pPr>
              <w:rPr>
                <w:rFonts w:cs="Arial"/>
                <w:sz w:val="18"/>
                <w:szCs w:val="18"/>
              </w:rPr>
            </w:pPr>
            <w:r w:rsidRPr="00340B0D">
              <w:rPr>
                <w:rFonts w:cs="Arial"/>
                <w:sz w:val="18"/>
                <w:szCs w:val="18"/>
              </w:rPr>
              <w:t>Chart Text</w:t>
            </w:r>
          </w:p>
        </w:tc>
        <w:tc>
          <w:tcPr>
            <w:tcW w:w="1005" w:type="dxa"/>
            <w:tcBorders>
              <w:right w:val="single" w:sz="12" w:space="0" w:color="auto"/>
            </w:tcBorders>
            <w:vAlign w:val="center"/>
          </w:tcPr>
          <w:p w14:paraId="19E1ACB6" w14:textId="77777777" w:rsidR="006C7785" w:rsidRPr="00340B0D" w:rsidRDefault="006C7785" w:rsidP="00380FCD">
            <w:pPr>
              <w:jc w:val="center"/>
              <w:rPr>
                <w:rFonts w:cs="Arial"/>
                <w:sz w:val="18"/>
                <w:szCs w:val="18"/>
              </w:rPr>
            </w:pPr>
          </w:p>
        </w:tc>
      </w:tr>
      <w:tr w:rsidR="006C7785" w:rsidRPr="00340B0D" w14:paraId="4E92AC2F"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2A56839F" w14:textId="77777777" w:rsidR="006C7785" w:rsidRPr="00340B0D" w:rsidRDefault="006C7785" w:rsidP="00380FCD">
            <w:pPr>
              <w:rPr>
                <w:rFonts w:cs="Arial"/>
                <w:sz w:val="18"/>
                <w:szCs w:val="18"/>
              </w:rPr>
            </w:pPr>
            <w:r w:rsidRPr="00340B0D">
              <w:rPr>
                <w:rFonts w:cs="Arial"/>
                <w:sz w:val="18"/>
                <w:szCs w:val="18"/>
              </w:rPr>
              <w:t>Full Light Lines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40428EB"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3EA29068"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1005" w:type="dxa"/>
            <w:tcBorders>
              <w:right w:val="single" w:sz="12" w:space="0" w:color="auto"/>
            </w:tcBorders>
            <w:vAlign w:val="center"/>
          </w:tcPr>
          <w:p w14:paraId="7D8ABD72" w14:textId="77777777" w:rsidR="006C7785" w:rsidRPr="00340B0D" w:rsidRDefault="006C7785" w:rsidP="00380FCD">
            <w:pPr>
              <w:jc w:val="center"/>
              <w:rPr>
                <w:rFonts w:cs="Arial"/>
                <w:sz w:val="18"/>
                <w:szCs w:val="18"/>
              </w:rPr>
            </w:pPr>
          </w:p>
        </w:tc>
      </w:tr>
      <w:tr w:rsidR="006C7785" w:rsidRPr="00340B0D" w14:paraId="00F301AB"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6BE464F5" w14:textId="77777777" w:rsidR="006C7785" w:rsidRPr="00340B0D" w:rsidRDefault="006C7785" w:rsidP="00380FCD">
            <w:pPr>
              <w:rPr>
                <w:rFonts w:cs="Arial"/>
                <w:sz w:val="18"/>
                <w:szCs w:val="18"/>
              </w:rPr>
            </w:pPr>
            <w:r w:rsidRPr="00340B0D">
              <w:rPr>
                <w:rFonts w:cs="Arial"/>
                <w:sz w:val="18"/>
                <w:szCs w:val="18"/>
              </w:rPr>
              <w:t>Ignore scale minimum</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401FBB2"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4B21BCB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1005" w:type="dxa"/>
            <w:tcBorders>
              <w:right w:val="single" w:sz="12" w:space="0" w:color="auto"/>
            </w:tcBorders>
            <w:vAlign w:val="center"/>
          </w:tcPr>
          <w:p w14:paraId="6850DB1E" w14:textId="77777777" w:rsidR="006C7785" w:rsidRPr="00340B0D" w:rsidRDefault="006C7785" w:rsidP="00380FCD">
            <w:pPr>
              <w:jc w:val="center"/>
              <w:rPr>
                <w:rFonts w:cs="Arial"/>
                <w:sz w:val="18"/>
                <w:szCs w:val="18"/>
              </w:rPr>
            </w:pPr>
          </w:p>
        </w:tc>
      </w:tr>
      <w:tr w:rsidR="006C7785" w:rsidRPr="00340B0D" w14:paraId="126BFE38" w14:textId="77777777" w:rsidTr="00380FCD">
        <w:trPr>
          <w:gridBefore w:val="1"/>
          <w:wBefore w:w="11" w:type="dxa"/>
        </w:trPr>
        <w:tc>
          <w:tcPr>
            <w:tcW w:w="2938" w:type="dxa"/>
            <w:gridSpan w:val="2"/>
            <w:tcBorders>
              <w:top w:val="single" w:sz="8" w:space="0" w:color="auto"/>
              <w:left w:val="single" w:sz="12" w:space="0" w:color="auto"/>
              <w:bottom w:val="single" w:sz="8" w:space="0" w:color="auto"/>
              <w:right w:val="single" w:sz="12" w:space="0" w:color="auto"/>
            </w:tcBorders>
            <w:shd w:val="clear" w:color="auto" w:fill="auto"/>
          </w:tcPr>
          <w:p w14:paraId="0593A297" w14:textId="77777777" w:rsidR="006C7785" w:rsidRPr="00340B0D" w:rsidRDefault="006C7785" w:rsidP="00380FCD">
            <w:pPr>
              <w:rPr>
                <w:rFonts w:cs="Arial"/>
                <w:sz w:val="18"/>
                <w:szCs w:val="18"/>
              </w:rPr>
            </w:pPr>
            <w:r w:rsidRPr="00340B0D">
              <w:rPr>
                <w:rFonts w:cs="Arial"/>
                <w:sz w:val="18"/>
                <w:szCs w:val="18"/>
              </w:rPr>
              <w:t>Shallow Water Dangers</w:t>
            </w:r>
          </w:p>
        </w:tc>
        <w:tc>
          <w:tcPr>
            <w:tcW w:w="1571" w:type="dxa"/>
            <w:gridSpan w:val="2"/>
            <w:tcBorders>
              <w:top w:val="single" w:sz="8" w:space="0" w:color="auto"/>
              <w:left w:val="single" w:sz="12" w:space="0" w:color="auto"/>
              <w:bottom w:val="single" w:sz="8" w:space="0" w:color="auto"/>
              <w:right w:val="single" w:sz="12" w:space="0" w:color="auto"/>
            </w:tcBorders>
            <w:shd w:val="clear" w:color="auto" w:fill="auto"/>
          </w:tcPr>
          <w:p w14:paraId="0BD12771" w14:textId="77777777" w:rsidR="006C7785" w:rsidRPr="00340B0D" w:rsidRDefault="006C7785" w:rsidP="00380FCD">
            <w:pPr>
              <w:rPr>
                <w:rFonts w:cs="Arial"/>
                <w:sz w:val="18"/>
                <w:szCs w:val="18"/>
              </w:rPr>
            </w:pPr>
          </w:p>
        </w:tc>
        <w:tc>
          <w:tcPr>
            <w:tcW w:w="4171" w:type="dxa"/>
            <w:gridSpan w:val="4"/>
            <w:tcBorders>
              <w:left w:val="single" w:sz="12" w:space="0" w:color="auto"/>
            </w:tcBorders>
          </w:tcPr>
          <w:p w14:paraId="71E2DBF1" w14:textId="77777777" w:rsidR="006C7785" w:rsidRPr="00340B0D" w:rsidRDefault="006C7785" w:rsidP="00380FCD">
            <w:pPr>
              <w:rPr>
                <w:rFonts w:cs="Arial"/>
                <w:sz w:val="18"/>
                <w:szCs w:val="18"/>
              </w:rPr>
            </w:pPr>
            <w:r w:rsidRPr="00340B0D">
              <w:rPr>
                <w:rFonts w:cs="Arial"/>
                <w:sz w:val="18"/>
                <w:szCs w:val="18"/>
              </w:rPr>
              <w:t xml:space="preserve">        Names</w:t>
            </w:r>
          </w:p>
        </w:tc>
        <w:tc>
          <w:tcPr>
            <w:tcW w:w="1005" w:type="dxa"/>
            <w:tcBorders>
              <w:right w:val="single" w:sz="12" w:space="0" w:color="auto"/>
            </w:tcBorders>
            <w:vAlign w:val="center"/>
          </w:tcPr>
          <w:p w14:paraId="271CAED6" w14:textId="77777777" w:rsidR="006C7785" w:rsidRPr="00340B0D" w:rsidRDefault="006C7785" w:rsidP="00380FCD">
            <w:pPr>
              <w:jc w:val="center"/>
              <w:rPr>
                <w:rFonts w:cs="Arial"/>
                <w:sz w:val="18"/>
                <w:szCs w:val="18"/>
              </w:rPr>
            </w:pPr>
          </w:p>
        </w:tc>
      </w:tr>
      <w:tr w:rsidR="006C7785" w:rsidRPr="00340B0D" w14:paraId="68B1962D" w14:textId="77777777" w:rsidTr="00380FCD">
        <w:trPr>
          <w:gridBefore w:val="1"/>
          <w:wBefore w:w="11" w:type="dxa"/>
        </w:trPr>
        <w:tc>
          <w:tcPr>
            <w:tcW w:w="450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4045FD7"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71" w:type="dxa"/>
            <w:gridSpan w:val="4"/>
            <w:tcBorders>
              <w:left w:val="single" w:sz="12" w:space="0" w:color="auto"/>
            </w:tcBorders>
          </w:tcPr>
          <w:p w14:paraId="46DDAF78"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1005" w:type="dxa"/>
            <w:tcBorders>
              <w:right w:val="single" w:sz="12" w:space="0" w:color="auto"/>
            </w:tcBorders>
          </w:tcPr>
          <w:p w14:paraId="41A16BCE" w14:textId="77777777" w:rsidR="006C7785" w:rsidRPr="00340B0D" w:rsidRDefault="006C7785" w:rsidP="00380FCD">
            <w:pPr>
              <w:jc w:val="center"/>
              <w:rPr>
                <w:rFonts w:cs="Arial"/>
                <w:sz w:val="18"/>
                <w:szCs w:val="18"/>
              </w:rPr>
            </w:pPr>
          </w:p>
        </w:tc>
      </w:tr>
      <w:tr w:rsidR="006C7785" w:rsidRPr="00340B0D" w14:paraId="0CE9CA6E" w14:textId="77777777" w:rsidTr="00380FCD">
        <w:trPr>
          <w:gridBefore w:val="1"/>
          <w:wBefore w:w="11" w:type="dxa"/>
        </w:trPr>
        <w:sdt>
          <w:sdtPr>
            <w:rPr>
              <w:rFonts w:cs="Arial"/>
              <w:sz w:val="18"/>
              <w:szCs w:val="18"/>
            </w:rPr>
            <w:alias w:val="Palette"/>
            <w:tag w:val="Palette"/>
            <w:id w:val="1168449802"/>
            <w:placeholder>
              <w:docPart w:val="19E6093023AA4332AC12B2F3F97F85AE"/>
            </w:placeholder>
            <w:comboBox>
              <w:listItem w:displayText="Day" w:value="Day"/>
              <w:listItem w:displayText="Dusk" w:value="Dusk"/>
              <w:listItem w:displayText="Night" w:value="Night"/>
            </w:comboBox>
          </w:sdtPr>
          <w:sdtContent>
            <w:tc>
              <w:tcPr>
                <w:tcW w:w="4509" w:type="dxa"/>
                <w:gridSpan w:val="4"/>
                <w:tcBorders>
                  <w:left w:val="single" w:sz="12" w:space="0" w:color="auto"/>
                  <w:bottom w:val="single" w:sz="12" w:space="0" w:color="auto"/>
                  <w:right w:val="single" w:sz="12" w:space="0" w:color="auto"/>
                </w:tcBorders>
              </w:tcPr>
              <w:p w14:paraId="7FDB1C1A" w14:textId="77777777" w:rsidR="006C7785" w:rsidRPr="00340B0D" w:rsidRDefault="006C7785" w:rsidP="00380FCD">
                <w:pPr>
                  <w:rPr>
                    <w:rFonts w:cs="Arial"/>
                    <w:sz w:val="18"/>
                    <w:szCs w:val="18"/>
                  </w:rPr>
                </w:pPr>
                <w:r w:rsidRPr="00340B0D">
                  <w:rPr>
                    <w:rFonts w:cs="Arial"/>
                    <w:sz w:val="18"/>
                    <w:szCs w:val="18"/>
                  </w:rPr>
                  <w:t>Day</w:t>
                </w:r>
              </w:p>
            </w:tc>
          </w:sdtContent>
        </w:sdt>
        <w:tc>
          <w:tcPr>
            <w:tcW w:w="4171" w:type="dxa"/>
            <w:gridSpan w:val="4"/>
            <w:tcBorders>
              <w:left w:val="single" w:sz="12" w:space="0" w:color="auto"/>
            </w:tcBorders>
          </w:tcPr>
          <w:p w14:paraId="13D216E5"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1005" w:type="dxa"/>
            <w:tcBorders>
              <w:right w:val="single" w:sz="12" w:space="0" w:color="auto"/>
            </w:tcBorders>
          </w:tcPr>
          <w:p w14:paraId="7DC515FF" w14:textId="77777777" w:rsidR="006C7785" w:rsidRPr="00340B0D" w:rsidRDefault="006C7785" w:rsidP="00380FCD">
            <w:pPr>
              <w:jc w:val="center"/>
              <w:rPr>
                <w:rFonts w:cs="Arial"/>
                <w:sz w:val="18"/>
                <w:szCs w:val="18"/>
              </w:rPr>
            </w:pPr>
          </w:p>
        </w:tc>
      </w:tr>
      <w:tr w:rsidR="006C7785" w:rsidRPr="00340B0D" w14:paraId="2CFE7CD0"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FFFFFF" w:themeFill="background1"/>
            <w:vAlign w:val="center"/>
          </w:tcPr>
          <w:p w14:paraId="00079BEE" w14:textId="77777777" w:rsidR="006C7785" w:rsidRPr="00340B0D" w:rsidRDefault="006C7785" w:rsidP="00380FCD">
            <w:pPr>
              <w:jc w:val="center"/>
              <w:rPr>
                <w:rFonts w:cs="Arial"/>
                <w:b/>
                <w:bCs/>
                <w:sz w:val="18"/>
                <w:szCs w:val="18"/>
              </w:rPr>
            </w:pPr>
          </w:p>
        </w:tc>
        <w:tc>
          <w:tcPr>
            <w:tcW w:w="4171" w:type="dxa"/>
            <w:gridSpan w:val="4"/>
            <w:tcBorders>
              <w:left w:val="single" w:sz="12" w:space="0" w:color="auto"/>
            </w:tcBorders>
          </w:tcPr>
          <w:p w14:paraId="3EF5B541" w14:textId="77777777" w:rsidR="006C7785" w:rsidRPr="00340B0D" w:rsidRDefault="006C7785" w:rsidP="00380FCD">
            <w:pPr>
              <w:rPr>
                <w:rFonts w:cs="Arial"/>
                <w:sz w:val="18"/>
                <w:szCs w:val="18"/>
              </w:rPr>
            </w:pPr>
          </w:p>
        </w:tc>
        <w:tc>
          <w:tcPr>
            <w:tcW w:w="1005" w:type="dxa"/>
            <w:tcBorders>
              <w:right w:val="single" w:sz="12" w:space="0" w:color="auto"/>
            </w:tcBorders>
            <w:vAlign w:val="center"/>
          </w:tcPr>
          <w:p w14:paraId="73375681" w14:textId="77777777" w:rsidR="006C7785" w:rsidRPr="00340B0D" w:rsidRDefault="006C7785" w:rsidP="00380FCD">
            <w:pPr>
              <w:jc w:val="center"/>
              <w:rPr>
                <w:rFonts w:cs="Arial"/>
                <w:sz w:val="18"/>
                <w:szCs w:val="18"/>
              </w:rPr>
            </w:pPr>
          </w:p>
        </w:tc>
      </w:tr>
      <w:tr w:rsidR="006C7785" w:rsidRPr="00340B0D" w14:paraId="21F4FA65" w14:textId="77777777" w:rsidTr="00380FCD">
        <w:trPr>
          <w:gridBefore w:val="1"/>
          <w:wBefore w:w="11" w:type="dxa"/>
        </w:trPr>
        <w:tc>
          <w:tcPr>
            <w:tcW w:w="4509" w:type="dxa"/>
            <w:gridSpan w:val="4"/>
            <w:tcBorders>
              <w:left w:val="single" w:sz="12" w:space="0" w:color="auto"/>
              <w:bottom w:val="single" w:sz="12" w:space="0" w:color="auto"/>
              <w:right w:val="single" w:sz="12" w:space="0" w:color="auto"/>
            </w:tcBorders>
            <w:shd w:val="clear" w:color="auto" w:fill="FFFFFF" w:themeFill="background1"/>
          </w:tcPr>
          <w:p w14:paraId="3A070B68" w14:textId="77777777" w:rsidR="006C7785" w:rsidRPr="00340B0D" w:rsidRDefault="006C7785" w:rsidP="00380FCD">
            <w:pPr>
              <w:rPr>
                <w:rFonts w:cs="Arial"/>
                <w:sz w:val="18"/>
                <w:szCs w:val="18"/>
              </w:rPr>
            </w:pPr>
          </w:p>
        </w:tc>
        <w:tc>
          <w:tcPr>
            <w:tcW w:w="4171" w:type="dxa"/>
            <w:gridSpan w:val="4"/>
            <w:tcBorders>
              <w:left w:val="single" w:sz="12" w:space="0" w:color="auto"/>
              <w:bottom w:val="single" w:sz="12" w:space="0" w:color="auto"/>
            </w:tcBorders>
          </w:tcPr>
          <w:p w14:paraId="3B4D7870" w14:textId="77777777" w:rsidR="006C7785" w:rsidRPr="00340B0D" w:rsidRDefault="006C7785" w:rsidP="00380FCD">
            <w:pPr>
              <w:jc w:val="center"/>
              <w:rPr>
                <w:rFonts w:cs="Arial"/>
                <w:sz w:val="18"/>
                <w:szCs w:val="18"/>
              </w:rPr>
            </w:pPr>
          </w:p>
        </w:tc>
        <w:tc>
          <w:tcPr>
            <w:tcW w:w="1005" w:type="dxa"/>
            <w:tcBorders>
              <w:bottom w:val="single" w:sz="12" w:space="0" w:color="auto"/>
              <w:right w:val="single" w:sz="12" w:space="0" w:color="auto"/>
            </w:tcBorders>
            <w:vAlign w:val="center"/>
          </w:tcPr>
          <w:p w14:paraId="26122A7E" w14:textId="77777777" w:rsidR="006C7785" w:rsidRPr="00340B0D" w:rsidRDefault="006C7785" w:rsidP="00380FCD">
            <w:pPr>
              <w:jc w:val="center"/>
              <w:rPr>
                <w:rFonts w:cs="Arial"/>
                <w:sz w:val="18"/>
                <w:szCs w:val="18"/>
              </w:rPr>
            </w:pPr>
          </w:p>
        </w:tc>
      </w:tr>
      <w:tr w:rsidR="006C7785" w:rsidRPr="00340B0D" w14:paraId="3CAE5EF3" w14:textId="77777777" w:rsidTr="00380FCD">
        <w:trPr>
          <w:gridBefore w:val="1"/>
          <w:wBefore w:w="11" w:type="dxa"/>
        </w:trPr>
        <w:tc>
          <w:tcPr>
            <w:tcW w:w="450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E36A744"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5176"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1BBCCD9"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1522DC" w14:textId="77777777" w:rsidTr="00380FCD">
        <w:trPr>
          <w:gridBefore w:val="1"/>
          <w:wBefore w:w="11" w:type="dxa"/>
          <w:trHeight w:val="287"/>
        </w:trPr>
        <w:tc>
          <w:tcPr>
            <w:tcW w:w="2583" w:type="dxa"/>
            <w:tcBorders>
              <w:left w:val="single" w:sz="12" w:space="0" w:color="auto"/>
              <w:bottom w:val="single" w:sz="4" w:space="0" w:color="auto"/>
            </w:tcBorders>
          </w:tcPr>
          <w:p w14:paraId="087D5A03" w14:textId="77777777" w:rsidR="006C7785" w:rsidRPr="00340B0D" w:rsidRDefault="006C7785" w:rsidP="00380FCD">
            <w:pPr>
              <w:rPr>
                <w:rFonts w:cs="Arial"/>
                <w:sz w:val="18"/>
                <w:szCs w:val="18"/>
              </w:rPr>
            </w:pPr>
            <w:r w:rsidRPr="00340B0D">
              <w:rPr>
                <w:rFonts w:cs="Arial"/>
                <w:sz w:val="18"/>
                <w:szCs w:val="18"/>
              </w:rPr>
              <w:t>Start Date</w:t>
            </w:r>
          </w:p>
        </w:tc>
        <w:tc>
          <w:tcPr>
            <w:tcW w:w="1926" w:type="dxa"/>
            <w:gridSpan w:val="3"/>
            <w:tcBorders>
              <w:bottom w:val="single" w:sz="4" w:space="0" w:color="auto"/>
              <w:right w:val="single" w:sz="12" w:space="0" w:color="auto"/>
            </w:tcBorders>
          </w:tcPr>
          <w:p w14:paraId="4BF2CE60" w14:textId="77777777" w:rsidR="006C7785" w:rsidRPr="00340B0D" w:rsidRDefault="006C7785" w:rsidP="00380FCD">
            <w:pPr>
              <w:rPr>
                <w:rFonts w:cs="Arial"/>
                <w:sz w:val="18"/>
                <w:szCs w:val="18"/>
              </w:rPr>
            </w:pPr>
          </w:p>
        </w:tc>
        <w:tc>
          <w:tcPr>
            <w:tcW w:w="2644" w:type="dxa"/>
            <w:gridSpan w:val="2"/>
            <w:tcBorders>
              <w:left w:val="single" w:sz="12" w:space="0" w:color="auto"/>
              <w:bottom w:val="single" w:sz="4" w:space="0" w:color="auto"/>
              <w:right w:val="single" w:sz="4" w:space="0" w:color="auto"/>
            </w:tcBorders>
            <w:vAlign w:val="center"/>
          </w:tcPr>
          <w:p w14:paraId="3CE415F0" w14:textId="77777777" w:rsidR="006C7785" w:rsidRPr="00340B0D" w:rsidRDefault="006C7785" w:rsidP="00380FCD">
            <w:pPr>
              <w:rPr>
                <w:rFonts w:cs="Arial"/>
                <w:sz w:val="18"/>
                <w:szCs w:val="18"/>
              </w:rPr>
            </w:pPr>
            <w:r w:rsidRPr="00340B0D">
              <w:rPr>
                <w:rFonts w:cs="Arial"/>
                <w:sz w:val="18"/>
                <w:szCs w:val="18"/>
              </w:rPr>
              <w:t>Centre</w:t>
            </w:r>
          </w:p>
        </w:tc>
        <w:tc>
          <w:tcPr>
            <w:tcW w:w="2532" w:type="dxa"/>
            <w:gridSpan w:val="3"/>
            <w:tcBorders>
              <w:left w:val="single" w:sz="4" w:space="0" w:color="auto"/>
              <w:bottom w:val="single" w:sz="4" w:space="0" w:color="auto"/>
              <w:right w:val="single" w:sz="12" w:space="0" w:color="auto"/>
            </w:tcBorders>
            <w:vAlign w:val="center"/>
          </w:tcPr>
          <w:p w14:paraId="152A6298" w14:textId="77777777" w:rsidR="006C7785" w:rsidRPr="00340B0D" w:rsidRDefault="006C7785" w:rsidP="00380FCD">
            <w:pPr>
              <w:rPr>
                <w:rFonts w:cs="Arial"/>
                <w:sz w:val="18"/>
                <w:szCs w:val="18"/>
              </w:rPr>
            </w:pPr>
          </w:p>
        </w:tc>
      </w:tr>
      <w:tr w:rsidR="006C7785" w:rsidRPr="00340B0D" w14:paraId="008E3B1D" w14:textId="77777777" w:rsidTr="00380FCD">
        <w:trPr>
          <w:gridBefore w:val="1"/>
          <w:wBefore w:w="11" w:type="dxa"/>
        </w:trPr>
        <w:tc>
          <w:tcPr>
            <w:tcW w:w="2583" w:type="dxa"/>
            <w:tcBorders>
              <w:left w:val="single" w:sz="12" w:space="0" w:color="auto"/>
              <w:bottom w:val="single" w:sz="4" w:space="0" w:color="auto"/>
            </w:tcBorders>
          </w:tcPr>
          <w:p w14:paraId="43E709E5" w14:textId="77777777" w:rsidR="006C7785" w:rsidRPr="00340B0D" w:rsidRDefault="006C7785" w:rsidP="00380FCD">
            <w:pPr>
              <w:rPr>
                <w:rFonts w:cs="Arial"/>
                <w:sz w:val="18"/>
                <w:szCs w:val="18"/>
              </w:rPr>
            </w:pPr>
            <w:r w:rsidRPr="00340B0D">
              <w:rPr>
                <w:rFonts w:cs="Arial"/>
                <w:sz w:val="18"/>
                <w:szCs w:val="18"/>
              </w:rPr>
              <w:t>End Date</w:t>
            </w:r>
          </w:p>
        </w:tc>
        <w:tc>
          <w:tcPr>
            <w:tcW w:w="1926" w:type="dxa"/>
            <w:gridSpan w:val="3"/>
            <w:tcBorders>
              <w:top w:val="single" w:sz="4" w:space="0" w:color="auto"/>
              <w:bottom w:val="single" w:sz="4" w:space="0" w:color="auto"/>
              <w:right w:val="single" w:sz="12" w:space="0" w:color="auto"/>
            </w:tcBorders>
          </w:tcPr>
          <w:p w14:paraId="117363F8" w14:textId="77777777" w:rsidR="006C7785" w:rsidRPr="00340B0D" w:rsidRDefault="006C7785" w:rsidP="00380FCD">
            <w:pPr>
              <w:rPr>
                <w:rFonts w:cs="Arial"/>
                <w:sz w:val="18"/>
                <w:szCs w:val="18"/>
              </w:rPr>
            </w:pPr>
          </w:p>
        </w:tc>
        <w:tc>
          <w:tcPr>
            <w:tcW w:w="2644"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2CEE967" w14:textId="77777777" w:rsidR="006C7785" w:rsidRPr="00340B0D" w:rsidRDefault="006C7785" w:rsidP="00380FCD">
            <w:pPr>
              <w:rPr>
                <w:rFonts w:cs="Arial"/>
                <w:sz w:val="18"/>
                <w:szCs w:val="18"/>
              </w:rPr>
            </w:pPr>
            <w:r w:rsidRPr="00340B0D">
              <w:rPr>
                <w:rFonts w:cs="Arial"/>
                <w:sz w:val="18"/>
                <w:szCs w:val="18"/>
              </w:rPr>
              <w:t>Scale</w:t>
            </w:r>
          </w:p>
        </w:tc>
        <w:tc>
          <w:tcPr>
            <w:tcW w:w="253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6DCD2C3"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0DCA17A" w14:textId="77777777" w:rsidTr="00380FCD">
        <w:trPr>
          <w:gridBefore w:val="1"/>
          <w:wBefore w:w="11" w:type="dxa"/>
        </w:trPr>
        <w:tc>
          <w:tcPr>
            <w:tcW w:w="450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B7E8AD2" w14:textId="77777777" w:rsidR="006C7785" w:rsidRPr="00340B0D" w:rsidRDefault="006C7785" w:rsidP="00380FCD">
            <w:pPr>
              <w:jc w:val="center"/>
              <w:rPr>
                <w:rFonts w:cs="Arial"/>
                <w:b/>
                <w:bCs/>
                <w:sz w:val="18"/>
                <w:szCs w:val="18"/>
              </w:rPr>
            </w:pPr>
          </w:p>
        </w:tc>
        <w:tc>
          <w:tcPr>
            <w:tcW w:w="2644" w:type="dxa"/>
            <w:gridSpan w:val="2"/>
            <w:tcBorders>
              <w:top w:val="single" w:sz="4" w:space="0" w:color="auto"/>
              <w:left w:val="single" w:sz="12" w:space="0" w:color="auto"/>
              <w:bottom w:val="single" w:sz="12" w:space="0" w:color="auto"/>
              <w:right w:val="single" w:sz="4" w:space="0" w:color="auto"/>
            </w:tcBorders>
            <w:shd w:val="clear" w:color="auto" w:fill="auto"/>
          </w:tcPr>
          <w:p w14:paraId="70A078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253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73AABC6" w14:textId="77777777" w:rsidR="006C7785" w:rsidRPr="00340B0D" w:rsidRDefault="006C7785" w:rsidP="00380FCD">
            <w:pPr>
              <w:rPr>
                <w:rFonts w:cs="Arial"/>
                <w:sz w:val="18"/>
                <w:szCs w:val="18"/>
              </w:rPr>
            </w:pPr>
          </w:p>
        </w:tc>
      </w:tr>
      <w:tr w:rsidR="006C7785" w:rsidRPr="00340B0D" w14:paraId="3C98295D"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tcPr>
          <w:p w14:paraId="2B2B70EE" w14:textId="77777777" w:rsidR="006C7785" w:rsidRPr="00340B0D" w:rsidRDefault="006C7785" w:rsidP="00380FCD">
            <w:pPr>
              <w:rPr>
                <w:rFonts w:cs="Arial"/>
                <w:sz w:val="18"/>
                <w:szCs w:val="18"/>
              </w:rPr>
            </w:pPr>
          </w:p>
        </w:tc>
      </w:tr>
      <w:tr w:rsidR="006C7785" w:rsidRPr="00340B0D" w14:paraId="6BF64E6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779E0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37E9EDC" w14:textId="77777777" w:rsidTr="00380FCD">
        <w:trPr>
          <w:gridBefore w:val="1"/>
          <w:wBefore w:w="11" w:type="dxa"/>
        </w:trPr>
        <w:tc>
          <w:tcPr>
            <w:tcW w:w="527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2AB9C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4410"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260AF0"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9E34E88"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BA1398F" w14:textId="77777777" w:rsidR="006C7785" w:rsidRPr="00340B0D" w:rsidRDefault="006C7785" w:rsidP="00380FCD">
            <w:pPr>
              <w:rPr>
                <w:rFonts w:cs="Arial"/>
                <w:sz w:val="18"/>
                <w:szCs w:val="18"/>
              </w:rPr>
            </w:pPr>
            <w:r w:rsidRPr="00340B0D">
              <w:rPr>
                <w:rFonts w:cs="Arial"/>
                <w:sz w:val="18"/>
                <w:szCs w:val="18"/>
              </w:rPr>
              <w:t>Drying lines</w:t>
            </w:r>
          </w:p>
        </w:tc>
        <w:tc>
          <w:tcPr>
            <w:tcW w:w="1001" w:type="dxa"/>
            <w:gridSpan w:val="2"/>
            <w:tcBorders>
              <w:top w:val="single" w:sz="4" w:space="0" w:color="auto"/>
              <w:left w:val="single" w:sz="4" w:space="0" w:color="auto"/>
              <w:bottom w:val="single" w:sz="4" w:space="0" w:color="auto"/>
              <w:right w:val="single" w:sz="12" w:space="0" w:color="auto"/>
            </w:tcBorders>
          </w:tcPr>
          <w:p w14:paraId="232A026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1DAB3982" w14:textId="77777777" w:rsidR="006C7785" w:rsidRPr="00340B0D" w:rsidRDefault="006C7785" w:rsidP="00380FCD">
            <w:pPr>
              <w:pStyle w:val="Default"/>
              <w:rPr>
                <w:sz w:val="18"/>
                <w:szCs w:val="18"/>
              </w:rPr>
            </w:pPr>
            <w:r w:rsidRPr="00340B0D">
              <w:rPr>
                <w:sz w:val="18"/>
                <w:szCs w:val="18"/>
              </w:rPr>
              <w:t>Spot soundings</w:t>
            </w:r>
          </w:p>
        </w:tc>
        <w:tc>
          <w:tcPr>
            <w:tcW w:w="1005" w:type="dxa"/>
            <w:tcBorders>
              <w:top w:val="single" w:sz="4" w:space="0" w:color="auto"/>
              <w:bottom w:val="single" w:sz="4" w:space="0" w:color="auto"/>
              <w:right w:val="single" w:sz="12" w:space="0" w:color="auto"/>
            </w:tcBorders>
            <w:vAlign w:val="center"/>
          </w:tcPr>
          <w:p w14:paraId="4CC9EF04" w14:textId="77777777" w:rsidR="006C7785" w:rsidRPr="00340B0D" w:rsidRDefault="006C7785" w:rsidP="00380FCD">
            <w:pPr>
              <w:rPr>
                <w:rFonts w:cs="Arial"/>
                <w:sz w:val="18"/>
                <w:szCs w:val="18"/>
              </w:rPr>
            </w:pPr>
            <w:r>
              <w:rPr>
                <w:rFonts w:cs="Arial"/>
                <w:sz w:val="18"/>
                <w:szCs w:val="18"/>
              </w:rPr>
              <w:t>On</w:t>
            </w:r>
          </w:p>
        </w:tc>
      </w:tr>
      <w:tr w:rsidR="006C7785" w:rsidRPr="00340B0D" w14:paraId="0A4DDC2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048AEB2" w14:textId="77777777" w:rsidR="006C7785" w:rsidRPr="00340B0D" w:rsidRDefault="006C7785" w:rsidP="00380FCD">
            <w:pPr>
              <w:pStyle w:val="Default"/>
              <w:rPr>
                <w:sz w:val="18"/>
                <w:szCs w:val="18"/>
              </w:rPr>
            </w:pPr>
            <w:r w:rsidRPr="00340B0D">
              <w:rPr>
                <w:sz w:val="18"/>
                <w:szCs w:val="18"/>
              </w:rPr>
              <w:t>Buoys. Beacons, aids to navigation</w:t>
            </w:r>
          </w:p>
        </w:tc>
        <w:tc>
          <w:tcPr>
            <w:tcW w:w="1001" w:type="dxa"/>
            <w:gridSpan w:val="2"/>
            <w:tcBorders>
              <w:top w:val="single" w:sz="4" w:space="0" w:color="auto"/>
              <w:left w:val="single" w:sz="4" w:space="0" w:color="auto"/>
              <w:bottom w:val="single" w:sz="4" w:space="0" w:color="auto"/>
              <w:right w:val="single" w:sz="12" w:space="0" w:color="auto"/>
            </w:tcBorders>
          </w:tcPr>
          <w:p w14:paraId="1F629C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523A95F" w14:textId="77777777" w:rsidR="006C7785" w:rsidRPr="00340B0D" w:rsidRDefault="006C7785" w:rsidP="00380FCD">
            <w:pPr>
              <w:pStyle w:val="Default"/>
              <w:rPr>
                <w:sz w:val="18"/>
                <w:szCs w:val="18"/>
              </w:rPr>
            </w:pPr>
            <w:r w:rsidRPr="00340B0D">
              <w:rPr>
                <w:sz w:val="18"/>
                <w:szCs w:val="18"/>
              </w:rPr>
              <w:t>Submarine cables and pipelines</w:t>
            </w:r>
          </w:p>
        </w:tc>
        <w:tc>
          <w:tcPr>
            <w:tcW w:w="1005" w:type="dxa"/>
            <w:tcBorders>
              <w:top w:val="single" w:sz="4" w:space="0" w:color="auto"/>
              <w:bottom w:val="single" w:sz="4" w:space="0" w:color="auto"/>
              <w:right w:val="single" w:sz="12" w:space="0" w:color="auto"/>
            </w:tcBorders>
            <w:vAlign w:val="center"/>
          </w:tcPr>
          <w:p w14:paraId="64256984" w14:textId="77777777" w:rsidR="006C7785" w:rsidRPr="00340B0D" w:rsidRDefault="006C7785" w:rsidP="00380FCD">
            <w:pPr>
              <w:rPr>
                <w:rFonts w:cs="Arial"/>
                <w:sz w:val="18"/>
                <w:szCs w:val="18"/>
              </w:rPr>
            </w:pPr>
          </w:p>
        </w:tc>
      </w:tr>
      <w:tr w:rsidR="006C7785" w:rsidRPr="00340B0D" w14:paraId="482C8F46"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803668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001" w:type="dxa"/>
            <w:gridSpan w:val="2"/>
            <w:tcBorders>
              <w:top w:val="single" w:sz="4" w:space="0" w:color="auto"/>
              <w:left w:val="single" w:sz="4" w:space="0" w:color="auto"/>
              <w:bottom w:val="single" w:sz="4" w:space="0" w:color="auto"/>
              <w:right w:val="single" w:sz="12" w:space="0" w:color="auto"/>
            </w:tcBorders>
          </w:tcPr>
          <w:p w14:paraId="6582641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5646FF5A" w14:textId="77777777" w:rsidR="006C7785" w:rsidRPr="00340B0D" w:rsidRDefault="006C7785" w:rsidP="00380FCD">
            <w:pPr>
              <w:pStyle w:val="Default"/>
              <w:rPr>
                <w:sz w:val="18"/>
                <w:szCs w:val="18"/>
              </w:rPr>
            </w:pPr>
            <w:r w:rsidRPr="00340B0D">
              <w:rPr>
                <w:sz w:val="18"/>
                <w:szCs w:val="18"/>
              </w:rPr>
              <w:t>All isolated dangers</w:t>
            </w:r>
          </w:p>
        </w:tc>
        <w:tc>
          <w:tcPr>
            <w:tcW w:w="1005" w:type="dxa"/>
            <w:tcBorders>
              <w:top w:val="single" w:sz="4" w:space="0" w:color="auto"/>
              <w:bottom w:val="single" w:sz="4" w:space="0" w:color="auto"/>
              <w:right w:val="single" w:sz="12" w:space="0" w:color="auto"/>
            </w:tcBorders>
            <w:vAlign w:val="center"/>
          </w:tcPr>
          <w:p w14:paraId="7CBF0B97" w14:textId="77777777" w:rsidR="006C7785" w:rsidRPr="00340B0D" w:rsidRDefault="006C7785" w:rsidP="00380FCD">
            <w:pPr>
              <w:rPr>
                <w:rFonts w:cs="Arial"/>
                <w:sz w:val="18"/>
                <w:szCs w:val="18"/>
              </w:rPr>
            </w:pPr>
          </w:p>
        </w:tc>
      </w:tr>
      <w:tr w:rsidR="006C7785" w:rsidRPr="00340B0D" w14:paraId="171C4700"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70814E2A" w14:textId="77777777" w:rsidR="006C7785" w:rsidRPr="00340B0D" w:rsidRDefault="006C7785" w:rsidP="00380FCD">
            <w:pPr>
              <w:pStyle w:val="Default"/>
              <w:ind w:left="720"/>
              <w:rPr>
                <w:sz w:val="18"/>
                <w:szCs w:val="18"/>
              </w:rPr>
            </w:pPr>
            <w:r w:rsidRPr="00340B0D">
              <w:rPr>
                <w:sz w:val="18"/>
                <w:szCs w:val="18"/>
              </w:rPr>
              <w:t>Lights</w:t>
            </w:r>
          </w:p>
        </w:tc>
        <w:tc>
          <w:tcPr>
            <w:tcW w:w="1001" w:type="dxa"/>
            <w:gridSpan w:val="2"/>
            <w:tcBorders>
              <w:top w:val="single" w:sz="4" w:space="0" w:color="auto"/>
              <w:left w:val="single" w:sz="4" w:space="0" w:color="auto"/>
              <w:bottom w:val="single" w:sz="4" w:space="0" w:color="auto"/>
              <w:right w:val="single" w:sz="12" w:space="0" w:color="auto"/>
            </w:tcBorders>
          </w:tcPr>
          <w:p w14:paraId="2BA08404"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7F55084" w14:textId="77777777" w:rsidR="006C7785" w:rsidRPr="00340B0D" w:rsidRDefault="006C7785" w:rsidP="00380FCD">
            <w:pPr>
              <w:pStyle w:val="Default"/>
              <w:rPr>
                <w:sz w:val="18"/>
                <w:szCs w:val="18"/>
              </w:rPr>
            </w:pPr>
            <w:r w:rsidRPr="00340B0D">
              <w:rPr>
                <w:sz w:val="18"/>
                <w:szCs w:val="18"/>
              </w:rPr>
              <w:t>Magnetic variation</w:t>
            </w:r>
          </w:p>
        </w:tc>
        <w:tc>
          <w:tcPr>
            <w:tcW w:w="1005" w:type="dxa"/>
            <w:tcBorders>
              <w:top w:val="single" w:sz="4" w:space="0" w:color="auto"/>
              <w:bottom w:val="single" w:sz="4" w:space="0" w:color="auto"/>
              <w:right w:val="single" w:sz="12" w:space="0" w:color="auto"/>
            </w:tcBorders>
            <w:vAlign w:val="center"/>
          </w:tcPr>
          <w:p w14:paraId="291EA13C" w14:textId="77777777" w:rsidR="006C7785" w:rsidRPr="00340B0D" w:rsidRDefault="006C7785" w:rsidP="00380FCD">
            <w:pPr>
              <w:rPr>
                <w:rFonts w:cs="Arial"/>
                <w:sz w:val="18"/>
                <w:szCs w:val="18"/>
              </w:rPr>
            </w:pPr>
          </w:p>
        </w:tc>
      </w:tr>
      <w:tr w:rsidR="006C7785" w:rsidRPr="00340B0D" w14:paraId="01D47304"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2DC9A6D" w14:textId="77777777" w:rsidR="006C7785" w:rsidRPr="00340B0D" w:rsidRDefault="006C7785" w:rsidP="00380FCD">
            <w:pPr>
              <w:pStyle w:val="Default"/>
              <w:rPr>
                <w:sz w:val="18"/>
                <w:szCs w:val="18"/>
              </w:rPr>
            </w:pPr>
            <w:r w:rsidRPr="00340B0D">
              <w:rPr>
                <w:sz w:val="18"/>
                <w:szCs w:val="18"/>
              </w:rPr>
              <w:t>Boundaries and limits</w:t>
            </w:r>
          </w:p>
        </w:tc>
        <w:tc>
          <w:tcPr>
            <w:tcW w:w="1001" w:type="dxa"/>
            <w:gridSpan w:val="2"/>
            <w:tcBorders>
              <w:top w:val="single" w:sz="4" w:space="0" w:color="auto"/>
              <w:left w:val="single" w:sz="4" w:space="0" w:color="auto"/>
              <w:bottom w:val="single" w:sz="4" w:space="0" w:color="auto"/>
              <w:right w:val="single" w:sz="12" w:space="0" w:color="auto"/>
            </w:tcBorders>
          </w:tcPr>
          <w:p w14:paraId="541D0FC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79F235E1" w14:textId="77777777" w:rsidR="006C7785" w:rsidRPr="00340B0D" w:rsidRDefault="006C7785" w:rsidP="00380FCD">
            <w:pPr>
              <w:pStyle w:val="Default"/>
              <w:rPr>
                <w:sz w:val="18"/>
                <w:szCs w:val="18"/>
              </w:rPr>
            </w:pPr>
            <w:r w:rsidRPr="00340B0D">
              <w:rPr>
                <w:sz w:val="18"/>
                <w:szCs w:val="18"/>
              </w:rPr>
              <w:t>Depth contours</w:t>
            </w:r>
          </w:p>
        </w:tc>
        <w:tc>
          <w:tcPr>
            <w:tcW w:w="1005" w:type="dxa"/>
            <w:tcBorders>
              <w:top w:val="single" w:sz="4" w:space="0" w:color="auto"/>
              <w:bottom w:val="single" w:sz="4" w:space="0" w:color="auto"/>
              <w:right w:val="single" w:sz="12" w:space="0" w:color="auto"/>
            </w:tcBorders>
            <w:vAlign w:val="center"/>
          </w:tcPr>
          <w:p w14:paraId="5C09DF9D" w14:textId="77777777" w:rsidR="006C7785" w:rsidRPr="00340B0D" w:rsidRDefault="006C7785" w:rsidP="00380FCD">
            <w:pPr>
              <w:rPr>
                <w:rFonts w:cs="Arial"/>
                <w:sz w:val="18"/>
                <w:szCs w:val="18"/>
              </w:rPr>
            </w:pPr>
          </w:p>
        </w:tc>
      </w:tr>
      <w:tr w:rsidR="006C7785" w:rsidRPr="00340B0D" w14:paraId="29B992C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E4CFFEC" w14:textId="77777777" w:rsidR="006C7785" w:rsidRPr="00340B0D" w:rsidRDefault="006C7785" w:rsidP="00380FCD">
            <w:pPr>
              <w:pStyle w:val="Default"/>
              <w:rPr>
                <w:sz w:val="18"/>
                <w:szCs w:val="18"/>
              </w:rPr>
            </w:pPr>
            <w:r w:rsidRPr="00340B0D">
              <w:rPr>
                <w:sz w:val="18"/>
                <w:szCs w:val="18"/>
              </w:rPr>
              <w:t>Prohibited and restricted areas</w:t>
            </w:r>
          </w:p>
        </w:tc>
        <w:tc>
          <w:tcPr>
            <w:tcW w:w="1001" w:type="dxa"/>
            <w:gridSpan w:val="2"/>
            <w:tcBorders>
              <w:top w:val="single" w:sz="4" w:space="0" w:color="auto"/>
              <w:left w:val="single" w:sz="4" w:space="0" w:color="auto"/>
              <w:bottom w:val="single" w:sz="4" w:space="0" w:color="auto"/>
              <w:right w:val="single" w:sz="12" w:space="0" w:color="auto"/>
            </w:tcBorders>
          </w:tcPr>
          <w:p w14:paraId="7B02E5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9318EF0" w14:textId="77777777" w:rsidR="006C7785" w:rsidRPr="00340B0D" w:rsidRDefault="006C7785" w:rsidP="00380FCD">
            <w:pPr>
              <w:pStyle w:val="Default"/>
              <w:rPr>
                <w:sz w:val="18"/>
                <w:szCs w:val="18"/>
              </w:rPr>
            </w:pPr>
            <w:r w:rsidRPr="00340B0D">
              <w:rPr>
                <w:sz w:val="18"/>
                <w:szCs w:val="18"/>
              </w:rPr>
              <w:t>Seabed</w:t>
            </w:r>
          </w:p>
        </w:tc>
        <w:tc>
          <w:tcPr>
            <w:tcW w:w="1005" w:type="dxa"/>
            <w:tcBorders>
              <w:top w:val="single" w:sz="4" w:space="0" w:color="auto"/>
              <w:bottom w:val="single" w:sz="4" w:space="0" w:color="auto"/>
              <w:right w:val="single" w:sz="12" w:space="0" w:color="auto"/>
            </w:tcBorders>
            <w:vAlign w:val="center"/>
          </w:tcPr>
          <w:p w14:paraId="3D45617B" w14:textId="77777777" w:rsidR="006C7785" w:rsidRPr="00340B0D" w:rsidRDefault="006C7785" w:rsidP="00380FCD">
            <w:pPr>
              <w:rPr>
                <w:rFonts w:cs="Arial"/>
                <w:sz w:val="18"/>
                <w:szCs w:val="18"/>
              </w:rPr>
            </w:pPr>
          </w:p>
        </w:tc>
      </w:tr>
      <w:tr w:rsidR="006C7785" w:rsidRPr="00340B0D" w14:paraId="11F33C8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4F410076" w14:textId="77777777" w:rsidR="006C7785" w:rsidRPr="00340B0D" w:rsidRDefault="006C7785" w:rsidP="00380FCD">
            <w:pPr>
              <w:pStyle w:val="Default"/>
              <w:rPr>
                <w:sz w:val="18"/>
                <w:szCs w:val="18"/>
              </w:rPr>
            </w:pPr>
            <w:r w:rsidRPr="00340B0D">
              <w:rPr>
                <w:sz w:val="18"/>
                <w:szCs w:val="18"/>
              </w:rPr>
              <w:t>Chart scale boundaries</w:t>
            </w:r>
          </w:p>
        </w:tc>
        <w:tc>
          <w:tcPr>
            <w:tcW w:w="1001" w:type="dxa"/>
            <w:gridSpan w:val="2"/>
            <w:tcBorders>
              <w:top w:val="single" w:sz="4" w:space="0" w:color="auto"/>
              <w:left w:val="single" w:sz="4" w:space="0" w:color="auto"/>
              <w:bottom w:val="single" w:sz="4" w:space="0" w:color="auto"/>
              <w:right w:val="single" w:sz="12" w:space="0" w:color="auto"/>
            </w:tcBorders>
          </w:tcPr>
          <w:p w14:paraId="0BBB87BC"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3452FB1C" w14:textId="77777777" w:rsidR="006C7785" w:rsidRPr="00340B0D" w:rsidRDefault="006C7785" w:rsidP="00380FCD">
            <w:pPr>
              <w:pStyle w:val="Default"/>
              <w:rPr>
                <w:sz w:val="18"/>
                <w:szCs w:val="18"/>
              </w:rPr>
            </w:pPr>
            <w:r w:rsidRPr="00340B0D">
              <w:rPr>
                <w:sz w:val="18"/>
                <w:szCs w:val="18"/>
              </w:rPr>
              <w:t>Tidal</w:t>
            </w:r>
          </w:p>
        </w:tc>
        <w:tc>
          <w:tcPr>
            <w:tcW w:w="1005" w:type="dxa"/>
            <w:tcBorders>
              <w:top w:val="single" w:sz="4" w:space="0" w:color="auto"/>
              <w:bottom w:val="single" w:sz="4" w:space="0" w:color="auto"/>
              <w:right w:val="single" w:sz="12" w:space="0" w:color="auto"/>
            </w:tcBorders>
            <w:vAlign w:val="center"/>
          </w:tcPr>
          <w:p w14:paraId="6E782368" w14:textId="77777777" w:rsidR="006C7785" w:rsidRPr="00340B0D" w:rsidRDefault="006C7785" w:rsidP="00380FCD">
            <w:pPr>
              <w:rPr>
                <w:rFonts w:cs="Arial"/>
                <w:sz w:val="18"/>
                <w:szCs w:val="18"/>
              </w:rPr>
            </w:pPr>
          </w:p>
        </w:tc>
      </w:tr>
      <w:tr w:rsidR="006C7785" w:rsidRPr="00340B0D" w14:paraId="462AA241"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B64CDBF" w14:textId="77777777" w:rsidR="006C7785" w:rsidRPr="00340B0D" w:rsidRDefault="006C7785" w:rsidP="00380FCD">
            <w:pPr>
              <w:pStyle w:val="Default"/>
              <w:rPr>
                <w:sz w:val="18"/>
                <w:szCs w:val="18"/>
              </w:rPr>
            </w:pPr>
            <w:r w:rsidRPr="00340B0D">
              <w:rPr>
                <w:sz w:val="18"/>
                <w:szCs w:val="18"/>
              </w:rPr>
              <w:t>Cautionary notes</w:t>
            </w:r>
          </w:p>
        </w:tc>
        <w:tc>
          <w:tcPr>
            <w:tcW w:w="1001" w:type="dxa"/>
            <w:gridSpan w:val="2"/>
            <w:tcBorders>
              <w:top w:val="single" w:sz="4" w:space="0" w:color="auto"/>
              <w:left w:val="single" w:sz="4" w:space="0" w:color="auto"/>
              <w:bottom w:val="single" w:sz="4" w:space="0" w:color="auto"/>
              <w:right w:val="single" w:sz="12" w:space="0" w:color="auto"/>
            </w:tcBorders>
          </w:tcPr>
          <w:p w14:paraId="2535EAA9"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07819CE" w14:textId="77777777" w:rsidR="006C7785" w:rsidRPr="00340B0D" w:rsidRDefault="006C7785" w:rsidP="00380FCD">
            <w:pPr>
              <w:pStyle w:val="Default"/>
              <w:rPr>
                <w:sz w:val="18"/>
                <w:szCs w:val="18"/>
              </w:rPr>
            </w:pPr>
            <w:r w:rsidRPr="00340B0D">
              <w:rPr>
                <w:sz w:val="18"/>
                <w:szCs w:val="18"/>
              </w:rPr>
              <w:t>Miscellaneous (Other)</w:t>
            </w:r>
          </w:p>
        </w:tc>
        <w:tc>
          <w:tcPr>
            <w:tcW w:w="1005" w:type="dxa"/>
            <w:tcBorders>
              <w:top w:val="single" w:sz="4" w:space="0" w:color="auto"/>
              <w:bottom w:val="single" w:sz="4" w:space="0" w:color="auto"/>
              <w:right w:val="single" w:sz="12" w:space="0" w:color="auto"/>
            </w:tcBorders>
            <w:vAlign w:val="center"/>
          </w:tcPr>
          <w:p w14:paraId="3A82C775" w14:textId="77777777" w:rsidR="006C7785" w:rsidRPr="00340B0D" w:rsidRDefault="006C7785" w:rsidP="00380FCD">
            <w:pPr>
              <w:rPr>
                <w:rFonts w:cs="Arial"/>
                <w:sz w:val="18"/>
                <w:szCs w:val="18"/>
              </w:rPr>
            </w:pPr>
          </w:p>
        </w:tc>
      </w:tr>
      <w:tr w:rsidR="006C7785" w:rsidRPr="00340B0D" w14:paraId="6722CB35"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C9F6DC7" w14:textId="77777777" w:rsidR="006C7785" w:rsidRPr="00340B0D" w:rsidRDefault="006C7785" w:rsidP="00380FCD">
            <w:pPr>
              <w:pStyle w:val="Default"/>
              <w:rPr>
                <w:sz w:val="18"/>
                <w:szCs w:val="18"/>
              </w:rPr>
            </w:pPr>
            <w:r w:rsidRPr="00340B0D">
              <w:rPr>
                <w:sz w:val="18"/>
                <w:szCs w:val="18"/>
              </w:rPr>
              <w:t>Ships’ routeing systems and ferry routes</w:t>
            </w:r>
          </w:p>
        </w:tc>
        <w:tc>
          <w:tcPr>
            <w:tcW w:w="1001" w:type="dxa"/>
            <w:gridSpan w:val="2"/>
            <w:tcBorders>
              <w:top w:val="single" w:sz="4" w:space="0" w:color="auto"/>
              <w:left w:val="single" w:sz="4" w:space="0" w:color="auto"/>
              <w:bottom w:val="single" w:sz="4" w:space="0" w:color="auto"/>
              <w:right w:val="single" w:sz="12" w:space="0" w:color="auto"/>
            </w:tcBorders>
          </w:tcPr>
          <w:p w14:paraId="3B436726"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3D90063"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56F098CD" w14:textId="77777777" w:rsidR="006C7785" w:rsidRPr="00340B0D" w:rsidRDefault="006C7785" w:rsidP="00380FCD">
            <w:pPr>
              <w:rPr>
                <w:rFonts w:cs="Arial"/>
                <w:sz w:val="18"/>
                <w:szCs w:val="18"/>
              </w:rPr>
            </w:pPr>
          </w:p>
        </w:tc>
      </w:tr>
      <w:tr w:rsidR="006C7785" w:rsidRPr="00340B0D" w14:paraId="1C4F23F2"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CDAAF2F" w14:textId="77777777" w:rsidR="006C7785" w:rsidRPr="00340B0D" w:rsidRDefault="006C7785" w:rsidP="00380FCD">
            <w:pPr>
              <w:pStyle w:val="Default"/>
              <w:rPr>
                <w:sz w:val="18"/>
                <w:szCs w:val="18"/>
              </w:rPr>
            </w:pPr>
            <w:r w:rsidRPr="00340B0D">
              <w:rPr>
                <w:sz w:val="18"/>
                <w:szCs w:val="18"/>
              </w:rPr>
              <w:t xml:space="preserve">Archipelagic sea lanes </w:t>
            </w:r>
          </w:p>
        </w:tc>
        <w:tc>
          <w:tcPr>
            <w:tcW w:w="1001" w:type="dxa"/>
            <w:gridSpan w:val="2"/>
            <w:tcBorders>
              <w:top w:val="single" w:sz="4" w:space="0" w:color="auto"/>
              <w:left w:val="single" w:sz="4" w:space="0" w:color="auto"/>
              <w:bottom w:val="single" w:sz="4" w:space="0" w:color="auto"/>
              <w:right w:val="single" w:sz="12" w:space="0" w:color="auto"/>
            </w:tcBorders>
          </w:tcPr>
          <w:p w14:paraId="2C7F6C60"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F6D7199"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4ABC271" w14:textId="77777777" w:rsidR="006C7785" w:rsidRPr="00340B0D" w:rsidRDefault="006C7785" w:rsidP="00380FCD">
            <w:pPr>
              <w:rPr>
                <w:rFonts w:cs="Arial"/>
                <w:sz w:val="18"/>
                <w:szCs w:val="18"/>
              </w:rPr>
            </w:pPr>
          </w:p>
        </w:tc>
      </w:tr>
      <w:tr w:rsidR="006C7785" w:rsidRPr="00340B0D" w14:paraId="55DA61B9"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2322CBEA" w14:textId="77777777" w:rsidR="006C7785" w:rsidRPr="00340B0D" w:rsidRDefault="006C7785" w:rsidP="00380FCD">
            <w:pPr>
              <w:pStyle w:val="Default"/>
              <w:rPr>
                <w:sz w:val="18"/>
                <w:szCs w:val="18"/>
              </w:rPr>
            </w:pPr>
            <w:r w:rsidRPr="00340B0D">
              <w:rPr>
                <w:sz w:val="18"/>
                <w:szCs w:val="18"/>
              </w:rPr>
              <w:t>Miscellaneous (Standard)</w:t>
            </w:r>
          </w:p>
        </w:tc>
        <w:tc>
          <w:tcPr>
            <w:tcW w:w="1001" w:type="dxa"/>
            <w:gridSpan w:val="2"/>
            <w:tcBorders>
              <w:top w:val="single" w:sz="4" w:space="0" w:color="auto"/>
              <w:left w:val="single" w:sz="4" w:space="0" w:color="auto"/>
              <w:bottom w:val="single" w:sz="4" w:space="0" w:color="auto"/>
              <w:right w:val="single" w:sz="12" w:space="0" w:color="auto"/>
            </w:tcBorders>
          </w:tcPr>
          <w:p w14:paraId="08F5910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4FCA464F"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1DF83372" w14:textId="77777777" w:rsidR="006C7785" w:rsidRPr="00340B0D" w:rsidRDefault="006C7785" w:rsidP="00380FCD">
            <w:pPr>
              <w:rPr>
                <w:rFonts w:cs="Arial"/>
                <w:sz w:val="18"/>
                <w:szCs w:val="18"/>
              </w:rPr>
            </w:pPr>
          </w:p>
        </w:tc>
      </w:tr>
      <w:tr w:rsidR="006C7785" w:rsidRPr="00340B0D" w14:paraId="2B334E8F"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35E3D0B9" w14:textId="77777777" w:rsidR="006C7785" w:rsidRPr="00340B0D" w:rsidRDefault="006C7785" w:rsidP="00380FCD">
            <w:pPr>
              <w:pStyle w:val="Default"/>
              <w:ind w:left="720"/>
              <w:rPr>
                <w:sz w:val="18"/>
                <w:szCs w:val="18"/>
              </w:rPr>
            </w:pPr>
            <w:r w:rsidRPr="00340B0D">
              <w:rPr>
                <w:sz w:val="18"/>
                <w:szCs w:val="18"/>
              </w:rPr>
              <w:t>Chart (Standard)</w:t>
            </w:r>
          </w:p>
        </w:tc>
        <w:tc>
          <w:tcPr>
            <w:tcW w:w="1001" w:type="dxa"/>
            <w:gridSpan w:val="2"/>
            <w:tcBorders>
              <w:top w:val="single" w:sz="4" w:space="0" w:color="auto"/>
              <w:left w:val="single" w:sz="4" w:space="0" w:color="auto"/>
              <w:bottom w:val="single" w:sz="4" w:space="0" w:color="auto"/>
              <w:right w:val="single" w:sz="12" w:space="0" w:color="auto"/>
            </w:tcBorders>
          </w:tcPr>
          <w:p w14:paraId="7FCB0CDD"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4" w:space="0" w:color="auto"/>
            </w:tcBorders>
          </w:tcPr>
          <w:p w14:paraId="2BB97B50"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05BC7DD0" w14:textId="77777777" w:rsidR="006C7785" w:rsidRPr="00340B0D" w:rsidRDefault="006C7785" w:rsidP="00380FCD">
            <w:pPr>
              <w:rPr>
                <w:rFonts w:cs="Arial"/>
                <w:sz w:val="18"/>
                <w:szCs w:val="18"/>
              </w:rPr>
            </w:pPr>
          </w:p>
        </w:tc>
      </w:tr>
      <w:tr w:rsidR="006C7785" w:rsidRPr="00340B0D" w14:paraId="2049BB20" w14:textId="77777777" w:rsidTr="00380FCD">
        <w:trPr>
          <w:gridBefore w:val="1"/>
          <w:wBefore w:w="11" w:type="dxa"/>
        </w:trPr>
        <w:tc>
          <w:tcPr>
            <w:tcW w:w="4274" w:type="dxa"/>
            <w:gridSpan w:val="3"/>
            <w:tcBorders>
              <w:top w:val="single" w:sz="4" w:space="0" w:color="auto"/>
              <w:left w:val="single" w:sz="12" w:space="0" w:color="auto"/>
              <w:bottom w:val="single" w:sz="12" w:space="0" w:color="auto"/>
              <w:right w:val="single" w:sz="4" w:space="0" w:color="auto"/>
            </w:tcBorders>
          </w:tcPr>
          <w:p w14:paraId="6A598E0D" w14:textId="77777777" w:rsidR="006C7785" w:rsidRPr="00340B0D" w:rsidRDefault="006C7785" w:rsidP="00380FCD">
            <w:pPr>
              <w:pStyle w:val="Default"/>
              <w:ind w:left="720"/>
              <w:rPr>
                <w:sz w:val="18"/>
                <w:szCs w:val="18"/>
              </w:rPr>
            </w:pPr>
            <w:r w:rsidRPr="00340B0D">
              <w:rPr>
                <w:sz w:val="18"/>
                <w:szCs w:val="18"/>
              </w:rPr>
              <w:t>Alert Highlights (Standard)</w:t>
            </w:r>
          </w:p>
        </w:tc>
        <w:tc>
          <w:tcPr>
            <w:tcW w:w="1001" w:type="dxa"/>
            <w:gridSpan w:val="2"/>
            <w:tcBorders>
              <w:top w:val="single" w:sz="4" w:space="0" w:color="auto"/>
              <w:left w:val="single" w:sz="4" w:space="0" w:color="auto"/>
              <w:bottom w:val="single" w:sz="12" w:space="0" w:color="auto"/>
              <w:right w:val="single" w:sz="12" w:space="0" w:color="auto"/>
            </w:tcBorders>
          </w:tcPr>
          <w:p w14:paraId="08AB7B37" w14:textId="77777777" w:rsidR="006C7785" w:rsidRPr="00340B0D" w:rsidRDefault="006C7785" w:rsidP="00380FCD">
            <w:pPr>
              <w:jc w:val="center"/>
              <w:rPr>
                <w:rFonts w:cs="Arial"/>
                <w:sz w:val="18"/>
                <w:szCs w:val="18"/>
              </w:rPr>
            </w:pPr>
          </w:p>
        </w:tc>
        <w:tc>
          <w:tcPr>
            <w:tcW w:w="3405" w:type="dxa"/>
            <w:gridSpan w:val="3"/>
            <w:tcBorders>
              <w:top w:val="single" w:sz="4" w:space="0" w:color="auto"/>
              <w:left w:val="single" w:sz="12" w:space="0" w:color="auto"/>
              <w:bottom w:val="single" w:sz="12" w:space="0" w:color="auto"/>
            </w:tcBorders>
          </w:tcPr>
          <w:p w14:paraId="35A2B570" w14:textId="77777777" w:rsidR="006C7785" w:rsidRPr="00340B0D" w:rsidRDefault="006C7785" w:rsidP="00380FCD">
            <w:pPr>
              <w:rPr>
                <w:rFonts w:cs="Arial"/>
                <w:sz w:val="18"/>
                <w:szCs w:val="18"/>
              </w:rPr>
            </w:pPr>
          </w:p>
        </w:tc>
        <w:tc>
          <w:tcPr>
            <w:tcW w:w="1005" w:type="dxa"/>
            <w:tcBorders>
              <w:top w:val="single" w:sz="4" w:space="0" w:color="auto"/>
              <w:bottom w:val="single" w:sz="12" w:space="0" w:color="auto"/>
              <w:right w:val="single" w:sz="12" w:space="0" w:color="auto"/>
            </w:tcBorders>
            <w:vAlign w:val="center"/>
          </w:tcPr>
          <w:p w14:paraId="3E1755F7" w14:textId="77777777" w:rsidR="006C7785" w:rsidRPr="00340B0D" w:rsidRDefault="006C7785" w:rsidP="00380FCD">
            <w:pPr>
              <w:rPr>
                <w:rFonts w:cs="Arial"/>
                <w:sz w:val="18"/>
                <w:szCs w:val="18"/>
              </w:rPr>
            </w:pPr>
          </w:p>
        </w:tc>
      </w:tr>
      <w:tr w:rsidR="006C7785" w:rsidRPr="00340B0D" w14:paraId="59B3F08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79C7EA9"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FFACAEB"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671F9B1F"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428EEEEB"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0070947A"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79FCBD65" w14:textId="77777777" w:rsidR="006C7785" w:rsidRPr="00340B0D" w:rsidRDefault="006C7785" w:rsidP="00380FCD">
            <w:pPr>
              <w:rPr>
                <w:rFonts w:cs="Arial"/>
                <w:sz w:val="18"/>
                <w:szCs w:val="18"/>
              </w:rPr>
            </w:pPr>
          </w:p>
        </w:tc>
      </w:tr>
      <w:tr w:rsidR="006C7785" w:rsidRPr="00340B0D" w14:paraId="473EB56C" w14:textId="77777777" w:rsidTr="00380FCD">
        <w:trPr>
          <w:gridBefore w:val="1"/>
          <w:wBefore w:w="11" w:type="dxa"/>
        </w:trPr>
        <w:tc>
          <w:tcPr>
            <w:tcW w:w="4274" w:type="dxa"/>
            <w:gridSpan w:val="3"/>
            <w:tcBorders>
              <w:top w:val="single" w:sz="4" w:space="0" w:color="auto"/>
              <w:left w:val="single" w:sz="12" w:space="0" w:color="auto"/>
              <w:bottom w:val="single" w:sz="4" w:space="0" w:color="auto"/>
              <w:right w:val="single" w:sz="4" w:space="0" w:color="auto"/>
            </w:tcBorders>
          </w:tcPr>
          <w:p w14:paraId="03478F16" w14:textId="77777777" w:rsidR="006C7785" w:rsidRPr="00340B0D" w:rsidRDefault="006C7785" w:rsidP="00380FCD">
            <w:pPr>
              <w:pStyle w:val="Default"/>
              <w:ind w:left="720"/>
              <w:rPr>
                <w:sz w:val="18"/>
                <w:szCs w:val="18"/>
              </w:rPr>
            </w:pPr>
          </w:p>
        </w:tc>
        <w:tc>
          <w:tcPr>
            <w:tcW w:w="1001" w:type="dxa"/>
            <w:gridSpan w:val="2"/>
            <w:tcBorders>
              <w:top w:val="single" w:sz="4" w:space="0" w:color="auto"/>
              <w:left w:val="single" w:sz="4" w:space="0" w:color="auto"/>
              <w:bottom w:val="single" w:sz="4" w:space="0" w:color="auto"/>
              <w:right w:val="double" w:sz="4" w:space="0" w:color="auto"/>
            </w:tcBorders>
          </w:tcPr>
          <w:p w14:paraId="6B490041" w14:textId="77777777" w:rsidR="006C7785" w:rsidRPr="00340B0D" w:rsidRDefault="006C7785" w:rsidP="00380FCD">
            <w:pPr>
              <w:jc w:val="center"/>
              <w:rPr>
                <w:rFonts w:cs="Arial"/>
                <w:sz w:val="18"/>
                <w:szCs w:val="18"/>
              </w:rPr>
            </w:pPr>
          </w:p>
        </w:tc>
        <w:tc>
          <w:tcPr>
            <w:tcW w:w="3405" w:type="dxa"/>
            <w:gridSpan w:val="3"/>
            <w:tcBorders>
              <w:top w:val="single" w:sz="4" w:space="0" w:color="auto"/>
              <w:left w:val="double" w:sz="4" w:space="0" w:color="auto"/>
              <w:bottom w:val="single" w:sz="4" w:space="0" w:color="auto"/>
            </w:tcBorders>
          </w:tcPr>
          <w:p w14:paraId="6A9B9F78" w14:textId="77777777" w:rsidR="006C7785" w:rsidRPr="00340B0D" w:rsidRDefault="006C7785" w:rsidP="00380FCD">
            <w:pPr>
              <w:rPr>
                <w:rFonts w:cs="Arial"/>
                <w:sz w:val="18"/>
                <w:szCs w:val="18"/>
              </w:rPr>
            </w:pPr>
          </w:p>
        </w:tc>
        <w:tc>
          <w:tcPr>
            <w:tcW w:w="1005" w:type="dxa"/>
            <w:tcBorders>
              <w:top w:val="single" w:sz="4" w:space="0" w:color="auto"/>
              <w:bottom w:val="single" w:sz="4" w:space="0" w:color="auto"/>
              <w:right w:val="single" w:sz="12" w:space="0" w:color="auto"/>
            </w:tcBorders>
            <w:vAlign w:val="center"/>
          </w:tcPr>
          <w:p w14:paraId="6F41B80D" w14:textId="77777777" w:rsidR="006C7785" w:rsidRPr="00340B0D" w:rsidRDefault="006C7785" w:rsidP="00380FCD">
            <w:pPr>
              <w:rPr>
                <w:rFonts w:cs="Arial"/>
                <w:sz w:val="18"/>
                <w:szCs w:val="18"/>
              </w:rPr>
            </w:pPr>
          </w:p>
        </w:tc>
      </w:tr>
      <w:tr w:rsidR="006C7785" w:rsidRPr="00340B0D" w14:paraId="08D52357" w14:textId="77777777" w:rsidTr="00380FCD">
        <w:trPr>
          <w:gridBefore w:val="1"/>
          <w:wBefore w:w="11" w:type="dxa"/>
        </w:trPr>
        <w:tc>
          <w:tcPr>
            <w:tcW w:w="9685"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BC2BCE3"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2C0BE249" w14:textId="77777777" w:rsidTr="00380FCD">
        <w:trPr>
          <w:gridBefore w:val="1"/>
          <w:wBefore w:w="11" w:type="dxa"/>
        </w:trPr>
        <w:tc>
          <w:tcPr>
            <w:tcW w:w="9685" w:type="dxa"/>
            <w:gridSpan w:val="9"/>
            <w:tcBorders>
              <w:top w:val="single" w:sz="4" w:space="0" w:color="auto"/>
              <w:left w:val="single" w:sz="12" w:space="0" w:color="auto"/>
              <w:bottom w:val="single" w:sz="4" w:space="0" w:color="auto"/>
              <w:right w:val="single" w:sz="12" w:space="0" w:color="auto"/>
            </w:tcBorders>
            <w:vAlign w:val="center"/>
          </w:tcPr>
          <w:p w14:paraId="73B97008" w14:textId="77777777" w:rsidR="006C7785" w:rsidRPr="00D6273A" w:rsidRDefault="006C7785" w:rsidP="00380FCD">
            <w:pPr>
              <w:rPr>
                <w:i/>
              </w:rPr>
            </w:pPr>
            <w:r w:rsidRPr="00CB1E10">
              <w:rPr>
                <w:rFonts w:cs="Arial"/>
                <w:i/>
              </w:rPr>
              <w:t xml:space="preserve">Load the exchange set </w:t>
            </w:r>
            <w:r w:rsidRPr="00CB1E10">
              <w:rPr>
                <w:rFonts w:cs="Arial"/>
                <w:b/>
                <w:bCs/>
                <w:i/>
              </w:rPr>
              <w:t xml:space="preserve">PowerUp </w:t>
            </w:r>
            <w:r>
              <w:rPr>
                <w:rFonts w:cs="Arial"/>
                <w:i/>
              </w:rPr>
              <w:t xml:space="preserve">with the above settings: </w:t>
            </w:r>
          </w:p>
        </w:tc>
      </w:tr>
      <w:tr w:rsidR="006C7785" w:rsidRPr="00340B0D" w14:paraId="72B2FD0F"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EF4DC4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26FFBB93"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7A318EA" w14:textId="77777777" w:rsidR="006C7785" w:rsidRPr="00614B0E" w:rsidRDefault="006C7785" w:rsidP="00380FCD">
            <w:pPr>
              <w:rPr>
                <w:rFonts w:cs="Arial"/>
                <w:b/>
                <w:bCs/>
              </w:rPr>
            </w:pPr>
            <w:r w:rsidRPr="00CB1E10">
              <w:rPr>
                <w:rFonts w:cs="Arial"/>
                <w:i/>
              </w:rPr>
              <w:t>Display dataset 10100AA_X0000.000 at maximum display scale (1:52 000), select Display Category Display Base</w:t>
            </w:r>
          </w:p>
        </w:tc>
      </w:tr>
      <w:tr w:rsidR="006C7785" w:rsidRPr="00340B0D" w14:paraId="13711E2D" w14:textId="77777777" w:rsidTr="00380FCD">
        <w:trPr>
          <w:gridBefore w:val="1"/>
          <w:wBefore w:w="11" w:type="dxa"/>
        </w:trPr>
        <w:tc>
          <w:tcPr>
            <w:tcW w:w="9685"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BCBC5D4" w14:textId="77777777" w:rsidR="006C7785" w:rsidRPr="00340B0D" w:rsidRDefault="006C7785" w:rsidP="00380FCD">
            <w:pPr>
              <w:jc w:val="center"/>
              <w:rPr>
                <w:rFonts w:cs="Arial"/>
                <w:sz w:val="18"/>
                <w:szCs w:val="18"/>
              </w:rPr>
            </w:pPr>
            <w:r w:rsidRPr="00340B0D">
              <w:rPr>
                <w:rFonts w:cs="Arial"/>
                <w:b/>
                <w:bCs/>
                <w:sz w:val="18"/>
                <w:szCs w:val="18"/>
              </w:rPr>
              <w:lastRenderedPageBreak/>
              <w:t>Results</w:t>
            </w:r>
          </w:p>
        </w:tc>
      </w:tr>
      <w:tr w:rsidR="006C7785" w14:paraId="4FED5319" w14:textId="77777777" w:rsidTr="00380FCD">
        <w:tc>
          <w:tcPr>
            <w:tcW w:w="9696" w:type="dxa"/>
            <w:gridSpan w:val="10"/>
            <w:vAlign w:val="center"/>
          </w:tcPr>
          <w:p w14:paraId="759F54C0" w14:textId="77777777" w:rsidR="006C7785" w:rsidRDefault="006C7785" w:rsidP="00380FCD">
            <w:pPr>
              <w:rPr>
                <w:rFonts w:cs="Arial"/>
                <w:i/>
              </w:rPr>
            </w:pPr>
            <w:r w:rsidRPr="00CB1E10">
              <w:rPr>
                <w:rFonts w:cs="Arial"/>
                <w:i/>
              </w:rPr>
              <w:t>Confirm that the diamond shallow pattern is displayed as follows:</w:t>
            </w:r>
          </w:p>
          <w:p w14:paraId="7C8330A0" w14:textId="77777777" w:rsidR="006C7785" w:rsidRDefault="006C7785" w:rsidP="00380FCD">
            <w:pPr>
              <w:rPr>
                <w:rFonts w:cs="Arial"/>
                <w:i/>
              </w:rPr>
            </w:pPr>
            <w:r>
              <w:rPr>
                <w:noProof/>
                <w:lang w:val="en-IN" w:eastAsia="en-IN"/>
              </w:rPr>
              <w:drawing>
                <wp:inline distT="0" distB="0" distL="0" distR="0" wp14:anchorId="169C71BE" wp14:editId="0AC43F7F">
                  <wp:extent cx="6010275" cy="5534025"/>
                  <wp:effectExtent l="0" t="0" r="9525" b="9525"/>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bl>
    <w:p w14:paraId="5E99D25A" w14:textId="77777777" w:rsidR="006C7785" w:rsidRDefault="006C7785" w:rsidP="006C7785"/>
    <w:p w14:paraId="4E27B297"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3FB3A46" w14:textId="77777777" w:rsidR="006C7785" w:rsidRDefault="006C7785" w:rsidP="006C7785">
      <w:r>
        <w:br w:type="page"/>
      </w:r>
    </w:p>
    <w:p w14:paraId="37F76D17" w14:textId="77777777" w:rsidR="006C7785" w:rsidRPr="001C1BE9" w:rsidRDefault="006C7785" w:rsidP="006C7785">
      <w:pPr>
        <w:pStyle w:val="Heading1"/>
        <w:numPr>
          <w:ilvl w:val="2"/>
          <w:numId w:val="80"/>
        </w:numPr>
        <w:tabs>
          <w:tab w:val="left" w:pos="567"/>
        </w:tabs>
        <w:spacing w:after="120"/>
        <w:ind w:left="567" w:hanging="567"/>
        <w:rPr>
          <w:rFonts w:cs="Arial"/>
          <w:b w:val="0"/>
          <w:color w:val="000000" w:themeColor="text1"/>
        </w:rPr>
      </w:pPr>
      <w:r w:rsidRPr="001C1BE9">
        <w:rPr>
          <w:rFonts w:cs="Arial"/>
          <w:color w:val="000000" w:themeColor="text1"/>
        </w:rPr>
        <w:lastRenderedPageBreak/>
        <w:t>Contour labels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85"/>
        <w:gridCol w:w="2522"/>
        <w:gridCol w:w="2488"/>
        <w:gridCol w:w="1714"/>
      </w:tblGrid>
      <w:tr w:rsidR="006C7785" w14:paraId="5A7FA7EF" w14:textId="77777777" w:rsidTr="00380FCD">
        <w:trPr>
          <w:trHeight w:val="392"/>
          <w:tblHeader/>
        </w:trPr>
        <w:tc>
          <w:tcPr>
            <w:tcW w:w="2485" w:type="dxa"/>
            <w:shd w:val="clear" w:color="auto" w:fill="CCFFCC"/>
            <w:vAlign w:val="center"/>
          </w:tcPr>
          <w:p w14:paraId="2A20E725" w14:textId="77777777" w:rsidR="006C7785" w:rsidRPr="00CB1E10" w:rsidRDefault="006C7785" w:rsidP="00380FCD">
            <w:pPr>
              <w:rPr>
                <w:rFonts w:cs="Arial"/>
              </w:rPr>
            </w:pPr>
            <w:r w:rsidRPr="00CB1E10">
              <w:rPr>
                <w:rFonts w:cs="Arial"/>
                <w:b/>
              </w:rPr>
              <w:t>Test Reference</w:t>
            </w:r>
          </w:p>
        </w:tc>
        <w:tc>
          <w:tcPr>
            <w:tcW w:w="2522" w:type="dxa"/>
            <w:shd w:val="clear" w:color="auto" w:fill="CCFFCC"/>
            <w:vAlign w:val="center"/>
          </w:tcPr>
          <w:p w14:paraId="4B503D79" w14:textId="77777777" w:rsidR="006C7785" w:rsidRPr="00CB1E10" w:rsidRDefault="006C7785" w:rsidP="00380FCD">
            <w:pPr>
              <w:rPr>
                <w:rFonts w:cs="Arial"/>
              </w:rPr>
            </w:pPr>
            <w:r w:rsidRPr="00CB1E10">
              <w:rPr>
                <w:rFonts w:cs="Arial"/>
              </w:rPr>
              <w:t>ContourLabels</w:t>
            </w:r>
          </w:p>
        </w:tc>
        <w:tc>
          <w:tcPr>
            <w:tcW w:w="2488" w:type="dxa"/>
            <w:shd w:val="clear" w:color="auto" w:fill="CCFFCC"/>
            <w:vAlign w:val="center"/>
          </w:tcPr>
          <w:p w14:paraId="60532C4A" w14:textId="77777777" w:rsidR="006C7785" w:rsidRPr="00CB1E10" w:rsidRDefault="006C7785" w:rsidP="00380FCD">
            <w:pPr>
              <w:rPr>
                <w:rFonts w:cs="Arial"/>
              </w:rPr>
            </w:pPr>
            <w:r w:rsidRPr="00CB1E10">
              <w:rPr>
                <w:rFonts w:cs="Arial"/>
                <w:b/>
              </w:rPr>
              <w:t>IHO Reference</w:t>
            </w:r>
          </w:p>
        </w:tc>
        <w:tc>
          <w:tcPr>
            <w:tcW w:w="1714" w:type="dxa"/>
            <w:shd w:val="clear" w:color="auto" w:fill="CCFFCC"/>
            <w:vAlign w:val="center"/>
          </w:tcPr>
          <w:p w14:paraId="71D6EAD9" w14:textId="77777777" w:rsidR="006C7785" w:rsidRPr="00CB1E10" w:rsidRDefault="006C7785" w:rsidP="00380FCD">
            <w:pPr>
              <w:spacing w:line="240" w:lineRule="auto"/>
              <w:rPr>
                <w:rFonts w:cs="Arial"/>
                <w:color w:val="000000"/>
              </w:rPr>
            </w:pPr>
            <w:r w:rsidRPr="00CB1E10">
              <w:rPr>
                <w:rFonts w:cs="Arial"/>
                <w:color w:val="000000"/>
              </w:rPr>
              <w:t>S-98 C-9.5.4</w:t>
            </w:r>
          </w:p>
          <w:p w14:paraId="5CFC6A1C"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25"/>
        <w:gridCol w:w="325"/>
        <w:gridCol w:w="1336"/>
        <w:gridCol w:w="237"/>
        <w:gridCol w:w="865"/>
        <w:gridCol w:w="1893"/>
        <w:gridCol w:w="482"/>
        <w:gridCol w:w="877"/>
        <w:gridCol w:w="457"/>
      </w:tblGrid>
      <w:tr w:rsidR="006C7785" w:rsidRPr="00340B0D" w14:paraId="1E3B6267"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5A6E03"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3E069B0"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673ABFE4" w14:textId="77777777" w:rsidR="006C7785" w:rsidRPr="005B051E" w:rsidRDefault="006C7785" w:rsidP="00380FCD">
            <w:pPr>
              <w:rPr>
                <w:rFonts w:cs="Arial"/>
              </w:rPr>
            </w:pPr>
            <w:r w:rsidRPr="00CB1E10">
              <w:rPr>
                <w:rFonts w:cs="Arial"/>
                <w:i/>
              </w:rPr>
              <w:t>Contour labels are an optional Mariners’ selection. This test shall be performed, if the contour label option is provided.</w:t>
            </w:r>
          </w:p>
        </w:tc>
      </w:tr>
      <w:tr w:rsidR="006C7785" w:rsidRPr="00340B0D" w14:paraId="2E915C2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343794D"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44090C9"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98A4F6B" w14:textId="77777777" w:rsidR="006C7785" w:rsidRPr="00CB1E10" w:rsidRDefault="006C7785" w:rsidP="00380FCD">
            <w:pPr>
              <w:rPr>
                <w:rFonts w:cs="Arial"/>
                <w:i/>
              </w:rPr>
            </w:pPr>
            <w:r w:rsidRPr="00CB1E10">
              <w:rPr>
                <w:rFonts w:cs="Arial"/>
                <w:i/>
              </w:rPr>
              <w:t xml:space="preserve">Load all datasets the exchange set </w:t>
            </w:r>
            <w:r w:rsidRPr="00CB1E10">
              <w:rPr>
                <w:rFonts w:cs="Arial"/>
                <w:b/>
                <w:bCs/>
                <w:i/>
              </w:rPr>
              <w:t xml:space="preserve">PowerUp </w:t>
            </w:r>
            <w:r w:rsidRPr="00CB1E10">
              <w:rPr>
                <w:rFonts w:cs="Arial"/>
                <w:i/>
              </w:rPr>
              <w:t xml:space="preserve">with the following settings: </w:t>
            </w:r>
          </w:p>
          <w:p w14:paraId="6A157544" w14:textId="77777777" w:rsidR="006C7785" w:rsidRPr="002453EF" w:rsidRDefault="006C7785" w:rsidP="00380FCD">
            <w:pPr>
              <w:rPr>
                <w:rFonts w:cs="Arial"/>
                <w:i/>
              </w:rPr>
            </w:pPr>
            <w:r>
              <w:rPr>
                <w:rFonts w:cs="Arial"/>
                <w:i/>
              </w:rPr>
              <w:t>Select Other Depth contours</w:t>
            </w:r>
          </w:p>
        </w:tc>
      </w:tr>
      <w:tr w:rsidR="006C7785" w:rsidRPr="00340B0D" w14:paraId="56E37B8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BFF5C1D"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E7DB05C" w14:textId="77777777" w:rsidR="006C7785" w:rsidRPr="00340B0D" w:rsidRDefault="006C7785" w:rsidP="00380FCD">
            <w:pPr>
              <w:jc w:val="center"/>
              <w:rPr>
                <w:rFonts w:cs="Arial"/>
                <w:b/>
                <w:bCs/>
                <w:sz w:val="18"/>
                <w:szCs w:val="18"/>
              </w:rPr>
            </w:pPr>
          </w:p>
        </w:tc>
      </w:tr>
      <w:tr w:rsidR="006C7785" w:rsidRPr="00340B0D" w14:paraId="426523A2" w14:textId="77777777" w:rsidTr="00380FCD">
        <w:trPr>
          <w:gridBefore w:val="1"/>
          <w:wBefore w:w="12" w:type="dxa"/>
        </w:trPr>
        <w:tc>
          <w:tcPr>
            <w:tcW w:w="7975" w:type="dxa"/>
            <w:gridSpan w:val="7"/>
            <w:tcBorders>
              <w:top w:val="single" w:sz="4" w:space="0" w:color="auto"/>
              <w:left w:val="single" w:sz="12" w:space="0" w:color="auto"/>
              <w:bottom w:val="single" w:sz="4" w:space="0" w:color="auto"/>
              <w:right w:val="single" w:sz="12" w:space="0" w:color="auto"/>
            </w:tcBorders>
            <w:shd w:val="clear" w:color="auto" w:fill="auto"/>
          </w:tcPr>
          <w:p w14:paraId="70060C01" w14:textId="77777777" w:rsidR="006C7785" w:rsidRPr="000B13F9" w:rsidRDefault="006C7785" w:rsidP="00380FCD">
            <w:pPr>
              <w:rPr>
                <w:rFonts w:cs="Arial"/>
              </w:rPr>
            </w:pPr>
            <w:r>
              <w:rPr>
                <w:rFonts w:cs="Arial"/>
                <w:b/>
                <w:bCs/>
                <w:i/>
              </w:rPr>
              <w:t>DisplayBase</w:t>
            </w:r>
          </w:p>
        </w:tc>
        <w:tc>
          <w:tcPr>
            <w:tcW w:w="1222" w:type="dxa"/>
            <w:gridSpan w:val="2"/>
            <w:tcBorders>
              <w:top w:val="single" w:sz="4" w:space="0" w:color="auto"/>
              <w:left w:val="single" w:sz="12" w:space="0" w:color="auto"/>
              <w:bottom w:val="single" w:sz="4" w:space="0" w:color="auto"/>
              <w:right w:val="single" w:sz="12" w:space="0" w:color="auto"/>
            </w:tcBorders>
            <w:shd w:val="clear" w:color="auto" w:fill="auto"/>
          </w:tcPr>
          <w:p w14:paraId="33078424" w14:textId="77777777" w:rsidR="006C7785" w:rsidRPr="00340B0D" w:rsidRDefault="006C7785" w:rsidP="00380FCD">
            <w:pPr>
              <w:rPr>
                <w:rFonts w:cs="Arial"/>
                <w:sz w:val="18"/>
                <w:szCs w:val="18"/>
              </w:rPr>
            </w:pPr>
          </w:p>
        </w:tc>
      </w:tr>
      <w:tr w:rsidR="006C7785" w:rsidRPr="00340B0D" w14:paraId="0CCFE8D4" w14:textId="77777777" w:rsidTr="00380FCD">
        <w:trPr>
          <w:gridBefore w:val="1"/>
          <w:wBefore w:w="12" w:type="dxa"/>
        </w:trPr>
        <w:tc>
          <w:tcPr>
            <w:tcW w:w="7975" w:type="dxa"/>
            <w:gridSpan w:val="7"/>
            <w:tcBorders>
              <w:top w:val="single" w:sz="4" w:space="0" w:color="auto"/>
              <w:left w:val="single" w:sz="12" w:space="0" w:color="auto"/>
              <w:bottom w:val="single" w:sz="12" w:space="0" w:color="auto"/>
              <w:right w:val="single" w:sz="12" w:space="0" w:color="auto"/>
            </w:tcBorders>
            <w:shd w:val="clear" w:color="auto" w:fill="auto"/>
          </w:tcPr>
          <w:p w14:paraId="3D14CD6D" w14:textId="77777777" w:rsidR="006C7785" w:rsidRPr="00340B0D" w:rsidRDefault="006C7785" w:rsidP="00380FCD">
            <w:pPr>
              <w:rPr>
                <w:rFonts w:cs="Arial"/>
                <w:sz w:val="18"/>
                <w:szCs w:val="18"/>
              </w:rPr>
            </w:pPr>
          </w:p>
        </w:tc>
        <w:tc>
          <w:tcPr>
            <w:tcW w:w="1222" w:type="dxa"/>
            <w:gridSpan w:val="2"/>
            <w:tcBorders>
              <w:top w:val="single" w:sz="4" w:space="0" w:color="auto"/>
              <w:left w:val="single" w:sz="12" w:space="0" w:color="auto"/>
              <w:bottom w:val="single" w:sz="12" w:space="0" w:color="auto"/>
              <w:right w:val="single" w:sz="12" w:space="0" w:color="auto"/>
            </w:tcBorders>
            <w:shd w:val="clear" w:color="auto" w:fill="auto"/>
          </w:tcPr>
          <w:p w14:paraId="6219A4B0" w14:textId="77777777" w:rsidR="006C7785" w:rsidRPr="00340B0D" w:rsidRDefault="006C7785" w:rsidP="00380FCD">
            <w:pPr>
              <w:rPr>
                <w:rFonts w:cs="Arial"/>
                <w:sz w:val="18"/>
                <w:szCs w:val="18"/>
              </w:rPr>
            </w:pPr>
          </w:p>
        </w:tc>
      </w:tr>
      <w:tr w:rsidR="006C7785" w:rsidRPr="00340B0D" w14:paraId="04A1D1B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F23CE48"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AD5BA6"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231750F9" w14:textId="77777777" w:rsidTr="00380FCD">
        <w:trPr>
          <w:gridBefore w:val="1"/>
          <w:wBefore w:w="12" w:type="dxa"/>
        </w:trPr>
        <w:sdt>
          <w:sdtPr>
            <w:rPr>
              <w:rFonts w:cs="Arial"/>
              <w:sz w:val="18"/>
              <w:szCs w:val="18"/>
            </w:rPr>
            <w:alias w:val="Diplay Category"/>
            <w:tag w:val="Diplay Categor"/>
            <w:id w:val="1371339719"/>
            <w:placeholder>
              <w:docPart w:val="BACE60746FAC4B35B6C18F0AD337901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4EF6135F" w14:textId="77777777" w:rsidR="006C7785" w:rsidRPr="00340B0D" w:rsidRDefault="006C7785" w:rsidP="00380FCD">
                <w:pPr>
                  <w:rPr>
                    <w:rFonts w:cs="Arial"/>
                    <w:sz w:val="18"/>
                    <w:szCs w:val="18"/>
                  </w:rPr>
                </w:pPr>
                <w:r>
                  <w:rPr>
                    <w:rFonts w:cs="Arial"/>
                    <w:sz w:val="18"/>
                    <w:szCs w:val="18"/>
                  </w:rPr>
                  <w:t>Displaybase</w:t>
                </w:r>
              </w:p>
            </w:tc>
          </w:sdtContent>
        </w:sdt>
        <w:tc>
          <w:tcPr>
            <w:tcW w:w="4311" w:type="dxa"/>
            <w:gridSpan w:val="4"/>
            <w:tcBorders>
              <w:left w:val="single" w:sz="12" w:space="0" w:color="auto"/>
              <w:bottom w:val="single" w:sz="4" w:space="0" w:color="auto"/>
              <w:right w:val="single" w:sz="4" w:space="0" w:color="auto"/>
            </w:tcBorders>
            <w:shd w:val="clear" w:color="auto" w:fill="auto"/>
          </w:tcPr>
          <w:p w14:paraId="5151F376" w14:textId="77777777" w:rsidR="006C7785" w:rsidRPr="00340B0D" w:rsidRDefault="006C7785" w:rsidP="00380FCD">
            <w:pPr>
              <w:rPr>
                <w:rFonts w:cs="Arial"/>
                <w:sz w:val="18"/>
                <w:szCs w:val="18"/>
              </w:rPr>
            </w:pPr>
            <w:r w:rsidRPr="00340B0D">
              <w:rPr>
                <w:rFonts w:cs="Arial"/>
                <w:sz w:val="18"/>
                <w:szCs w:val="18"/>
              </w:rPr>
              <w:t>Accuracy</w:t>
            </w:r>
          </w:p>
        </w:tc>
        <w:tc>
          <w:tcPr>
            <w:tcW w:w="263" w:type="dxa"/>
            <w:tcBorders>
              <w:left w:val="single" w:sz="4" w:space="0" w:color="auto"/>
              <w:right w:val="single" w:sz="12" w:space="0" w:color="auto"/>
            </w:tcBorders>
            <w:shd w:val="clear" w:color="auto" w:fill="auto"/>
            <w:vAlign w:val="center"/>
          </w:tcPr>
          <w:p w14:paraId="4FF5C870" w14:textId="77777777" w:rsidR="006C7785" w:rsidRPr="00340B0D" w:rsidRDefault="006C7785" w:rsidP="00380FCD">
            <w:pPr>
              <w:jc w:val="center"/>
              <w:rPr>
                <w:rFonts w:cs="Arial"/>
                <w:sz w:val="18"/>
                <w:szCs w:val="18"/>
              </w:rPr>
            </w:pPr>
          </w:p>
        </w:tc>
      </w:tr>
      <w:tr w:rsidR="006C7785" w:rsidRPr="00340B0D" w14:paraId="1BBCD1A6"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508A239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311" w:type="dxa"/>
            <w:gridSpan w:val="4"/>
            <w:tcBorders>
              <w:left w:val="single" w:sz="12" w:space="0" w:color="auto"/>
              <w:right w:val="single" w:sz="4" w:space="0" w:color="auto"/>
            </w:tcBorders>
            <w:shd w:val="clear" w:color="auto" w:fill="auto"/>
          </w:tcPr>
          <w:p w14:paraId="5E844E77" w14:textId="77777777" w:rsidR="006C7785" w:rsidRPr="00340B0D" w:rsidRDefault="006C7785" w:rsidP="00380FCD">
            <w:pPr>
              <w:rPr>
                <w:rFonts w:cs="Arial"/>
                <w:sz w:val="18"/>
                <w:szCs w:val="18"/>
              </w:rPr>
            </w:pPr>
            <w:r w:rsidRPr="00340B0D">
              <w:rPr>
                <w:rFonts w:cs="Arial"/>
                <w:sz w:val="18"/>
                <w:szCs w:val="18"/>
              </w:rPr>
              <w:t>Contour label</w:t>
            </w:r>
          </w:p>
        </w:tc>
        <w:tc>
          <w:tcPr>
            <w:tcW w:w="263" w:type="dxa"/>
            <w:tcBorders>
              <w:left w:val="single" w:sz="4" w:space="0" w:color="auto"/>
              <w:right w:val="single" w:sz="12" w:space="0" w:color="auto"/>
            </w:tcBorders>
            <w:shd w:val="clear" w:color="auto" w:fill="auto"/>
            <w:vAlign w:val="center"/>
          </w:tcPr>
          <w:p w14:paraId="14C319A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58A1917A"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5C391F1"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AC28CB7" w14:textId="77777777" w:rsidR="006C7785" w:rsidRPr="00340B0D" w:rsidRDefault="006C7785" w:rsidP="00380FCD">
            <w:pPr>
              <w:rPr>
                <w:rFonts w:cs="Arial"/>
                <w:sz w:val="18"/>
                <w:szCs w:val="18"/>
              </w:rPr>
            </w:pPr>
            <w:r>
              <w:rPr>
                <w:rFonts w:cs="Arial"/>
                <w:sz w:val="18"/>
                <w:szCs w:val="18"/>
              </w:rPr>
              <w:t>10m</w:t>
            </w:r>
          </w:p>
        </w:tc>
        <w:tc>
          <w:tcPr>
            <w:tcW w:w="4311" w:type="dxa"/>
            <w:gridSpan w:val="4"/>
            <w:tcBorders>
              <w:left w:val="single" w:sz="12" w:space="0" w:color="auto"/>
            </w:tcBorders>
          </w:tcPr>
          <w:p w14:paraId="049D0ADF" w14:textId="77777777" w:rsidR="006C7785" w:rsidRPr="00340B0D" w:rsidRDefault="006C7785" w:rsidP="00380FCD">
            <w:pPr>
              <w:rPr>
                <w:rFonts w:cs="Arial"/>
                <w:sz w:val="18"/>
                <w:szCs w:val="18"/>
              </w:rPr>
            </w:pPr>
            <w:r w:rsidRPr="00340B0D">
              <w:rPr>
                <w:rFonts w:cs="Arial"/>
                <w:sz w:val="18"/>
                <w:szCs w:val="18"/>
              </w:rPr>
              <w:t>Highlight date dependent</w:t>
            </w:r>
          </w:p>
        </w:tc>
        <w:tc>
          <w:tcPr>
            <w:tcW w:w="263" w:type="dxa"/>
            <w:tcBorders>
              <w:right w:val="single" w:sz="12" w:space="0" w:color="auto"/>
            </w:tcBorders>
          </w:tcPr>
          <w:p w14:paraId="17B6BDF1" w14:textId="77777777" w:rsidR="006C7785" w:rsidRPr="00340B0D" w:rsidRDefault="006C7785" w:rsidP="00380FCD">
            <w:pPr>
              <w:rPr>
                <w:rFonts w:cs="Arial"/>
                <w:sz w:val="18"/>
                <w:szCs w:val="18"/>
              </w:rPr>
            </w:pPr>
          </w:p>
        </w:tc>
      </w:tr>
      <w:tr w:rsidR="006C7785" w:rsidRPr="00340B0D" w14:paraId="3D40DF3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956E7BC"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04FF26"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8BD2534" w14:textId="77777777" w:rsidR="006C7785" w:rsidRPr="00340B0D" w:rsidRDefault="006C7785" w:rsidP="00380FCD">
            <w:pPr>
              <w:rPr>
                <w:rFonts w:cs="Arial"/>
                <w:sz w:val="18"/>
                <w:szCs w:val="18"/>
              </w:rPr>
            </w:pPr>
            <w:r w:rsidRPr="00340B0D">
              <w:rPr>
                <w:rFonts w:cs="Arial"/>
                <w:sz w:val="18"/>
                <w:szCs w:val="18"/>
              </w:rPr>
              <w:t>Highlight document</w:t>
            </w:r>
          </w:p>
        </w:tc>
        <w:tc>
          <w:tcPr>
            <w:tcW w:w="263" w:type="dxa"/>
            <w:tcBorders>
              <w:right w:val="single" w:sz="12" w:space="0" w:color="auto"/>
            </w:tcBorders>
          </w:tcPr>
          <w:p w14:paraId="7B4911E8" w14:textId="77777777" w:rsidR="006C7785" w:rsidRPr="00340B0D" w:rsidRDefault="006C7785" w:rsidP="00380FCD">
            <w:pPr>
              <w:jc w:val="center"/>
              <w:rPr>
                <w:rFonts w:cs="Arial"/>
                <w:sz w:val="18"/>
                <w:szCs w:val="18"/>
              </w:rPr>
            </w:pPr>
          </w:p>
        </w:tc>
      </w:tr>
      <w:tr w:rsidR="006C7785" w:rsidRPr="00340B0D" w14:paraId="43D07AC8"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CBF9359"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84A5C8"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67D8CB96" w14:textId="77777777" w:rsidR="006C7785" w:rsidRPr="00340B0D" w:rsidRDefault="006C7785" w:rsidP="00380FCD">
            <w:pPr>
              <w:rPr>
                <w:rFonts w:cs="Arial"/>
                <w:b/>
                <w:bCs/>
                <w:sz w:val="18"/>
                <w:szCs w:val="18"/>
              </w:rPr>
            </w:pPr>
            <w:r w:rsidRPr="00340B0D">
              <w:rPr>
                <w:rFonts w:cs="Arial"/>
                <w:sz w:val="18"/>
                <w:szCs w:val="18"/>
              </w:rPr>
              <w:t>Highlight info</w:t>
            </w:r>
          </w:p>
        </w:tc>
        <w:tc>
          <w:tcPr>
            <w:tcW w:w="263" w:type="dxa"/>
            <w:tcBorders>
              <w:right w:val="single" w:sz="12" w:space="0" w:color="auto"/>
            </w:tcBorders>
          </w:tcPr>
          <w:p w14:paraId="030722D8" w14:textId="77777777" w:rsidR="006C7785" w:rsidRPr="00340B0D" w:rsidRDefault="006C7785" w:rsidP="00380FCD">
            <w:pPr>
              <w:jc w:val="center"/>
              <w:rPr>
                <w:rFonts w:cs="Arial"/>
                <w:sz w:val="18"/>
                <w:szCs w:val="18"/>
              </w:rPr>
            </w:pPr>
          </w:p>
        </w:tc>
      </w:tr>
      <w:tr w:rsidR="006C7785" w:rsidRPr="00340B0D" w14:paraId="78ADA0C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0031AFC"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22EF53D" w14:textId="77777777" w:rsidR="006C7785" w:rsidRPr="00340B0D" w:rsidRDefault="006C7785" w:rsidP="00380FCD">
            <w:pPr>
              <w:rPr>
                <w:rFonts w:cs="Arial"/>
                <w:sz w:val="18"/>
                <w:szCs w:val="18"/>
              </w:rPr>
            </w:pPr>
            <w:r>
              <w:rPr>
                <w:rFonts w:cs="Arial"/>
                <w:sz w:val="18"/>
                <w:szCs w:val="18"/>
              </w:rPr>
              <w:t>On</w:t>
            </w:r>
          </w:p>
        </w:tc>
        <w:tc>
          <w:tcPr>
            <w:tcW w:w="4311" w:type="dxa"/>
            <w:gridSpan w:val="4"/>
            <w:tcBorders>
              <w:left w:val="single" w:sz="12" w:space="0" w:color="auto"/>
            </w:tcBorders>
          </w:tcPr>
          <w:p w14:paraId="5E82E7C5" w14:textId="77777777" w:rsidR="006C7785" w:rsidRPr="00340B0D" w:rsidRDefault="006C7785" w:rsidP="00380FCD">
            <w:pPr>
              <w:rPr>
                <w:rFonts w:cs="Arial"/>
                <w:sz w:val="18"/>
                <w:szCs w:val="18"/>
              </w:rPr>
            </w:pPr>
            <w:r w:rsidRPr="00340B0D">
              <w:rPr>
                <w:rFonts w:cs="Arial"/>
                <w:sz w:val="18"/>
                <w:szCs w:val="18"/>
              </w:rPr>
              <w:t>Shallow Pattern</w:t>
            </w:r>
          </w:p>
        </w:tc>
        <w:tc>
          <w:tcPr>
            <w:tcW w:w="263" w:type="dxa"/>
            <w:tcBorders>
              <w:right w:val="single" w:sz="12" w:space="0" w:color="auto"/>
            </w:tcBorders>
          </w:tcPr>
          <w:p w14:paraId="5F025CC3"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8533EB9"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7FD900A"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8BADD2"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2A981121" w14:textId="77777777" w:rsidR="006C7785" w:rsidRPr="00340B0D" w:rsidRDefault="006C7785" w:rsidP="00380FCD">
            <w:pPr>
              <w:rPr>
                <w:rFonts w:cs="Arial"/>
                <w:sz w:val="18"/>
                <w:szCs w:val="18"/>
              </w:rPr>
            </w:pPr>
            <w:r w:rsidRPr="00340B0D">
              <w:rPr>
                <w:rFonts w:cs="Arial"/>
                <w:sz w:val="18"/>
                <w:szCs w:val="18"/>
              </w:rPr>
              <w:t>Unknown</w:t>
            </w:r>
          </w:p>
        </w:tc>
        <w:tc>
          <w:tcPr>
            <w:tcW w:w="263" w:type="dxa"/>
            <w:tcBorders>
              <w:right w:val="single" w:sz="12" w:space="0" w:color="auto"/>
            </w:tcBorders>
          </w:tcPr>
          <w:p w14:paraId="26D5EF8A" w14:textId="77777777" w:rsidR="006C7785" w:rsidRPr="00340B0D" w:rsidRDefault="006C7785" w:rsidP="00380FCD">
            <w:pPr>
              <w:jc w:val="center"/>
              <w:rPr>
                <w:rFonts w:cs="Arial"/>
                <w:sz w:val="18"/>
                <w:szCs w:val="18"/>
              </w:rPr>
            </w:pPr>
          </w:p>
        </w:tc>
      </w:tr>
      <w:tr w:rsidR="006C7785" w:rsidRPr="00340B0D" w14:paraId="6C47D1FF"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C9A24E3"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085DEAD"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ABC4DE5" w14:textId="77777777" w:rsidR="006C7785" w:rsidRPr="00340B0D" w:rsidRDefault="006C7785" w:rsidP="00380FCD">
            <w:pPr>
              <w:rPr>
                <w:rFonts w:cs="Arial"/>
                <w:sz w:val="18"/>
                <w:szCs w:val="18"/>
              </w:rPr>
            </w:pPr>
            <w:r w:rsidRPr="00340B0D">
              <w:rPr>
                <w:rFonts w:cs="Arial"/>
                <w:sz w:val="18"/>
                <w:szCs w:val="18"/>
              </w:rPr>
              <w:t>Update Review</w:t>
            </w:r>
          </w:p>
        </w:tc>
        <w:tc>
          <w:tcPr>
            <w:tcW w:w="263" w:type="dxa"/>
            <w:tcBorders>
              <w:right w:val="single" w:sz="12" w:space="0" w:color="auto"/>
            </w:tcBorders>
          </w:tcPr>
          <w:p w14:paraId="450502C3" w14:textId="77777777" w:rsidR="006C7785" w:rsidRPr="00340B0D" w:rsidRDefault="006C7785" w:rsidP="00380FCD">
            <w:pPr>
              <w:jc w:val="center"/>
              <w:rPr>
                <w:rFonts w:cs="Arial"/>
                <w:sz w:val="18"/>
                <w:szCs w:val="18"/>
              </w:rPr>
            </w:pPr>
          </w:p>
        </w:tc>
      </w:tr>
      <w:tr w:rsidR="006C7785" w:rsidRPr="00340B0D" w14:paraId="3A1118A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A5017B4"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AA15C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51134944" w14:textId="77777777" w:rsidR="006C7785" w:rsidRPr="00340B0D" w:rsidRDefault="006C7785" w:rsidP="00380FCD">
            <w:pPr>
              <w:rPr>
                <w:rFonts w:cs="Arial"/>
                <w:sz w:val="18"/>
                <w:szCs w:val="18"/>
              </w:rPr>
            </w:pPr>
            <w:r w:rsidRPr="00340B0D">
              <w:rPr>
                <w:rFonts w:cs="Arial"/>
                <w:b/>
                <w:bCs/>
                <w:sz w:val="18"/>
                <w:szCs w:val="18"/>
              </w:rPr>
              <w:t>Text Groups</w:t>
            </w:r>
          </w:p>
        </w:tc>
        <w:tc>
          <w:tcPr>
            <w:tcW w:w="263" w:type="dxa"/>
            <w:tcBorders>
              <w:right w:val="single" w:sz="12" w:space="0" w:color="auto"/>
            </w:tcBorders>
            <w:vAlign w:val="center"/>
          </w:tcPr>
          <w:p w14:paraId="6BEE8FD7" w14:textId="77777777" w:rsidR="006C7785" w:rsidRPr="00340B0D" w:rsidRDefault="006C7785" w:rsidP="00380FCD">
            <w:pPr>
              <w:jc w:val="center"/>
              <w:rPr>
                <w:rFonts w:cs="Arial"/>
                <w:sz w:val="18"/>
                <w:szCs w:val="18"/>
              </w:rPr>
            </w:pPr>
          </w:p>
        </w:tc>
      </w:tr>
      <w:tr w:rsidR="006C7785" w:rsidRPr="00340B0D" w14:paraId="5B8BAC2D"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CEB87B9"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C2A1DE" w14:textId="77777777" w:rsidR="006C7785" w:rsidRPr="00340B0D" w:rsidRDefault="006C7785" w:rsidP="00380FCD">
            <w:pPr>
              <w:rPr>
                <w:rFonts w:cs="Arial"/>
                <w:sz w:val="18"/>
                <w:szCs w:val="18"/>
              </w:rPr>
            </w:pPr>
            <w:r>
              <w:rPr>
                <w:rFonts w:cs="Arial"/>
                <w:sz w:val="18"/>
                <w:szCs w:val="18"/>
              </w:rPr>
              <w:t>False</w:t>
            </w:r>
          </w:p>
        </w:tc>
        <w:tc>
          <w:tcPr>
            <w:tcW w:w="4311" w:type="dxa"/>
            <w:gridSpan w:val="4"/>
            <w:tcBorders>
              <w:left w:val="single" w:sz="12" w:space="0" w:color="auto"/>
            </w:tcBorders>
          </w:tcPr>
          <w:p w14:paraId="6FC89D6F" w14:textId="77777777" w:rsidR="006C7785" w:rsidRPr="00340B0D" w:rsidRDefault="006C7785" w:rsidP="00380FCD">
            <w:pPr>
              <w:rPr>
                <w:rFonts w:cs="Arial"/>
                <w:sz w:val="18"/>
                <w:szCs w:val="18"/>
              </w:rPr>
            </w:pPr>
            <w:r w:rsidRPr="00340B0D">
              <w:rPr>
                <w:rFonts w:cs="Arial"/>
                <w:sz w:val="18"/>
                <w:szCs w:val="18"/>
              </w:rPr>
              <w:t>Chart Text</w:t>
            </w:r>
          </w:p>
        </w:tc>
        <w:tc>
          <w:tcPr>
            <w:tcW w:w="263" w:type="dxa"/>
            <w:tcBorders>
              <w:right w:val="single" w:sz="12" w:space="0" w:color="auto"/>
            </w:tcBorders>
            <w:vAlign w:val="center"/>
          </w:tcPr>
          <w:p w14:paraId="7E4C98B7" w14:textId="77777777" w:rsidR="006C7785" w:rsidRPr="00340B0D" w:rsidRDefault="006C7785" w:rsidP="00380FCD">
            <w:pPr>
              <w:jc w:val="center"/>
              <w:rPr>
                <w:rFonts w:cs="Arial"/>
                <w:sz w:val="18"/>
                <w:szCs w:val="18"/>
              </w:rPr>
            </w:pPr>
          </w:p>
        </w:tc>
      </w:tr>
      <w:tr w:rsidR="006C7785" w:rsidRPr="00340B0D" w14:paraId="5718E90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18591264"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C234A37"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60E2E92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63" w:type="dxa"/>
            <w:tcBorders>
              <w:right w:val="single" w:sz="12" w:space="0" w:color="auto"/>
            </w:tcBorders>
            <w:vAlign w:val="center"/>
          </w:tcPr>
          <w:p w14:paraId="7C189BAB" w14:textId="77777777" w:rsidR="006C7785" w:rsidRPr="00340B0D" w:rsidRDefault="006C7785" w:rsidP="00380FCD">
            <w:pPr>
              <w:jc w:val="center"/>
              <w:rPr>
                <w:rFonts w:cs="Arial"/>
                <w:sz w:val="18"/>
                <w:szCs w:val="18"/>
              </w:rPr>
            </w:pPr>
          </w:p>
        </w:tc>
      </w:tr>
      <w:tr w:rsidR="006C7785" w:rsidRPr="00340B0D" w14:paraId="2E3C2FDC"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1B09FC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EDDD19"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0347D93C"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63" w:type="dxa"/>
            <w:tcBorders>
              <w:right w:val="single" w:sz="12" w:space="0" w:color="auto"/>
            </w:tcBorders>
            <w:vAlign w:val="center"/>
          </w:tcPr>
          <w:p w14:paraId="76657B68" w14:textId="77777777" w:rsidR="006C7785" w:rsidRPr="00340B0D" w:rsidRDefault="006C7785" w:rsidP="00380FCD">
            <w:pPr>
              <w:jc w:val="center"/>
              <w:rPr>
                <w:rFonts w:cs="Arial"/>
                <w:sz w:val="18"/>
                <w:szCs w:val="18"/>
              </w:rPr>
            </w:pPr>
          </w:p>
        </w:tc>
      </w:tr>
      <w:tr w:rsidR="006C7785" w:rsidRPr="00340B0D" w14:paraId="7F5574F7"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604C4B1"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0FFA95DE" w14:textId="77777777" w:rsidR="006C7785" w:rsidRPr="00340B0D" w:rsidRDefault="006C7785" w:rsidP="00380FCD">
            <w:pPr>
              <w:rPr>
                <w:rFonts w:cs="Arial"/>
                <w:sz w:val="18"/>
                <w:szCs w:val="18"/>
              </w:rPr>
            </w:pPr>
          </w:p>
        </w:tc>
        <w:tc>
          <w:tcPr>
            <w:tcW w:w="4311" w:type="dxa"/>
            <w:gridSpan w:val="4"/>
            <w:tcBorders>
              <w:left w:val="single" w:sz="12" w:space="0" w:color="auto"/>
            </w:tcBorders>
          </w:tcPr>
          <w:p w14:paraId="1B5417C7" w14:textId="77777777" w:rsidR="006C7785" w:rsidRPr="00340B0D" w:rsidRDefault="006C7785" w:rsidP="00380FCD">
            <w:pPr>
              <w:rPr>
                <w:rFonts w:cs="Arial"/>
                <w:sz w:val="18"/>
                <w:szCs w:val="18"/>
              </w:rPr>
            </w:pPr>
            <w:r w:rsidRPr="00340B0D">
              <w:rPr>
                <w:rFonts w:cs="Arial"/>
                <w:sz w:val="18"/>
                <w:szCs w:val="18"/>
              </w:rPr>
              <w:t xml:space="preserve">        Names</w:t>
            </w:r>
          </w:p>
        </w:tc>
        <w:tc>
          <w:tcPr>
            <w:tcW w:w="263" w:type="dxa"/>
            <w:tcBorders>
              <w:right w:val="single" w:sz="12" w:space="0" w:color="auto"/>
            </w:tcBorders>
            <w:vAlign w:val="center"/>
          </w:tcPr>
          <w:p w14:paraId="0420F4A1" w14:textId="77777777" w:rsidR="006C7785" w:rsidRPr="00340B0D" w:rsidRDefault="006C7785" w:rsidP="00380FCD">
            <w:pPr>
              <w:jc w:val="center"/>
              <w:rPr>
                <w:rFonts w:cs="Arial"/>
                <w:sz w:val="18"/>
                <w:szCs w:val="18"/>
              </w:rPr>
            </w:pPr>
          </w:p>
        </w:tc>
      </w:tr>
      <w:tr w:rsidR="006C7785" w:rsidRPr="00340B0D" w14:paraId="6E2ACD5F"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C75159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311" w:type="dxa"/>
            <w:gridSpan w:val="4"/>
            <w:tcBorders>
              <w:left w:val="single" w:sz="12" w:space="0" w:color="auto"/>
            </w:tcBorders>
          </w:tcPr>
          <w:p w14:paraId="02C98D5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63" w:type="dxa"/>
            <w:tcBorders>
              <w:right w:val="single" w:sz="12" w:space="0" w:color="auto"/>
            </w:tcBorders>
          </w:tcPr>
          <w:p w14:paraId="093FC30F" w14:textId="77777777" w:rsidR="006C7785" w:rsidRPr="00340B0D" w:rsidRDefault="006C7785" w:rsidP="00380FCD">
            <w:pPr>
              <w:jc w:val="center"/>
              <w:rPr>
                <w:rFonts w:cs="Arial"/>
                <w:sz w:val="18"/>
                <w:szCs w:val="18"/>
              </w:rPr>
            </w:pPr>
          </w:p>
        </w:tc>
      </w:tr>
      <w:tr w:rsidR="006C7785" w:rsidRPr="00340B0D" w14:paraId="4E91BD70" w14:textId="77777777" w:rsidTr="00380FCD">
        <w:trPr>
          <w:gridBefore w:val="1"/>
          <w:wBefore w:w="12" w:type="dxa"/>
        </w:trPr>
        <w:sdt>
          <w:sdtPr>
            <w:rPr>
              <w:rFonts w:cs="Arial"/>
              <w:sz w:val="18"/>
              <w:szCs w:val="18"/>
            </w:rPr>
            <w:alias w:val="Palette"/>
            <w:tag w:val="Palette"/>
            <w:id w:val="2101599049"/>
            <w:placeholder>
              <w:docPart w:val="7D8DEF822C81459AA46E5DB00E19E7F4"/>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7B15ABD0" w14:textId="77777777" w:rsidR="006C7785" w:rsidRPr="00340B0D" w:rsidRDefault="006C7785" w:rsidP="00380FCD">
                <w:pPr>
                  <w:rPr>
                    <w:rFonts w:cs="Arial"/>
                    <w:sz w:val="18"/>
                    <w:szCs w:val="18"/>
                  </w:rPr>
                </w:pPr>
                <w:r w:rsidRPr="00340B0D">
                  <w:rPr>
                    <w:rFonts w:cs="Arial"/>
                    <w:sz w:val="18"/>
                    <w:szCs w:val="18"/>
                  </w:rPr>
                  <w:t>Day</w:t>
                </w:r>
              </w:p>
            </w:tc>
          </w:sdtContent>
        </w:sdt>
        <w:tc>
          <w:tcPr>
            <w:tcW w:w="4311" w:type="dxa"/>
            <w:gridSpan w:val="4"/>
            <w:tcBorders>
              <w:left w:val="single" w:sz="12" w:space="0" w:color="auto"/>
            </w:tcBorders>
          </w:tcPr>
          <w:p w14:paraId="096D344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63" w:type="dxa"/>
            <w:tcBorders>
              <w:right w:val="single" w:sz="12" w:space="0" w:color="auto"/>
            </w:tcBorders>
          </w:tcPr>
          <w:p w14:paraId="3D7BB9C0" w14:textId="77777777" w:rsidR="006C7785" w:rsidRPr="00340B0D" w:rsidRDefault="006C7785" w:rsidP="00380FCD">
            <w:pPr>
              <w:jc w:val="center"/>
              <w:rPr>
                <w:rFonts w:cs="Arial"/>
                <w:sz w:val="18"/>
                <w:szCs w:val="18"/>
              </w:rPr>
            </w:pPr>
          </w:p>
        </w:tc>
      </w:tr>
      <w:tr w:rsidR="006C7785" w:rsidRPr="00340B0D" w14:paraId="7827A9F4"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481D3E7D" w14:textId="77777777" w:rsidR="006C7785" w:rsidRPr="00340B0D" w:rsidRDefault="006C7785" w:rsidP="00380FCD">
            <w:pPr>
              <w:jc w:val="center"/>
              <w:rPr>
                <w:rFonts w:cs="Arial"/>
                <w:b/>
                <w:bCs/>
                <w:sz w:val="18"/>
                <w:szCs w:val="18"/>
              </w:rPr>
            </w:pPr>
          </w:p>
        </w:tc>
        <w:tc>
          <w:tcPr>
            <w:tcW w:w="4311" w:type="dxa"/>
            <w:gridSpan w:val="4"/>
            <w:tcBorders>
              <w:left w:val="single" w:sz="12" w:space="0" w:color="auto"/>
            </w:tcBorders>
          </w:tcPr>
          <w:p w14:paraId="24F32238" w14:textId="77777777" w:rsidR="006C7785" w:rsidRPr="00340B0D" w:rsidRDefault="006C7785" w:rsidP="00380FCD">
            <w:pPr>
              <w:rPr>
                <w:rFonts w:cs="Arial"/>
                <w:sz w:val="18"/>
                <w:szCs w:val="18"/>
              </w:rPr>
            </w:pPr>
          </w:p>
        </w:tc>
        <w:tc>
          <w:tcPr>
            <w:tcW w:w="263" w:type="dxa"/>
            <w:tcBorders>
              <w:right w:val="single" w:sz="12" w:space="0" w:color="auto"/>
            </w:tcBorders>
            <w:vAlign w:val="center"/>
          </w:tcPr>
          <w:p w14:paraId="1E748BE6" w14:textId="77777777" w:rsidR="006C7785" w:rsidRPr="00340B0D" w:rsidRDefault="006C7785" w:rsidP="00380FCD">
            <w:pPr>
              <w:jc w:val="center"/>
              <w:rPr>
                <w:rFonts w:cs="Arial"/>
                <w:sz w:val="18"/>
                <w:szCs w:val="18"/>
              </w:rPr>
            </w:pPr>
          </w:p>
        </w:tc>
      </w:tr>
      <w:tr w:rsidR="006C7785" w:rsidRPr="00340B0D" w14:paraId="1AC4E9C1"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24AFE6B6" w14:textId="77777777" w:rsidR="006C7785" w:rsidRPr="00340B0D" w:rsidRDefault="006C7785" w:rsidP="00380FCD">
            <w:pPr>
              <w:rPr>
                <w:rFonts w:cs="Arial"/>
                <w:sz w:val="18"/>
                <w:szCs w:val="18"/>
              </w:rPr>
            </w:pPr>
          </w:p>
        </w:tc>
        <w:tc>
          <w:tcPr>
            <w:tcW w:w="4311" w:type="dxa"/>
            <w:gridSpan w:val="4"/>
            <w:tcBorders>
              <w:left w:val="single" w:sz="12" w:space="0" w:color="auto"/>
              <w:bottom w:val="single" w:sz="12" w:space="0" w:color="auto"/>
            </w:tcBorders>
          </w:tcPr>
          <w:p w14:paraId="0B328B58" w14:textId="77777777" w:rsidR="006C7785" w:rsidRPr="00340B0D" w:rsidRDefault="006C7785" w:rsidP="00380FCD">
            <w:pPr>
              <w:jc w:val="center"/>
              <w:rPr>
                <w:rFonts w:cs="Arial"/>
                <w:sz w:val="18"/>
                <w:szCs w:val="18"/>
              </w:rPr>
            </w:pPr>
          </w:p>
        </w:tc>
        <w:tc>
          <w:tcPr>
            <w:tcW w:w="263" w:type="dxa"/>
            <w:tcBorders>
              <w:bottom w:val="single" w:sz="12" w:space="0" w:color="auto"/>
              <w:right w:val="single" w:sz="12" w:space="0" w:color="auto"/>
            </w:tcBorders>
            <w:vAlign w:val="center"/>
          </w:tcPr>
          <w:p w14:paraId="2D185D6D" w14:textId="77777777" w:rsidR="006C7785" w:rsidRPr="00340B0D" w:rsidRDefault="006C7785" w:rsidP="00380FCD">
            <w:pPr>
              <w:jc w:val="center"/>
              <w:rPr>
                <w:rFonts w:cs="Arial"/>
                <w:sz w:val="18"/>
                <w:szCs w:val="18"/>
              </w:rPr>
            </w:pPr>
          </w:p>
        </w:tc>
      </w:tr>
      <w:tr w:rsidR="006C7785" w:rsidRPr="00340B0D" w14:paraId="3C002E0C"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F484BB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38D3A3D"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9E66645" w14:textId="77777777" w:rsidTr="00380FCD">
        <w:trPr>
          <w:gridBefore w:val="1"/>
          <w:wBefore w:w="12" w:type="dxa"/>
          <w:trHeight w:val="287"/>
        </w:trPr>
        <w:tc>
          <w:tcPr>
            <w:tcW w:w="2725" w:type="dxa"/>
            <w:tcBorders>
              <w:left w:val="single" w:sz="12" w:space="0" w:color="auto"/>
              <w:bottom w:val="single" w:sz="4" w:space="0" w:color="auto"/>
            </w:tcBorders>
          </w:tcPr>
          <w:p w14:paraId="6DF34DCF"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29FCFB08" w14:textId="77777777" w:rsidR="006C7785" w:rsidRPr="00340B0D" w:rsidRDefault="006C7785" w:rsidP="00380FCD">
            <w:pPr>
              <w:rPr>
                <w:rFonts w:cs="Arial"/>
                <w:sz w:val="18"/>
                <w:szCs w:val="18"/>
              </w:rPr>
            </w:pPr>
          </w:p>
        </w:tc>
        <w:tc>
          <w:tcPr>
            <w:tcW w:w="2870" w:type="dxa"/>
            <w:gridSpan w:val="2"/>
            <w:tcBorders>
              <w:left w:val="single" w:sz="12" w:space="0" w:color="auto"/>
              <w:bottom w:val="single" w:sz="4" w:space="0" w:color="auto"/>
              <w:right w:val="single" w:sz="4" w:space="0" w:color="auto"/>
            </w:tcBorders>
            <w:vAlign w:val="center"/>
          </w:tcPr>
          <w:p w14:paraId="69372D0F" w14:textId="77777777" w:rsidR="006C7785" w:rsidRPr="00340B0D" w:rsidRDefault="006C7785" w:rsidP="00380FCD">
            <w:pPr>
              <w:rPr>
                <w:rFonts w:cs="Arial"/>
                <w:sz w:val="18"/>
                <w:szCs w:val="18"/>
              </w:rPr>
            </w:pPr>
            <w:r w:rsidRPr="00340B0D">
              <w:rPr>
                <w:rFonts w:cs="Arial"/>
                <w:sz w:val="18"/>
                <w:szCs w:val="18"/>
              </w:rPr>
              <w:t>Centre</w:t>
            </w:r>
          </w:p>
        </w:tc>
        <w:tc>
          <w:tcPr>
            <w:tcW w:w="1704" w:type="dxa"/>
            <w:gridSpan w:val="3"/>
            <w:tcBorders>
              <w:left w:val="single" w:sz="4" w:space="0" w:color="auto"/>
              <w:bottom w:val="single" w:sz="4" w:space="0" w:color="auto"/>
              <w:right w:val="single" w:sz="12" w:space="0" w:color="auto"/>
            </w:tcBorders>
            <w:vAlign w:val="center"/>
          </w:tcPr>
          <w:p w14:paraId="04C87969" w14:textId="77777777" w:rsidR="006C7785" w:rsidRPr="00340B0D" w:rsidRDefault="006C7785" w:rsidP="00380FCD">
            <w:pPr>
              <w:rPr>
                <w:rFonts w:cs="Arial"/>
                <w:sz w:val="18"/>
                <w:szCs w:val="18"/>
              </w:rPr>
            </w:pPr>
          </w:p>
        </w:tc>
      </w:tr>
      <w:tr w:rsidR="006C7785" w:rsidRPr="00340B0D" w14:paraId="056D5FE5" w14:textId="77777777" w:rsidTr="00380FCD">
        <w:trPr>
          <w:gridBefore w:val="1"/>
          <w:wBefore w:w="12" w:type="dxa"/>
        </w:trPr>
        <w:tc>
          <w:tcPr>
            <w:tcW w:w="2725" w:type="dxa"/>
            <w:tcBorders>
              <w:left w:val="single" w:sz="12" w:space="0" w:color="auto"/>
              <w:bottom w:val="single" w:sz="4" w:space="0" w:color="auto"/>
            </w:tcBorders>
          </w:tcPr>
          <w:p w14:paraId="36EE3697"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6BB10A4E" w14:textId="77777777" w:rsidR="006C7785" w:rsidRPr="00340B0D" w:rsidRDefault="006C7785" w:rsidP="00380FCD">
            <w:pPr>
              <w:rPr>
                <w:rFonts w:cs="Arial"/>
                <w:sz w:val="18"/>
                <w:szCs w:val="18"/>
              </w:rPr>
            </w:pPr>
          </w:p>
        </w:tc>
        <w:tc>
          <w:tcPr>
            <w:tcW w:w="2870"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01E54F2C" w14:textId="77777777" w:rsidR="006C7785" w:rsidRPr="00340B0D" w:rsidRDefault="006C7785" w:rsidP="00380FCD">
            <w:pPr>
              <w:rPr>
                <w:rFonts w:cs="Arial"/>
                <w:sz w:val="18"/>
                <w:szCs w:val="18"/>
              </w:rPr>
            </w:pPr>
            <w:r w:rsidRPr="00340B0D">
              <w:rPr>
                <w:rFonts w:cs="Arial"/>
                <w:sz w:val="18"/>
                <w:szCs w:val="18"/>
              </w:rPr>
              <w:t>Scale</w:t>
            </w:r>
          </w:p>
        </w:tc>
        <w:tc>
          <w:tcPr>
            <w:tcW w:w="1704"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51AEFC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AA524D5"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00479F4" w14:textId="77777777" w:rsidR="006C7785" w:rsidRPr="00340B0D" w:rsidRDefault="006C7785" w:rsidP="00380FCD">
            <w:pPr>
              <w:jc w:val="center"/>
              <w:rPr>
                <w:rFonts w:cs="Arial"/>
                <w:b/>
                <w:bCs/>
                <w:sz w:val="18"/>
                <w:szCs w:val="18"/>
              </w:rPr>
            </w:pPr>
          </w:p>
        </w:tc>
        <w:tc>
          <w:tcPr>
            <w:tcW w:w="2870" w:type="dxa"/>
            <w:gridSpan w:val="2"/>
            <w:tcBorders>
              <w:top w:val="single" w:sz="4" w:space="0" w:color="auto"/>
              <w:left w:val="single" w:sz="12" w:space="0" w:color="auto"/>
              <w:bottom w:val="single" w:sz="12" w:space="0" w:color="auto"/>
              <w:right w:val="single" w:sz="4" w:space="0" w:color="auto"/>
            </w:tcBorders>
            <w:shd w:val="clear" w:color="auto" w:fill="auto"/>
          </w:tcPr>
          <w:p w14:paraId="56C7747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704"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CCB9F25" w14:textId="77777777" w:rsidR="006C7785" w:rsidRPr="00340B0D" w:rsidRDefault="006C7785" w:rsidP="00380FCD">
            <w:pPr>
              <w:rPr>
                <w:rFonts w:cs="Arial"/>
                <w:sz w:val="18"/>
                <w:szCs w:val="18"/>
              </w:rPr>
            </w:pPr>
          </w:p>
        </w:tc>
      </w:tr>
      <w:tr w:rsidR="006C7785" w:rsidRPr="00340B0D" w14:paraId="254F4E70"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5C82E9C7" w14:textId="77777777" w:rsidR="006C7785" w:rsidRPr="00340B0D" w:rsidRDefault="006C7785" w:rsidP="00380FCD">
            <w:pPr>
              <w:rPr>
                <w:rFonts w:cs="Arial"/>
                <w:sz w:val="18"/>
                <w:szCs w:val="18"/>
              </w:rPr>
            </w:pPr>
          </w:p>
        </w:tc>
      </w:tr>
      <w:tr w:rsidR="006C7785" w:rsidRPr="00340B0D" w14:paraId="60787681"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80DBAD"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600ABE"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671A0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5ED00A"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3CD6D7DA"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88DF49"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5EEAB93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DCFD6E1" w14:textId="77777777" w:rsidR="006C7785" w:rsidRPr="00340B0D" w:rsidRDefault="006C7785" w:rsidP="00380FCD">
            <w:pPr>
              <w:pStyle w:val="Default"/>
              <w:rPr>
                <w:sz w:val="18"/>
                <w:szCs w:val="18"/>
              </w:rPr>
            </w:pPr>
            <w:r w:rsidRPr="00340B0D">
              <w:rPr>
                <w:sz w:val="18"/>
                <w:szCs w:val="18"/>
              </w:rPr>
              <w:t>Spot soundings</w:t>
            </w:r>
          </w:p>
        </w:tc>
        <w:tc>
          <w:tcPr>
            <w:tcW w:w="263" w:type="dxa"/>
            <w:tcBorders>
              <w:top w:val="single" w:sz="4" w:space="0" w:color="auto"/>
              <w:bottom w:val="single" w:sz="4" w:space="0" w:color="auto"/>
              <w:right w:val="single" w:sz="12" w:space="0" w:color="auto"/>
            </w:tcBorders>
            <w:vAlign w:val="center"/>
          </w:tcPr>
          <w:p w14:paraId="59737185" w14:textId="77777777" w:rsidR="006C7785" w:rsidRPr="00340B0D" w:rsidRDefault="006C7785" w:rsidP="00380FCD">
            <w:pPr>
              <w:rPr>
                <w:rFonts w:cs="Arial"/>
                <w:sz w:val="18"/>
                <w:szCs w:val="18"/>
              </w:rPr>
            </w:pPr>
            <w:r>
              <w:rPr>
                <w:rFonts w:cs="Arial"/>
                <w:sz w:val="18"/>
                <w:szCs w:val="18"/>
              </w:rPr>
              <w:t>On</w:t>
            </w:r>
          </w:p>
        </w:tc>
      </w:tr>
      <w:tr w:rsidR="006C7785" w:rsidRPr="00340B0D" w14:paraId="2C5A13A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23AC8D"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089F5559"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6399ECAE" w14:textId="77777777" w:rsidR="006C7785" w:rsidRPr="00340B0D" w:rsidRDefault="006C7785" w:rsidP="00380FCD">
            <w:pPr>
              <w:pStyle w:val="Default"/>
              <w:rPr>
                <w:sz w:val="18"/>
                <w:szCs w:val="18"/>
              </w:rPr>
            </w:pPr>
            <w:r w:rsidRPr="00340B0D">
              <w:rPr>
                <w:sz w:val="18"/>
                <w:szCs w:val="18"/>
              </w:rPr>
              <w:t>Submarine cables and pipelines</w:t>
            </w:r>
          </w:p>
        </w:tc>
        <w:tc>
          <w:tcPr>
            <w:tcW w:w="263" w:type="dxa"/>
            <w:tcBorders>
              <w:top w:val="single" w:sz="4" w:space="0" w:color="auto"/>
              <w:bottom w:val="single" w:sz="4" w:space="0" w:color="auto"/>
              <w:right w:val="single" w:sz="12" w:space="0" w:color="auto"/>
            </w:tcBorders>
            <w:vAlign w:val="center"/>
          </w:tcPr>
          <w:p w14:paraId="2319B5A4" w14:textId="77777777" w:rsidR="006C7785" w:rsidRPr="00340B0D" w:rsidRDefault="006C7785" w:rsidP="00380FCD">
            <w:pPr>
              <w:rPr>
                <w:rFonts w:cs="Arial"/>
                <w:sz w:val="18"/>
                <w:szCs w:val="18"/>
              </w:rPr>
            </w:pPr>
          </w:p>
        </w:tc>
      </w:tr>
      <w:tr w:rsidR="006C7785" w:rsidRPr="00340B0D" w14:paraId="680E3476"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6B15EB7"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2D8B52E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F8E34D" w14:textId="77777777" w:rsidR="006C7785" w:rsidRPr="00340B0D" w:rsidRDefault="006C7785" w:rsidP="00380FCD">
            <w:pPr>
              <w:pStyle w:val="Default"/>
              <w:rPr>
                <w:sz w:val="18"/>
                <w:szCs w:val="18"/>
              </w:rPr>
            </w:pPr>
            <w:r w:rsidRPr="00340B0D">
              <w:rPr>
                <w:sz w:val="18"/>
                <w:szCs w:val="18"/>
              </w:rPr>
              <w:t>All isolated dangers</w:t>
            </w:r>
          </w:p>
        </w:tc>
        <w:tc>
          <w:tcPr>
            <w:tcW w:w="263" w:type="dxa"/>
            <w:tcBorders>
              <w:top w:val="single" w:sz="4" w:space="0" w:color="auto"/>
              <w:bottom w:val="single" w:sz="4" w:space="0" w:color="auto"/>
              <w:right w:val="single" w:sz="12" w:space="0" w:color="auto"/>
            </w:tcBorders>
            <w:vAlign w:val="center"/>
          </w:tcPr>
          <w:p w14:paraId="6B34EA52" w14:textId="77777777" w:rsidR="006C7785" w:rsidRPr="00340B0D" w:rsidRDefault="006C7785" w:rsidP="00380FCD">
            <w:pPr>
              <w:rPr>
                <w:rFonts w:cs="Arial"/>
                <w:sz w:val="18"/>
                <w:szCs w:val="18"/>
              </w:rPr>
            </w:pPr>
          </w:p>
        </w:tc>
      </w:tr>
      <w:tr w:rsidR="006C7785" w:rsidRPr="00340B0D" w14:paraId="10407D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3FF89A2"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7D4FBB81"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6D931C8" w14:textId="77777777" w:rsidR="006C7785" w:rsidRPr="00340B0D" w:rsidRDefault="006C7785" w:rsidP="00380FCD">
            <w:pPr>
              <w:pStyle w:val="Default"/>
              <w:rPr>
                <w:sz w:val="18"/>
                <w:szCs w:val="18"/>
              </w:rPr>
            </w:pPr>
            <w:r w:rsidRPr="00340B0D">
              <w:rPr>
                <w:sz w:val="18"/>
                <w:szCs w:val="18"/>
              </w:rPr>
              <w:t>Magnetic variation</w:t>
            </w:r>
          </w:p>
        </w:tc>
        <w:tc>
          <w:tcPr>
            <w:tcW w:w="263" w:type="dxa"/>
            <w:tcBorders>
              <w:top w:val="single" w:sz="4" w:space="0" w:color="auto"/>
              <w:bottom w:val="single" w:sz="4" w:space="0" w:color="auto"/>
              <w:right w:val="single" w:sz="12" w:space="0" w:color="auto"/>
            </w:tcBorders>
            <w:vAlign w:val="center"/>
          </w:tcPr>
          <w:p w14:paraId="0557B17B" w14:textId="77777777" w:rsidR="006C7785" w:rsidRPr="00340B0D" w:rsidRDefault="006C7785" w:rsidP="00380FCD">
            <w:pPr>
              <w:rPr>
                <w:rFonts w:cs="Arial"/>
                <w:sz w:val="18"/>
                <w:szCs w:val="18"/>
              </w:rPr>
            </w:pPr>
          </w:p>
        </w:tc>
      </w:tr>
      <w:tr w:rsidR="006C7785" w:rsidRPr="00340B0D" w14:paraId="1FCE33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528B039"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54FD2BA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0F7FD725" w14:textId="77777777" w:rsidR="006C7785" w:rsidRPr="00340B0D" w:rsidRDefault="006C7785" w:rsidP="00380FCD">
            <w:pPr>
              <w:pStyle w:val="Default"/>
              <w:rPr>
                <w:sz w:val="18"/>
                <w:szCs w:val="18"/>
              </w:rPr>
            </w:pPr>
            <w:r w:rsidRPr="00340B0D">
              <w:rPr>
                <w:sz w:val="18"/>
                <w:szCs w:val="18"/>
              </w:rPr>
              <w:t>Depth contours</w:t>
            </w:r>
          </w:p>
        </w:tc>
        <w:tc>
          <w:tcPr>
            <w:tcW w:w="263" w:type="dxa"/>
            <w:tcBorders>
              <w:top w:val="single" w:sz="4" w:space="0" w:color="auto"/>
              <w:bottom w:val="single" w:sz="4" w:space="0" w:color="auto"/>
              <w:right w:val="single" w:sz="12" w:space="0" w:color="auto"/>
            </w:tcBorders>
            <w:vAlign w:val="center"/>
          </w:tcPr>
          <w:p w14:paraId="366D727F" w14:textId="77777777" w:rsidR="006C7785" w:rsidRPr="00340B0D" w:rsidRDefault="006C7785" w:rsidP="00380FCD">
            <w:pPr>
              <w:rPr>
                <w:rFonts w:cs="Arial"/>
                <w:sz w:val="18"/>
                <w:szCs w:val="18"/>
              </w:rPr>
            </w:pPr>
          </w:p>
        </w:tc>
      </w:tr>
      <w:tr w:rsidR="006C7785" w:rsidRPr="00340B0D" w14:paraId="033CF2D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49F5186"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2F0757B3"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7BC3595" w14:textId="77777777" w:rsidR="006C7785" w:rsidRPr="00340B0D" w:rsidRDefault="006C7785" w:rsidP="00380FCD">
            <w:pPr>
              <w:pStyle w:val="Default"/>
              <w:rPr>
                <w:sz w:val="18"/>
                <w:szCs w:val="18"/>
              </w:rPr>
            </w:pPr>
            <w:r w:rsidRPr="00340B0D">
              <w:rPr>
                <w:sz w:val="18"/>
                <w:szCs w:val="18"/>
              </w:rPr>
              <w:t>Seabed</w:t>
            </w:r>
          </w:p>
        </w:tc>
        <w:tc>
          <w:tcPr>
            <w:tcW w:w="263" w:type="dxa"/>
            <w:tcBorders>
              <w:top w:val="single" w:sz="4" w:space="0" w:color="auto"/>
              <w:bottom w:val="single" w:sz="4" w:space="0" w:color="auto"/>
              <w:right w:val="single" w:sz="12" w:space="0" w:color="auto"/>
            </w:tcBorders>
            <w:vAlign w:val="center"/>
          </w:tcPr>
          <w:p w14:paraId="1A6080E1" w14:textId="77777777" w:rsidR="006C7785" w:rsidRPr="00340B0D" w:rsidRDefault="006C7785" w:rsidP="00380FCD">
            <w:pPr>
              <w:rPr>
                <w:rFonts w:cs="Arial"/>
                <w:sz w:val="18"/>
                <w:szCs w:val="18"/>
              </w:rPr>
            </w:pPr>
          </w:p>
        </w:tc>
      </w:tr>
      <w:tr w:rsidR="006C7785" w:rsidRPr="00340B0D" w14:paraId="070FBFD1"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43DA176"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5B6806E8"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0DDD75C" w14:textId="77777777" w:rsidR="006C7785" w:rsidRPr="00340B0D" w:rsidRDefault="006C7785" w:rsidP="00380FCD">
            <w:pPr>
              <w:pStyle w:val="Default"/>
              <w:rPr>
                <w:sz w:val="18"/>
                <w:szCs w:val="18"/>
              </w:rPr>
            </w:pPr>
            <w:r w:rsidRPr="00340B0D">
              <w:rPr>
                <w:sz w:val="18"/>
                <w:szCs w:val="18"/>
              </w:rPr>
              <w:t>Tidal</w:t>
            </w:r>
          </w:p>
        </w:tc>
        <w:tc>
          <w:tcPr>
            <w:tcW w:w="263" w:type="dxa"/>
            <w:tcBorders>
              <w:top w:val="single" w:sz="4" w:space="0" w:color="auto"/>
              <w:bottom w:val="single" w:sz="4" w:space="0" w:color="auto"/>
              <w:right w:val="single" w:sz="12" w:space="0" w:color="auto"/>
            </w:tcBorders>
            <w:vAlign w:val="center"/>
          </w:tcPr>
          <w:p w14:paraId="199BBF8A" w14:textId="77777777" w:rsidR="006C7785" w:rsidRPr="00340B0D" w:rsidRDefault="006C7785" w:rsidP="00380FCD">
            <w:pPr>
              <w:rPr>
                <w:rFonts w:cs="Arial"/>
                <w:sz w:val="18"/>
                <w:szCs w:val="18"/>
              </w:rPr>
            </w:pPr>
          </w:p>
        </w:tc>
      </w:tr>
      <w:tr w:rsidR="006C7785" w:rsidRPr="00340B0D" w14:paraId="234147B7"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23E6EA0"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30269E5B"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5495E5AC" w14:textId="77777777" w:rsidR="006C7785" w:rsidRPr="00340B0D" w:rsidRDefault="006C7785" w:rsidP="00380FCD">
            <w:pPr>
              <w:pStyle w:val="Default"/>
              <w:rPr>
                <w:sz w:val="18"/>
                <w:szCs w:val="18"/>
              </w:rPr>
            </w:pPr>
            <w:r w:rsidRPr="00340B0D">
              <w:rPr>
                <w:sz w:val="18"/>
                <w:szCs w:val="18"/>
              </w:rPr>
              <w:t>Miscellaneous (Other)</w:t>
            </w:r>
          </w:p>
        </w:tc>
        <w:tc>
          <w:tcPr>
            <w:tcW w:w="263" w:type="dxa"/>
            <w:tcBorders>
              <w:top w:val="single" w:sz="4" w:space="0" w:color="auto"/>
              <w:bottom w:val="single" w:sz="4" w:space="0" w:color="auto"/>
              <w:right w:val="single" w:sz="12" w:space="0" w:color="auto"/>
            </w:tcBorders>
            <w:vAlign w:val="center"/>
          </w:tcPr>
          <w:p w14:paraId="1598D573" w14:textId="77777777" w:rsidR="006C7785" w:rsidRPr="00340B0D" w:rsidRDefault="006C7785" w:rsidP="00380FCD">
            <w:pPr>
              <w:rPr>
                <w:rFonts w:cs="Arial"/>
                <w:sz w:val="18"/>
                <w:szCs w:val="18"/>
              </w:rPr>
            </w:pPr>
          </w:p>
        </w:tc>
      </w:tr>
      <w:tr w:rsidR="006C7785" w:rsidRPr="00340B0D" w14:paraId="476731D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A68EE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806560"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6BDDDC1"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7CF112B2" w14:textId="77777777" w:rsidR="006C7785" w:rsidRPr="00340B0D" w:rsidRDefault="006C7785" w:rsidP="00380FCD">
            <w:pPr>
              <w:rPr>
                <w:rFonts w:cs="Arial"/>
                <w:sz w:val="18"/>
                <w:szCs w:val="18"/>
              </w:rPr>
            </w:pPr>
          </w:p>
        </w:tc>
      </w:tr>
      <w:tr w:rsidR="006C7785" w:rsidRPr="00340B0D" w14:paraId="7A555CCC"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CF01CFC"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0294D082"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220FC0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51530E38" w14:textId="77777777" w:rsidR="006C7785" w:rsidRPr="00340B0D" w:rsidRDefault="006C7785" w:rsidP="00380FCD">
            <w:pPr>
              <w:rPr>
                <w:rFonts w:cs="Arial"/>
                <w:sz w:val="18"/>
                <w:szCs w:val="18"/>
              </w:rPr>
            </w:pPr>
          </w:p>
        </w:tc>
      </w:tr>
      <w:tr w:rsidR="006C7785" w:rsidRPr="00340B0D" w14:paraId="785BC70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7D5F1E0"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25ACEA47"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75A47FB4"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42C41B65" w14:textId="77777777" w:rsidR="006C7785" w:rsidRPr="00340B0D" w:rsidRDefault="006C7785" w:rsidP="00380FCD">
            <w:pPr>
              <w:rPr>
                <w:rFonts w:cs="Arial"/>
                <w:sz w:val="18"/>
                <w:szCs w:val="18"/>
              </w:rPr>
            </w:pPr>
          </w:p>
        </w:tc>
      </w:tr>
      <w:tr w:rsidR="006C7785" w:rsidRPr="00340B0D" w14:paraId="0F269DD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3EF79D6"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4521F15D"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4" w:space="0" w:color="auto"/>
            </w:tcBorders>
          </w:tcPr>
          <w:p w14:paraId="423568E8"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16066A3F" w14:textId="77777777" w:rsidR="006C7785" w:rsidRPr="00340B0D" w:rsidRDefault="006C7785" w:rsidP="00380FCD">
            <w:pPr>
              <w:rPr>
                <w:rFonts w:cs="Arial"/>
                <w:sz w:val="18"/>
                <w:szCs w:val="18"/>
              </w:rPr>
            </w:pPr>
          </w:p>
        </w:tc>
      </w:tr>
      <w:tr w:rsidR="006C7785" w:rsidRPr="00340B0D" w14:paraId="38FC79C5"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57815E33"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1907AD5C" w14:textId="77777777" w:rsidR="006C7785" w:rsidRPr="00340B0D" w:rsidRDefault="006C7785" w:rsidP="00380FCD">
            <w:pPr>
              <w:jc w:val="center"/>
              <w:rPr>
                <w:rFonts w:cs="Arial"/>
                <w:sz w:val="18"/>
                <w:szCs w:val="18"/>
              </w:rPr>
            </w:pPr>
          </w:p>
        </w:tc>
        <w:tc>
          <w:tcPr>
            <w:tcW w:w="3446" w:type="dxa"/>
            <w:gridSpan w:val="3"/>
            <w:tcBorders>
              <w:top w:val="single" w:sz="4" w:space="0" w:color="auto"/>
              <w:left w:val="single" w:sz="12" w:space="0" w:color="auto"/>
              <w:bottom w:val="single" w:sz="12" w:space="0" w:color="auto"/>
            </w:tcBorders>
          </w:tcPr>
          <w:p w14:paraId="56926C4D" w14:textId="77777777" w:rsidR="006C7785" w:rsidRPr="00340B0D" w:rsidRDefault="006C7785" w:rsidP="00380FCD">
            <w:pPr>
              <w:rPr>
                <w:rFonts w:cs="Arial"/>
                <w:sz w:val="18"/>
                <w:szCs w:val="18"/>
              </w:rPr>
            </w:pPr>
          </w:p>
        </w:tc>
        <w:tc>
          <w:tcPr>
            <w:tcW w:w="263" w:type="dxa"/>
            <w:tcBorders>
              <w:top w:val="single" w:sz="4" w:space="0" w:color="auto"/>
              <w:bottom w:val="single" w:sz="12" w:space="0" w:color="auto"/>
              <w:right w:val="single" w:sz="12" w:space="0" w:color="auto"/>
            </w:tcBorders>
            <w:vAlign w:val="center"/>
          </w:tcPr>
          <w:p w14:paraId="4A51A38F" w14:textId="77777777" w:rsidR="006C7785" w:rsidRPr="00340B0D" w:rsidRDefault="006C7785" w:rsidP="00380FCD">
            <w:pPr>
              <w:rPr>
                <w:rFonts w:cs="Arial"/>
                <w:sz w:val="18"/>
                <w:szCs w:val="18"/>
              </w:rPr>
            </w:pPr>
          </w:p>
        </w:tc>
      </w:tr>
      <w:tr w:rsidR="006C7785" w:rsidRPr="00340B0D" w14:paraId="2BF784CD"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8D845B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BACA822"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1AE87F6"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2FA2B9E4"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10C22B49"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4033FA1" w14:textId="77777777" w:rsidR="006C7785" w:rsidRPr="00340B0D" w:rsidRDefault="006C7785" w:rsidP="00380FCD">
            <w:pPr>
              <w:rPr>
                <w:rFonts w:cs="Arial"/>
                <w:sz w:val="18"/>
                <w:szCs w:val="18"/>
              </w:rPr>
            </w:pPr>
          </w:p>
        </w:tc>
      </w:tr>
      <w:tr w:rsidR="006C7785" w:rsidRPr="00340B0D" w14:paraId="04AF6618"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9BACD01"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0E57A976" w14:textId="77777777" w:rsidR="006C7785" w:rsidRPr="00340B0D" w:rsidRDefault="006C7785" w:rsidP="00380FCD">
            <w:pPr>
              <w:jc w:val="center"/>
              <w:rPr>
                <w:rFonts w:cs="Arial"/>
                <w:sz w:val="18"/>
                <w:szCs w:val="18"/>
              </w:rPr>
            </w:pPr>
          </w:p>
        </w:tc>
        <w:tc>
          <w:tcPr>
            <w:tcW w:w="3446" w:type="dxa"/>
            <w:gridSpan w:val="3"/>
            <w:tcBorders>
              <w:top w:val="single" w:sz="4" w:space="0" w:color="auto"/>
              <w:left w:val="double" w:sz="4" w:space="0" w:color="auto"/>
              <w:bottom w:val="single" w:sz="4" w:space="0" w:color="auto"/>
            </w:tcBorders>
          </w:tcPr>
          <w:p w14:paraId="540CBE5A" w14:textId="77777777" w:rsidR="006C7785" w:rsidRPr="00340B0D" w:rsidRDefault="006C7785" w:rsidP="00380FCD">
            <w:pPr>
              <w:rPr>
                <w:rFonts w:cs="Arial"/>
                <w:sz w:val="18"/>
                <w:szCs w:val="18"/>
              </w:rPr>
            </w:pPr>
          </w:p>
        </w:tc>
        <w:tc>
          <w:tcPr>
            <w:tcW w:w="263" w:type="dxa"/>
            <w:tcBorders>
              <w:top w:val="single" w:sz="4" w:space="0" w:color="auto"/>
              <w:bottom w:val="single" w:sz="4" w:space="0" w:color="auto"/>
              <w:right w:val="single" w:sz="12" w:space="0" w:color="auto"/>
            </w:tcBorders>
            <w:vAlign w:val="center"/>
          </w:tcPr>
          <w:p w14:paraId="07EF5C2A" w14:textId="77777777" w:rsidR="006C7785" w:rsidRPr="00340B0D" w:rsidRDefault="006C7785" w:rsidP="00380FCD">
            <w:pPr>
              <w:rPr>
                <w:rFonts w:cs="Arial"/>
                <w:sz w:val="18"/>
                <w:szCs w:val="18"/>
              </w:rPr>
            </w:pPr>
          </w:p>
        </w:tc>
      </w:tr>
      <w:tr w:rsidR="006C7785" w:rsidRPr="00340B0D" w14:paraId="1E92814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7EC47F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4207ED4E"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7575C4B3" w14:textId="77777777" w:rsidR="006C7785" w:rsidRPr="00890E92" w:rsidRDefault="006C7785" w:rsidP="00380FCD">
            <w:pPr>
              <w:rPr>
                <w:rFonts w:cs="Arial"/>
                <w:i/>
              </w:rPr>
            </w:pPr>
            <w:r w:rsidRPr="00CB1E10">
              <w:rPr>
                <w:rFonts w:cs="Arial"/>
                <w:i/>
              </w:rPr>
              <w:t xml:space="preserve">Load all datasets the exchange set </w:t>
            </w:r>
            <w:r w:rsidRPr="00CB1E10">
              <w:rPr>
                <w:rFonts w:cs="Arial"/>
                <w:b/>
                <w:bCs/>
                <w:i/>
              </w:rPr>
              <w:t xml:space="preserve">PowerUp </w:t>
            </w:r>
            <w:r>
              <w:rPr>
                <w:rFonts w:cs="Arial"/>
                <w:i/>
              </w:rPr>
              <w:t xml:space="preserve">with the above settings: </w:t>
            </w:r>
          </w:p>
        </w:tc>
      </w:tr>
      <w:tr w:rsidR="006C7785" w:rsidRPr="00340B0D" w14:paraId="1C558AE7"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527A0ED"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E942D65"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8BE7B7D" w14:textId="77777777" w:rsidR="006C7785" w:rsidRPr="00614B0E" w:rsidRDefault="006C7785" w:rsidP="00380FCD">
            <w:pPr>
              <w:rPr>
                <w:rFonts w:cs="Arial"/>
                <w:b/>
                <w:bCs/>
              </w:rPr>
            </w:pPr>
            <w:r w:rsidRPr="00CB1E10">
              <w:rPr>
                <w:rFonts w:cs="Arial"/>
                <w:i/>
              </w:rPr>
              <w:lastRenderedPageBreak/>
              <w:t>Display dataset 10100AA_X01NE.000 at maximum display scale (1:25 000)</w:t>
            </w:r>
          </w:p>
        </w:tc>
      </w:tr>
      <w:tr w:rsidR="006C7785" w:rsidRPr="00340B0D" w14:paraId="587D3A78"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59E645D"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3148C363" w14:textId="77777777" w:rsidTr="00380FCD">
        <w:tc>
          <w:tcPr>
            <w:tcW w:w="9209" w:type="dxa"/>
            <w:gridSpan w:val="10"/>
            <w:vAlign w:val="center"/>
          </w:tcPr>
          <w:p w14:paraId="57390301" w14:textId="77777777" w:rsidR="006C7785" w:rsidRDefault="006C7785" w:rsidP="00380FCD">
            <w:pPr>
              <w:rPr>
                <w:rFonts w:cs="Arial"/>
                <w:i/>
              </w:rPr>
            </w:pPr>
            <w:r w:rsidRPr="00CB1E10">
              <w:rPr>
                <w:rFonts w:cs="Arial"/>
                <w:i/>
              </w:rPr>
              <w:t>Confirm that the features display as follows</w:t>
            </w:r>
          </w:p>
          <w:p w14:paraId="41352F68" w14:textId="77777777" w:rsidR="006C7785" w:rsidRDefault="006C7785" w:rsidP="00380FCD">
            <w:pPr>
              <w:rPr>
                <w:rFonts w:cs="Arial"/>
                <w:i/>
              </w:rPr>
            </w:pPr>
            <w:r w:rsidRPr="00CB1E10">
              <w:rPr>
                <w:rFonts w:cs="Arial"/>
                <w:i/>
              </w:rPr>
              <w:t>:</w:t>
            </w:r>
            <w:r>
              <w:rPr>
                <w:noProof/>
                <w:lang w:val="en-IN" w:eastAsia="en-IN"/>
              </w:rPr>
              <w:t xml:space="preserve"> </w:t>
            </w:r>
            <w:r>
              <w:rPr>
                <w:noProof/>
                <w:lang w:val="en-IN" w:eastAsia="en-IN"/>
              </w:rPr>
              <w:drawing>
                <wp:inline distT="0" distB="0" distL="0" distR="0" wp14:anchorId="25C4AAD4" wp14:editId="04DA49A1">
                  <wp:extent cx="5603358" cy="5159352"/>
                  <wp:effectExtent l="0" t="0" r="0" b="3810"/>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10632" cy="5166050"/>
                          </a:xfrm>
                          <a:prstGeom prst="rect">
                            <a:avLst/>
                          </a:prstGeom>
                          <a:noFill/>
                          <a:ln>
                            <a:noFill/>
                          </a:ln>
                        </pic:spPr>
                      </pic:pic>
                    </a:graphicData>
                  </a:graphic>
                </wp:inline>
              </w:drawing>
            </w:r>
          </w:p>
          <w:p w14:paraId="30686DCB" w14:textId="77777777" w:rsidR="006C7785" w:rsidRDefault="006C7785" w:rsidP="00380FCD">
            <w:pPr>
              <w:rPr>
                <w:rFonts w:cs="Arial"/>
                <w:i/>
              </w:rPr>
            </w:pPr>
          </w:p>
        </w:tc>
      </w:tr>
    </w:tbl>
    <w:p w14:paraId="4F7C811C" w14:textId="77777777" w:rsidR="006C7785" w:rsidRDefault="006C7785" w:rsidP="006C7785">
      <w:pPr>
        <w:ind w:right="119"/>
      </w:pPr>
    </w:p>
    <w:p w14:paraId="7671E85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0AEB0AEE" w14:textId="77777777" w:rsidR="006C7785" w:rsidRDefault="006C7785" w:rsidP="006C7785">
      <w:pPr>
        <w:ind w:right="119"/>
      </w:pPr>
      <w:r>
        <w:br w:type="page"/>
      </w:r>
    </w:p>
    <w:p w14:paraId="760EFE49"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0724834A" w14:textId="77777777" w:rsidTr="00380FCD">
        <w:trPr>
          <w:trHeight w:val="454"/>
          <w:tblHeader/>
        </w:trPr>
        <w:tc>
          <w:tcPr>
            <w:tcW w:w="2381" w:type="dxa"/>
            <w:shd w:val="clear" w:color="auto" w:fill="CCFFCC"/>
            <w:vAlign w:val="center"/>
          </w:tcPr>
          <w:p w14:paraId="383E2EB5" w14:textId="77777777" w:rsidR="006C7785" w:rsidRPr="00CB1E10" w:rsidRDefault="006C7785" w:rsidP="00380FCD">
            <w:pPr>
              <w:rPr>
                <w:rFonts w:cs="Arial"/>
              </w:rPr>
            </w:pPr>
            <w:r w:rsidRPr="00CB1E10">
              <w:rPr>
                <w:rFonts w:cs="Arial"/>
                <w:b/>
              </w:rPr>
              <w:t>Test Reference</w:t>
            </w:r>
          </w:p>
        </w:tc>
        <w:tc>
          <w:tcPr>
            <w:tcW w:w="2381" w:type="dxa"/>
            <w:shd w:val="clear" w:color="auto" w:fill="CCFFCC"/>
            <w:vAlign w:val="center"/>
          </w:tcPr>
          <w:p w14:paraId="449296B7" w14:textId="77777777" w:rsidR="006C7785" w:rsidRPr="00CB1E10" w:rsidRDefault="006C7785" w:rsidP="00380FCD">
            <w:pPr>
              <w:rPr>
                <w:rFonts w:cs="Arial"/>
              </w:rPr>
            </w:pPr>
            <w:r w:rsidRPr="00CB1E10">
              <w:rPr>
                <w:rFonts w:cs="Arial"/>
              </w:rPr>
              <w:t>ColourPalettes1</w:t>
            </w:r>
          </w:p>
        </w:tc>
        <w:tc>
          <w:tcPr>
            <w:tcW w:w="2382" w:type="dxa"/>
            <w:shd w:val="clear" w:color="auto" w:fill="CCFFCC"/>
            <w:vAlign w:val="center"/>
          </w:tcPr>
          <w:p w14:paraId="46ACD6D4" w14:textId="77777777" w:rsidR="006C7785" w:rsidRPr="00CB1E10" w:rsidRDefault="006C7785" w:rsidP="00380FCD">
            <w:pPr>
              <w:rPr>
                <w:rFonts w:cs="Arial"/>
              </w:rPr>
            </w:pPr>
            <w:r w:rsidRPr="00CB1E10">
              <w:rPr>
                <w:rFonts w:cs="Arial"/>
                <w:b/>
              </w:rPr>
              <w:t>IHO Reference</w:t>
            </w:r>
          </w:p>
        </w:tc>
        <w:tc>
          <w:tcPr>
            <w:tcW w:w="2382" w:type="dxa"/>
            <w:shd w:val="clear" w:color="auto" w:fill="CCFFCC"/>
            <w:vAlign w:val="center"/>
          </w:tcPr>
          <w:p w14:paraId="6FBA4F84" w14:textId="77777777" w:rsidR="006C7785" w:rsidRPr="00CB1E10" w:rsidRDefault="006C7785" w:rsidP="00380FCD">
            <w:pPr>
              <w:spacing w:line="240" w:lineRule="auto"/>
              <w:rPr>
                <w:rFonts w:cs="Arial"/>
                <w:color w:val="000000"/>
              </w:rPr>
            </w:pPr>
            <w:r w:rsidRPr="00CB1E10">
              <w:rPr>
                <w:rFonts w:cs="Arial"/>
                <w:color w:val="000000"/>
              </w:rPr>
              <w:t>S-98 C-14.3</w:t>
            </w:r>
          </w:p>
          <w:p w14:paraId="59896640" w14:textId="77777777" w:rsidR="006C7785" w:rsidRPr="00CB1E10" w:rsidRDefault="006C7785" w:rsidP="00380FCD">
            <w:pPr>
              <w:rPr>
                <w:rFonts w:cs="Arial"/>
              </w:rPr>
            </w:pPr>
          </w:p>
        </w:tc>
      </w:tr>
    </w:tbl>
    <w:tbl>
      <w:tblPr>
        <w:tblStyle w:val="TableGrid"/>
        <w:tblW w:w="9209"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7E07ACF"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CD5FCA"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DD16E24"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09D43A68" w14:textId="77777777" w:rsidR="006C7785" w:rsidRPr="005B051E" w:rsidRDefault="006C7785" w:rsidP="00380FCD">
            <w:pPr>
              <w:rPr>
                <w:rFonts w:cs="Arial"/>
              </w:rPr>
            </w:pPr>
            <w:r w:rsidRPr="00CB1E10">
              <w:rPr>
                <w:rFonts w:cs="Arial"/>
                <w:i/>
              </w:rPr>
              <w:t>Display of ENC in Day palette</w:t>
            </w:r>
          </w:p>
        </w:tc>
      </w:tr>
      <w:tr w:rsidR="006C7785" w:rsidRPr="00340B0D" w14:paraId="4D232A24"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67B240F"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38B5E9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91486FC" w14:textId="77777777" w:rsidR="006C7785" w:rsidRPr="002453EF" w:rsidRDefault="006C7785" w:rsidP="00380FCD">
            <w:pPr>
              <w:rPr>
                <w:rFonts w:cs="Arial"/>
                <w:i/>
              </w:rPr>
            </w:pPr>
            <w:r w:rsidRPr="00CB1E10">
              <w:rPr>
                <w:rFonts w:cs="Arial"/>
                <w:i/>
              </w:rPr>
              <w:t xml:space="preserve">Load all datasets from the exchange set </w:t>
            </w:r>
            <w:r w:rsidRPr="00CB1E10">
              <w:rPr>
                <w:rFonts w:cs="Arial"/>
                <w:b/>
                <w:bCs/>
                <w:i/>
              </w:rPr>
              <w:t xml:space="preserve">PowerUp </w:t>
            </w:r>
            <w:r>
              <w:rPr>
                <w:rFonts w:cs="Arial"/>
                <w:i/>
              </w:rPr>
              <w:t xml:space="preserve">with the following settings: </w:t>
            </w:r>
          </w:p>
        </w:tc>
      </w:tr>
      <w:tr w:rsidR="006C7785" w:rsidRPr="00340B0D" w14:paraId="4DB44071"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4B7C58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921B89D" w14:textId="77777777" w:rsidR="006C7785" w:rsidRPr="00340B0D" w:rsidRDefault="006C7785" w:rsidP="00380FCD">
            <w:pPr>
              <w:jc w:val="center"/>
              <w:rPr>
                <w:rFonts w:cs="Arial"/>
                <w:b/>
                <w:bCs/>
                <w:sz w:val="18"/>
                <w:szCs w:val="18"/>
              </w:rPr>
            </w:pPr>
          </w:p>
        </w:tc>
      </w:tr>
      <w:tr w:rsidR="006C7785" w:rsidRPr="00340B0D" w14:paraId="54DCFC74" w14:textId="77777777" w:rsidTr="00380FCD">
        <w:trPr>
          <w:gridBefore w:val="1"/>
          <w:wBefore w:w="12" w:type="dxa"/>
        </w:trPr>
        <w:tc>
          <w:tcPr>
            <w:tcW w:w="7863" w:type="dxa"/>
            <w:gridSpan w:val="7"/>
            <w:tcBorders>
              <w:top w:val="single" w:sz="4" w:space="0" w:color="auto"/>
              <w:left w:val="single" w:sz="12" w:space="0" w:color="auto"/>
              <w:bottom w:val="single" w:sz="4" w:space="0" w:color="auto"/>
              <w:right w:val="single" w:sz="12" w:space="0" w:color="auto"/>
            </w:tcBorders>
            <w:shd w:val="clear" w:color="auto" w:fill="auto"/>
          </w:tcPr>
          <w:p w14:paraId="17190DFD" w14:textId="77777777" w:rsidR="006C7785" w:rsidRPr="000B13F9" w:rsidRDefault="006C7785" w:rsidP="00380FCD">
            <w:pPr>
              <w:rPr>
                <w:rFonts w:cs="Arial"/>
              </w:rPr>
            </w:pPr>
            <w:r>
              <w:rPr>
                <w:rFonts w:cs="Arial"/>
                <w:b/>
                <w:bCs/>
                <w:i/>
              </w:rPr>
              <w:t>DisplayBase</w:t>
            </w:r>
          </w:p>
        </w:tc>
        <w:tc>
          <w:tcPr>
            <w:tcW w:w="1334" w:type="dxa"/>
            <w:gridSpan w:val="2"/>
            <w:tcBorders>
              <w:top w:val="single" w:sz="4" w:space="0" w:color="auto"/>
              <w:left w:val="single" w:sz="12" w:space="0" w:color="auto"/>
              <w:bottom w:val="single" w:sz="4" w:space="0" w:color="auto"/>
              <w:right w:val="single" w:sz="12" w:space="0" w:color="auto"/>
            </w:tcBorders>
            <w:shd w:val="clear" w:color="auto" w:fill="auto"/>
          </w:tcPr>
          <w:p w14:paraId="373A5BB5" w14:textId="77777777" w:rsidR="006C7785" w:rsidRPr="00340B0D" w:rsidRDefault="006C7785" w:rsidP="00380FCD">
            <w:pPr>
              <w:rPr>
                <w:rFonts w:cs="Arial"/>
                <w:sz w:val="18"/>
                <w:szCs w:val="18"/>
              </w:rPr>
            </w:pPr>
          </w:p>
        </w:tc>
      </w:tr>
      <w:tr w:rsidR="006C7785" w:rsidRPr="00340B0D" w14:paraId="4C3265B8" w14:textId="77777777" w:rsidTr="00380FCD">
        <w:trPr>
          <w:gridBefore w:val="1"/>
          <w:wBefore w:w="12" w:type="dxa"/>
        </w:trPr>
        <w:tc>
          <w:tcPr>
            <w:tcW w:w="7863" w:type="dxa"/>
            <w:gridSpan w:val="7"/>
            <w:tcBorders>
              <w:top w:val="single" w:sz="4" w:space="0" w:color="auto"/>
              <w:left w:val="single" w:sz="12" w:space="0" w:color="auto"/>
              <w:bottom w:val="single" w:sz="12" w:space="0" w:color="auto"/>
              <w:right w:val="single" w:sz="12" w:space="0" w:color="auto"/>
            </w:tcBorders>
            <w:shd w:val="clear" w:color="auto" w:fill="auto"/>
          </w:tcPr>
          <w:p w14:paraId="3CCDD5D8" w14:textId="77777777" w:rsidR="006C7785" w:rsidRPr="00340B0D" w:rsidRDefault="006C7785" w:rsidP="00380FCD">
            <w:pPr>
              <w:rPr>
                <w:rFonts w:cs="Arial"/>
                <w:sz w:val="18"/>
                <w:szCs w:val="18"/>
              </w:rPr>
            </w:pPr>
          </w:p>
        </w:tc>
        <w:tc>
          <w:tcPr>
            <w:tcW w:w="1334" w:type="dxa"/>
            <w:gridSpan w:val="2"/>
            <w:tcBorders>
              <w:top w:val="single" w:sz="4" w:space="0" w:color="auto"/>
              <w:left w:val="single" w:sz="12" w:space="0" w:color="auto"/>
              <w:bottom w:val="single" w:sz="12" w:space="0" w:color="auto"/>
              <w:right w:val="single" w:sz="12" w:space="0" w:color="auto"/>
            </w:tcBorders>
            <w:shd w:val="clear" w:color="auto" w:fill="auto"/>
          </w:tcPr>
          <w:p w14:paraId="3F9181EE" w14:textId="77777777" w:rsidR="006C7785" w:rsidRPr="00340B0D" w:rsidRDefault="006C7785" w:rsidP="00380FCD">
            <w:pPr>
              <w:rPr>
                <w:rFonts w:cs="Arial"/>
                <w:sz w:val="18"/>
                <w:szCs w:val="18"/>
              </w:rPr>
            </w:pPr>
          </w:p>
        </w:tc>
      </w:tr>
      <w:tr w:rsidR="006C7785" w:rsidRPr="00340B0D" w14:paraId="403AC611" w14:textId="77777777" w:rsidTr="00380FCD">
        <w:trPr>
          <w:gridBefore w:val="1"/>
          <w:wBefore w:w="12" w:type="dxa"/>
        </w:trPr>
        <w:tc>
          <w:tcPr>
            <w:tcW w:w="4623"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4753104"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E632E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E35C62F" w14:textId="77777777" w:rsidTr="00380FCD">
        <w:trPr>
          <w:gridBefore w:val="1"/>
          <w:wBefore w:w="12" w:type="dxa"/>
        </w:trPr>
        <w:sdt>
          <w:sdtPr>
            <w:rPr>
              <w:rFonts w:cs="Arial"/>
              <w:sz w:val="18"/>
              <w:szCs w:val="18"/>
            </w:rPr>
            <w:alias w:val="Diplay Category"/>
            <w:tag w:val="Diplay Categor"/>
            <w:id w:val="-16779185"/>
            <w:placeholder>
              <w:docPart w:val="3F83652F8A5D4F2B99D7CD110DC6A68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623" w:type="dxa"/>
                <w:gridSpan w:val="4"/>
                <w:tcBorders>
                  <w:top w:val="single" w:sz="4" w:space="0" w:color="auto"/>
                  <w:left w:val="single" w:sz="12" w:space="0" w:color="auto"/>
                  <w:bottom w:val="single" w:sz="12" w:space="0" w:color="auto"/>
                  <w:right w:val="single" w:sz="12" w:space="0" w:color="auto"/>
                </w:tcBorders>
                <w:shd w:val="clear" w:color="auto" w:fill="auto"/>
              </w:tcPr>
              <w:p w14:paraId="29CD5C55" w14:textId="77777777" w:rsidR="006C7785" w:rsidRPr="00340B0D" w:rsidRDefault="006C7785" w:rsidP="00380FCD">
                <w:pPr>
                  <w:rPr>
                    <w:rFonts w:cs="Arial"/>
                    <w:sz w:val="18"/>
                    <w:szCs w:val="18"/>
                  </w:rPr>
                </w:pPr>
                <w:r>
                  <w:rPr>
                    <w:rFonts w:cs="Arial"/>
                    <w:sz w:val="18"/>
                    <w:szCs w:val="18"/>
                  </w:rPr>
                  <w:t>Displaybase</w:t>
                </w:r>
              </w:p>
            </w:tc>
          </w:sdtContent>
        </w:sdt>
        <w:tc>
          <w:tcPr>
            <w:tcW w:w="4117" w:type="dxa"/>
            <w:gridSpan w:val="4"/>
            <w:tcBorders>
              <w:left w:val="single" w:sz="12" w:space="0" w:color="auto"/>
              <w:bottom w:val="single" w:sz="4" w:space="0" w:color="auto"/>
              <w:right w:val="single" w:sz="4" w:space="0" w:color="auto"/>
            </w:tcBorders>
            <w:shd w:val="clear" w:color="auto" w:fill="auto"/>
          </w:tcPr>
          <w:p w14:paraId="465C00C5" w14:textId="77777777" w:rsidR="006C7785" w:rsidRPr="00340B0D" w:rsidRDefault="006C7785" w:rsidP="00380FCD">
            <w:pPr>
              <w:rPr>
                <w:rFonts w:cs="Arial"/>
                <w:sz w:val="18"/>
                <w:szCs w:val="18"/>
              </w:rPr>
            </w:pPr>
            <w:r w:rsidRPr="00340B0D">
              <w:rPr>
                <w:rFonts w:cs="Arial"/>
                <w:sz w:val="18"/>
                <w:szCs w:val="18"/>
              </w:rPr>
              <w:t>Accuracy</w:t>
            </w:r>
          </w:p>
        </w:tc>
        <w:tc>
          <w:tcPr>
            <w:tcW w:w="457" w:type="dxa"/>
            <w:tcBorders>
              <w:left w:val="single" w:sz="4" w:space="0" w:color="auto"/>
              <w:right w:val="single" w:sz="12" w:space="0" w:color="auto"/>
            </w:tcBorders>
            <w:shd w:val="clear" w:color="auto" w:fill="auto"/>
            <w:vAlign w:val="center"/>
          </w:tcPr>
          <w:p w14:paraId="529661E1" w14:textId="77777777" w:rsidR="006C7785" w:rsidRPr="00340B0D" w:rsidRDefault="006C7785" w:rsidP="00380FCD">
            <w:pPr>
              <w:jc w:val="center"/>
              <w:rPr>
                <w:rFonts w:cs="Arial"/>
                <w:sz w:val="18"/>
                <w:szCs w:val="18"/>
              </w:rPr>
            </w:pPr>
          </w:p>
        </w:tc>
      </w:tr>
      <w:tr w:rsidR="006C7785" w:rsidRPr="00340B0D" w14:paraId="330E1BFB" w14:textId="77777777" w:rsidTr="00380FCD">
        <w:trPr>
          <w:gridBefore w:val="1"/>
          <w:wBefore w:w="12" w:type="dxa"/>
        </w:trPr>
        <w:tc>
          <w:tcPr>
            <w:tcW w:w="4623"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00E3ED"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17" w:type="dxa"/>
            <w:gridSpan w:val="4"/>
            <w:tcBorders>
              <w:left w:val="single" w:sz="12" w:space="0" w:color="auto"/>
              <w:right w:val="single" w:sz="4" w:space="0" w:color="auto"/>
            </w:tcBorders>
            <w:shd w:val="clear" w:color="auto" w:fill="auto"/>
          </w:tcPr>
          <w:p w14:paraId="5D34AF79" w14:textId="77777777" w:rsidR="006C7785" w:rsidRPr="00340B0D" w:rsidRDefault="006C7785" w:rsidP="00380FCD">
            <w:pPr>
              <w:rPr>
                <w:rFonts w:cs="Arial"/>
                <w:sz w:val="18"/>
                <w:szCs w:val="18"/>
              </w:rPr>
            </w:pPr>
            <w:r w:rsidRPr="00340B0D">
              <w:rPr>
                <w:rFonts w:cs="Arial"/>
                <w:sz w:val="18"/>
                <w:szCs w:val="18"/>
              </w:rPr>
              <w:t>Contour label</w:t>
            </w:r>
          </w:p>
        </w:tc>
        <w:tc>
          <w:tcPr>
            <w:tcW w:w="457" w:type="dxa"/>
            <w:tcBorders>
              <w:left w:val="single" w:sz="4" w:space="0" w:color="auto"/>
              <w:right w:val="single" w:sz="12" w:space="0" w:color="auto"/>
            </w:tcBorders>
            <w:shd w:val="clear" w:color="auto" w:fill="auto"/>
            <w:vAlign w:val="center"/>
          </w:tcPr>
          <w:p w14:paraId="493C8D86" w14:textId="77777777" w:rsidR="006C7785" w:rsidRPr="00340B0D" w:rsidRDefault="006C7785" w:rsidP="00380FCD">
            <w:pPr>
              <w:jc w:val="center"/>
              <w:rPr>
                <w:rFonts w:cs="Arial"/>
                <w:sz w:val="18"/>
                <w:szCs w:val="18"/>
              </w:rPr>
            </w:pPr>
          </w:p>
        </w:tc>
      </w:tr>
      <w:tr w:rsidR="006C7785" w:rsidRPr="00340B0D" w14:paraId="1A5DF78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F543EE8" w14:textId="77777777" w:rsidR="006C7785" w:rsidRPr="00340B0D" w:rsidRDefault="006C7785" w:rsidP="00380FCD">
            <w:pPr>
              <w:rPr>
                <w:rFonts w:cs="Arial"/>
                <w:sz w:val="18"/>
                <w:szCs w:val="18"/>
              </w:rPr>
            </w:pPr>
            <w:r w:rsidRPr="00340B0D">
              <w:rPr>
                <w:rFonts w:cs="Arial"/>
                <w:sz w:val="18"/>
                <w:szCs w:val="18"/>
              </w:rPr>
              <w:t>Safety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FE1224"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370AA9F9" w14:textId="77777777" w:rsidR="006C7785" w:rsidRPr="00340B0D" w:rsidRDefault="006C7785" w:rsidP="00380FCD">
            <w:pPr>
              <w:rPr>
                <w:rFonts w:cs="Arial"/>
                <w:sz w:val="18"/>
                <w:szCs w:val="18"/>
              </w:rPr>
            </w:pPr>
            <w:r w:rsidRPr="00340B0D">
              <w:rPr>
                <w:rFonts w:cs="Arial"/>
                <w:sz w:val="18"/>
                <w:szCs w:val="18"/>
              </w:rPr>
              <w:t>Highlight date dependent</w:t>
            </w:r>
          </w:p>
        </w:tc>
        <w:tc>
          <w:tcPr>
            <w:tcW w:w="457" w:type="dxa"/>
            <w:tcBorders>
              <w:right w:val="single" w:sz="12" w:space="0" w:color="auto"/>
            </w:tcBorders>
          </w:tcPr>
          <w:p w14:paraId="2F278675" w14:textId="77777777" w:rsidR="006C7785" w:rsidRPr="00340B0D" w:rsidRDefault="006C7785" w:rsidP="00380FCD">
            <w:pPr>
              <w:rPr>
                <w:rFonts w:cs="Arial"/>
                <w:sz w:val="18"/>
                <w:szCs w:val="18"/>
              </w:rPr>
            </w:pPr>
          </w:p>
        </w:tc>
      </w:tr>
      <w:tr w:rsidR="006C7785" w:rsidRPr="00340B0D" w14:paraId="3209347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1EE5C73" w14:textId="77777777" w:rsidR="006C7785" w:rsidRPr="00340B0D" w:rsidRDefault="006C7785" w:rsidP="00380FCD">
            <w:pPr>
              <w:rPr>
                <w:rFonts w:cs="Arial"/>
                <w:sz w:val="18"/>
                <w:szCs w:val="18"/>
              </w:rPr>
            </w:pPr>
            <w:r w:rsidRPr="00340B0D">
              <w:rPr>
                <w:rFonts w:cs="Arial"/>
                <w:sz w:val="18"/>
                <w:szCs w:val="18"/>
              </w:rPr>
              <w:t>Safety Depth</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05D7028" w14:textId="77777777" w:rsidR="006C7785" w:rsidRPr="00340B0D" w:rsidRDefault="006C7785" w:rsidP="00380FCD">
            <w:pPr>
              <w:rPr>
                <w:rFonts w:cs="Arial"/>
                <w:sz w:val="18"/>
                <w:szCs w:val="18"/>
              </w:rPr>
            </w:pPr>
            <w:r>
              <w:rPr>
                <w:rFonts w:cs="Arial"/>
                <w:sz w:val="18"/>
                <w:szCs w:val="18"/>
              </w:rPr>
              <w:t>10m</w:t>
            </w:r>
          </w:p>
        </w:tc>
        <w:tc>
          <w:tcPr>
            <w:tcW w:w="4117" w:type="dxa"/>
            <w:gridSpan w:val="4"/>
            <w:tcBorders>
              <w:left w:val="single" w:sz="12" w:space="0" w:color="auto"/>
            </w:tcBorders>
          </w:tcPr>
          <w:p w14:paraId="2BA49A34" w14:textId="77777777" w:rsidR="006C7785" w:rsidRPr="00340B0D" w:rsidRDefault="006C7785" w:rsidP="00380FCD">
            <w:pPr>
              <w:rPr>
                <w:rFonts w:cs="Arial"/>
                <w:sz w:val="18"/>
                <w:szCs w:val="18"/>
              </w:rPr>
            </w:pPr>
            <w:r w:rsidRPr="00340B0D">
              <w:rPr>
                <w:rFonts w:cs="Arial"/>
                <w:sz w:val="18"/>
                <w:szCs w:val="18"/>
              </w:rPr>
              <w:t>Highlight document</w:t>
            </w:r>
          </w:p>
        </w:tc>
        <w:tc>
          <w:tcPr>
            <w:tcW w:w="457" w:type="dxa"/>
            <w:tcBorders>
              <w:right w:val="single" w:sz="12" w:space="0" w:color="auto"/>
            </w:tcBorders>
          </w:tcPr>
          <w:p w14:paraId="64BC9767" w14:textId="77777777" w:rsidR="006C7785" w:rsidRPr="00340B0D" w:rsidRDefault="006C7785" w:rsidP="00380FCD">
            <w:pPr>
              <w:jc w:val="center"/>
              <w:rPr>
                <w:rFonts w:cs="Arial"/>
                <w:sz w:val="18"/>
                <w:szCs w:val="18"/>
              </w:rPr>
            </w:pPr>
          </w:p>
        </w:tc>
      </w:tr>
      <w:tr w:rsidR="006C7785" w:rsidRPr="00340B0D" w14:paraId="639771E5"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62DADB7" w14:textId="77777777" w:rsidR="006C7785" w:rsidRPr="00340B0D" w:rsidRDefault="006C7785" w:rsidP="00380FCD">
            <w:pPr>
              <w:rPr>
                <w:rFonts w:cs="Arial"/>
                <w:sz w:val="18"/>
                <w:szCs w:val="18"/>
              </w:rPr>
            </w:pPr>
            <w:r w:rsidRPr="00340B0D">
              <w:rPr>
                <w:rFonts w:cs="Arial"/>
                <w:sz w:val="18"/>
                <w:szCs w:val="18"/>
              </w:rPr>
              <w:t>Deep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6E1714" w14:textId="77777777" w:rsidR="006C7785" w:rsidRPr="00340B0D" w:rsidRDefault="006C7785" w:rsidP="00380FCD">
            <w:pPr>
              <w:rPr>
                <w:rFonts w:cs="Arial"/>
                <w:sz w:val="18"/>
                <w:szCs w:val="18"/>
              </w:rPr>
            </w:pPr>
            <w:r>
              <w:rPr>
                <w:rFonts w:cs="Arial"/>
                <w:sz w:val="18"/>
                <w:szCs w:val="18"/>
              </w:rPr>
              <w:t>20m</w:t>
            </w:r>
          </w:p>
        </w:tc>
        <w:tc>
          <w:tcPr>
            <w:tcW w:w="4117" w:type="dxa"/>
            <w:gridSpan w:val="4"/>
            <w:tcBorders>
              <w:left w:val="single" w:sz="12" w:space="0" w:color="auto"/>
            </w:tcBorders>
          </w:tcPr>
          <w:p w14:paraId="37782CB0" w14:textId="77777777" w:rsidR="006C7785" w:rsidRPr="00340B0D" w:rsidRDefault="006C7785" w:rsidP="00380FCD">
            <w:pPr>
              <w:rPr>
                <w:rFonts w:cs="Arial"/>
                <w:b/>
                <w:bCs/>
                <w:sz w:val="18"/>
                <w:szCs w:val="18"/>
              </w:rPr>
            </w:pPr>
            <w:r w:rsidRPr="00340B0D">
              <w:rPr>
                <w:rFonts w:cs="Arial"/>
                <w:sz w:val="18"/>
                <w:szCs w:val="18"/>
              </w:rPr>
              <w:t>Highlight info</w:t>
            </w:r>
          </w:p>
        </w:tc>
        <w:tc>
          <w:tcPr>
            <w:tcW w:w="457" w:type="dxa"/>
            <w:tcBorders>
              <w:right w:val="single" w:sz="12" w:space="0" w:color="auto"/>
            </w:tcBorders>
          </w:tcPr>
          <w:p w14:paraId="18572E49" w14:textId="77777777" w:rsidR="006C7785" w:rsidRPr="00340B0D" w:rsidRDefault="006C7785" w:rsidP="00380FCD">
            <w:pPr>
              <w:jc w:val="center"/>
              <w:rPr>
                <w:rFonts w:cs="Arial"/>
                <w:sz w:val="18"/>
                <w:szCs w:val="18"/>
              </w:rPr>
            </w:pPr>
          </w:p>
        </w:tc>
      </w:tr>
      <w:tr w:rsidR="006C7785" w:rsidRPr="00340B0D" w14:paraId="5850E93B"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43F9540E" w14:textId="77777777" w:rsidR="006C7785" w:rsidRPr="00340B0D" w:rsidRDefault="006C7785" w:rsidP="00380FCD">
            <w:pPr>
              <w:rPr>
                <w:rFonts w:cs="Arial"/>
                <w:sz w:val="18"/>
                <w:szCs w:val="18"/>
              </w:rPr>
            </w:pPr>
            <w:r w:rsidRPr="00340B0D">
              <w:rPr>
                <w:rFonts w:cs="Arial"/>
                <w:sz w:val="18"/>
                <w:szCs w:val="18"/>
              </w:rPr>
              <w:t>Shallow Contour</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F1A6C36" w14:textId="77777777" w:rsidR="006C7785" w:rsidRPr="00340B0D" w:rsidRDefault="006C7785" w:rsidP="00380FCD">
            <w:pPr>
              <w:rPr>
                <w:rFonts w:cs="Arial"/>
                <w:sz w:val="18"/>
                <w:szCs w:val="18"/>
              </w:rPr>
            </w:pPr>
            <w:r>
              <w:rPr>
                <w:rFonts w:cs="Arial"/>
                <w:sz w:val="18"/>
                <w:szCs w:val="18"/>
              </w:rPr>
              <w:t>5m</w:t>
            </w:r>
          </w:p>
        </w:tc>
        <w:tc>
          <w:tcPr>
            <w:tcW w:w="4117" w:type="dxa"/>
            <w:gridSpan w:val="4"/>
            <w:tcBorders>
              <w:left w:val="single" w:sz="12" w:space="0" w:color="auto"/>
            </w:tcBorders>
          </w:tcPr>
          <w:p w14:paraId="43B62643" w14:textId="77777777" w:rsidR="006C7785" w:rsidRPr="00340B0D" w:rsidRDefault="006C7785" w:rsidP="00380FCD">
            <w:pPr>
              <w:rPr>
                <w:rFonts w:cs="Arial"/>
                <w:sz w:val="18"/>
                <w:szCs w:val="18"/>
              </w:rPr>
            </w:pPr>
            <w:r w:rsidRPr="00340B0D">
              <w:rPr>
                <w:rFonts w:cs="Arial"/>
                <w:sz w:val="18"/>
                <w:szCs w:val="18"/>
              </w:rPr>
              <w:t>Shallow Pattern</w:t>
            </w:r>
          </w:p>
        </w:tc>
        <w:tc>
          <w:tcPr>
            <w:tcW w:w="457" w:type="dxa"/>
            <w:tcBorders>
              <w:right w:val="single" w:sz="12" w:space="0" w:color="auto"/>
            </w:tcBorders>
          </w:tcPr>
          <w:p w14:paraId="3DE6BF97"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1882A62"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3310736C" w14:textId="77777777" w:rsidR="006C7785" w:rsidRPr="00340B0D" w:rsidRDefault="006C7785" w:rsidP="00380FCD">
            <w:pPr>
              <w:rPr>
                <w:rFonts w:cs="Arial"/>
                <w:sz w:val="18"/>
                <w:szCs w:val="18"/>
              </w:rPr>
            </w:pPr>
            <w:r w:rsidRPr="00340B0D">
              <w:rPr>
                <w:rFonts w:cs="Arial"/>
                <w:sz w:val="18"/>
                <w:szCs w:val="18"/>
              </w:rPr>
              <w:t>Four Shades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928BACC" w14:textId="77777777" w:rsidR="006C7785" w:rsidRPr="00340B0D" w:rsidRDefault="006C7785" w:rsidP="00380FCD">
            <w:pPr>
              <w:rPr>
                <w:rFonts w:cs="Arial"/>
                <w:sz w:val="18"/>
                <w:szCs w:val="18"/>
              </w:rPr>
            </w:pPr>
            <w:r>
              <w:rPr>
                <w:rFonts w:cs="Arial"/>
                <w:sz w:val="18"/>
                <w:szCs w:val="18"/>
              </w:rPr>
              <w:t>On</w:t>
            </w:r>
          </w:p>
        </w:tc>
        <w:tc>
          <w:tcPr>
            <w:tcW w:w="4117" w:type="dxa"/>
            <w:gridSpan w:val="4"/>
            <w:tcBorders>
              <w:left w:val="single" w:sz="12" w:space="0" w:color="auto"/>
            </w:tcBorders>
          </w:tcPr>
          <w:p w14:paraId="4A92DF4D" w14:textId="77777777" w:rsidR="006C7785" w:rsidRPr="00340B0D" w:rsidRDefault="006C7785" w:rsidP="00380FCD">
            <w:pPr>
              <w:rPr>
                <w:rFonts w:cs="Arial"/>
                <w:sz w:val="18"/>
                <w:szCs w:val="18"/>
              </w:rPr>
            </w:pPr>
            <w:r w:rsidRPr="00340B0D">
              <w:rPr>
                <w:rFonts w:cs="Arial"/>
                <w:sz w:val="18"/>
                <w:szCs w:val="18"/>
              </w:rPr>
              <w:t>Unknown</w:t>
            </w:r>
          </w:p>
        </w:tc>
        <w:tc>
          <w:tcPr>
            <w:tcW w:w="457" w:type="dxa"/>
            <w:tcBorders>
              <w:right w:val="single" w:sz="12" w:space="0" w:color="auto"/>
            </w:tcBorders>
          </w:tcPr>
          <w:p w14:paraId="7F8D79D7" w14:textId="77777777" w:rsidR="006C7785" w:rsidRPr="00340B0D" w:rsidRDefault="006C7785" w:rsidP="00380FCD">
            <w:pPr>
              <w:jc w:val="center"/>
              <w:rPr>
                <w:rFonts w:cs="Arial"/>
                <w:sz w:val="18"/>
                <w:szCs w:val="18"/>
              </w:rPr>
            </w:pPr>
          </w:p>
        </w:tc>
      </w:tr>
      <w:tr w:rsidR="006C7785" w:rsidRPr="00340B0D" w14:paraId="501E0A1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0FCEE66B" w14:textId="77777777" w:rsidR="006C7785" w:rsidRPr="00340B0D" w:rsidRDefault="006C7785" w:rsidP="00380FCD">
            <w:pPr>
              <w:rPr>
                <w:rFonts w:cs="Arial"/>
                <w:sz w:val="18"/>
                <w:szCs w:val="18"/>
              </w:rPr>
            </w:pPr>
            <w:r w:rsidRPr="00340B0D">
              <w:rPr>
                <w:rFonts w:cs="Arial"/>
                <w:sz w:val="18"/>
                <w:szCs w:val="18"/>
              </w:rPr>
              <w:t>Radar Overlay</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F6A513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7CBB7E1A" w14:textId="77777777" w:rsidR="006C7785" w:rsidRPr="00340B0D" w:rsidRDefault="006C7785" w:rsidP="00380FCD">
            <w:pPr>
              <w:rPr>
                <w:rFonts w:cs="Arial"/>
                <w:sz w:val="18"/>
                <w:szCs w:val="18"/>
              </w:rPr>
            </w:pPr>
            <w:r w:rsidRPr="00340B0D">
              <w:rPr>
                <w:rFonts w:cs="Arial"/>
                <w:sz w:val="18"/>
                <w:szCs w:val="18"/>
              </w:rPr>
              <w:t>Update Review</w:t>
            </w:r>
          </w:p>
        </w:tc>
        <w:tc>
          <w:tcPr>
            <w:tcW w:w="457" w:type="dxa"/>
            <w:tcBorders>
              <w:right w:val="single" w:sz="12" w:space="0" w:color="auto"/>
            </w:tcBorders>
          </w:tcPr>
          <w:p w14:paraId="3FE1AFB2" w14:textId="77777777" w:rsidR="006C7785" w:rsidRPr="00340B0D" w:rsidRDefault="006C7785" w:rsidP="00380FCD">
            <w:pPr>
              <w:jc w:val="center"/>
              <w:rPr>
                <w:rFonts w:cs="Arial"/>
                <w:sz w:val="18"/>
                <w:szCs w:val="18"/>
              </w:rPr>
            </w:pPr>
          </w:p>
        </w:tc>
      </w:tr>
      <w:tr w:rsidR="006C7785" w:rsidRPr="00340B0D" w14:paraId="785876B3"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B75162E" w14:textId="77777777" w:rsidR="006C7785" w:rsidRPr="00340B0D" w:rsidRDefault="006C7785" w:rsidP="00380FCD">
            <w:pPr>
              <w:rPr>
                <w:rFonts w:cs="Arial"/>
                <w:sz w:val="18"/>
                <w:szCs w:val="18"/>
              </w:rPr>
            </w:pPr>
            <w:r w:rsidRPr="00340B0D">
              <w:rPr>
                <w:rFonts w:cs="Arial"/>
                <w:sz w:val="18"/>
                <w:szCs w:val="18"/>
              </w:rPr>
              <w:t>Plain Boundaries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E09AAF"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549AF959" w14:textId="77777777" w:rsidR="006C7785" w:rsidRPr="00340B0D" w:rsidRDefault="006C7785" w:rsidP="00380FCD">
            <w:pPr>
              <w:rPr>
                <w:rFonts w:cs="Arial"/>
                <w:sz w:val="18"/>
                <w:szCs w:val="18"/>
              </w:rPr>
            </w:pPr>
            <w:r w:rsidRPr="00340B0D">
              <w:rPr>
                <w:rFonts w:cs="Arial"/>
                <w:b/>
                <w:bCs/>
                <w:sz w:val="18"/>
                <w:szCs w:val="18"/>
              </w:rPr>
              <w:t>Text Groups</w:t>
            </w:r>
          </w:p>
        </w:tc>
        <w:tc>
          <w:tcPr>
            <w:tcW w:w="457" w:type="dxa"/>
            <w:tcBorders>
              <w:right w:val="single" w:sz="12" w:space="0" w:color="auto"/>
            </w:tcBorders>
            <w:vAlign w:val="center"/>
          </w:tcPr>
          <w:p w14:paraId="585CBA00" w14:textId="77777777" w:rsidR="006C7785" w:rsidRPr="00340B0D" w:rsidRDefault="006C7785" w:rsidP="00380FCD">
            <w:pPr>
              <w:jc w:val="center"/>
              <w:rPr>
                <w:rFonts w:cs="Arial"/>
                <w:sz w:val="18"/>
                <w:szCs w:val="18"/>
              </w:rPr>
            </w:pPr>
          </w:p>
        </w:tc>
      </w:tr>
      <w:tr w:rsidR="006C7785" w:rsidRPr="00340B0D" w14:paraId="0D0A4E94"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74CEB606" w14:textId="77777777" w:rsidR="006C7785" w:rsidRPr="00340B0D" w:rsidRDefault="006C7785" w:rsidP="00380FCD">
            <w:pPr>
              <w:rPr>
                <w:rFonts w:cs="Arial"/>
                <w:sz w:val="18"/>
                <w:szCs w:val="18"/>
              </w:rPr>
            </w:pPr>
            <w:r w:rsidRPr="00340B0D">
              <w:rPr>
                <w:rFonts w:cs="Arial"/>
                <w:sz w:val="18"/>
                <w:szCs w:val="18"/>
              </w:rPr>
              <w:t>Simplified Symbols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29EDE7"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18989C26" w14:textId="77777777" w:rsidR="006C7785" w:rsidRPr="00340B0D" w:rsidRDefault="006C7785" w:rsidP="00380FCD">
            <w:pPr>
              <w:rPr>
                <w:rFonts w:cs="Arial"/>
                <w:sz w:val="18"/>
                <w:szCs w:val="18"/>
              </w:rPr>
            </w:pPr>
            <w:r w:rsidRPr="00340B0D">
              <w:rPr>
                <w:rFonts w:cs="Arial"/>
                <w:sz w:val="18"/>
                <w:szCs w:val="18"/>
              </w:rPr>
              <w:t>Chart Text</w:t>
            </w:r>
          </w:p>
        </w:tc>
        <w:tc>
          <w:tcPr>
            <w:tcW w:w="457" w:type="dxa"/>
            <w:tcBorders>
              <w:right w:val="single" w:sz="12" w:space="0" w:color="auto"/>
            </w:tcBorders>
            <w:vAlign w:val="center"/>
          </w:tcPr>
          <w:p w14:paraId="31AB207E" w14:textId="77777777" w:rsidR="006C7785" w:rsidRPr="00340B0D" w:rsidRDefault="006C7785" w:rsidP="00380FCD">
            <w:pPr>
              <w:jc w:val="center"/>
              <w:rPr>
                <w:rFonts w:cs="Arial"/>
                <w:sz w:val="18"/>
                <w:szCs w:val="18"/>
              </w:rPr>
            </w:pPr>
          </w:p>
        </w:tc>
      </w:tr>
      <w:tr w:rsidR="006C7785" w:rsidRPr="00340B0D" w14:paraId="776E97A1"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5F753E35" w14:textId="77777777" w:rsidR="006C7785" w:rsidRPr="00340B0D" w:rsidRDefault="006C7785" w:rsidP="00380FCD">
            <w:pPr>
              <w:rPr>
                <w:rFonts w:cs="Arial"/>
                <w:sz w:val="18"/>
                <w:szCs w:val="18"/>
              </w:rPr>
            </w:pPr>
            <w:r w:rsidRPr="00340B0D">
              <w:rPr>
                <w:rFonts w:cs="Arial"/>
                <w:sz w:val="18"/>
                <w:szCs w:val="18"/>
              </w:rPr>
              <w:t>Full Light Lines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FE06B2B"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4F7C2A62"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457" w:type="dxa"/>
            <w:tcBorders>
              <w:right w:val="single" w:sz="12" w:space="0" w:color="auto"/>
            </w:tcBorders>
            <w:vAlign w:val="center"/>
          </w:tcPr>
          <w:p w14:paraId="6972E2AB" w14:textId="77777777" w:rsidR="006C7785" w:rsidRPr="00340B0D" w:rsidRDefault="006C7785" w:rsidP="00380FCD">
            <w:pPr>
              <w:jc w:val="center"/>
              <w:rPr>
                <w:rFonts w:cs="Arial"/>
                <w:sz w:val="18"/>
                <w:szCs w:val="18"/>
              </w:rPr>
            </w:pPr>
          </w:p>
        </w:tc>
      </w:tr>
      <w:tr w:rsidR="006C7785" w:rsidRPr="00340B0D" w14:paraId="0976B65E"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68BBEFB3" w14:textId="77777777" w:rsidR="006C7785" w:rsidRPr="00340B0D" w:rsidRDefault="006C7785" w:rsidP="00380FCD">
            <w:pPr>
              <w:rPr>
                <w:rFonts w:cs="Arial"/>
                <w:sz w:val="18"/>
                <w:szCs w:val="18"/>
              </w:rPr>
            </w:pPr>
            <w:r w:rsidRPr="00340B0D">
              <w:rPr>
                <w:rFonts w:cs="Arial"/>
                <w:sz w:val="18"/>
                <w:szCs w:val="18"/>
              </w:rPr>
              <w:t>Ignore scale minimum</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CE79BBE"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2C4E8936"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457" w:type="dxa"/>
            <w:tcBorders>
              <w:right w:val="single" w:sz="12" w:space="0" w:color="auto"/>
            </w:tcBorders>
            <w:vAlign w:val="center"/>
          </w:tcPr>
          <w:p w14:paraId="5BF2B781" w14:textId="77777777" w:rsidR="006C7785" w:rsidRPr="00340B0D" w:rsidRDefault="006C7785" w:rsidP="00380FCD">
            <w:pPr>
              <w:jc w:val="center"/>
              <w:rPr>
                <w:rFonts w:cs="Arial"/>
                <w:sz w:val="18"/>
                <w:szCs w:val="18"/>
              </w:rPr>
            </w:pPr>
          </w:p>
        </w:tc>
      </w:tr>
      <w:tr w:rsidR="006C7785" w:rsidRPr="00340B0D" w14:paraId="1CB16BD6" w14:textId="77777777" w:rsidTr="00380FCD">
        <w:trPr>
          <w:gridBefore w:val="1"/>
          <w:wBefore w:w="12" w:type="dxa"/>
        </w:trPr>
        <w:tc>
          <w:tcPr>
            <w:tcW w:w="3050" w:type="dxa"/>
            <w:gridSpan w:val="2"/>
            <w:tcBorders>
              <w:top w:val="single" w:sz="8" w:space="0" w:color="auto"/>
              <w:left w:val="single" w:sz="12" w:space="0" w:color="auto"/>
              <w:bottom w:val="single" w:sz="8" w:space="0" w:color="auto"/>
              <w:right w:val="single" w:sz="12" w:space="0" w:color="auto"/>
            </w:tcBorders>
            <w:shd w:val="clear" w:color="auto" w:fill="auto"/>
          </w:tcPr>
          <w:p w14:paraId="2A3EFA35" w14:textId="77777777" w:rsidR="006C7785" w:rsidRPr="00340B0D" w:rsidRDefault="006C7785" w:rsidP="00380FCD">
            <w:pPr>
              <w:rPr>
                <w:rFonts w:cs="Arial"/>
                <w:sz w:val="18"/>
                <w:szCs w:val="18"/>
              </w:rPr>
            </w:pPr>
            <w:r w:rsidRPr="00340B0D">
              <w:rPr>
                <w:rFonts w:cs="Arial"/>
                <w:sz w:val="18"/>
                <w:szCs w:val="18"/>
              </w:rPr>
              <w:t>Shallow Water Dangers</w:t>
            </w:r>
          </w:p>
        </w:tc>
        <w:tc>
          <w:tcPr>
            <w:tcW w:w="1573" w:type="dxa"/>
            <w:gridSpan w:val="2"/>
            <w:tcBorders>
              <w:top w:val="single" w:sz="8" w:space="0" w:color="auto"/>
              <w:left w:val="single" w:sz="12" w:space="0" w:color="auto"/>
              <w:bottom w:val="single" w:sz="8" w:space="0" w:color="auto"/>
              <w:right w:val="single" w:sz="12" w:space="0" w:color="auto"/>
            </w:tcBorders>
            <w:shd w:val="clear" w:color="auto" w:fill="auto"/>
          </w:tcPr>
          <w:p w14:paraId="4D1196B9" w14:textId="77777777" w:rsidR="006C7785" w:rsidRPr="00340B0D" w:rsidRDefault="006C7785" w:rsidP="00380FCD">
            <w:pPr>
              <w:rPr>
                <w:rFonts w:cs="Arial"/>
                <w:sz w:val="18"/>
                <w:szCs w:val="18"/>
              </w:rPr>
            </w:pPr>
          </w:p>
        </w:tc>
        <w:tc>
          <w:tcPr>
            <w:tcW w:w="4117" w:type="dxa"/>
            <w:gridSpan w:val="4"/>
            <w:tcBorders>
              <w:left w:val="single" w:sz="12" w:space="0" w:color="auto"/>
            </w:tcBorders>
          </w:tcPr>
          <w:p w14:paraId="36D01E62" w14:textId="77777777" w:rsidR="006C7785" w:rsidRPr="00340B0D" w:rsidRDefault="006C7785" w:rsidP="00380FCD">
            <w:pPr>
              <w:rPr>
                <w:rFonts w:cs="Arial"/>
                <w:sz w:val="18"/>
                <w:szCs w:val="18"/>
              </w:rPr>
            </w:pPr>
            <w:r w:rsidRPr="00340B0D">
              <w:rPr>
                <w:rFonts w:cs="Arial"/>
                <w:sz w:val="18"/>
                <w:szCs w:val="18"/>
              </w:rPr>
              <w:t xml:space="preserve">        Names</w:t>
            </w:r>
          </w:p>
        </w:tc>
        <w:tc>
          <w:tcPr>
            <w:tcW w:w="457" w:type="dxa"/>
            <w:tcBorders>
              <w:right w:val="single" w:sz="12" w:space="0" w:color="auto"/>
            </w:tcBorders>
            <w:vAlign w:val="center"/>
          </w:tcPr>
          <w:p w14:paraId="692A7402" w14:textId="77777777" w:rsidR="006C7785" w:rsidRPr="00340B0D" w:rsidRDefault="006C7785" w:rsidP="00380FCD">
            <w:pPr>
              <w:jc w:val="center"/>
              <w:rPr>
                <w:rFonts w:cs="Arial"/>
                <w:sz w:val="18"/>
                <w:szCs w:val="18"/>
              </w:rPr>
            </w:pPr>
          </w:p>
        </w:tc>
      </w:tr>
      <w:tr w:rsidR="006C7785" w:rsidRPr="00340B0D" w14:paraId="13A80DEA" w14:textId="77777777" w:rsidTr="00380FCD">
        <w:trPr>
          <w:gridBefore w:val="1"/>
          <w:wBefore w:w="12" w:type="dxa"/>
        </w:trPr>
        <w:tc>
          <w:tcPr>
            <w:tcW w:w="4623"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D82B4ED"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17" w:type="dxa"/>
            <w:gridSpan w:val="4"/>
            <w:tcBorders>
              <w:left w:val="single" w:sz="12" w:space="0" w:color="auto"/>
            </w:tcBorders>
          </w:tcPr>
          <w:p w14:paraId="7A63CD2C"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457" w:type="dxa"/>
            <w:tcBorders>
              <w:right w:val="single" w:sz="12" w:space="0" w:color="auto"/>
            </w:tcBorders>
          </w:tcPr>
          <w:p w14:paraId="61C31275" w14:textId="77777777" w:rsidR="006C7785" w:rsidRPr="00340B0D" w:rsidRDefault="006C7785" w:rsidP="00380FCD">
            <w:pPr>
              <w:jc w:val="center"/>
              <w:rPr>
                <w:rFonts w:cs="Arial"/>
                <w:sz w:val="18"/>
                <w:szCs w:val="18"/>
              </w:rPr>
            </w:pPr>
          </w:p>
        </w:tc>
      </w:tr>
      <w:tr w:rsidR="006C7785" w:rsidRPr="00340B0D" w14:paraId="4CFC8FDA" w14:textId="77777777" w:rsidTr="00380FCD">
        <w:trPr>
          <w:gridBefore w:val="1"/>
          <w:wBefore w:w="12" w:type="dxa"/>
        </w:trPr>
        <w:sdt>
          <w:sdtPr>
            <w:rPr>
              <w:rFonts w:cs="Arial"/>
              <w:sz w:val="18"/>
              <w:szCs w:val="18"/>
            </w:rPr>
            <w:alias w:val="Palette"/>
            <w:tag w:val="Palette"/>
            <w:id w:val="1375658505"/>
            <w:placeholder>
              <w:docPart w:val="5FAB56C2239B4C4E8781001BAD1F7713"/>
            </w:placeholder>
            <w:comboBox>
              <w:listItem w:displayText="Day" w:value="Day"/>
              <w:listItem w:displayText="Dusk" w:value="Dusk"/>
              <w:listItem w:displayText="Night" w:value="Night"/>
            </w:comboBox>
          </w:sdtPr>
          <w:sdtContent>
            <w:tc>
              <w:tcPr>
                <w:tcW w:w="4623" w:type="dxa"/>
                <w:gridSpan w:val="4"/>
                <w:tcBorders>
                  <w:left w:val="single" w:sz="12" w:space="0" w:color="auto"/>
                  <w:bottom w:val="single" w:sz="12" w:space="0" w:color="auto"/>
                  <w:right w:val="single" w:sz="12" w:space="0" w:color="auto"/>
                </w:tcBorders>
              </w:tcPr>
              <w:p w14:paraId="312A83B4" w14:textId="77777777" w:rsidR="006C7785" w:rsidRPr="00340B0D" w:rsidRDefault="006C7785" w:rsidP="00380FCD">
                <w:pPr>
                  <w:rPr>
                    <w:rFonts w:cs="Arial"/>
                    <w:sz w:val="18"/>
                    <w:szCs w:val="18"/>
                  </w:rPr>
                </w:pPr>
                <w:r w:rsidRPr="00340B0D">
                  <w:rPr>
                    <w:rFonts w:cs="Arial"/>
                    <w:sz w:val="18"/>
                    <w:szCs w:val="18"/>
                  </w:rPr>
                  <w:t>Day</w:t>
                </w:r>
              </w:p>
            </w:tc>
          </w:sdtContent>
        </w:sdt>
        <w:tc>
          <w:tcPr>
            <w:tcW w:w="4117" w:type="dxa"/>
            <w:gridSpan w:val="4"/>
            <w:tcBorders>
              <w:left w:val="single" w:sz="12" w:space="0" w:color="auto"/>
            </w:tcBorders>
          </w:tcPr>
          <w:p w14:paraId="470B64FC"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457" w:type="dxa"/>
            <w:tcBorders>
              <w:right w:val="single" w:sz="12" w:space="0" w:color="auto"/>
            </w:tcBorders>
          </w:tcPr>
          <w:p w14:paraId="1B2DF429" w14:textId="77777777" w:rsidR="006C7785" w:rsidRPr="00340B0D" w:rsidRDefault="006C7785" w:rsidP="00380FCD">
            <w:pPr>
              <w:jc w:val="center"/>
              <w:rPr>
                <w:rFonts w:cs="Arial"/>
                <w:sz w:val="18"/>
                <w:szCs w:val="18"/>
              </w:rPr>
            </w:pPr>
          </w:p>
        </w:tc>
      </w:tr>
      <w:tr w:rsidR="006C7785" w:rsidRPr="00340B0D" w14:paraId="6F3ACD31"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FFFFFF" w:themeFill="background1"/>
            <w:vAlign w:val="center"/>
          </w:tcPr>
          <w:p w14:paraId="10277890" w14:textId="77777777" w:rsidR="006C7785" w:rsidRPr="00340B0D" w:rsidRDefault="006C7785" w:rsidP="00380FCD">
            <w:pPr>
              <w:jc w:val="center"/>
              <w:rPr>
                <w:rFonts w:cs="Arial"/>
                <w:b/>
                <w:bCs/>
                <w:sz w:val="18"/>
                <w:szCs w:val="18"/>
              </w:rPr>
            </w:pPr>
          </w:p>
        </w:tc>
        <w:tc>
          <w:tcPr>
            <w:tcW w:w="4117" w:type="dxa"/>
            <w:gridSpan w:val="4"/>
            <w:tcBorders>
              <w:left w:val="single" w:sz="12" w:space="0" w:color="auto"/>
            </w:tcBorders>
          </w:tcPr>
          <w:p w14:paraId="5548E209" w14:textId="77777777" w:rsidR="006C7785" w:rsidRPr="00340B0D" w:rsidRDefault="006C7785" w:rsidP="00380FCD">
            <w:pPr>
              <w:rPr>
                <w:rFonts w:cs="Arial"/>
                <w:sz w:val="18"/>
                <w:szCs w:val="18"/>
              </w:rPr>
            </w:pPr>
          </w:p>
        </w:tc>
        <w:tc>
          <w:tcPr>
            <w:tcW w:w="457" w:type="dxa"/>
            <w:tcBorders>
              <w:right w:val="single" w:sz="12" w:space="0" w:color="auto"/>
            </w:tcBorders>
            <w:vAlign w:val="center"/>
          </w:tcPr>
          <w:p w14:paraId="6814562C" w14:textId="77777777" w:rsidR="006C7785" w:rsidRPr="00340B0D" w:rsidRDefault="006C7785" w:rsidP="00380FCD">
            <w:pPr>
              <w:jc w:val="center"/>
              <w:rPr>
                <w:rFonts w:cs="Arial"/>
                <w:sz w:val="18"/>
                <w:szCs w:val="18"/>
              </w:rPr>
            </w:pPr>
          </w:p>
        </w:tc>
      </w:tr>
      <w:tr w:rsidR="006C7785" w:rsidRPr="00340B0D" w14:paraId="3AB25B63" w14:textId="77777777" w:rsidTr="00380FCD">
        <w:trPr>
          <w:gridBefore w:val="1"/>
          <w:wBefore w:w="12" w:type="dxa"/>
        </w:trPr>
        <w:tc>
          <w:tcPr>
            <w:tcW w:w="4623" w:type="dxa"/>
            <w:gridSpan w:val="4"/>
            <w:tcBorders>
              <w:left w:val="single" w:sz="12" w:space="0" w:color="auto"/>
              <w:bottom w:val="single" w:sz="12" w:space="0" w:color="auto"/>
              <w:right w:val="single" w:sz="12" w:space="0" w:color="auto"/>
            </w:tcBorders>
            <w:shd w:val="clear" w:color="auto" w:fill="FFFFFF" w:themeFill="background1"/>
          </w:tcPr>
          <w:p w14:paraId="3DDED0A1" w14:textId="77777777" w:rsidR="006C7785" w:rsidRPr="00340B0D" w:rsidRDefault="006C7785" w:rsidP="00380FCD">
            <w:pPr>
              <w:rPr>
                <w:rFonts w:cs="Arial"/>
                <w:sz w:val="18"/>
                <w:szCs w:val="18"/>
              </w:rPr>
            </w:pPr>
          </w:p>
        </w:tc>
        <w:tc>
          <w:tcPr>
            <w:tcW w:w="4117" w:type="dxa"/>
            <w:gridSpan w:val="4"/>
            <w:tcBorders>
              <w:left w:val="single" w:sz="12" w:space="0" w:color="auto"/>
              <w:bottom w:val="single" w:sz="12" w:space="0" w:color="auto"/>
            </w:tcBorders>
          </w:tcPr>
          <w:p w14:paraId="27F685D5" w14:textId="77777777" w:rsidR="006C7785" w:rsidRPr="00340B0D" w:rsidRDefault="006C7785" w:rsidP="00380FCD">
            <w:pPr>
              <w:jc w:val="center"/>
              <w:rPr>
                <w:rFonts w:cs="Arial"/>
                <w:sz w:val="18"/>
                <w:szCs w:val="18"/>
              </w:rPr>
            </w:pPr>
          </w:p>
        </w:tc>
        <w:tc>
          <w:tcPr>
            <w:tcW w:w="457" w:type="dxa"/>
            <w:tcBorders>
              <w:bottom w:val="single" w:sz="12" w:space="0" w:color="auto"/>
              <w:right w:val="single" w:sz="12" w:space="0" w:color="auto"/>
            </w:tcBorders>
            <w:vAlign w:val="center"/>
          </w:tcPr>
          <w:p w14:paraId="377911F3" w14:textId="77777777" w:rsidR="006C7785" w:rsidRPr="00340B0D" w:rsidRDefault="006C7785" w:rsidP="00380FCD">
            <w:pPr>
              <w:jc w:val="center"/>
              <w:rPr>
                <w:rFonts w:cs="Arial"/>
                <w:sz w:val="18"/>
                <w:szCs w:val="18"/>
              </w:rPr>
            </w:pPr>
          </w:p>
        </w:tc>
      </w:tr>
      <w:tr w:rsidR="006C7785" w:rsidRPr="00340B0D" w14:paraId="4B500662" w14:textId="77777777" w:rsidTr="00380FCD">
        <w:trPr>
          <w:gridBefore w:val="1"/>
          <w:wBefore w:w="12" w:type="dxa"/>
        </w:trPr>
        <w:tc>
          <w:tcPr>
            <w:tcW w:w="4623"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6768C313"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57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9108F23"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3E6E6EC" w14:textId="77777777" w:rsidTr="00380FCD">
        <w:trPr>
          <w:gridBefore w:val="1"/>
          <w:wBefore w:w="12" w:type="dxa"/>
          <w:trHeight w:val="287"/>
        </w:trPr>
        <w:tc>
          <w:tcPr>
            <w:tcW w:w="2725" w:type="dxa"/>
            <w:tcBorders>
              <w:left w:val="single" w:sz="12" w:space="0" w:color="auto"/>
              <w:bottom w:val="single" w:sz="4" w:space="0" w:color="auto"/>
            </w:tcBorders>
          </w:tcPr>
          <w:p w14:paraId="5811C12E" w14:textId="77777777" w:rsidR="006C7785" w:rsidRPr="00340B0D" w:rsidRDefault="006C7785" w:rsidP="00380FCD">
            <w:pPr>
              <w:rPr>
                <w:rFonts w:cs="Arial"/>
                <w:sz w:val="18"/>
                <w:szCs w:val="18"/>
              </w:rPr>
            </w:pPr>
            <w:r w:rsidRPr="00340B0D">
              <w:rPr>
                <w:rFonts w:cs="Arial"/>
                <w:sz w:val="18"/>
                <w:szCs w:val="18"/>
              </w:rPr>
              <w:t>Start Date</w:t>
            </w:r>
          </w:p>
        </w:tc>
        <w:tc>
          <w:tcPr>
            <w:tcW w:w="1898" w:type="dxa"/>
            <w:gridSpan w:val="3"/>
            <w:tcBorders>
              <w:bottom w:val="single" w:sz="4" w:space="0" w:color="auto"/>
              <w:right w:val="single" w:sz="12" w:space="0" w:color="auto"/>
            </w:tcBorders>
          </w:tcPr>
          <w:p w14:paraId="3C2CEAE9" w14:textId="77777777" w:rsidR="006C7785" w:rsidRPr="00340B0D" w:rsidRDefault="006C7785" w:rsidP="00380FCD">
            <w:pPr>
              <w:rPr>
                <w:rFonts w:cs="Arial"/>
                <w:sz w:val="18"/>
                <w:szCs w:val="18"/>
              </w:rPr>
            </w:pPr>
          </w:p>
        </w:tc>
        <w:tc>
          <w:tcPr>
            <w:tcW w:w="2758" w:type="dxa"/>
            <w:gridSpan w:val="2"/>
            <w:tcBorders>
              <w:left w:val="single" w:sz="12" w:space="0" w:color="auto"/>
              <w:bottom w:val="single" w:sz="4" w:space="0" w:color="auto"/>
              <w:right w:val="single" w:sz="4" w:space="0" w:color="auto"/>
            </w:tcBorders>
            <w:vAlign w:val="center"/>
          </w:tcPr>
          <w:p w14:paraId="223CC763" w14:textId="77777777" w:rsidR="006C7785" w:rsidRPr="00340B0D" w:rsidRDefault="006C7785" w:rsidP="00380FCD">
            <w:pPr>
              <w:rPr>
                <w:rFonts w:cs="Arial"/>
                <w:sz w:val="18"/>
                <w:szCs w:val="18"/>
              </w:rPr>
            </w:pPr>
            <w:r w:rsidRPr="00340B0D">
              <w:rPr>
                <w:rFonts w:cs="Arial"/>
                <w:sz w:val="18"/>
                <w:szCs w:val="18"/>
              </w:rPr>
              <w:t>Centre</w:t>
            </w:r>
          </w:p>
        </w:tc>
        <w:tc>
          <w:tcPr>
            <w:tcW w:w="1816" w:type="dxa"/>
            <w:gridSpan w:val="3"/>
            <w:tcBorders>
              <w:left w:val="single" w:sz="4" w:space="0" w:color="auto"/>
              <w:bottom w:val="single" w:sz="4" w:space="0" w:color="auto"/>
              <w:right w:val="single" w:sz="12" w:space="0" w:color="auto"/>
            </w:tcBorders>
            <w:vAlign w:val="center"/>
          </w:tcPr>
          <w:p w14:paraId="10B9D32C" w14:textId="77777777" w:rsidR="006C7785" w:rsidRPr="00340B0D" w:rsidRDefault="006C7785" w:rsidP="00380FCD">
            <w:pPr>
              <w:rPr>
                <w:rFonts w:cs="Arial"/>
                <w:sz w:val="18"/>
                <w:szCs w:val="18"/>
              </w:rPr>
            </w:pPr>
          </w:p>
        </w:tc>
      </w:tr>
      <w:tr w:rsidR="006C7785" w:rsidRPr="00340B0D" w14:paraId="08E8D4BC" w14:textId="77777777" w:rsidTr="00380FCD">
        <w:trPr>
          <w:gridBefore w:val="1"/>
          <w:wBefore w:w="12" w:type="dxa"/>
        </w:trPr>
        <w:tc>
          <w:tcPr>
            <w:tcW w:w="2725" w:type="dxa"/>
            <w:tcBorders>
              <w:left w:val="single" w:sz="12" w:space="0" w:color="auto"/>
              <w:bottom w:val="single" w:sz="4" w:space="0" w:color="auto"/>
            </w:tcBorders>
          </w:tcPr>
          <w:p w14:paraId="0C35BE75" w14:textId="77777777" w:rsidR="006C7785" w:rsidRPr="00340B0D" w:rsidRDefault="006C7785" w:rsidP="00380FCD">
            <w:pPr>
              <w:rPr>
                <w:rFonts w:cs="Arial"/>
                <w:sz w:val="18"/>
                <w:szCs w:val="18"/>
              </w:rPr>
            </w:pPr>
            <w:r w:rsidRPr="00340B0D">
              <w:rPr>
                <w:rFonts w:cs="Arial"/>
                <w:sz w:val="18"/>
                <w:szCs w:val="18"/>
              </w:rPr>
              <w:t>End Date</w:t>
            </w:r>
          </w:p>
        </w:tc>
        <w:tc>
          <w:tcPr>
            <w:tcW w:w="1898" w:type="dxa"/>
            <w:gridSpan w:val="3"/>
            <w:tcBorders>
              <w:top w:val="single" w:sz="4" w:space="0" w:color="auto"/>
              <w:bottom w:val="single" w:sz="4" w:space="0" w:color="auto"/>
              <w:right w:val="single" w:sz="12" w:space="0" w:color="auto"/>
            </w:tcBorders>
          </w:tcPr>
          <w:p w14:paraId="04D8565D" w14:textId="77777777" w:rsidR="006C7785" w:rsidRPr="00340B0D" w:rsidRDefault="006C7785" w:rsidP="00380FCD">
            <w:pPr>
              <w:rPr>
                <w:rFonts w:cs="Arial"/>
                <w:sz w:val="18"/>
                <w:szCs w:val="18"/>
              </w:rPr>
            </w:pPr>
          </w:p>
        </w:tc>
        <w:tc>
          <w:tcPr>
            <w:tcW w:w="2758"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7A75E8AD" w14:textId="77777777" w:rsidR="006C7785" w:rsidRPr="00340B0D" w:rsidRDefault="006C7785" w:rsidP="00380FCD">
            <w:pPr>
              <w:rPr>
                <w:rFonts w:cs="Arial"/>
                <w:sz w:val="18"/>
                <w:szCs w:val="18"/>
              </w:rPr>
            </w:pPr>
            <w:r w:rsidRPr="00340B0D">
              <w:rPr>
                <w:rFonts w:cs="Arial"/>
                <w:sz w:val="18"/>
                <w:szCs w:val="18"/>
              </w:rPr>
              <w:t>Scale</w:t>
            </w:r>
          </w:p>
        </w:tc>
        <w:tc>
          <w:tcPr>
            <w:tcW w:w="181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86C2C36"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3D29E72" w14:textId="77777777" w:rsidTr="00380FCD">
        <w:trPr>
          <w:gridBefore w:val="1"/>
          <w:wBefore w:w="12" w:type="dxa"/>
        </w:trPr>
        <w:tc>
          <w:tcPr>
            <w:tcW w:w="4623"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735DDDA" w14:textId="77777777" w:rsidR="006C7785" w:rsidRPr="00340B0D" w:rsidRDefault="006C7785" w:rsidP="00380FCD">
            <w:pPr>
              <w:jc w:val="center"/>
              <w:rPr>
                <w:rFonts w:cs="Arial"/>
                <w:b/>
                <w:bCs/>
                <w:sz w:val="18"/>
                <w:szCs w:val="18"/>
              </w:rPr>
            </w:pPr>
          </w:p>
        </w:tc>
        <w:tc>
          <w:tcPr>
            <w:tcW w:w="2758" w:type="dxa"/>
            <w:gridSpan w:val="2"/>
            <w:tcBorders>
              <w:top w:val="single" w:sz="4" w:space="0" w:color="auto"/>
              <w:left w:val="single" w:sz="12" w:space="0" w:color="auto"/>
              <w:bottom w:val="single" w:sz="12" w:space="0" w:color="auto"/>
              <w:right w:val="single" w:sz="4" w:space="0" w:color="auto"/>
            </w:tcBorders>
            <w:shd w:val="clear" w:color="auto" w:fill="auto"/>
          </w:tcPr>
          <w:p w14:paraId="188CDED2"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81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F4CE3F8" w14:textId="77777777" w:rsidR="006C7785" w:rsidRPr="00340B0D" w:rsidRDefault="006C7785" w:rsidP="00380FCD">
            <w:pPr>
              <w:rPr>
                <w:rFonts w:cs="Arial"/>
                <w:sz w:val="18"/>
                <w:szCs w:val="18"/>
              </w:rPr>
            </w:pPr>
          </w:p>
        </w:tc>
      </w:tr>
      <w:tr w:rsidR="006C7785" w:rsidRPr="00340B0D" w14:paraId="3C8D75A6"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tcPr>
          <w:p w14:paraId="72157745" w14:textId="77777777" w:rsidR="006C7785" w:rsidRPr="00340B0D" w:rsidRDefault="006C7785" w:rsidP="00380FCD">
            <w:pPr>
              <w:rPr>
                <w:rFonts w:cs="Arial"/>
                <w:sz w:val="18"/>
                <w:szCs w:val="18"/>
              </w:rPr>
            </w:pPr>
          </w:p>
        </w:tc>
      </w:tr>
      <w:tr w:rsidR="006C7785" w:rsidRPr="00340B0D" w14:paraId="536533B0"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9E72438"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1C60C24" w14:textId="77777777" w:rsidTr="00380FCD">
        <w:trPr>
          <w:gridBefore w:val="1"/>
          <w:wBefore w:w="12" w:type="dxa"/>
        </w:trPr>
        <w:tc>
          <w:tcPr>
            <w:tcW w:w="5488"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7CBB61"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70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2D6D4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68D4A14"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5CCA8A1" w14:textId="77777777" w:rsidR="006C7785" w:rsidRPr="00340B0D" w:rsidRDefault="006C7785" w:rsidP="00380FCD">
            <w:pPr>
              <w:rPr>
                <w:rFonts w:cs="Arial"/>
                <w:sz w:val="18"/>
                <w:szCs w:val="18"/>
              </w:rPr>
            </w:pPr>
            <w:r w:rsidRPr="00340B0D">
              <w:rPr>
                <w:rFonts w:cs="Arial"/>
                <w:sz w:val="18"/>
                <w:szCs w:val="18"/>
              </w:rPr>
              <w:t>Drying lines</w:t>
            </w:r>
          </w:p>
        </w:tc>
        <w:tc>
          <w:tcPr>
            <w:tcW w:w="1102" w:type="dxa"/>
            <w:gridSpan w:val="2"/>
            <w:tcBorders>
              <w:top w:val="single" w:sz="4" w:space="0" w:color="auto"/>
              <w:left w:val="single" w:sz="4" w:space="0" w:color="auto"/>
              <w:bottom w:val="single" w:sz="4" w:space="0" w:color="auto"/>
              <w:right w:val="single" w:sz="12" w:space="0" w:color="auto"/>
            </w:tcBorders>
          </w:tcPr>
          <w:p w14:paraId="076E0361"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2846061" w14:textId="77777777" w:rsidR="006C7785" w:rsidRPr="00340B0D" w:rsidRDefault="006C7785" w:rsidP="00380FCD">
            <w:pPr>
              <w:pStyle w:val="Default"/>
              <w:rPr>
                <w:sz w:val="18"/>
                <w:szCs w:val="18"/>
              </w:rPr>
            </w:pPr>
            <w:r w:rsidRPr="00340B0D">
              <w:rPr>
                <w:sz w:val="18"/>
                <w:szCs w:val="18"/>
              </w:rPr>
              <w:t>Spot soundings</w:t>
            </w:r>
          </w:p>
        </w:tc>
        <w:tc>
          <w:tcPr>
            <w:tcW w:w="457" w:type="dxa"/>
            <w:tcBorders>
              <w:top w:val="single" w:sz="4" w:space="0" w:color="auto"/>
              <w:bottom w:val="single" w:sz="4" w:space="0" w:color="auto"/>
              <w:right w:val="single" w:sz="12" w:space="0" w:color="auto"/>
            </w:tcBorders>
            <w:vAlign w:val="center"/>
          </w:tcPr>
          <w:p w14:paraId="4B722F4C" w14:textId="77777777" w:rsidR="006C7785" w:rsidRPr="00340B0D" w:rsidRDefault="006C7785" w:rsidP="00380FCD">
            <w:pPr>
              <w:rPr>
                <w:rFonts w:cs="Arial"/>
                <w:sz w:val="18"/>
                <w:szCs w:val="18"/>
              </w:rPr>
            </w:pPr>
            <w:r>
              <w:rPr>
                <w:rFonts w:cs="Arial"/>
                <w:sz w:val="18"/>
                <w:szCs w:val="18"/>
              </w:rPr>
              <w:t>On</w:t>
            </w:r>
          </w:p>
        </w:tc>
      </w:tr>
      <w:tr w:rsidR="006C7785" w:rsidRPr="00340B0D" w14:paraId="3FC5FCA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55FC872" w14:textId="77777777" w:rsidR="006C7785" w:rsidRPr="00340B0D" w:rsidRDefault="006C7785" w:rsidP="00380FCD">
            <w:pPr>
              <w:pStyle w:val="Default"/>
              <w:rPr>
                <w:sz w:val="18"/>
                <w:szCs w:val="18"/>
              </w:rPr>
            </w:pPr>
            <w:r w:rsidRPr="00340B0D">
              <w:rPr>
                <w:sz w:val="18"/>
                <w:szCs w:val="18"/>
              </w:rPr>
              <w:t>Buoys. Beacons, aids to navigation</w:t>
            </w:r>
          </w:p>
        </w:tc>
        <w:tc>
          <w:tcPr>
            <w:tcW w:w="1102" w:type="dxa"/>
            <w:gridSpan w:val="2"/>
            <w:tcBorders>
              <w:top w:val="single" w:sz="4" w:space="0" w:color="auto"/>
              <w:left w:val="single" w:sz="4" w:space="0" w:color="auto"/>
              <w:bottom w:val="single" w:sz="4" w:space="0" w:color="auto"/>
              <w:right w:val="single" w:sz="12" w:space="0" w:color="auto"/>
            </w:tcBorders>
          </w:tcPr>
          <w:p w14:paraId="6699758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83EE47C" w14:textId="77777777" w:rsidR="006C7785" w:rsidRPr="00340B0D" w:rsidRDefault="006C7785" w:rsidP="00380FCD">
            <w:pPr>
              <w:pStyle w:val="Default"/>
              <w:rPr>
                <w:sz w:val="18"/>
                <w:szCs w:val="18"/>
              </w:rPr>
            </w:pPr>
            <w:r w:rsidRPr="00340B0D">
              <w:rPr>
                <w:sz w:val="18"/>
                <w:szCs w:val="18"/>
              </w:rPr>
              <w:t>Submarine cables and pipelines</w:t>
            </w:r>
          </w:p>
        </w:tc>
        <w:tc>
          <w:tcPr>
            <w:tcW w:w="457" w:type="dxa"/>
            <w:tcBorders>
              <w:top w:val="single" w:sz="4" w:space="0" w:color="auto"/>
              <w:bottom w:val="single" w:sz="4" w:space="0" w:color="auto"/>
              <w:right w:val="single" w:sz="12" w:space="0" w:color="auto"/>
            </w:tcBorders>
            <w:vAlign w:val="center"/>
          </w:tcPr>
          <w:p w14:paraId="0FD0291D" w14:textId="77777777" w:rsidR="006C7785" w:rsidRPr="00340B0D" w:rsidRDefault="006C7785" w:rsidP="00380FCD">
            <w:pPr>
              <w:rPr>
                <w:rFonts w:cs="Arial"/>
                <w:sz w:val="18"/>
                <w:szCs w:val="18"/>
              </w:rPr>
            </w:pPr>
          </w:p>
        </w:tc>
      </w:tr>
      <w:tr w:rsidR="006C7785" w:rsidRPr="00340B0D" w14:paraId="2D8ECB4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9795DB8"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02" w:type="dxa"/>
            <w:gridSpan w:val="2"/>
            <w:tcBorders>
              <w:top w:val="single" w:sz="4" w:space="0" w:color="auto"/>
              <w:left w:val="single" w:sz="4" w:space="0" w:color="auto"/>
              <w:bottom w:val="single" w:sz="4" w:space="0" w:color="auto"/>
              <w:right w:val="single" w:sz="12" w:space="0" w:color="auto"/>
            </w:tcBorders>
          </w:tcPr>
          <w:p w14:paraId="300D1C49"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202D817" w14:textId="77777777" w:rsidR="006C7785" w:rsidRPr="00340B0D" w:rsidRDefault="006C7785" w:rsidP="00380FCD">
            <w:pPr>
              <w:pStyle w:val="Default"/>
              <w:rPr>
                <w:sz w:val="18"/>
                <w:szCs w:val="18"/>
              </w:rPr>
            </w:pPr>
            <w:r w:rsidRPr="00340B0D">
              <w:rPr>
                <w:sz w:val="18"/>
                <w:szCs w:val="18"/>
              </w:rPr>
              <w:t>All isolated dangers</w:t>
            </w:r>
          </w:p>
        </w:tc>
        <w:tc>
          <w:tcPr>
            <w:tcW w:w="457" w:type="dxa"/>
            <w:tcBorders>
              <w:top w:val="single" w:sz="4" w:space="0" w:color="auto"/>
              <w:bottom w:val="single" w:sz="4" w:space="0" w:color="auto"/>
              <w:right w:val="single" w:sz="12" w:space="0" w:color="auto"/>
            </w:tcBorders>
            <w:vAlign w:val="center"/>
          </w:tcPr>
          <w:p w14:paraId="4228AD57" w14:textId="77777777" w:rsidR="006C7785" w:rsidRPr="00340B0D" w:rsidRDefault="006C7785" w:rsidP="00380FCD">
            <w:pPr>
              <w:rPr>
                <w:rFonts w:cs="Arial"/>
                <w:sz w:val="18"/>
                <w:szCs w:val="18"/>
              </w:rPr>
            </w:pPr>
          </w:p>
        </w:tc>
      </w:tr>
      <w:tr w:rsidR="006C7785" w:rsidRPr="00340B0D" w14:paraId="565A284D"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A19707B" w14:textId="77777777" w:rsidR="006C7785" w:rsidRPr="00340B0D" w:rsidRDefault="006C7785" w:rsidP="00380FCD">
            <w:pPr>
              <w:pStyle w:val="Default"/>
              <w:ind w:left="720"/>
              <w:rPr>
                <w:sz w:val="18"/>
                <w:szCs w:val="18"/>
              </w:rPr>
            </w:pPr>
            <w:r w:rsidRPr="00340B0D">
              <w:rPr>
                <w:sz w:val="18"/>
                <w:szCs w:val="18"/>
              </w:rPr>
              <w:t>Lights</w:t>
            </w:r>
          </w:p>
        </w:tc>
        <w:tc>
          <w:tcPr>
            <w:tcW w:w="1102" w:type="dxa"/>
            <w:gridSpan w:val="2"/>
            <w:tcBorders>
              <w:top w:val="single" w:sz="4" w:space="0" w:color="auto"/>
              <w:left w:val="single" w:sz="4" w:space="0" w:color="auto"/>
              <w:bottom w:val="single" w:sz="4" w:space="0" w:color="auto"/>
              <w:right w:val="single" w:sz="12" w:space="0" w:color="auto"/>
            </w:tcBorders>
          </w:tcPr>
          <w:p w14:paraId="1CFD0B0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29CFE69" w14:textId="77777777" w:rsidR="006C7785" w:rsidRPr="00340B0D" w:rsidRDefault="006C7785" w:rsidP="00380FCD">
            <w:pPr>
              <w:pStyle w:val="Default"/>
              <w:rPr>
                <w:sz w:val="18"/>
                <w:szCs w:val="18"/>
              </w:rPr>
            </w:pPr>
            <w:r w:rsidRPr="00340B0D">
              <w:rPr>
                <w:sz w:val="18"/>
                <w:szCs w:val="18"/>
              </w:rPr>
              <w:t>Magnetic variation</w:t>
            </w:r>
          </w:p>
        </w:tc>
        <w:tc>
          <w:tcPr>
            <w:tcW w:w="457" w:type="dxa"/>
            <w:tcBorders>
              <w:top w:val="single" w:sz="4" w:space="0" w:color="auto"/>
              <w:bottom w:val="single" w:sz="4" w:space="0" w:color="auto"/>
              <w:right w:val="single" w:sz="12" w:space="0" w:color="auto"/>
            </w:tcBorders>
            <w:vAlign w:val="center"/>
          </w:tcPr>
          <w:p w14:paraId="4BD8C714" w14:textId="77777777" w:rsidR="006C7785" w:rsidRPr="00340B0D" w:rsidRDefault="006C7785" w:rsidP="00380FCD">
            <w:pPr>
              <w:rPr>
                <w:rFonts w:cs="Arial"/>
                <w:sz w:val="18"/>
                <w:szCs w:val="18"/>
              </w:rPr>
            </w:pPr>
          </w:p>
        </w:tc>
      </w:tr>
      <w:tr w:rsidR="006C7785" w:rsidRPr="00340B0D" w14:paraId="3D0BD8C3"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BC8EA3D" w14:textId="77777777" w:rsidR="006C7785" w:rsidRPr="00340B0D" w:rsidRDefault="006C7785" w:rsidP="00380FCD">
            <w:pPr>
              <w:pStyle w:val="Default"/>
              <w:rPr>
                <w:sz w:val="18"/>
                <w:szCs w:val="18"/>
              </w:rPr>
            </w:pPr>
            <w:r w:rsidRPr="00340B0D">
              <w:rPr>
                <w:sz w:val="18"/>
                <w:szCs w:val="18"/>
              </w:rPr>
              <w:t>Boundaries and limits</w:t>
            </w:r>
          </w:p>
        </w:tc>
        <w:tc>
          <w:tcPr>
            <w:tcW w:w="1102" w:type="dxa"/>
            <w:gridSpan w:val="2"/>
            <w:tcBorders>
              <w:top w:val="single" w:sz="4" w:space="0" w:color="auto"/>
              <w:left w:val="single" w:sz="4" w:space="0" w:color="auto"/>
              <w:bottom w:val="single" w:sz="4" w:space="0" w:color="auto"/>
              <w:right w:val="single" w:sz="12" w:space="0" w:color="auto"/>
            </w:tcBorders>
          </w:tcPr>
          <w:p w14:paraId="45CEFEF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3117937C" w14:textId="77777777" w:rsidR="006C7785" w:rsidRPr="00340B0D" w:rsidRDefault="006C7785" w:rsidP="00380FCD">
            <w:pPr>
              <w:pStyle w:val="Default"/>
              <w:rPr>
                <w:sz w:val="18"/>
                <w:szCs w:val="18"/>
              </w:rPr>
            </w:pPr>
            <w:r w:rsidRPr="00340B0D">
              <w:rPr>
                <w:sz w:val="18"/>
                <w:szCs w:val="18"/>
              </w:rPr>
              <w:t>Depth contours</w:t>
            </w:r>
          </w:p>
        </w:tc>
        <w:tc>
          <w:tcPr>
            <w:tcW w:w="457" w:type="dxa"/>
            <w:tcBorders>
              <w:top w:val="single" w:sz="4" w:space="0" w:color="auto"/>
              <w:bottom w:val="single" w:sz="4" w:space="0" w:color="auto"/>
              <w:right w:val="single" w:sz="12" w:space="0" w:color="auto"/>
            </w:tcBorders>
            <w:vAlign w:val="center"/>
          </w:tcPr>
          <w:p w14:paraId="7081C267" w14:textId="77777777" w:rsidR="006C7785" w:rsidRPr="00340B0D" w:rsidRDefault="006C7785" w:rsidP="00380FCD">
            <w:pPr>
              <w:rPr>
                <w:rFonts w:cs="Arial"/>
                <w:sz w:val="18"/>
                <w:szCs w:val="18"/>
              </w:rPr>
            </w:pPr>
          </w:p>
        </w:tc>
      </w:tr>
      <w:tr w:rsidR="006C7785" w:rsidRPr="00340B0D" w14:paraId="3566E1F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0A8787AF" w14:textId="77777777" w:rsidR="006C7785" w:rsidRPr="00340B0D" w:rsidRDefault="006C7785" w:rsidP="00380FCD">
            <w:pPr>
              <w:pStyle w:val="Default"/>
              <w:rPr>
                <w:sz w:val="18"/>
                <w:szCs w:val="18"/>
              </w:rPr>
            </w:pPr>
            <w:r w:rsidRPr="00340B0D">
              <w:rPr>
                <w:sz w:val="18"/>
                <w:szCs w:val="18"/>
              </w:rPr>
              <w:t>Prohibited and restricted areas</w:t>
            </w:r>
          </w:p>
        </w:tc>
        <w:tc>
          <w:tcPr>
            <w:tcW w:w="1102" w:type="dxa"/>
            <w:gridSpan w:val="2"/>
            <w:tcBorders>
              <w:top w:val="single" w:sz="4" w:space="0" w:color="auto"/>
              <w:left w:val="single" w:sz="4" w:space="0" w:color="auto"/>
              <w:bottom w:val="single" w:sz="4" w:space="0" w:color="auto"/>
              <w:right w:val="single" w:sz="12" w:space="0" w:color="auto"/>
            </w:tcBorders>
          </w:tcPr>
          <w:p w14:paraId="0C6D0C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4E7459DD" w14:textId="77777777" w:rsidR="006C7785" w:rsidRPr="00340B0D" w:rsidRDefault="006C7785" w:rsidP="00380FCD">
            <w:pPr>
              <w:pStyle w:val="Default"/>
              <w:rPr>
                <w:sz w:val="18"/>
                <w:szCs w:val="18"/>
              </w:rPr>
            </w:pPr>
            <w:r w:rsidRPr="00340B0D">
              <w:rPr>
                <w:sz w:val="18"/>
                <w:szCs w:val="18"/>
              </w:rPr>
              <w:t>Seabed</w:t>
            </w:r>
          </w:p>
        </w:tc>
        <w:tc>
          <w:tcPr>
            <w:tcW w:w="457" w:type="dxa"/>
            <w:tcBorders>
              <w:top w:val="single" w:sz="4" w:space="0" w:color="auto"/>
              <w:bottom w:val="single" w:sz="4" w:space="0" w:color="auto"/>
              <w:right w:val="single" w:sz="12" w:space="0" w:color="auto"/>
            </w:tcBorders>
            <w:vAlign w:val="center"/>
          </w:tcPr>
          <w:p w14:paraId="60A858E3" w14:textId="77777777" w:rsidR="006C7785" w:rsidRPr="00340B0D" w:rsidRDefault="006C7785" w:rsidP="00380FCD">
            <w:pPr>
              <w:rPr>
                <w:rFonts w:cs="Arial"/>
                <w:sz w:val="18"/>
                <w:szCs w:val="18"/>
              </w:rPr>
            </w:pPr>
          </w:p>
        </w:tc>
      </w:tr>
      <w:tr w:rsidR="006C7785" w:rsidRPr="00340B0D" w14:paraId="6846689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6F8ABD5" w14:textId="77777777" w:rsidR="006C7785" w:rsidRPr="00340B0D" w:rsidRDefault="006C7785" w:rsidP="00380FCD">
            <w:pPr>
              <w:pStyle w:val="Default"/>
              <w:rPr>
                <w:sz w:val="18"/>
                <w:szCs w:val="18"/>
              </w:rPr>
            </w:pPr>
            <w:r w:rsidRPr="00340B0D">
              <w:rPr>
                <w:sz w:val="18"/>
                <w:szCs w:val="18"/>
              </w:rPr>
              <w:t>Chart scale boundaries</w:t>
            </w:r>
          </w:p>
        </w:tc>
        <w:tc>
          <w:tcPr>
            <w:tcW w:w="1102" w:type="dxa"/>
            <w:gridSpan w:val="2"/>
            <w:tcBorders>
              <w:top w:val="single" w:sz="4" w:space="0" w:color="auto"/>
              <w:left w:val="single" w:sz="4" w:space="0" w:color="auto"/>
              <w:bottom w:val="single" w:sz="4" w:space="0" w:color="auto"/>
              <w:right w:val="single" w:sz="12" w:space="0" w:color="auto"/>
            </w:tcBorders>
          </w:tcPr>
          <w:p w14:paraId="4CE4ED0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5673AC2" w14:textId="77777777" w:rsidR="006C7785" w:rsidRPr="00340B0D" w:rsidRDefault="006C7785" w:rsidP="00380FCD">
            <w:pPr>
              <w:pStyle w:val="Default"/>
              <w:rPr>
                <w:sz w:val="18"/>
                <w:szCs w:val="18"/>
              </w:rPr>
            </w:pPr>
            <w:r w:rsidRPr="00340B0D">
              <w:rPr>
                <w:sz w:val="18"/>
                <w:szCs w:val="18"/>
              </w:rPr>
              <w:t>Tidal</w:t>
            </w:r>
          </w:p>
        </w:tc>
        <w:tc>
          <w:tcPr>
            <w:tcW w:w="457" w:type="dxa"/>
            <w:tcBorders>
              <w:top w:val="single" w:sz="4" w:space="0" w:color="auto"/>
              <w:bottom w:val="single" w:sz="4" w:space="0" w:color="auto"/>
              <w:right w:val="single" w:sz="12" w:space="0" w:color="auto"/>
            </w:tcBorders>
            <w:vAlign w:val="center"/>
          </w:tcPr>
          <w:p w14:paraId="6445E3F0" w14:textId="77777777" w:rsidR="006C7785" w:rsidRPr="00340B0D" w:rsidRDefault="006C7785" w:rsidP="00380FCD">
            <w:pPr>
              <w:rPr>
                <w:rFonts w:cs="Arial"/>
                <w:sz w:val="18"/>
                <w:szCs w:val="18"/>
              </w:rPr>
            </w:pPr>
          </w:p>
        </w:tc>
      </w:tr>
      <w:tr w:rsidR="006C7785" w:rsidRPr="00340B0D" w14:paraId="44D777C9"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70286DF5" w14:textId="77777777" w:rsidR="006C7785" w:rsidRPr="00340B0D" w:rsidRDefault="006C7785" w:rsidP="00380FCD">
            <w:pPr>
              <w:pStyle w:val="Default"/>
              <w:rPr>
                <w:sz w:val="18"/>
                <w:szCs w:val="18"/>
              </w:rPr>
            </w:pPr>
            <w:r w:rsidRPr="00340B0D">
              <w:rPr>
                <w:sz w:val="18"/>
                <w:szCs w:val="18"/>
              </w:rPr>
              <w:t>Cautionary notes</w:t>
            </w:r>
          </w:p>
        </w:tc>
        <w:tc>
          <w:tcPr>
            <w:tcW w:w="1102" w:type="dxa"/>
            <w:gridSpan w:val="2"/>
            <w:tcBorders>
              <w:top w:val="single" w:sz="4" w:space="0" w:color="auto"/>
              <w:left w:val="single" w:sz="4" w:space="0" w:color="auto"/>
              <w:bottom w:val="single" w:sz="4" w:space="0" w:color="auto"/>
              <w:right w:val="single" w:sz="12" w:space="0" w:color="auto"/>
            </w:tcBorders>
          </w:tcPr>
          <w:p w14:paraId="5A0F33C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144363F1" w14:textId="77777777" w:rsidR="006C7785" w:rsidRPr="00340B0D" w:rsidRDefault="006C7785" w:rsidP="00380FCD">
            <w:pPr>
              <w:pStyle w:val="Default"/>
              <w:rPr>
                <w:sz w:val="18"/>
                <w:szCs w:val="18"/>
              </w:rPr>
            </w:pPr>
            <w:r w:rsidRPr="00340B0D">
              <w:rPr>
                <w:sz w:val="18"/>
                <w:szCs w:val="18"/>
              </w:rPr>
              <w:t>Miscellaneous (Other)</w:t>
            </w:r>
          </w:p>
        </w:tc>
        <w:tc>
          <w:tcPr>
            <w:tcW w:w="457" w:type="dxa"/>
            <w:tcBorders>
              <w:top w:val="single" w:sz="4" w:space="0" w:color="auto"/>
              <w:bottom w:val="single" w:sz="4" w:space="0" w:color="auto"/>
              <w:right w:val="single" w:sz="12" w:space="0" w:color="auto"/>
            </w:tcBorders>
            <w:vAlign w:val="center"/>
          </w:tcPr>
          <w:p w14:paraId="785DE2EC" w14:textId="77777777" w:rsidR="006C7785" w:rsidRPr="00340B0D" w:rsidRDefault="006C7785" w:rsidP="00380FCD">
            <w:pPr>
              <w:rPr>
                <w:rFonts w:cs="Arial"/>
                <w:sz w:val="18"/>
                <w:szCs w:val="18"/>
              </w:rPr>
            </w:pPr>
          </w:p>
        </w:tc>
      </w:tr>
      <w:tr w:rsidR="006C7785" w:rsidRPr="00340B0D" w14:paraId="3FDE8FC0"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191B443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02" w:type="dxa"/>
            <w:gridSpan w:val="2"/>
            <w:tcBorders>
              <w:top w:val="single" w:sz="4" w:space="0" w:color="auto"/>
              <w:left w:val="single" w:sz="4" w:space="0" w:color="auto"/>
              <w:bottom w:val="single" w:sz="4" w:space="0" w:color="auto"/>
              <w:right w:val="single" w:sz="12" w:space="0" w:color="auto"/>
            </w:tcBorders>
          </w:tcPr>
          <w:p w14:paraId="4613F467"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93DCC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1896B19" w14:textId="77777777" w:rsidR="006C7785" w:rsidRPr="00340B0D" w:rsidRDefault="006C7785" w:rsidP="00380FCD">
            <w:pPr>
              <w:rPr>
                <w:rFonts w:cs="Arial"/>
                <w:sz w:val="18"/>
                <w:szCs w:val="18"/>
              </w:rPr>
            </w:pPr>
          </w:p>
        </w:tc>
      </w:tr>
      <w:tr w:rsidR="006C7785" w:rsidRPr="00340B0D" w14:paraId="42723E1B"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583D815B"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02" w:type="dxa"/>
            <w:gridSpan w:val="2"/>
            <w:tcBorders>
              <w:top w:val="single" w:sz="4" w:space="0" w:color="auto"/>
              <w:left w:val="single" w:sz="4" w:space="0" w:color="auto"/>
              <w:bottom w:val="single" w:sz="4" w:space="0" w:color="auto"/>
              <w:right w:val="single" w:sz="12" w:space="0" w:color="auto"/>
            </w:tcBorders>
          </w:tcPr>
          <w:p w14:paraId="4A985A46"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51CBFD94"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9CC01EA" w14:textId="77777777" w:rsidR="006C7785" w:rsidRPr="00340B0D" w:rsidRDefault="006C7785" w:rsidP="00380FCD">
            <w:pPr>
              <w:rPr>
                <w:rFonts w:cs="Arial"/>
                <w:sz w:val="18"/>
                <w:szCs w:val="18"/>
              </w:rPr>
            </w:pPr>
          </w:p>
        </w:tc>
      </w:tr>
      <w:tr w:rsidR="006C7785" w:rsidRPr="00340B0D" w14:paraId="787BDB0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33C57251" w14:textId="77777777" w:rsidR="006C7785" w:rsidRPr="00340B0D" w:rsidRDefault="006C7785" w:rsidP="00380FCD">
            <w:pPr>
              <w:pStyle w:val="Default"/>
              <w:rPr>
                <w:sz w:val="18"/>
                <w:szCs w:val="18"/>
              </w:rPr>
            </w:pPr>
            <w:r w:rsidRPr="00340B0D">
              <w:rPr>
                <w:sz w:val="18"/>
                <w:szCs w:val="18"/>
              </w:rPr>
              <w:t>Miscellaneous (Standard)</w:t>
            </w:r>
          </w:p>
        </w:tc>
        <w:tc>
          <w:tcPr>
            <w:tcW w:w="1102" w:type="dxa"/>
            <w:gridSpan w:val="2"/>
            <w:tcBorders>
              <w:top w:val="single" w:sz="4" w:space="0" w:color="auto"/>
              <w:left w:val="single" w:sz="4" w:space="0" w:color="auto"/>
              <w:bottom w:val="single" w:sz="4" w:space="0" w:color="auto"/>
              <w:right w:val="single" w:sz="12" w:space="0" w:color="auto"/>
            </w:tcBorders>
          </w:tcPr>
          <w:p w14:paraId="38BF657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21A4707B"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3C7BE7E4" w14:textId="77777777" w:rsidR="006C7785" w:rsidRPr="00340B0D" w:rsidRDefault="006C7785" w:rsidP="00380FCD">
            <w:pPr>
              <w:rPr>
                <w:rFonts w:cs="Arial"/>
                <w:sz w:val="18"/>
                <w:szCs w:val="18"/>
              </w:rPr>
            </w:pPr>
          </w:p>
        </w:tc>
      </w:tr>
      <w:tr w:rsidR="006C7785" w:rsidRPr="00340B0D" w14:paraId="7AC6DB3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28FC85C" w14:textId="77777777" w:rsidR="006C7785" w:rsidRPr="00340B0D" w:rsidRDefault="006C7785" w:rsidP="00380FCD">
            <w:pPr>
              <w:pStyle w:val="Default"/>
              <w:ind w:left="720"/>
              <w:rPr>
                <w:sz w:val="18"/>
                <w:szCs w:val="18"/>
              </w:rPr>
            </w:pPr>
            <w:r w:rsidRPr="00340B0D">
              <w:rPr>
                <w:sz w:val="18"/>
                <w:szCs w:val="18"/>
              </w:rPr>
              <w:t>Chart (Standard)</w:t>
            </w:r>
          </w:p>
        </w:tc>
        <w:tc>
          <w:tcPr>
            <w:tcW w:w="1102" w:type="dxa"/>
            <w:gridSpan w:val="2"/>
            <w:tcBorders>
              <w:top w:val="single" w:sz="4" w:space="0" w:color="auto"/>
              <w:left w:val="single" w:sz="4" w:space="0" w:color="auto"/>
              <w:bottom w:val="single" w:sz="4" w:space="0" w:color="auto"/>
              <w:right w:val="single" w:sz="12" w:space="0" w:color="auto"/>
            </w:tcBorders>
          </w:tcPr>
          <w:p w14:paraId="21063948"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4" w:space="0" w:color="auto"/>
            </w:tcBorders>
          </w:tcPr>
          <w:p w14:paraId="06D03A0E"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D4FD5B7" w14:textId="77777777" w:rsidR="006C7785" w:rsidRPr="00340B0D" w:rsidRDefault="006C7785" w:rsidP="00380FCD">
            <w:pPr>
              <w:rPr>
                <w:rFonts w:cs="Arial"/>
                <w:sz w:val="18"/>
                <w:szCs w:val="18"/>
              </w:rPr>
            </w:pPr>
          </w:p>
        </w:tc>
      </w:tr>
      <w:tr w:rsidR="006C7785" w:rsidRPr="00340B0D" w14:paraId="76008248" w14:textId="77777777" w:rsidTr="00380FCD">
        <w:trPr>
          <w:gridBefore w:val="1"/>
          <w:wBefore w:w="12" w:type="dxa"/>
        </w:trPr>
        <w:tc>
          <w:tcPr>
            <w:tcW w:w="4386" w:type="dxa"/>
            <w:gridSpan w:val="3"/>
            <w:tcBorders>
              <w:top w:val="single" w:sz="4" w:space="0" w:color="auto"/>
              <w:left w:val="single" w:sz="12" w:space="0" w:color="auto"/>
              <w:bottom w:val="single" w:sz="12" w:space="0" w:color="auto"/>
              <w:right w:val="single" w:sz="4" w:space="0" w:color="auto"/>
            </w:tcBorders>
          </w:tcPr>
          <w:p w14:paraId="39D5CCD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02" w:type="dxa"/>
            <w:gridSpan w:val="2"/>
            <w:tcBorders>
              <w:top w:val="single" w:sz="4" w:space="0" w:color="auto"/>
              <w:left w:val="single" w:sz="4" w:space="0" w:color="auto"/>
              <w:bottom w:val="single" w:sz="12" w:space="0" w:color="auto"/>
              <w:right w:val="single" w:sz="12" w:space="0" w:color="auto"/>
            </w:tcBorders>
          </w:tcPr>
          <w:p w14:paraId="5A201C8F" w14:textId="77777777" w:rsidR="006C7785" w:rsidRPr="00340B0D" w:rsidRDefault="006C7785" w:rsidP="00380FCD">
            <w:pPr>
              <w:jc w:val="center"/>
              <w:rPr>
                <w:rFonts w:cs="Arial"/>
                <w:sz w:val="18"/>
                <w:szCs w:val="18"/>
              </w:rPr>
            </w:pPr>
          </w:p>
        </w:tc>
        <w:tc>
          <w:tcPr>
            <w:tcW w:w="3252" w:type="dxa"/>
            <w:gridSpan w:val="3"/>
            <w:tcBorders>
              <w:top w:val="single" w:sz="4" w:space="0" w:color="auto"/>
              <w:left w:val="single" w:sz="12" w:space="0" w:color="auto"/>
              <w:bottom w:val="single" w:sz="12" w:space="0" w:color="auto"/>
            </w:tcBorders>
          </w:tcPr>
          <w:p w14:paraId="1CF48C98" w14:textId="77777777" w:rsidR="006C7785" w:rsidRPr="00340B0D" w:rsidRDefault="006C7785" w:rsidP="00380FCD">
            <w:pPr>
              <w:rPr>
                <w:rFonts w:cs="Arial"/>
                <w:sz w:val="18"/>
                <w:szCs w:val="18"/>
              </w:rPr>
            </w:pPr>
          </w:p>
        </w:tc>
        <w:tc>
          <w:tcPr>
            <w:tcW w:w="457" w:type="dxa"/>
            <w:tcBorders>
              <w:top w:val="single" w:sz="4" w:space="0" w:color="auto"/>
              <w:bottom w:val="single" w:sz="12" w:space="0" w:color="auto"/>
              <w:right w:val="single" w:sz="12" w:space="0" w:color="auto"/>
            </w:tcBorders>
            <w:vAlign w:val="center"/>
          </w:tcPr>
          <w:p w14:paraId="6CC2533F" w14:textId="77777777" w:rsidR="006C7785" w:rsidRPr="00340B0D" w:rsidRDefault="006C7785" w:rsidP="00380FCD">
            <w:pPr>
              <w:rPr>
                <w:rFonts w:cs="Arial"/>
                <w:sz w:val="18"/>
                <w:szCs w:val="18"/>
              </w:rPr>
            </w:pPr>
          </w:p>
        </w:tc>
      </w:tr>
      <w:tr w:rsidR="006C7785" w:rsidRPr="00340B0D" w14:paraId="7EB393D2"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0C9301AA"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D99130E"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4A3AE0EA"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4FD35423"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794FA877"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7FFED0B1" w14:textId="77777777" w:rsidR="006C7785" w:rsidRPr="00340B0D" w:rsidRDefault="006C7785" w:rsidP="00380FCD">
            <w:pPr>
              <w:rPr>
                <w:rFonts w:cs="Arial"/>
                <w:sz w:val="18"/>
                <w:szCs w:val="18"/>
              </w:rPr>
            </w:pPr>
          </w:p>
        </w:tc>
      </w:tr>
      <w:tr w:rsidR="006C7785" w:rsidRPr="00340B0D" w14:paraId="54D7A84F" w14:textId="77777777" w:rsidTr="00380FCD">
        <w:trPr>
          <w:gridBefore w:val="1"/>
          <w:wBefore w:w="12" w:type="dxa"/>
        </w:trPr>
        <w:tc>
          <w:tcPr>
            <w:tcW w:w="4386" w:type="dxa"/>
            <w:gridSpan w:val="3"/>
            <w:tcBorders>
              <w:top w:val="single" w:sz="4" w:space="0" w:color="auto"/>
              <w:left w:val="single" w:sz="12" w:space="0" w:color="auto"/>
              <w:bottom w:val="single" w:sz="4" w:space="0" w:color="auto"/>
              <w:right w:val="single" w:sz="4" w:space="0" w:color="auto"/>
            </w:tcBorders>
          </w:tcPr>
          <w:p w14:paraId="247CEA90" w14:textId="77777777" w:rsidR="006C7785" w:rsidRPr="00340B0D" w:rsidRDefault="006C7785" w:rsidP="00380FCD">
            <w:pPr>
              <w:pStyle w:val="Default"/>
              <w:ind w:left="720"/>
              <w:rPr>
                <w:sz w:val="18"/>
                <w:szCs w:val="18"/>
              </w:rPr>
            </w:pPr>
          </w:p>
        </w:tc>
        <w:tc>
          <w:tcPr>
            <w:tcW w:w="1102" w:type="dxa"/>
            <w:gridSpan w:val="2"/>
            <w:tcBorders>
              <w:top w:val="single" w:sz="4" w:space="0" w:color="auto"/>
              <w:left w:val="single" w:sz="4" w:space="0" w:color="auto"/>
              <w:bottom w:val="single" w:sz="4" w:space="0" w:color="auto"/>
              <w:right w:val="double" w:sz="4" w:space="0" w:color="auto"/>
            </w:tcBorders>
          </w:tcPr>
          <w:p w14:paraId="673F4E22" w14:textId="77777777" w:rsidR="006C7785" w:rsidRPr="00340B0D" w:rsidRDefault="006C7785" w:rsidP="00380FCD">
            <w:pPr>
              <w:jc w:val="center"/>
              <w:rPr>
                <w:rFonts w:cs="Arial"/>
                <w:sz w:val="18"/>
                <w:szCs w:val="18"/>
              </w:rPr>
            </w:pPr>
          </w:p>
        </w:tc>
        <w:tc>
          <w:tcPr>
            <w:tcW w:w="3252" w:type="dxa"/>
            <w:gridSpan w:val="3"/>
            <w:tcBorders>
              <w:top w:val="single" w:sz="4" w:space="0" w:color="auto"/>
              <w:left w:val="double" w:sz="4" w:space="0" w:color="auto"/>
              <w:bottom w:val="single" w:sz="4" w:space="0" w:color="auto"/>
            </w:tcBorders>
          </w:tcPr>
          <w:p w14:paraId="02A5548F" w14:textId="77777777" w:rsidR="006C7785" w:rsidRPr="00340B0D" w:rsidRDefault="006C7785" w:rsidP="00380FCD">
            <w:pPr>
              <w:rPr>
                <w:rFonts w:cs="Arial"/>
                <w:sz w:val="18"/>
                <w:szCs w:val="18"/>
              </w:rPr>
            </w:pPr>
          </w:p>
        </w:tc>
        <w:tc>
          <w:tcPr>
            <w:tcW w:w="457" w:type="dxa"/>
            <w:tcBorders>
              <w:top w:val="single" w:sz="4" w:space="0" w:color="auto"/>
              <w:bottom w:val="single" w:sz="4" w:space="0" w:color="auto"/>
              <w:right w:val="single" w:sz="12" w:space="0" w:color="auto"/>
            </w:tcBorders>
            <w:vAlign w:val="center"/>
          </w:tcPr>
          <w:p w14:paraId="1BA99C23" w14:textId="77777777" w:rsidR="006C7785" w:rsidRPr="00340B0D" w:rsidRDefault="006C7785" w:rsidP="00380FCD">
            <w:pPr>
              <w:rPr>
                <w:rFonts w:cs="Arial"/>
                <w:sz w:val="18"/>
                <w:szCs w:val="18"/>
              </w:rPr>
            </w:pPr>
          </w:p>
        </w:tc>
      </w:tr>
      <w:tr w:rsidR="006C7785" w:rsidRPr="00340B0D" w14:paraId="490D3DE2" w14:textId="77777777" w:rsidTr="00380FCD">
        <w:trPr>
          <w:gridBefore w:val="1"/>
          <w:wBefore w:w="12" w:type="dxa"/>
        </w:trPr>
        <w:tc>
          <w:tcPr>
            <w:tcW w:w="9197"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060B504"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EFACCA4" w14:textId="77777777" w:rsidTr="00380FCD">
        <w:trPr>
          <w:gridBefore w:val="1"/>
          <w:wBefore w:w="12" w:type="dxa"/>
        </w:trPr>
        <w:tc>
          <w:tcPr>
            <w:tcW w:w="9197" w:type="dxa"/>
            <w:gridSpan w:val="9"/>
            <w:tcBorders>
              <w:top w:val="single" w:sz="4" w:space="0" w:color="auto"/>
              <w:left w:val="single" w:sz="12" w:space="0" w:color="auto"/>
              <w:bottom w:val="single" w:sz="4" w:space="0" w:color="auto"/>
              <w:right w:val="single" w:sz="12" w:space="0" w:color="auto"/>
            </w:tcBorders>
            <w:vAlign w:val="center"/>
          </w:tcPr>
          <w:p w14:paraId="1C0BE271" w14:textId="77777777" w:rsidR="006C7785" w:rsidRPr="00890E92" w:rsidRDefault="006C7785" w:rsidP="00380FCD">
            <w:pPr>
              <w:rPr>
                <w:rFonts w:cs="Arial"/>
                <w:i/>
              </w:rPr>
            </w:pPr>
            <w:r w:rsidRPr="00CB1E10">
              <w:rPr>
                <w:rFonts w:cs="Arial"/>
                <w:i/>
              </w:rPr>
              <w:t xml:space="preserve">Load all datasets from the exchange set </w:t>
            </w:r>
            <w:r w:rsidRPr="00CB1E10">
              <w:rPr>
                <w:rFonts w:cs="Arial"/>
                <w:b/>
                <w:bCs/>
                <w:i/>
              </w:rPr>
              <w:t xml:space="preserve">PowerUp </w:t>
            </w:r>
            <w:r>
              <w:rPr>
                <w:rFonts w:cs="Arial"/>
                <w:i/>
              </w:rPr>
              <w:t xml:space="preserve">with the above settings: </w:t>
            </w:r>
          </w:p>
        </w:tc>
      </w:tr>
      <w:tr w:rsidR="006C7785" w:rsidRPr="00340B0D" w14:paraId="1EBE2C5D"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6895CE9"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A576A3F"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0B8BDD6" w14:textId="77777777" w:rsidR="006C7785" w:rsidRPr="00614B0E" w:rsidRDefault="006C7785" w:rsidP="00380FCD">
            <w:pPr>
              <w:rPr>
                <w:rFonts w:cs="Arial"/>
                <w:b/>
                <w:bCs/>
              </w:rPr>
            </w:pPr>
            <w:r w:rsidRPr="00CB1E10">
              <w:rPr>
                <w:rFonts w:cs="Arial"/>
                <w:i/>
              </w:rPr>
              <w:t>Display dataset 10100AA_X01NW.000 at maximum display scale (1:25 000)</w:t>
            </w:r>
          </w:p>
        </w:tc>
      </w:tr>
      <w:tr w:rsidR="006C7785" w:rsidRPr="00340B0D" w14:paraId="400D8E1A" w14:textId="77777777" w:rsidTr="00380FCD">
        <w:trPr>
          <w:gridBefore w:val="1"/>
          <w:wBefore w:w="12" w:type="dxa"/>
        </w:trPr>
        <w:tc>
          <w:tcPr>
            <w:tcW w:w="9197"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1693D2E0"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2BE33D6" w14:textId="77777777" w:rsidTr="00380FCD">
        <w:tc>
          <w:tcPr>
            <w:tcW w:w="9209" w:type="dxa"/>
            <w:gridSpan w:val="10"/>
            <w:vAlign w:val="center"/>
          </w:tcPr>
          <w:p w14:paraId="63115429" w14:textId="77777777" w:rsidR="006C7785" w:rsidRPr="00B17E98" w:rsidRDefault="006C7785" w:rsidP="00380FCD">
            <w:pPr>
              <w:rPr>
                <w:rFonts w:cs="Arial"/>
              </w:rPr>
            </w:pPr>
            <w:r w:rsidRPr="00CB1E10">
              <w:rPr>
                <w:rFonts w:cs="Arial"/>
                <w:i/>
              </w:rPr>
              <w:lastRenderedPageBreak/>
              <w:t>Confirm that the features display as follows</w:t>
            </w:r>
            <w:r w:rsidRPr="00CB1E10">
              <w:rPr>
                <w:rFonts w:cs="Arial"/>
              </w:rPr>
              <w:t>:</w:t>
            </w:r>
          </w:p>
          <w:p w14:paraId="2AD68522" w14:textId="77777777" w:rsidR="006C7785" w:rsidRDefault="006C7785" w:rsidP="00380FCD">
            <w:pPr>
              <w:rPr>
                <w:rFonts w:cs="Arial"/>
                <w:i/>
              </w:rPr>
            </w:pPr>
            <w:r>
              <w:rPr>
                <w:noProof/>
                <w:lang w:val="en-IN" w:eastAsia="en-IN"/>
              </w:rPr>
              <w:drawing>
                <wp:inline distT="0" distB="0" distL="0" distR="0" wp14:anchorId="45476B52" wp14:editId="37C9E269">
                  <wp:extent cx="5731514" cy="4123057"/>
                  <wp:effectExtent l="0" t="0" r="2536" b="0"/>
                  <wp:docPr id="175" name="Picture 47" descr="A map of a lak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Picture 47" descr="A map of a lake&#10;&#10;Description automatically generated"/>
                          <pic:cNvPicPr/>
                        </pic:nvPicPr>
                        <pic:blipFill>
                          <a:blip r:embed="rId119"/>
                          <a:stretch>
                            <a:fillRect/>
                          </a:stretch>
                        </pic:blipFill>
                        <pic:spPr>
                          <a:xfrm>
                            <a:off x="0" y="0"/>
                            <a:ext cx="5731514" cy="4123057"/>
                          </a:xfrm>
                          <a:prstGeom prst="rect">
                            <a:avLst/>
                          </a:prstGeom>
                          <a:noFill/>
                          <a:ln>
                            <a:noFill/>
                            <a:prstDash/>
                          </a:ln>
                        </pic:spPr>
                      </pic:pic>
                    </a:graphicData>
                  </a:graphic>
                </wp:inline>
              </w:drawing>
            </w:r>
          </w:p>
        </w:tc>
      </w:tr>
    </w:tbl>
    <w:p w14:paraId="55D73AFC" w14:textId="77777777" w:rsidR="006C7785" w:rsidRDefault="006C7785" w:rsidP="006C7785"/>
    <w:p w14:paraId="3CFEAFC3"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11A9B0F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1765DC" w14:textId="77777777" w:rsidTr="00380FCD">
        <w:trPr>
          <w:trHeight w:val="454"/>
          <w:tblHeader/>
        </w:trPr>
        <w:tc>
          <w:tcPr>
            <w:tcW w:w="2381" w:type="dxa"/>
            <w:shd w:val="clear" w:color="auto" w:fill="CCFFCC"/>
            <w:vAlign w:val="center"/>
          </w:tcPr>
          <w:p w14:paraId="35F7E25B" w14:textId="77777777" w:rsidR="006C7785" w:rsidRPr="00CB1E10" w:rsidRDefault="006C7785" w:rsidP="00380FCD">
            <w:pPr>
              <w:rPr>
                <w:rFonts w:cs="Arial"/>
              </w:rPr>
            </w:pPr>
            <w:r w:rsidRPr="00CB1E10">
              <w:rPr>
                <w:rFonts w:cs="Arial"/>
                <w:b/>
              </w:rPr>
              <w:lastRenderedPageBreak/>
              <w:t>Test Reference</w:t>
            </w:r>
          </w:p>
        </w:tc>
        <w:tc>
          <w:tcPr>
            <w:tcW w:w="2381" w:type="dxa"/>
            <w:shd w:val="clear" w:color="auto" w:fill="CCFFCC"/>
            <w:vAlign w:val="center"/>
          </w:tcPr>
          <w:p w14:paraId="01B38DFC" w14:textId="77777777" w:rsidR="006C7785" w:rsidRPr="00CB1E10" w:rsidRDefault="006C7785" w:rsidP="00380FCD">
            <w:pPr>
              <w:rPr>
                <w:rFonts w:cs="Arial"/>
              </w:rPr>
            </w:pPr>
            <w:r w:rsidRPr="00CB1E10">
              <w:rPr>
                <w:rFonts w:cs="Arial"/>
              </w:rPr>
              <w:t>ColourPalettes2</w:t>
            </w:r>
          </w:p>
        </w:tc>
        <w:tc>
          <w:tcPr>
            <w:tcW w:w="2382" w:type="dxa"/>
            <w:shd w:val="clear" w:color="auto" w:fill="CCFFCC"/>
            <w:vAlign w:val="center"/>
          </w:tcPr>
          <w:p w14:paraId="605AB69D" w14:textId="77777777" w:rsidR="006C7785" w:rsidRPr="00CB1E10" w:rsidRDefault="006C7785" w:rsidP="00380FCD">
            <w:pPr>
              <w:rPr>
                <w:rFonts w:cs="Arial"/>
              </w:rPr>
            </w:pPr>
            <w:r w:rsidRPr="00CB1E10">
              <w:rPr>
                <w:rFonts w:cs="Arial"/>
                <w:b/>
              </w:rPr>
              <w:t>IHO Reference</w:t>
            </w:r>
          </w:p>
        </w:tc>
        <w:tc>
          <w:tcPr>
            <w:tcW w:w="2382" w:type="dxa"/>
            <w:shd w:val="clear" w:color="auto" w:fill="CCFFCC"/>
            <w:vAlign w:val="center"/>
          </w:tcPr>
          <w:p w14:paraId="131C9C7A" w14:textId="77777777" w:rsidR="006C7785" w:rsidRPr="00CB1E10" w:rsidRDefault="006C7785" w:rsidP="00380FCD">
            <w:pPr>
              <w:spacing w:line="240" w:lineRule="auto"/>
              <w:rPr>
                <w:rFonts w:cs="Arial"/>
                <w:color w:val="000000"/>
              </w:rPr>
            </w:pPr>
            <w:r w:rsidRPr="00CB1E10">
              <w:rPr>
                <w:rFonts w:cs="Arial"/>
                <w:color w:val="000000"/>
              </w:rPr>
              <w:t>S-98 C-14.3</w:t>
            </w:r>
          </w:p>
          <w:p w14:paraId="4BABACF7" w14:textId="77777777" w:rsidR="006C7785" w:rsidRPr="00CB1E10"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C54809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AB728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B8256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0D56CB5" w14:textId="77777777" w:rsidR="006C7785" w:rsidRPr="005B051E" w:rsidRDefault="006C7785" w:rsidP="00380FCD">
            <w:pPr>
              <w:rPr>
                <w:rFonts w:cs="Arial"/>
              </w:rPr>
            </w:pPr>
            <w:r w:rsidRPr="00CB1E10">
              <w:rPr>
                <w:rFonts w:cs="Arial"/>
                <w:i/>
              </w:rPr>
              <w:t>Display of ENC in Dusk palette</w:t>
            </w:r>
          </w:p>
        </w:tc>
      </w:tr>
      <w:tr w:rsidR="006C7785" w:rsidRPr="00340B0D" w14:paraId="550680D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7FF5D3"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31955FF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5895BD8" w14:textId="77777777" w:rsidR="006C7785" w:rsidRPr="002453EF"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4FD6AD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A8F28D3"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1DF2ED" w14:textId="77777777" w:rsidR="006C7785" w:rsidRPr="00340B0D" w:rsidRDefault="006C7785" w:rsidP="00380FCD">
            <w:pPr>
              <w:jc w:val="center"/>
              <w:rPr>
                <w:rFonts w:cs="Arial"/>
                <w:b/>
                <w:bCs/>
                <w:sz w:val="18"/>
                <w:szCs w:val="18"/>
              </w:rPr>
            </w:pPr>
          </w:p>
        </w:tc>
      </w:tr>
      <w:tr w:rsidR="006C7785" w:rsidRPr="00340B0D" w14:paraId="69538BAA"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8F917AC" w14:textId="77777777" w:rsidR="006C7785" w:rsidRPr="000B13F9" w:rsidRDefault="006C7785" w:rsidP="00380FCD">
            <w:pPr>
              <w:rPr>
                <w:rFonts w:cs="Arial"/>
              </w:rPr>
            </w:pPr>
            <w:r>
              <w:rPr>
                <w:rFonts w:cs="Arial"/>
                <w:b/>
                <w:bCs/>
                <w:i/>
              </w:rPr>
              <w:t>DisplayBase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70DD93A" w14:textId="77777777" w:rsidR="006C7785" w:rsidRPr="00340B0D" w:rsidRDefault="006C7785" w:rsidP="00380FCD">
            <w:pPr>
              <w:rPr>
                <w:rFonts w:cs="Arial"/>
                <w:sz w:val="18"/>
                <w:szCs w:val="18"/>
              </w:rPr>
            </w:pPr>
          </w:p>
        </w:tc>
      </w:tr>
      <w:tr w:rsidR="006C7785" w:rsidRPr="00340B0D" w14:paraId="75248374"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521F3DD"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42954FD5" w14:textId="77777777" w:rsidR="006C7785" w:rsidRPr="00340B0D" w:rsidRDefault="006C7785" w:rsidP="00380FCD">
            <w:pPr>
              <w:rPr>
                <w:rFonts w:cs="Arial"/>
                <w:sz w:val="18"/>
                <w:szCs w:val="18"/>
              </w:rPr>
            </w:pPr>
          </w:p>
        </w:tc>
      </w:tr>
      <w:tr w:rsidR="006C7785" w:rsidRPr="00340B0D" w14:paraId="42AE531C"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4D3FA9F"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3425472"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636A48A" w14:textId="77777777" w:rsidTr="00380FCD">
        <w:trPr>
          <w:gridBefore w:val="1"/>
          <w:wBefore w:w="12" w:type="dxa"/>
        </w:trPr>
        <w:sdt>
          <w:sdtPr>
            <w:rPr>
              <w:rFonts w:cs="Arial"/>
              <w:sz w:val="18"/>
              <w:szCs w:val="18"/>
            </w:rPr>
            <w:alias w:val="Diplay Category"/>
            <w:tag w:val="Diplay Categor"/>
            <w:id w:val="-2070027251"/>
            <w:placeholder>
              <w:docPart w:val="297D452E2BCF471A8BF4451B22F7106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34B72DC4"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26394D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150DCE1" w14:textId="77777777" w:rsidR="006C7785" w:rsidRPr="00340B0D" w:rsidRDefault="006C7785" w:rsidP="00380FCD">
            <w:pPr>
              <w:jc w:val="center"/>
              <w:rPr>
                <w:rFonts w:cs="Arial"/>
                <w:sz w:val="18"/>
                <w:szCs w:val="18"/>
              </w:rPr>
            </w:pPr>
          </w:p>
        </w:tc>
      </w:tr>
      <w:tr w:rsidR="006C7785" w:rsidRPr="00340B0D" w14:paraId="35D9289B"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953254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5C9611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99EA2D2" w14:textId="77777777" w:rsidR="006C7785" w:rsidRPr="00340B0D" w:rsidRDefault="006C7785" w:rsidP="00380FCD">
            <w:pPr>
              <w:jc w:val="center"/>
              <w:rPr>
                <w:rFonts w:cs="Arial"/>
                <w:sz w:val="18"/>
                <w:szCs w:val="18"/>
              </w:rPr>
            </w:pPr>
          </w:p>
        </w:tc>
      </w:tr>
      <w:tr w:rsidR="006C7785" w:rsidRPr="00340B0D" w14:paraId="4879C2F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6F7A5BD"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9E1EEC"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E1526B7"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6C7B124B" w14:textId="77777777" w:rsidR="006C7785" w:rsidRPr="00340B0D" w:rsidRDefault="006C7785" w:rsidP="00380FCD">
            <w:pPr>
              <w:rPr>
                <w:rFonts w:cs="Arial"/>
                <w:sz w:val="18"/>
                <w:szCs w:val="18"/>
              </w:rPr>
            </w:pPr>
          </w:p>
        </w:tc>
      </w:tr>
      <w:tr w:rsidR="006C7785" w:rsidRPr="00340B0D" w14:paraId="39D7AFC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238E04A"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011B99"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548C969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307955A7" w14:textId="77777777" w:rsidR="006C7785" w:rsidRPr="00340B0D" w:rsidRDefault="006C7785" w:rsidP="00380FCD">
            <w:pPr>
              <w:jc w:val="center"/>
              <w:rPr>
                <w:rFonts w:cs="Arial"/>
                <w:sz w:val="18"/>
                <w:szCs w:val="18"/>
              </w:rPr>
            </w:pPr>
          </w:p>
        </w:tc>
      </w:tr>
      <w:tr w:rsidR="006C7785" w:rsidRPr="00340B0D" w14:paraId="5DE5A1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7E288D"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CE66DDB"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F115316"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6AD3561" w14:textId="77777777" w:rsidR="006C7785" w:rsidRPr="00340B0D" w:rsidRDefault="006C7785" w:rsidP="00380FCD">
            <w:pPr>
              <w:jc w:val="center"/>
              <w:rPr>
                <w:rFonts w:cs="Arial"/>
                <w:sz w:val="18"/>
                <w:szCs w:val="18"/>
              </w:rPr>
            </w:pPr>
          </w:p>
        </w:tc>
      </w:tr>
      <w:tr w:rsidR="006C7785" w:rsidRPr="00340B0D" w14:paraId="6B76A8B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D72A95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2D7144B"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50326919"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8F6B47B"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0ED111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32C8F3"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53D7BD"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78882FBE"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1B9C942C" w14:textId="77777777" w:rsidR="006C7785" w:rsidRPr="00340B0D" w:rsidRDefault="006C7785" w:rsidP="00380FCD">
            <w:pPr>
              <w:jc w:val="center"/>
              <w:rPr>
                <w:rFonts w:cs="Arial"/>
                <w:sz w:val="18"/>
                <w:szCs w:val="18"/>
              </w:rPr>
            </w:pPr>
          </w:p>
        </w:tc>
      </w:tr>
      <w:tr w:rsidR="006C7785" w:rsidRPr="00340B0D" w14:paraId="649E257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1B630B3"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576E81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DB39D5D"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EA90127" w14:textId="77777777" w:rsidR="006C7785" w:rsidRPr="00340B0D" w:rsidRDefault="006C7785" w:rsidP="00380FCD">
            <w:pPr>
              <w:jc w:val="center"/>
              <w:rPr>
                <w:rFonts w:cs="Arial"/>
                <w:sz w:val="18"/>
                <w:szCs w:val="18"/>
              </w:rPr>
            </w:pPr>
          </w:p>
        </w:tc>
      </w:tr>
      <w:tr w:rsidR="006C7785" w:rsidRPr="00340B0D" w14:paraId="2A8B71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10EAAD"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07C68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B577D5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671104F" w14:textId="77777777" w:rsidR="006C7785" w:rsidRPr="00340B0D" w:rsidRDefault="006C7785" w:rsidP="00380FCD">
            <w:pPr>
              <w:jc w:val="center"/>
              <w:rPr>
                <w:rFonts w:cs="Arial"/>
                <w:sz w:val="18"/>
                <w:szCs w:val="18"/>
              </w:rPr>
            </w:pPr>
          </w:p>
        </w:tc>
      </w:tr>
      <w:tr w:rsidR="006C7785" w:rsidRPr="00340B0D" w14:paraId="1003332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7BFA9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948BBD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5BB452"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7219FFA" w14:textId="77777777" w:rsidR="006C7785" w:rsidRPr="00340B0D" w:rsidRDefault="006C7785" w:rsidP="00380FCD">
            <w:pPr>
              <w:jc w:val="center"/>
              <w:rPr>
                <w:rFonts w:cs="Arial"/>
                <w:sz w:val="18"/>
                <w:szCs w:val="18"/>
              </w:rPr>
            </w:pPr>
          </w:p>
        </w:tc>
      </w:tr>
      <w:tr w:rsidR="006C7785" w:rsidRPr="00340B0D" w14:paraId="0049092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CD55BF"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5F7BA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173B11"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41B1A5" w14:textId="77777777" w:rsidR="006C7785" w:rsidRPr="00340B0D" w:rsidRDefault="006C7785" w:rsidP="00380FCD">
            <w:pPr>
              <w:jc w:val="center"/>
              <w:rPr>
                <w:rFonts w:cs="Arial"/>
                <w:sz w:val="18"/>
                <w:szCs w:val="18"/>
              </w:rPr>
            </w:pPr>
          </w:p>
        </w:tc>
      </w:tr>
      <w:tr w:rsidR="006C7785" w:rsidRPr="00340B0D" w14:paraId="596E754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F184C6"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87F64B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A479EF5"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8A9E977" w14:textId="77777777" w:rsidR="006C7785" w:rsidRPr="00340B0D" w:rsidRDefault="006C7785" w:rsidP="00380FCD">
            <w:pPr>
              <w:jc w:val="center"/>
              <w:rPr>
                <w:rFonts w:cs="Arial"/>
                <w:sz w:val="18"/>
                <w:szCs w:val="18"/>
              </w:rPr>
            </w:pPr>
          </w:p>
        </w:tc>
      </w:tr>
      <w:tr w:rsidR="006C7785" w:rsidRPr="00340B0D" w14:paraId="2D6EC93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D956EEB"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68CD169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E7B9C8"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ACEDFDC" w14:textId="77777777" w:rsidR="006C7785" w:rsidRPr="00340B0D" w:rsidRDefault="006C7785" w:rsidP="00380FCD">
            <w:pPr>
              <w:jc w:val="center"/>
              <w:rPr>
                <w:rFonts w:cs="Arial"/>
                <w:sz w:val="18"/>
                <w:szCs w:val="18"/>
              </w:rPr>
            </w:pPr>
          </w:p>
        </w:tc>
      </w:tr>
      <w:tr w:rsidR="006C7785" w:rsidRPr="00340B0D" w14:paraId="1488E813"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E2A626E"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B0EDDD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54607C2F" w14:textId="77777777" w:rsidR="006C7785" w:rsidRPr="00340B0D" w:rsidRDefault="006C7785" w:rsidP="00380FCD">
            <w:pPr>
              <w:jc w:val="center"/>
              <w:rPr>
                <w:rFonts w:cs="Arial"/>
                <w:sz w:val="18"/>
                <w:szCs w:val="18"/>
              </w:rPr>
            </w:pPr>
          </w:p>
        </w:tc>
      </w:tr>
      <w:tr w:rsidR="006C7785" w:rsidRPr="00340B0D" w14:paraId="712BDE31" w14:textId="77777777" w:rsidTr="00380FCD">
        <w:trPr>
          <w:gridBefore w:val="1"/>
          <w:wBefore w:w="12" w:type="dxa"/>
        </w:trPr>
        <w:sdt>
          <w:sdtPr>
            <w:rPr>
              <w:rFonts w:cs="Arial"/>
              <w:sz w:val="18"/>
              <w:szCs w:val="18"/>
            </w:rPr>
            <w:alias w:val="Palette"/>
            <w:tag w:val="Palette"/>
            <w:id w:val="1033317775"/>
            <w:placeholder>
              <w:docPart w:val="1F88346FE6454221BF50311A20857EE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33BE1F0" w14:textId="77777777" w:rsidR="006C7785" w:rsidRPr="00340B0D" w:rsidRDefault="006C7785" w:rsidP="00380FCD">
                <w:pPr>
                  <w:rPr>
                    <w:rFonts w:cs="Arial"/>
                    <w:sz w:val="18"/>
                    <w:szCs w:val="18"/>
                  </w:rPr>
                </w:pPr>
                <w:r>
                  <w:rPr>
                    <w:rFonts w:cs="Arial"/>
                    <w:sz w:val="18"/>
                    <w:szCs w:val="18"/>
                  </w:rPr>
                  <w:t>Dusk</w:t>
                </w:r>
              </w:p>
            </w:tc>
          </w:sdtContent>
        </w:sdt>
        <w:tc>
          <w:tcPr>
            <w:tcW w:w="4103" w:type="dxa"/>
            <w:gridSpan w:val="4"/>
            <w:tcBorders>
              <w:left w:val="single" w:sz="12" w:space="0" w:color="auto"/>
            </w:tcBorders>
          </w:tcPr>
          <w:p w14:paraId="0B57A78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CC1C83F" w14:textId="77777777" w:rsidR="006C7785" w:rsidRPr="00340B0D" w:rsidRDefault="006C7785" w:rsidP="00380FCD">
            <w:pPr>
              <w:jc w:val="center"/>
              <w:rPr>
                <w:rFonts w:cs="Arial"/>
                <w:sz w:val="18"/>
                <w:szCs w:val="18"/>
              </w:rPr>
            </w:pPr>
          </w:p>
        </w:tc>
      </w:tr>
      <w:tr w:rsidR="006C7785" w:rsidRPr="00340B0D" w14:paraId="3FF7CB7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3AF7FEAE"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56F21CD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14A71AD" w14:textId="77777777" w:rsidR="006C7785" w:rsidRPr="00340B0D" w:rsidRDefault="006C7785" w:rsidP="00380FCD">
            <w:pPr>
              <w:jc w:val="center"/>
              <w:rPr>
                <w:rFonts w:cs="Arial"/>
                <w:sz w:val="18"/>
                <w:szCs w:val="18"/>
              </w:rPr>
            </w:pPr>
          </w:p>
        </w:tc>
      </w:tr>
      <w:tr w:rsidR="006C7785" w:rsidRPr="00340B0D" w14:paraId="04B766CD"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044A6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4C13218"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2AB67BD" w14:textId="77777777" w:rsidR="006C7785" w:rsidRPr="00340B0D" w:rsidRDefault="006C7785" w:rsidP="00380FCD">
            <w:pPr>
              <w:jc w:val="center"/>
              <w:rPr>
                <w:rFonts w:cs="Arial"/>
                <w:sz w:val="18"/>
                <w:szCs w:val="18"/>
              </w:rPr>
            </w:pPr>
          </w:p>
        </w:tc>
      </w:tr>
      <w:tr w:rsidR="006C7785" w:rsidRPr="00340B0D" w14:paraId="5E4DA9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AEF6F3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8B3A7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84985A8" w14:textId="77777777" w:rsidTr="00380FCD">
        <w:trPr>
          <w:gridBefore w:val="1"/>
          <w:wBefore w:w="12" w:type="dxa"/>
          <w:trHeight w:val="287"/>
        </w:trPr>
        <w:tc>
          <w:tcPr>
            <w:tcW w:w="2709" w:type="dxa"/>
            <w:tcBorders>
              <w:left w:val="single" w:sz="12" w:space="0" w:color="auto"/>
              <w:bottom w:val="single" w:sz="4" w:space="0" w:color="auto"/>
            </w:tcBorders>
          </w:tcPr>
          <w:p w14:paraId="6470D78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80A5586"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1F7FE7F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8F208D5" w14:textId="77777777" w:rsidR="006C7785" w:rsidRPr="00340B0D" w:rsidRDefault="006C7785" w:rsidP="00380FCD">
            <w:pPr>
              <w:rPr>
                <w:rFonts w:cs="Arial"/>
                <w:sz w:val="18"/>
                <w:szCs w:val="18"/>
              </w:rPr>
            </w:pPr>
          </w:p>
        </w:tc>
      </w:tr>
      <w:tr w:rsidR="006C7785" w:rsidRPr="00340B0D" w14:paraId="05EC7340" w14:textId="77777777" w:rsidTr="00380FCD">
        <w:trPr>
          <w:gridBefore w:val="1"/>
          <w:wBefore w:w="12" w:type="dxa"/>
        </w:trPr>
        <w:tc>
          <w:tcPr>
            <w:tcW w:w="2709" w:type="dxa"/>
            <w:tcBorders>
              <w:left w:val="single" w:sz="12" w:space="0" w:color="auto"/>
              <w:bottom w:val="single" w:sz="4" w:space="0" w:color="auto"/>
            </w:tcBorders>
          </w:tcPr>
          <w:p w14:paraId="4799534D"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01D7F92"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6B3F2A2"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0700E9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7036E0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B0E2129"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81B039A"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65FF64" w14:textId="77777777" w:rsidR="006C7785" w:rsidRPr="00340B0D" w:rsidRDefault="006C7785" w:rsidP="00380FCD">
            <w:pPr>
              <w:rPr>
                <w:rFonts w:cs="Arial"/>
                <w:sz w:val="18"/>
                <w:szCs w:val="18"/>
              </w:rPr>
            </w:pPr>
          </w:p>
        </w:tc>
      </w:tr>
      <w:tr w:rsidR="006C7785" w:rsidRPr="00340B0D" w14:paraId="071CCCE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799FEB8F" w14:textId="77777777" w:rsidR="006C7785" w:rsidRPr="00340B0D" w:rsidRDefault="006C7785" w:rsidP="00380FCD">
            <w:pPr>
              <w:rPr>
                <w:rFonts w:cs="Arial"/>
                <w:sz w:val="18"/>
                <w:szCs w:val="18"/>
              </w:rPr>
            </w:pPr>
          </w:p>
        </w:tc>
      </w:tr>
      <w:tr w:rsidR="006C7785" w:rsidRPr="00340B0D" w14:paraId="372D2DD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EE833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48A912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43C4E7"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1E5B62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4F3B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F0210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512EB29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85866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80DA9B" w14:textId="77777777" w:rsidR="006C7785" w:rsidRPr="00340B0D" w:rsidRDefault="006C7785" w:rsidP="00380FCD">
            <w:pPr>
              <w:rPr>
                <w:rFonts w:cs="Arial"/>
                <w:sz w:val="18"/>
                <w:szCs w:val="18"/>
              </w:rPr>
            </w:pPr>
            <w:r>
              <w:rPr>
                <w:rFonts w:cs="Arial"/>
                <w:sz w:val="18"/>
                <w:szCs w:val="18"/>
              </w:rPr>
              <w:t>On</w:t>
            </w:r>
          </w:p>
        </w:tc>
      </w:tr>
      <w:tr w:rsidR="006C7785" w:rsidRPr="00340B0D" w14:paraId="4C5CE35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BC0310"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BCE6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546E82"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7204752" w14:textId="77777777" w:rsidR="006C7785" w:rsidRPr="00340B0D" w:rsidRDefault="006C7785" w:rsidP="00380FCD">
            <w:pPr>
              <w:rPr>
                <w:rFonts w:cs="Arial"/>
                <w:sz w:val="18"/>
                <w:szCs w:val="18"/>
              </w:rPr>
            </w:pPr>
          </w:p>
        </w:tc>
      </w:tr>
      <w:tr w:rsidR="006C7785" w:rsidRPr="00340B0D" w14:paraId="2CBFA52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895BB1"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A8F50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1B5E21"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2FF6DE6C" w14:textId="77777777" w:rsidR="006C7785" w:rsidRPr="00340B0D" w:rsidRDefault="006C7785" w:rsidP="00380FCD">
            <w:pPr>
              <w:rPr>
                <w:rFonts w:cs="Arial"/>
                <w:sz w:val="18"/>
                <w:szCs w:val="18"/>
              </w:rPr>
            </w:pPr>
          </w:p>
        </w:tc>
      </w:tr>
      <w:tr w:rsidR="006C7785" w:rsidRPr="00340B0D" w14:paraId="0C927E0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30CEA5"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1E7470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02243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1133D581" w14:textId="77777777" w:rsidR="006C7785" w:rsidRPr="00340B0D" w:rsidRDefault="006C7785" w:rsidP="00380FCD">
            <w:pPr>
              <w:rPr>
                <w:rFonts w:cs="Arial"/>
                <w:sz w:val="18"/>
                <w:szCs w:val="18"/>
              </w:rPr>
            </w:pPr>
          </w:p>
        </w:tc>
      </w:tr>
      <w:tr w:rsidR="006C7785" w:rsidRPr="00340B0D" w14:paraId="32EECA9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AF95C95"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7B61A70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50BA56"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70096183" w14:textId="77777777" w:rsidR="006C7785" w:rsidRPr="00340B0D" w:rsidRDefault="006C7785" w:rsidP="00380FCD">
            <w:pPr>
              <w:rPr>
                <w:rFonts w:cs="Arial"/>
                <w:sz w:val="18"/>
                <w:szCs w:val="18"/>
              </w:rPr>
            </w:pPr>
          </w:p>
        </w:tc>
      </w:tr>
      <w:tr w:rsidR="006C7785" w:rsidRPr="00340B0D" w14:paraId="13DD91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DDC66A"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10118AA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0100B6"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1D850A01" w14:textId="77777777" w:rsidR="006C7785" w:rsidRPr="00340B0D" w:rsidRDefault="006C7785" w:rsidP="00380FCD">
            <w:pPr>
              <w:rPr>
                <w:rFonts w:cs="Arial"/>
                <w:sz w:val="18"/>
                <w:szCs w:val="18"/>
              </w:rPr>
            </w:pPr>
          </w:p>
        </w:tc>
      </w:tr>
      <w:tr w:rsidR="006C7785" w:rsidRPr="00340B0D" w14:paraId="2F5909A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626534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775577F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4E87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58DE363" w14:textId="77777777" w:rsidR="006C7785" w:rsidRPr="00340B0D" w:rsidRDefault="006C7785" w:rsidP="00380FCD">
            <w:pPr>
              <w:rPr>
                <w:rFonts w:cs="Arial"/>
                <w:sz w:val="18"/>
                <w:szCs w:val="18"/>
              </w:rPr>
            </w:pPr>
          </w:p>
        </w:tc>
      </w:tr>
      <w:tr w:rsidR="006C7785" w:rsidRPr="00340B0D" w14:paraId="56047F1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D450D2"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D2D332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100EC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5129C57" w14:textId="77777777" w:rsidR="006C7785" w:rsidRPr="00340B0D" w:rsidRDefault="006C7785" w:rsidP="00380FCD">
            <w:pPr>
              <w:rPr>
                <w:rFonts w:cs="Arial"/>
                <w:sz w:val="18"/>
                <w:szCs w:val="18"/>
              </w:rPr>
            </w:pPr>
          </w:p>
        </w:tc>
      </w:tr>
      <w:tr w:rsidR="006C7785" w:rsidRPr="00340B0D" w14:paraId="23537F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58D364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15682B3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4ECC9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20CE253" w14:textId="77777777" w:rsidR="006C7785" w:rsidRPr="00340B0D" w:rsidRDefault="006C7785" w:rsidP="00380FCD">
            <w:pPr>
              <w:rPr>
                <w:rFonts w:cs="Arial"/>
                <w:sz w:val="18"/>
                <w:szCs w:val="18"/>
              </w:rPr>
            </w:pPr>
          </w:p>
        </w:tc>
      </w:tr>
      <w:tr w:rsidR="006C7785" w:rsidRPr="00340B0D" w14:paraId="40A18B4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6008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03ADE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D777B3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BBDEFB2" w14:textId="77777777" w:rsidR="006C7785" w:rsidRPr="00340B0D" w:rsidRDefault="006C7785" w:rsidP="00380FCD">
            <w:pPr>
              <w:rPr>
                <w:rFonts w:cs="Arial"/>
                <w:sz w:val="18"/>
                <w:szCs w:val="18"/>
              </w:rPr>
            </w:pPr>
          </w:p>
        </w:tc>
      </w:tr>
      <w:tr w:rsidR="006C7785" w:rsidRPr="00340B0D" w14:paraId="1702EEA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06825BE"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7C976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4CA33A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C2C353C" w14:textId="77777777" w:rsidR="006C7785" w:rsidRPr="00340B0D" w:rsidRDefault="006C7785" w:rsidP="00380FCD">
            <w:pPr>
              <w:rPr>
                <w:rFonts w:cs="Arial"/>
                <w:sz w:val="18"/>
                <w:szCs w:val="18"/>
              </w:rPr>
            </w:pPr>
          </w:p>
        </w:tc>
      </w:tr>
      <w:tr w:rsidR="006C7785" w:rsidRPr="00340B0D" w14:paraId="33691C6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68B3F4F"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70899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E59D3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6CDE222" w14:textId="77777777" w:rsidR="006C7785" w:rsidRPr="00340B0D" w:rsidRDefault="006C7785" w:rsidP="00380FCD">
            <w:pPr>
              <w:rPr>
                <w:rFonts w:cs="Arial"/>
                <w:sz w:val="18"/>
                <w:szCs w:val="18"/>
              </w:rPr>
            </w:pPr>
          </w:p>
        </w:tc>
      </w:tr>
      <w:tr w:rsidR="006C7785" w:rsidRPr="00340B0D" w14:paraId="6B26AE28"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2726989"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5A47A4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9876C5C"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B54B168" w14:textId="77777777" w:rsidR="006C7785" w:rsidRPr="00340B0D" w:rsidRDefault="006C7785" w:rsidP="00380FCD">
            <w:pPr>
              <w:rPr>
                <w:rFonts w:cs="Arial"/>
                <w:sz w:val="18"/>
                <w:szCs w:val="18"/>
              </w:rPr>
            </w:pPr>
          </w:p>
        </w:tc>
      </w:tr>
      <w:tr w:rsidR="006C7785" w:rsidRPr="00340B0D" w14:paraId="430B33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45F42A65"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06D5BF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FD28B7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B3C512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403377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A739D7C" w14:textId="77777777" w:rsidR="006C7785" w:rsidRPr="00340B0D" w:rsidRDefault="006C7785" w:rsidP="00380FCD">
            <w:pPr>
              <w:rPr>
                <w:rFonts w:cs="Arial"/>
                <w:sz w:val="18"/>
                <w:szCs w:val="18"/>
              </w:rPr>
            </w:pPr>
          </w:p>
        </w:tc>
      </w:tr>
      <w:tr w:rsidR="006C7785" w:rsidRPr="00340B0D" w14:paraId="19092A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6CE160"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420EFBE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53E20F6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75B764" w14:textId="77777777" w:rsidR="006C7785" w:rsidRPr="00340B0D" w:rsidRDefault="006C7785" w:rsidP="00380FCD">
            <w:pPr>
              <w:rPr>
                <w:rFonts w:cs="Arial"/>
                <w:sz w:val="18"/>
                <w:szCs w:val="18"/>
              </w:rPr>
            </w:pPr>
          </w:p>
        </w:tc>
      </w:tr>
      <w:tr w:rsidR="006C7785" w:rsidRPr="00340B0D" w14:paraId="69931BB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9F33C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F80B931"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4B9ADF98" w14:textId="77777777" w:rsidR="006C7785" w:rsidRPr="00890E92" w:rsidRDefault="006C7785" w:rsidP="00380FCD">
            <w:pPr>
              <w:rPr>
                <w:rFonts w:cs="Arial"/>
                <w:i/>
              </w:rPr>
            </w:pPr>
            <w:r w:rsidRPr="00CB1E10">
              <w:rPr>
                <w:rFonts w:cs="Arial"/>
                <w:i/>
              </w:rPr>
              <w:t xml:space="preserve">As for test </w:t>
            </w:r>
            <w:r w:rsidRPr="00CB1E10">
              <w:rPr>
                <w:rFonts w:cs="Arial"/>
              </w:rPr>
              <w:t xml:space="preserve">ColourPalettes1 </w:t>
            </w:r>
            <w:r w:rsidRPr="00CB1E10">
              <w:rPr>
                <w:rFonts w:cs="Arial"/>
                <w:i/>
              </w:rPr>
              <w:t>Colour Palette = “</w:t>
            </w:r>
            <w:r w:rsidRPr="00CB1E10">
              <w:rPr>
                <w:rFonts w:cs="Arial"/>
                <w:b/>
                <w:bCs/>
                <w:i/>
              </w:rPr>
              <w:t>DUSK</w:t>
            </w:r>
            <w:r w:rsidRPr="00CB1E10">
              <w:rPr>
                <w:rFonts w:cs="Arial"/>
                <w:i/>
              </w:rPr>
              <w:t>”</w:t>
            </w:r>
          </w:p>
        </w:tc>
      </w:tr>
      <w:tr w:rsidR="006C7785" w:rsidRPr="00340B0D" w14:paraId="26B614D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84D40A6"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48E9860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498113" w14:textId="77777777" w:rsidR="006C7785" w:rsidRPr="00614B0E" w:rsidRDefault="006C7785" w:rsidP="00380FCD">
            <w:pPr>
              <w:rPr>
                <w:rFonts w:cs="Arial"/>
                <w:b/>
                <w:bCs/>
              </w:rPr>
            </w:pPr>
            <w:r w:rsidRPr="00CB1E10">
              <w:rPr>
                <w:rFonts w:cs="Arial"/>
                <w:i/>
              </w:rPr>
              <w:t>Display dataset 10100AA_X01NW.000 at compilation scale (1:25 000)</w:t>
            </w:r>
          </w:p>
        </w:tc>
      </w:tr>
      <w:tr w:rsidR="006C7785" w:rsidRPr="00340B0D" w14:paraId="7955E94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1C68E82"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106155E3" w14:textId="77777777" w:rsidTr="00380FCD">
        <w:tc>
          <w:tcPr>
            <w:tcW w:w="9246" w:type="dxa"/>
            <w:gridSpan w:val="10"/>
            <w:vAlign w:val="center"/>
          </w:tcPr>
          <w:p w14:paraId="6FE2BFF3" w14:textId="77777777" w:rsidR="006C7785" w:rsidRDefault="006C7785" w:rsidP="00380FCD">
            <w:pPr>
              <w:rPr>
                <w:rFonts w:cs="Arial"/>
                <w:i/>
              </w:rPr>
            </w:pPr>
            <w:r w:rsidRPr="00CB1E10">
              <w:rPr>
                <w:rFonts w:cs="Arial"/>
                <w:i/>
              </w:rPr>
              <w:t>Confirm that the features display as follows:</w:t>
            </w:r>
          </w:p>
          <w:p w14:paraId="68EABCFE" w14:textId="77777777" w:rsidR="006C7785" w:rsidRDefault="006C7785" w:rsidP="00380FCD">
            <w:pPr>
              <w:rPr>
                <w:rFonts w:cs="Arial"/>
                <w:i/>
              </w:rPr>
            </w:pPr>
            <w:r>
              <w:rPr>
                <w:noProof/>
                <w:lang w:val="en-IN" w:eastAsia="en-IN"/>
              </w:rPr>
              <w:lastRenderedPageBreak/>
              <w:drawing>
                <wp:inline distT="0" distB="0" distL="0" distR="0" wp14:anchorId="24341906" wp14:editId="56FFADF6">
                  <wp:extent cx="5731514" cy="4314194"/>
                  <wp:effectExtent l="0" t="0" r="2536" b="0"/>
                  <wp:docPr id="319077437" name="Picture 4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77437" name="Picture 48" descr="A screenshot of a video game&#10;&#10;Description automatically generated"/>
                          <pic:cNvPicPr/>
                        </pic:nvPicPr>
                        <pic:blipFill>
                          <a:blip r:embed="rId120"/>
                          <a:stretch>
                            <a:fillRect/>
                          </a:stretch>
                        </pic:blipFill>
                        <pic:spPr>
                          <a:xfrm>
                            <a:off x="0" y="0"/>
                            <a:ext cx="5731514" cy="4314194"/>
                          </a:xfrm>
                          <a:prstGeom prst="rect">
                            <a:avLst/>
                          </a:prstGeom>
                          <a:noFill/>
                          <a:ln>
                            <a:noFill/>
                            <a:prstDash/>
                          </a:ln>
                        </pic:spPr>
                      </pic:pic>
                    </a:graphicData>
                  </a:graphic>
                </wp:inline>
              </w:drawing>
            </w:r>
          </w:p>
        </w:tc>
      </w:tr>
    </w:tbl>
    <w:p w14:paraId="01289161" w14:textId="77777777" w:rsidR="006C7785" w:rsidRDefault="006C7785" w:rsidP="006C7785"/>
    <w:p w14:paraId="0C5DD44A"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06A5C825"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0812C8" w14:paraId="367E3F55" w14:textId="77777777" w:rsidTr="00380FCD">
        <w:trPr>
          <w:trHeight w:val="454"/>
          <w:tblHeader/>
        </w:trPr>
        <w:tc>
          <w:tcPr>
            <w:tcW w:w="2381" w:type="dxa"/>
            <w:shd w:val="clear" w:color="auto" w:fill="CCFFCC"/>
            <w:vAlign w:val="center"/>
          </w:tcPr>
          <w:p w14:paraId="20FBE755" w14:textId="77777777" w:rsidR="006C7785" w:rsidRPr="000812C8" w:rsidRDefault="006C7785" w:rsidP="00380FCD">
            <w:pPr>
              <w:rPr>
                <w:rFonts w:cs="Arial"/>
              </w:rPr>
            </w:pPr>
            <w:r w:rsidRPr="000812C8">
              <w:rPr>
                <w:rFonts w:cs="Arial"/>
                <w:b/>
              </w:rPr>
              <w:lastRenderedPageBreak/>
              <w:t>Test Reference</w:t>
            </w:r>
          </w:p>
        </w:tc>
        <w:tc>
          <w:tcPr>
            <w:tcW w:w="2381" w:type="dxa"/>
            <w:shd w:val="clear" w:color="auto" w:fill="CCFFCC"/>
            <w:vAlign w:val="center"/>
          </w:tcPr>
          <w:p w14:paraId="7AE66654" w14:textId="77777777" w:rsidR="006C7785" w:rsidRPr="000812C8" w:rsidRDefault="006C7785" w:rsidP="00380FCD">
            <w:pPr>
              <w:rPr>
                <w:rFonts w:cs="Arial"/>
              </w:rPr>
            </w:pPr>
            <w:r w:rsidRPr="000812C8">
              <w:rPr>
                <w:rFonts w:cs="Arial"/>
              </w:rPr>
              <w:t>ColourPalettes3</w:t>
            </w:r>
          </w:p>
        </w:tc>
        <w:tc>
          <w:tcPr>
            <w:tcW w:w="2382" w:type="dxa"/>
            <w:shd w:val="clear" w:color="auto" w:fill="CCFFCC"/>
            <w:vAlign w:val="center"/>
          </w:tcPr>
          <w:p w14:paraId="73F0A0C8" w14:textId="77777777" w:rsidR="006C7785" w:rsidRPr="000812C8" w:rsidRDefault="006C7785" w:rsidP="00380FCD">
            <w:pPr>
              <w:rPr>
                <w:rFonts w:cs="Arial"/>
              </w:rPr>
            </w:pPr>
            <w:r w:rsidRPr="000812C8">
              <w:rPr>
                <w:rFonts w:cs="Arial"/>
                <w:b/>
              </w:rPr>
              <w:t>IHO Reference</w:t>
            </w:r>
          </w:p>
        </w:tc>
        <w:tc>
          <w:tcPr>
            <w:tcW w:w="2382" w:type="dxa"/>
            <w:shd w:val="clear" w:color="auto" w:fill="CCFFCC"/>
            <w:vAlign w:val="center"/>
          </w:tcPr>
          <w:p w14:paraId="71550F6A" w14:textId="77777777" w:rsidR="006C7785" w:rsidRPr="000812C8" w:rsidRDefault="006C7785" w:rsidP="00380FCD">
            <w:pPr>
              <w:spacing w:line="240" w:lineRule="auto"/>
              <w:rPr>
                <w:rFonts w:cs="Arial"/>
                <w:color w:val="000000"/>
              </w:rPr>
            </w:pPr>
            <w:r w:rsidRPr="000812C8">
              <w:rPr>
                <w:rFonts w:cs="Arial"/>
                <w:color w:val="000000"/>
              </w:rPr>
              <w:t>S-98 C-14.3</w:t>
            </w:r>
          </w:p>
          <w:p w14:paraId="673D51F6" w14:textId="77777777" w:rsidR="006C7785" w:rsidRPr="000812C8"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BB6D7E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450681D"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671BC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85C209" w14:textId="77777777" w:rsidR="006C7785" w:rsidRPr="005B051E" w:rsidRDefault="006C7785" w:rsidP="00380FCD">
            <w:pPr>
              <w:rPr>
                <w:rFonts w:cs="Arial"/>
              </w:rPr>
            </w:pPr>
            <w:r w:rsidRPr="000812C8">
              <w:rPr>
                <w:rFonts w:cs="Arial"/>
                <w:i/>
              </w:rPr>
              <w:t>Display of ENC in Night palette</w:t>
            </w:r>
          </w:p>
        </w:tc>
      </w:tr>
      <w:tr w:rsidR="006C7785" w:rsidRPr="00340B0D" w14:paraId="1273393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45B024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DAC76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96670C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1A0284C7" w14:textId="77777777" w:rsidR="006C7785" w:rsidRPr="002453EF" w:rsidRDefault="006C7785" w:rsidP="00380FCD">
            <w:pPr>
              <w:rPr>
                <w:rFonts w:cs="Arial"/>
                <w:i/>
              </w:rPr>
            </w:pPr>
            <w:r w:rsidRPr="000812C8">
              <w:rPr>
                <w:rFonts w:cs="Arial"/>
                <w:i/>
              </w:rPr>
              <w:t>Colour Palette = “NIGHT”</w:t>
            </w:r>
          </w:p>
        </w:tc>
      </w:tr>
      <w:tr w:rsidR="006C7785" w:rsidRPr="00340B0D" w14:paraId="2E24DA5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C3892B5"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160EB04" w14:textId="77777777" w:rsidR="006C7785" w:rsidRPr="00340B0D" w:rsidRDefault="006C7785" w:rsidP="00380FCD">
            <w:pPr>
              <w:jc w:val="center"/>
              <w:rPr>
                <w:rFonts w:cs="Arial"/>
                <w:b/>
                <w:bCs/>
                <w:sz w:val="18"/>
                <w:szCs w:val="18"/>
              </w:rPr>
            </w:pPr>
          </w:p>
        </w:tc>
      </w:tr>
      <w:tr w:rsidR="006C7785" w:rsidRPr="00340B0D" w14:paraId="1673488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56D7EB3B" w14:textId="77777777" w:rsidR="006C7785" w:rsidRPr="000B13F9" w:rsidRDefault="006C7785" w:rsidP="00380FCD">
            <w:pPr>
              <w:rPr>
                <w:rFonts w:cs="Arial"/>
              </w:rPr>
            </w:pPr>
            <w:r>
              <w:rPr>
                <w:rFonts w:cs="Arial"/>
                <w:b/>
                <w:bCs/>
                <w:i/>
              </w:rPr>
              <w:t>DisplayBase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4680ACE" w14:textId="77777777" w:rsidR="006C7785" w:rsidRPr="00340B0D" w:rsidRDefault="006C7785" w:rsidP="00380FCD">
            <w:pPr>
              <w:rPr>
                <w:rFonts w:cs="Arial"/>
                <w:sz w:val="18"/>
                <w:szCs w:val="18"/>
              </w:rPr>
            </w:pPr>
          </w:p>
        </w:tc>
      </w:tr>
      <w:tr w:rsidR="006C7785" w:rsidRPr="00340B0D" w14:paraId="1FB857E9"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FB2CFD1"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9DB5E2A" w14:textId="77777777" w:rsidR="006C7785" w:rsidRPr="00340B0D" w:rsidRDefault="006C7785" w:rsidP="00380FCD">
            <w:pPr>
              <w:rPr>
                <w:rFonts w:cs="Arial"/>
                <w:sz w:val="18"/>
                <w:szCs w:val="18"/>
              </w:rPr>
            </w:pPr>
          </w:p>
        </w:tc>
      </w:tr>
      <w:tr w:rsidR="006C7785" w:rsidRPr="00340B0D" w14:paraId="3506CDC3"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E1159A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AA8B3CE"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77FDF84" w14:textId="77777777" w:rsidTr="00380FCD">
        <w:trPr>
          <w:gridBefore w:val="1"/>
          <w:wBefore w:w="12" w:type="dxa"/>
        </w:trPr>
        <w:sdt>
          <w:sdtPr>
            <w:rPr>
              <w:rFonts w:cs="Arial"/>
              <w:sz w:val="18"/>
              <w:szCs w:val="18"/>
            </w:rPr>
            <w:alias w:val="Diplay Category"/>
            <w:tag w:val="Diplay Categor"/>
            <w:id w:val="1351600360"/>
            <w:placeholder>
              <w:docPart w:val="FFF644D108F54B82A15EA26A5FFDFD35"/>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61108948" w14:textId="77777777" w:rsidR="006C7785" w:rsidRPr="00340B0D" w:rsidRDefault="006C7785" w:rsidP="00380FCD">
                <w:pPr>
                  <w:rPr>
                    <w:rFonts w:cs="Arial"/>
                    <w:sz w:val="18"/>
                    <w:szCs w:val="18"/>
                  </w:rPr>
                </w:pPr>
                <w:r>
                  <w:rPr>
                    <w:rFonts w:cs="Arial"/>
                    <w:sz w:val="18"/>
                    <w:szCs w:val="18"/>
                  </w:rPr>
                  <w:t>Displaybase</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526F6805"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6F671FE" w14:textId="77777777" w:rsidR="006C7785" w:rsidRPr="00340B0D" w:rsidRDefault="006C7785" w:rsidP="00380FCD">
            <w:pPr>
              <w:jc w:val="center"/>
              <w:rPr>
                <w:rFonts w:cs="Arial"/>
                <w:sz w:val="18"/>
                <w:szCs w:val="18"/>
              </w:rPr>
            </w:pPr>
          </w:p>
        </w:tc>
      </w:tr>
      <w:tr w:rsidR="006C7785" w:rsidRPr="00340B0D" w14:paraId="3E70B737"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FAE6DF2"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71BCB015"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6EBC074B" w14:textId="77777777" w:rsidR="006C7785" w:rsidRPr="00340B0D" w:rsidRDefault="006C7785" w:rsidP="00380FCD">
            <w:pPr>
              <w:jc w:val="center"/>
              <w:rPr>
                <w:rFonts w:cs="Arial"/>
                <w:sz w:val="18"/>
                <w:szCs w:val="18"/>
              </w:rPr>
            </w:pPr>
          </w:p>
        </w:tc>
      </w:tr>
      <w:tr w:rsidR="006C7785" w:rsidRPr="00340B0D" w14:paraId="6AE4B65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319346"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9EB932F"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3D7A591A"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9B90AEC" w14:textId="77777777" w:rsidR="006C7785" w:rsidRPr="00340B0D" w:rsidRDefault="006C7785" w:rsidP="00380FCD">
            <w:pPr>
              <w:rPr>
                <w:rFonts w:cs="Arial"/>
                <w:sz w:val="18"/>
                <w:szCs w:val="18"/>
              </w:rPr>
            </w:pPr>
          </w:p>
        </w:tc>
      </w:tr>
      <w:tr w:rsidR="006C7785" w:rsidRPr="00340B0D" w14:paraId="2C323FC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34AADB"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68B7FAD" w14:textId="77777777" w:rsidR="006C7785" w:rsidRPr="00340B0D" w:rsidRDefault="006C7785" w:rsidP="00380FCD">
            <w:pPr>
              <w:rPr>
                <w:rFonts w:cs="Arial"/>
                <w:sz w:val="18"/>
                <w:szCs w:val="18"/>
              </w:rPr>
            </w:pPr>
            <w:r>
              <w:rPr>
                <w:rFonts w:cs="Arial"/>
                <w:sz w:val="18"/>
                <w:szCs w:val="18"/>
              </w:rPr>
              <w:t>10m</w:t>
            </w:r>
          </w:p>
        </w:tc>
        <w:tc>
          <w:tcPr>
            <w:tcW w:w="4103" w:type="dxa"/>
            <w:gridSpan w:val="4"/>
            <w:tcBorders>
              <w:left w:val="single" w:sz="12" w:space="0" w:color="auto"/>
            </w:tcBorders>
          </w:tcPr>
          <w:p w14:paraId="60AE142B"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1148AD6F" w14:textId="77777777" w:rsidR="006C7785" w:rsidRPr="00340B0D" w:rsidRDefault="006C7785" w:rsidP="00380FCD">
            <w:pPr>
              <w:jc w:val="center"/>
              <w:rPr>
                <w:rFonts w:cs="Arial"/>
                <w:sz w:val="18"/>
                <w:szCs w:val="18"/>
              </w:rPr>
            </w:pPr>
          </w:p>
        </w:tc>
      </w:tr>
      <w:tr w:rsidR="006C7785" w:rsidRPr="00340B0D" w14:paraId="3133288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EC6C2CA"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A2B8A03" w14:textId="77777777" w:rsidR="006C7785" w:rsidRPr="00340B0D" w:rsidRDefault="006C7785" w:rsidP="00380FCD">
            <w:pPr>
              <w:rPr>
                <w:rFonts w:cs="Arial"/>
                <w:sz w:val="18"/>
                <w:szCs w:val="18"/>
              </w:rPr>
            </w:pPr>
            <w:r>
              <w:rPr>
                <w:rFonts w:cs="Arial"/>
                <w:sz w:val="18"/>
                <w:szCs w:val="18"/>
              </w:rPr>
              <w:t>20m</w:t>
            </w:r>
          </w:p>
        </w:tc>
        <w:tc>
          <w:tcPr>
            <w:tcW w:w="4103" w:type="dxa"/>
            <w:gridSpan w:val="4"/>
            <w:tcBorders>
              <w:left w:val="single" w:sz="12" w:space="0" w:color="auto"/>
            </w:tcBorders>
          </w:tcPr>
          <w:p w14:paraId="035A6B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3EDFF7D3" w14:textId="77777777" w:rsidR="006C7785" w:rsidRPr="00340B0D" w:rsidRDefault="006C7785" w:rsidP="00380FCD">
            <w:pPr>
              <w:jc w:val="center"/>
              <w:rPr>
                <w:rFonts w:cs="Arial"/>
                <w:sz w:val="18"/>
                <w:szCs w:val="18"/>
              </w:rPr>
            </w:pPr>
          </w:p>
        </w:tc>
      </w:tr>
      <w:tr w:rsidR="006C7785" w:rsidRPr="00340B0D" w14:paraId="36E500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2A78D54"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0E59CC4" w14:textId="77777777" w:rsidR="006C7785" w:rsidRPr="00340B0D" w:rsidRDefault="006C7785" w:rsidP="00380FCD">
            <w:pPr>
              <w:rPr>
                <w:rFonts w:cs="Arial"/>
                <w:sz w:val="18"/>
                <w:szCs w:val="18"/>
              </w:rPr>
            </w:pPr>
            <w:r>
              <w:rPr>
                <w:rFonts w:cs="Arial"/>
                <w:sz w:val="18"/>
                <w:szCs w:val="18"/>
              </w:rPr>
              <w:t>5m</w:t>
            </w:r>
          </w:p>
        </w:tc>
        <w:tc>
          <w:tcPr>
            <w:tcW w:w="4103" w:type="dxa"/>
            <w:gridSpan w:val="4"/>
            <w:tcBorders>
              <w:left w:val="single" w:sz="12" w:space="0" w:color="auto"/>
            </w:tcBorders>
          </w:tcPr>
          <w:p w14:paraId="43BBEF75"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BDE36B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6E0B40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A49D90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16A9F8" w14:textId="77777777" w:rsidR="006C7785" w:rsidRPr="00340B0D" w:rsidRDefault="006C7785" w:rsidP="00380FCD">
            <w:pPr>
              <w:rPr>
                <w:rFonts w:cs="Arial"/>
                <w:sz w:val="18"/>
                <w:szCs w:val="18"/>
              </w:rPr>
            </w:pPr>
            <w:r>
              <w:rPr>
                <w:rFonts w:cs="Arial"/>
                <w:sz w:val="18"/>
                <w:szCs w:val="18"/>
              </w:rPr>
              <w:t>On</w:t>
            </w:r>
          </w:p>
        </w:tc>
        <w:tc>
          <w:tcPr>
            <w:tcW w:w="4103" w:type="dxa"/>
            <w:gridSpan w:val="4"/>
            <w:tcBorders>
              <w:left w:val="single" w:sz="12" w:space="0" w:color="auto"/>
            </w:tcBorders>
          </w:tcPr>
          <w:p w14:paraId="5683682F"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0A40ABCB" w14:textId="77777777" w:rsidR="006C7785" w:rsidRPr="00340B0D" w:rsidRDefault="006C7785" w:rsidP="00380FCD">
            <w:pPr>
              <w:jc w:val="center"/>
              <w:rPr>
                <w:rFonts w:cs="Arial"/>
                <w:sz w:val="18"/>
                <w:szCs w:val="18"/>
              </w:rPr>
            </w:pPr>
          </w:p>
        </w:tc>
      </w:tr>
      <w:tr w:rsidR="006C7785" w:rsidRPr="00340B0D" w14:paraId="5695692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BADE3E"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ECB94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38CC0F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D2C9D2" w14:textId="77777777" w:rsidR="006C7785" w:rsidRPr="00340B0D" w:rsidRDefault="006C7785" w:rsidP="00380FCD">
            <w:pPr>
              <w:jc w:val="center"/>
              <w:rPr>
                <w:rFonts w:cs="Arial"/>
                <w:sz w:val="18"/>
                <w:szCs w:val="18"/>
              </w:rPr>
            </w:pPr>
          </w:p>
        </w:tc>
      </w:tr>
      <w:tr w:rsidR="006C7785" w:rsidRPr="00340B0D" w14:paraId="734CD7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F11F7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5202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34381D"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0597792" w14:textId="77777777" w:rsidR="006C7785" w:rsidRPr="00340B0D" w:rsidRDefault="006C7785" w:rsidP="00380FCD">
            <w:pPr>
              <w:jc w:val="center"/>
              <w:rPr>
                <w:rFonts w:cs="Arial"/>
                <w:sz w:val="18"/>
                <w:szCs w:val="18"/>
              </w:rPr>
            </w:pPr>
          </w:p>
        </w:tc>
      </w:tr>
      <w:tr w:rsidR="006C7785" w:rsidRPr="00340B0D" w14:paraId="621FC54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E13FB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D554CB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C6D7D33"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F68CA25" w14:textId="77777777" w:rsidR="006C7785" w:rsidRPr="00340B0D" w:rsidRDefault="006C7785" w:rsidP="00380FCD">
            <w:pPr>
              <w:jc w:val="center"/>
              <w:rPr>
                <w:rFonts w:cs="Arial"/>
                <w:sz w:val="18"/>
                <w:szCs w:val="18"/>
              </w:rPr>
            </w:pPr>
          </w:p>
        </w:tc>
      </w:tr>
      <w:tr w:rsidR="006C7785" w:rsidRPr="00340B0D" w14:paraId="7FD417F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DF4A5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C33015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BC7EAA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F830143" w14:textId="77777777" w:rsidR="006C7785" w:rsidRPr="00340B0D" w:rsidRDefault="006C7785" w:rsidP="00380FCD">
            <w:pPr>
              <w:jc w:val="center"/>
              <w:rPr>
                <w:rFonts w:cs="Arial"/>
                <w:sz w:val="18"/>
                <w:szCs w:val="18"/>
              </w:rPr>
            </w:pPr>
          </w:p>
        </w:tc>
      </w:tr>
      <w:tr w:rsidR="006C7785" w:rsidRPr="00340B0D" w14:paraId="044A56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6A85A84"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A5302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33421F9"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208524E" w14:textId="77777777" w:rsidR="006C7785" w:rsidRPr="00340B0D" w:rsidRDefault="006C7785" w:rsidP="00380FCD">
            <w:pPr>
              <w:jc w:val="center"/>
              <w:rPr>
                <w:rFonts w:cs="Arial"/>
                <w:sz w:val="18"/>
                <w:szCs w:val="18"/>
              </w:rPr>
            </w:pPr>
          </w:p>
        </w:tc>
      </w:tr>
      <w:tr w:rsidR="006C7785" w:rsidRPr="00340B0D" w14:paraId="69FB79F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2D6D0A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760F9E5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3B2DC0"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957022F" w14:textId="77777777" w:rsidR="006C7785" w:rsidRPr="00340B0D" w:rsidRDefault="006C7785" w:rsidP="00380FCD">
            <w:pPr>
              <w:jc w:val="center"/>
              <w:rPr>
                <w:rFonts w:cs="Arial"/>
                <w:sz w:val="18"/>
                <w:szCs w:val="18"/>
              </w:rPr>
            </w:pPr>
          </w:p>
        </w:tc>
      </w:tr>
      <w:tr w:rsidR="006C7785" w:rsidRPr="00340B0D" w14:paraId="623270D2"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6F83286F"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15B32882"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1525B236" w14:textId="77777777" w:rsidR="006C7785" w:rsidRPr="00340B0D" w:rsidRDefault="006C7785" w:rsidP="00380FCD">
            <w:pPr>
              <w:jc w:val="center"/>
              <w:rPr>
                <w:rFonts w:cs="Arial"/>
                <w:sz w:val="18"/>
                <w:szCs w:val="18"/>
              </w:rPr>
            </w:pPr>
          </w:p>
        </w:tc>
      </w:tr>
      <w:tr w:rsidR="006C7785" w:rsidRPr="00340B0D" w14:paraId="0DD29B56" w14:textId="77777777" w:rsidTr="00380FCD">
        <w:trPr>
          <w:gridBefore w:val="1"/>
          <w:wBefore w:w="12" w:type="dxa"/>
        </w:trPr>
        <w:sdt>
          <w:sdtPr>
            <w:rPr>
              <w:rFonts w:cs="Arial"/>
              <w:sz w:val="18"/>
              <w:szCs w:val="18"/>
            </w:rPr>
            <w:alias w:val="Palette"/>
            <w:tag w:val="Palette"/>
            <w:id w:val="-594094382"/>
            <w:placeholder>
              <w:docPart w:val="F765B5F42DEA41E8A7746197097B9B7D"/>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41F12C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1FA0F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136E6984" w14:textId="77777777" w:rsidR="006C7785" w:rsidRPr="00340B0D" w:rsidRDefault="006C7785" w:rsidP="00380FCD">
            <w:pPr>
              <w:jc w:val="center"/>
              <w:rPr>
                <w:rFonts w:cs="Arial"/>
                <w:sz w:val="18"/>
                <w:szCs w:val="18"/>
              </w:rPr>
            </w:pPr>
          </w:p>
        </w:tc>
      </w:tr>
      <w:tr w:rsidR="006C7785" w:rsidRPr="00340B0D" w14:paraId="79DC556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639DF66D"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3E0398A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2B04FFF6" w14:textId="77777777" w:rsidR="006C7785" w:rsidRPr="00340B0D" w:rsidRDefault="006C7785" w:rsidP="00380FCD">
            <w:pPr>
              <w:jc w:val="center"/>
              <w:rPr>
                <w:rFonts w:cs="Arial"/>
                <w:sz w:val="18"/>
                <w:szCs w:val="18"/>
              </w:rPr>
            </w:pPr>
          </w:p>
        </w:tc>
      </w:tr>
      <w:tr w:rsidR="006C7785" w:rsidRPr="00340B0D" w14:paraId="52FC434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14C57D35"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776108A2"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0951966" w14:textId="77777777" w:rsidR="006C7785" w:rsidRPr="00340B0D" w:rsidRDefault="006C7785" w:rsidP="00380FCD">
            <w:pPr>
              <w:jc w:val="center"/>
              <w:rPr>
                <w:rFonts w:cs="Arial"/>
                <w:sz w:val="18"/>
                <w:szCs w:val="18"/>
              </w:rPr>
            </w:pPr>
          </w:p>
        </w:tc>
      </w:tr>
      <w:tr w:rsidR="006C7785" w:rsidRPr="00340B0D" w14:paraId="43D3D9E5"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32AE0A3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9CA600E"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E9894B8" w14:textId="77777777" w:rsidTr="00380FCD">
        <w:trPr>
          <w:gridBefore w:val="1"/>
          <w:wBefore w:w="12" w:type="dxa"/>
          <w:trHeight w:val="287"/>
        </w:trPr>
        <w:tc>
          <w:tcPr>
            <w:tcW w:w="2709" w:type="dxa"/>
            <w:tcBorders>
              <w:left w:val="single" w:sz="12" w:space="0" w:color="auto"/>
              <w:bottom w:val="single" w:sz="4" w:space="0" w:color="auto"/>
            </w:tcBorders>
          </w:tcPr>
          <w:p w14:paraId="315AF3BE"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094599C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E29A516"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2EAF1A81" w14:textId="77777777" w:rsidR="006C7785" w:rsidRPr="00340B0D" w:rsidRDefault="006C7785" w:rsidP="00380FCD">
            <w:pPr>
              <w:rPr>
                <w:rFonts w:cs="Arial"/>
                <w:sz w:val="18"/>
                <w:szCs w:val="18"/>
              </w:rPr>
            </w:pPr>
          </w:p>
        </w:tc>
      </w:tr>
      <w:tr w:rsidR="006C7785" w:rsidRPr="00340B0D" w14:paraId="251B1A9E" w14:textId="77777777" w:rsidTr="00380FCD">
        <w:trPr>
          <w:gridBefore w:val="1"/>
          <w:wBefore w:w="12" w:type="dxa"/>
        </w:trPr>
        <w:tc>
          <w:tcPr>
            <w:tcW w:w="2709" w:type="dxa"/>
            <w:tcBorders>
              <w:left w:val="single" w:sz="12" w:space="0" w:color="auto"/>
              <w:bottom w:val="single" w:sz="4" w:space="0" w:color="auto"/>
            </w:tcBorders>
          </w:tcPr>
          <w:p w14:paraId="0E8DFFC2"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78996FB1"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15EDEAD"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1F91529D"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6BE081"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1BD8E11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A40D479"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42415F9" w14:textId="77777777" w:rsidR="006C7785" w:rsidRPr="00340B0D" w:rsidRDefault="006C7785" w:rsidP="00380FCD">
            <w:pPr>
              <w:rPr>
                <w:rFonts w:cs="Arial"/>
                <w:sz w:val="18"/>
                <w:szCs w:val="18"/>
              </w:rPr>
            </w:pPr>
          </w:p>
        </w:tc>
      </w:tr>
      <w:tr w:rsidR="006C7785" w:rsidRPr="00340B0D" w14:paraId="5019569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50906FAE" w14:textId="77777777" w:rsidR="006C7785" w:rsidRPr="00340B0D" w:rsidRDefault="006C7785" w:rsidP="00380FCD">
            <w:pPr>
              <w:rPr>
                <w:rFonts w:cs="Arial"/>
                <w:sz w:val="18"/>
                <w:szCs w:val="18"/>
              </w:rPr>
            </w:pPr>
          </w:p>
        </w:tc>
      </w:tr>
      <w:tr w:rsidR="006C7785" w:rsidRPr="00340B0D" w14:paraId="116EF12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1C3D7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62654BA8"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826F109"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8F9CE1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2F01E7D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314686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20F6721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82BB90"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17623E6F" w14:textId="77777777" w:rsidR="006C7785" w:rsidRPr="00340B0D" w:rsidRDefault="006C7785" w:rsidP="00380FCD">
            <w:pPr>
              <w:rPr>
                <w:rFonts w:cs="Arial"/>
                <w:sz w:val="18"/>
                <w:szCs w:val="18"/>
              </w:rPr>
            </w:pPr>
            <w:r>
              <w:rPr>
                <w:rFonts w:cs="Arial"/>
                <w:sz w:val="18"/>
                <w:szCs w:val="18"/>
              </w:rPr>
              <w:t>On</w:t>
            </w:r>
          </w:p>
        </w:tc>
      </w:tr>
      <w:tr w:rsidR="006C7785" w:rsidRPr="00340B0D" w14:paraId="16B4C56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28E452"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6CC12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E41F67"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03956E4A" w14:textId="77777777" w:rsidR="006C7785" w:rsidRPr="00340B0D" w:rsidRDefault="006C7785" w:rsidP="00380FCD">
            <w:pPr>
              <w:rPr>
                <w:rFonts w:cs="Arial"/>
                <w:sz w:val="18"/>
                <w:szCs w:val="18"/>
              </w:rPr>
            </w:pPr>
          </w:p>
        </w:tc>
      </w:tr>
      <w:tr w:rsidR="006C7785" w:rsidRPr="00340B0D" w14:paraId="2D411CE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004F26E"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48D537C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C9DAF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78E2BB87" w14:textId="77777777" w:rsidR="006C7785" w:rsidRPr="00340B0D" w:rsidRDefault="006C7785" w:rsidP="00380FCD">
            <w:pPr>
              <w:rPr>
                <w:rFonts w:cs="Arial"/>
                <w:sz w:val="18"/>
                <w:szCs w:val="18"/>
              </w:rPr>
            </w:pPr>
          </w:p>
        </w:tc>
      </w:tr>
      <w:tr w:rsidR="006C7785" w:rsidRPr="00340B0D" w14:paraId="030EA75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FEDBA8"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0D3D7A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97ECA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15DB5A8" w14:textId="77777777" w:rsidR="006C7785" w:rsidRPr="00340B0D" w:rsidRDefault="006C7785" w:rsidP="00380FCD">
            <w:pPr>
              <w:rPr>
                <w:rFonts w:cs="Arial"/>
                <w:sz w:val="18"/>
                <w:szCs w:val="18"/>
              </w:rPr>
            </w:pPr>
          </w:p>
        </w:tc>
      </w:tr>
      <w:tr w:rsidR="006C7785" w:rsidRPr="00340B0D" w14:paraId="7AFBA4B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436FFCF"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2D00A4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CC3882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44A8C78" w14:textId="77777777" w:rsidR="006C7785" w:rsidRPr="00340B0D" w:rsidRDefault="006C7785" w:rsidP="00380FCD">
            <w:pPr>
              <w:rPr>
                <w:rFonts w:cs="Arial"/>
                <w:sz w:val="18"/>
                <w:szCs w:val="18"/>
              </w:rPr>
            </w:pPr>
          </w:p>
        </w:tc>
      </w:tr>
      <w:tr w:rsidR="006C7785" w:rsidRPr="00340B0D" w14:paraId="43364EA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EA16F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09807E9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186284D"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2C4CE97" w14:textId="77777777" w:rsidR="006C7785" w:rsidRPr="00340B0D" w:rsidRDefault="006C7785" w:rsidP="00380FCD">
            <w:pPr>
              <w:rPr>
                <w:rFonts w:cs="Arial"/>
                <w:sz w:val="18"/>
                <w:szCs w:val="18"/>
              </w:rPr>
            </w:pPr>
          </w:p>
        </w:tc>
      </w:tr>
      <w:tr w:rsidR="006C7785" w:rsidRPr="00340B0D" w14:paraId="621A535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74F1D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26E279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F1699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66D170E" w14:textId="77777777" w:rsidR="006C7785" w:rsidRPr="00340B0D" w:rsidRDefault="006C7785" w:rsidP="00380FCD">
            <w:pPr>
              <w:rPr>
                <w:rFonts w:cs="Arial"/>
                <w:sz w:val="18"/>
                <w:szCs w:val="18"/>
              </w:rPr>
            </w:pPr>
          </w:p>
        </w:tc>
      </w:tr>
      <w:tr w:rsidR="006C7785" w:rsidRPr="00340B0D" w14:paraId="01C8F6A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FB4576"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10A47D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15F77D5"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684DAC2" w14:textId="77777777" w:rsidR="006C7785" w:rsidRPr="00340B0D" w:rsidRDefault="006C7785" w:rsidP="00380FCD">
            <w:pPr>
              <w:rPr>
                <w:rFonts w:cs="Arial"/>
                <w:sz w:val="18"/>
                <w:szCs w:val="18"/>
              </w:rPr>
            </w:pPr>
          </w:p>
        </w:tc>
      </w:tr>
      <w:tr w:rsidR="006C7785" w:rsidRPr="00340B0D" w14:paraId="05FF3D0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AC3F84"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C0D575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DB76E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C6E13EC" w14:textId="77777777" w:rsidR="006C7785" w:rsidRPr="00340B0D" w:rsidRDefault="006C7785" w:rsidP="00380FCD">
            <w:pPr>
              <w:rPr>
                <w:rFonts w:cs="Arial"/>
                <w:sz w:val="18"/>
                <w:szCs w:val="18"/>
              </w:rPr>
            </w:pPr>
          </w:p>
        </w:tc>
      </w:tr>
      <w:tr w:rsidR="006C7785" w:rsidRPr="00340B0D" w14:paraId="321D12D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D3CA9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70F04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63BDEC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1DEF9AD" w14:textId="77777777" w:rsidR="006C7785" w:rsidRPr="00340B0D" w:rsidRDefault="006C7785" w:rsidP="00380FCD">
            <w:pPr>
              <w:rPr>
                <w:rFonts w:cs="Arial"/>
                <w:sz w:val="18"/>
                <w:szCs w:val="18"/>
              </w:rPr>
            </w:pPr>
          </w:p>
        </w:tc>
      </w:tr>
      <w:tr w:rsidR="006C7785" w:rsidRPr="00340B0D" w14:paraId="5A2FE6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69071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7841EBA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FA2788"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CB595B" w14:textId="77777777" w:rsidR="006C7785" w:rsidRPr="00340B0D" w:rsidRDefault="006C7785" w:rsidP="00380FCD">
            <w:pPr>
              <w:rPr>
                <w:rFonts w:cs="Arial"/>
                <w:sz w:val="18"/>
                <w:szCs w:val="18"/>
              </w:rPr>
            </w:pPr>
          </w:p>
        </w:tc>
      </w:tr>
      <w:tr w:rsidR="006C7785" w:rsidRPr="00340B0D" w14:paraId="5B5B9C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B6324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AB44F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62419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E7B4D90" w14:textId="77777777" w:rsidR="006C7785" w:rsidRPr="00340B0D" w:rsidRDefault="006C7785" w:rsidP="00380FCD">
            <w:pPr>
              <w:rPr>
                <w:rFonts w:cs="Arial"/>
                <w:sz w:val="18"/>
                <w:szCs w:val="18"/>
              </w:rPr>
            </w:pPr>
          </w:p>
        </w:tc>
      </w:tr>
      <w:tr w:rsidR="006C7785" w:rsidRPr="00340B0D" w14:paraId="667B7F33"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6489F917"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C25E3B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49E913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0235D6BB" w14:textId="77777777" w:rsidR="006C7785" w:rsidRPr="00340B0D" w:rsidRDefault="006C7785" w:rsidP="00380FCD">
            <w:pPr>
              <w:rPr>
                <w:rFonts w:cs="Arial"/>
                <w:sz w:val="18"/>
                <w:szCs w:val="18"/>
              </w:rPr>
            </w:pPr>
          </w:p>
        </w:tc>
      </w:tr>
      <w:tr w:rsidR="006C7785" w:rsidRPr="00340B0D" w14:paraId="64DFEEF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ACBBB5F"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EF7B01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DDEA608"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194853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9C7F9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7CA1796" w14:textId="77777777" w:rsidR="006C7785" w:rsidRPr="00340B0D" w:rsidRDefault="006C7785" w:rsidP="00380FCD">
            <w:pPr>
              <w:rPr>
                <w:rFonts w:cs="Arial"/>
                <w:sz w:val="18"/>
                <w:szCs w:val="18"/>
              </w:rPr>
            </w:pPr>
          </w:p>
        </w:tc>
      </w:tr>
      <w:tr w:rsidR="006C7785" w:rsidRPr="00340B0D" w14:paraId="32304FC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2AE042"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AEA1A8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208324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F7E0FC8" w14:textId="77777777" w:rsidR="006C7785" w:rsidRPr="00340B0D" w:rsidRDefault="006C7785" w:rsidP="00380FCD">
            <w:pPr>
              <w:rPr>
                <w:rFonts w:cs="Arial"/>
                <w:sz w:val="18"/>
                <w:szCs w:val="18"/>
              </w:rPr>
            </w:pPr>
          </w:p>
        </w:tc>
      </w:tr>
      <w:tr w:rsidR="006C7785" w:rsidRPr="00340B0D" w14:paraId="39798B9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70B918"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0493D61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06EDBADE" w14:textId="77777777" w:rsidR="006C7785" w:rsidRPr="000812C8" w:rsidRDefault="006C7785" w:rsidP="00380FCD">
            <w:pPr>
              <w:rPr>
                <w:rFonts w:cs="Arial"/>
              </w:rPr>
            </w:pPr>
            <w:r w:rsidRPr="000812C8">
              <w:rPr>
                <w:rFonts w:cs="Arial"/>
                <w:i/>
              </w:rPr>
              <w:t xml:space="preserve">As for test </w:t>
            </w:r>
            <w:r w:rsidRPr="000812C8">
              <w:rPr>
                <w:rFonts w:cs="Arial"/>
              </w:rPr>
              <w:t>ColourPalettes1</w:t>
            </w:r>
          </w:p>
          <w:p w14:paraId="69267CEF" w14:textId="77777777" w:rsidR="006C7785" w:rsidRPr="00890E92" w:rsidRDefault="006C7785" w:rsidP="00380FCD">
            <w:pPr>
              <w:rPr>
                <w:rFonts w:cs="Arial"/>
                <w:i/>
              </w:rPr>
            </w:pPr>
            <w:r w:rsidRPr="000812C8">
              <w:rPr>
                <w:rFonts w:cs="Arial"/>
                <w:i/>
              </w:rPr>
              <w:t>Colour Palette = “NIGHT”</w:t>
            </w:r>
          </w:p>
        </w:tc>
      </w:tr>
      <w:tr w:rsidR="006C7785" w:rsidRPr="00340B0D" w14:paraId="13BFCA8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687D33E"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EEB5519"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FC9E1E1" w14:textId="77777777" w:rsidR="006C7785" w:rsidRPr="00614B0E" w:rsidRDefault="006C7785" w:rsidP="00380FCD">
            <w:pPr>
              <w:rPr>
                <w:rFonts w:cs="Arial"/>
                <w:b/>
                <w:bCs/>
              </w:rPr>
            </w:pPr>
            <w:r w:rsidRPr="000812C8">
              <w:rPr>
                <w:rFonts w:cs="Arial"/>
                <w:i/>
              </w:rPr>
              <w:t>Display dataset 10100AA_X01NW.000 at maximum display scale (1:25 000)</w:t>
            </w:r>
          </w:p>
        </w:tc>
      </w:tr>
      <w:tr w:rsidR="006C7785" w:rsidRPr="00340B0D" w14:paraId="73F27F9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52C6A2F" w14:textId="77777777" w:rsidR="006C7785" w:rsidRPr="00340B0D" w:rsidRDefault="006C7785" w:rsidP="00380FCD">
            <w:pPr>
              <w:jc w:val="center"/>
              <w:rPr>
                <w:rFonts w:cs="Arial"/>
                <w:sz w:val="18"/>
                <w:szCs w:val="18"/>
              </w:rPr>
            </w:pPr>
            <w:r w:rsidRPr="00340B0D">
              <w:rPr>
                <w:rFonts w:cs="Arial"/>
                <w:b/>
                <w:bCs/>
                <w:sz w:val="18"/>
                <w:szCs w:val="18"/>
              </w:rPr>
              <w:t>Results</w:t>
            </w:r>
          </w:p>
        </w:tc>
      </w:tr>
      <w:tr w:rsidR="006C7785" w14:paraId="05DDAC08" w14:textId="77777777" w:rsidTr="00380FCD">
        <w:tc>
          <w:tcPr>
            <w:tcW w:w="9246" w:type="dxa"/>
            <w:gridSpan w:val="10"/>
            <w:vAlign w:val="center"/>
          </w:tcPr>
          <w:p w14:paraId="3914A622" w14:textId="77777777" w:rsidR="006C7785" w:rsidRDefault="006C7785" w:rsidP="00380FCD">
            <w:pPr>
              <w:rPr>
                <w:rFonts w:cs="Arial"/>
                <w:i/>
              </w:rPr>
            </w:pPr>
            <w:r w:rsidRPr="000812C8">
              <w:rPr>
                <w:rFonts w:cs="Arial"/>
                <w:i/>
              </w:rPr>
              <w:lastRenderedPageBreak/>
              <w:t>Confirm that the features display as follows</w:t>
            </w:r>
          </w:p>
          <w:p w14:paraId="683632B4" w14:textId="77777777" w:rsidR="006C7785" w:rsidRDefault="006C7785" w:rsidP="00380FCD">
            <w:pPr>
              <w:rPr>
                <w:rFonts w:cs="Arial"/>
                <w:i/>
              </w:rPr>
            </w:pPr>
            <w:r w:rsidRPr="000812C8">
              <w:rPr>
                <w:rFonts w:cs="Arial"/>
                <w:noProof/>
                <w:lang w:val="en-IN" w:eastAsia="en-IN"/>
              </w:rPr>
              <w:drawing>
                <wp:inline distT="0" distB="0" distL="0" distR="0" wp14:anchorId="7EAD6EC0" wp14:editId="29C18BB6">
                  <wp:extent cx="5731514" cy="4382774"/>
                  <wp:effectExtent l="0" t="0" r="2536" b="0"/>
                  <wp:docPr id="177" name="Picture 4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49" descr="A screenshot of a video game&#10;&#10;Description automatically generated"/>
                          <pic:cNvPicPr/>
                        </pic:nvPicPr>
                        <pic:blipFill>
                          <a:blip r:embed="rId121"/>
                          <a:stretch>
                            <a:fillRect/>
                          </a:stretch>
                        </pic:blipFill>
                        <pic:spPr>
                          <a:xfrm>
                            <a:off x="0" y="0"/>
                            <a:ext cx="5731514" cy="4382774"/>
                          </a:xfrm>
                          <a:prstGeom prst="rect">
                            <a:avLst/>
                          </a:prstGeom>
                          <a:noFill/>
                          <a:ln>
                            <a:noFill/>
                            <a:prstDash/>
                          </a:ln>
                        </pic:spPr>
                      </pic:pic>
                    </a:graphicData>
                  </a:graphic>
                </wp:inline>
              </w:drawing>
            </w:r>
          </w:p>
          <w:p w14:paraId="024400C1" w14:textId="77777777" w:rsidR="006C7785" w:rsidRDefault="006C7785" w:rsidP="00380FCD">
            <w:pPr>
              <w:rPr>
                <w:rFonts w:cs="Arial"/>
                <w:i/>
              </w:rPr>
            </w:pPr>
          </w:p>
        </w:tc>
      </w:tr>
    </w:tbl>
    <w:p w14:paraId="241D6010" w14:textId="77777777" w:rsidR="006C7785" w:rsidRDefault="006C7785" w:rsidP="006C7785"/>
    <w:p w14:paraId="15FB1647"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5C926F88" w14:textId="77777777" w:rsidR="006C7785" w:rsidRDefault="006C7785" w:rsidP="006C7785">
      <w:r>
        <w:br w:type="page"/>
      </w:r>
    </w:p>
    <w:p w14:paraId="78CD8C68"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0812C8">
        <w:rPr>
          <w:rFonts w:cs="Arial"/>
          <w:color w:val="000000" w:themeColor="text1"/>
        </w:rPr>
        <w:lastRenderedPageBreak/>
        <w:t>Display of additional Chart Information Symbol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D2FBA04" w14:textId="77777777" w:rsidTr="00380FCD">
        <w:trPr>
          <w:trHeight w:val="454"/>
          <w:tblHeader/>
        </w:trPr>
        <w:tc>
          <w:tcPr>
            <w:tcW w:w="2381" w:type="dxa"/>
            <w:shd w:val="clear" w:color="auto" w:fill="CCFFCC"/>
            <w:vAlign w:val="center"/>
          </w:tcPr>
          <w:p w14:paraId="00906BC5" w14:textId="77777777" w:rsidR="006C7785" w:rsidRPr="000812C8" w:rsidRDefault="006C7785" w:rsidP="00380FCD">
            <w:pPr>
              <w:rPr>
                <w:rFonts w:cs="Arial"/>
              </w:rPr>
            </w:pPr>
            <w:r w:rsidRPr="000812C8">
              <w:rPr>
                <w:rFonts w:cs="Arial"/>
                <w:b/>
              </w:rPr>
              <w:t>Test Reference</w:t>
            </w:r>
          </w:p>
        </w:tc>
        <w:tc>
          <w:tcPr>
            <w:tcW w:w="2381" w:type="dxa"/>
            <w:shd w:val="clear" w:color="auto" w:fill="CCFFCC"/>
            <w:vAlign w:val="center"/>
          </w:tcPr>
          <w:p w14:paraId="3F830CF4" w14:textId="77777777" w:rsidR="006C7785" w:rsidRPr="000812C8" w:rsidRDefault="006C7785" w:rsidP="00380FCD">
            <w:pPr>
              <w:rPr>
                <w:rFonts w:cs="Arial"/>
              </w:rPr>
            </w:pPr>
            <w:r w:rsidRPr="000812C8">
              <w:rPr>
                <w:rFonts w:cs="Arial"/>
              </w:rPr>
              <w:t>AdditionalInformation1</w:t>
            </w:r>
          </w:p>
        </w:tc>
        <w:tc>
          <w:tcPr>
            <w:tcW w:w="2382" w:type="dxa"/>
            <w:shd w:val="clear" w:color="auto" w:fill="CCFFCC"/>
            <w:vAlign w:val="center"/>
          </w:tcPr>
          <w:p w14:paraId="2194C2D0" w14:textId="77777777" w:rsidR="006C7785" w:rsidRPr="000812C8" w:rsidRDefault="006C7785" w:rsidP="00380FCD">
            <w:pPr>
              <w:rPr>
                <w:rFonts w:cs="Arial"/>
              </w:rPr>
            </w:pPr>
            <w:r w:rsidRPr="000812C8">
              <w:rPr>
                <w:rFonts w:cs="Arial"/>
                <w:b/>
              </w:rPr>
              <w:t>IHO Reference</w:t>
            </w:r>
          </w:p>
        </w:tc>
        <w:tc>
          <w:tcPr>
            <w:tcW w:w="2382" w:type="dxa"/>
            <w:shd w:val="clear" w:color="auto" w:fill="CCFFCC"/>
            <w:vAlign w:val="center"/>
          </w:tcPr>
          <w:p w14:paraId="63026028" w14:textId="77777777" w:rsidR="006C7785" w:rsidRPr="000812C8"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2F588C0F"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B00235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2CAA8F6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301F1EA" w14:textId="77777777" w:rsidR="006C7785" w:rsidRPr="005B051E" w:rsidRDefault="006C7785" w:rsidP="00380FCD">
            <w:pPr>
              <w:rPr>
                <w:rFonts w:cs="Arial"/>
              </w:rPr>
            </w:pPr>
            <w:r w:rsidRPr="000812C8">
              <w:rPr>
                <w:rFonts w:cs="Arial"/>
                <w:i/>
              </w:rPr>
              <w:t>Display of additional chart information symbol (</w:t>
            </w:r>
            <w:r w:rsidRPr="000812C8">
              <w:rPr>
                <w:rFonts w:cs="Arial"/>
                <w:b/>
                <w:bCs/>
                <w:i/>
              </w:rPr>
              <w:t>Information</w:t>
            </w:r>
            <w:r w:rsidRPr="000812C8">
              <w:rPr>
                <w:rFonts w:cs="Arial"/>
                <w:i/>
              </w:rPr>
              <w:t>).</w:t>
            </w:r>
          </w:p>
        </w:tc>
      </w:tr>
      <w:tr w:rsidR="006C7785" w:rsidRPr="00340B0D" w14:paraId="2C6F9CCB"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64B28F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9BD2CE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0DEE466"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with the following settings:</w:t>
            </w:r>
          </w:p>
          <w:p w14:paraId="11ECEFEE" w14:textId="77777777" w:rsidR="006C7785" w:rsidRPr="002453EF" w:rsidRDefault="006C7785" w:rsidP="00380FCD">
            <w:pPr>
              <w:rPr>
                <w:rFonts w:cs="Arial"/>
                <w:i/>
              </w:rPr>
            </w:pPr>
            <w:r w:rsidRPr="000812C8">
              <w:rPr>
                <w:rFonts w:cs="Arial"/>
                <w:i/>
              </w:rPr>
              <w:t>Ensure that the system date is set to the current date and time.</w:t>
            </w:r>
          </w:p>
        </w:tc>
      </w:tr>
      <w:tr w:rsidR="006C7785" w:rsidRPr="00340B0D" w14:paraId="78D1C569"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6FFFD7"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58B6D337" w14:textId="77777777" w:rsidR="006C7785" w:rsidRPr="00340B0D" w:rsidRDefault="006C7785" w:rsidP="00380FCD">
            <w:pPr>
              <w:jc w:val="center"/>
              <w:rPr>
                <w:rFonts w:cs="Arial"/>
                <w:b/>
                <w:bCs/>
                <w:sz w:val="18"/>
                <w:szCs w:val="18"/>
              </w:rPr>
            </w:pPr>
          </w:p>
        </w:tc>
      </w:tr>
      <w:tr w:rsidR="006C7785" w:rsidRPr="00340B0D" w14:paraId="50B15749"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28F4495" w14:textId="77777777" w:rsidR="006C7785" w:rsidRPr="000B13F9" w:rsidRDefault="006C7785" w:rsidP="00380FCD">
            <w:pPr>
              <w:rPr>
                <w:rFonts w:cs="Arial"/>
              </w:rPr>
            </w:pPr>
            <w:r>
              <w:rPr>
                <w:rFonts w:cs="Arial"/>
                <w:b/>
                <w:bCs/>
                <w:i/>
              </w:rPr>
              <w:t>DisplayOther</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6D46D048" w14:textId="77777777" w:rsidR="006C7785" w:rsidRPr="00340B0D" w:rsidRDefault="006C7785" w:rsidP="00380FCD">
            <w:pPr>
              <w:rPr>
                <w:rFonts w:cs="Arial"/>
                <w:sz w:val="18"/>
                <w:szCs w:val="18"/>
              </w:rPr>
            </w:pPr>
          </w:p>
        </w:tc>
      </w:tr>
      <w:tr w:rsidR="006C7785" w:rsidRPr="00340B0D" w14:paraId="1763DADE"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E6E728C"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2E2D3555" w14:textId="77777777" w:rsidR="006C7785" w:rsidRPr="00340B0D" w:rsidRDefault="006C7785" w:rsidP="00380FCD">
            <w:pPr>
              <w:rPr>
                <w:rFonts w:cs="Arial"/>
                <w:sz w:val="18"/>
                <w:szCs w:val="18"/>
              </w:rPr>
            </w:pPr>
          </w:p>
        </w:tc>
      </w:tr>
      <w:tr w:rsidR="006C7785" w:rsidRPr="00340B0D" w14:paraId="42D55AC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CD03A1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B5123C1"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FE5DDA4" w14:textId="77777777" w:rsidTr="00380FCD">
        <w:trPr>
          <w:gridBefore w:val="1"/>
          <w:wBefore w:w="12" w:type="dxa"/>
        </w:trPr>
        <w:sdt>
          <w:sdtPr>
            <w:rPr>
              <w:rFonts w:cs="Arial"/>
              <w:sz w:val="18"/>
              <w:szCs w:val="18"/>
            </w:rPr>
            <w:alias w:val="Diplay Category"/>
            <w:tag w:val="Diplay Categor"/>
            <w:id w:val="899407292"/>
            <w:placeholder>
              <w:docPart w:val="D88D7681BFCC4E54854D4DD29BC3ECB7"/>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8A94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D532E4E"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B246FE7" w14:textId="77777777" w:rsidR="006C7785" w:rsidRPr="00340B0D" w:rsidRDefault="006C7785" w:rsidP="00380FCD">
            <w:pPr>
              <w:jc w:val="center"/>
              <w:rPr>
                <w:rFonts w:cs="Arial"/>
                <w:sz w:val="18"/>
                <w:szCs w:val="18"/>
              </w:rPr>
            </w:pPr>
          </w:p>
        </w:tc>
      </w:tr>
      <w:tr w:rsidR="006C7785" w:rsidRPr="00340B0D" w14:paraId="3268F60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7074A5A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46031583"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F5D1E86" w14:textId="77777777" w:rsidR="006C7785" w:rsidRPr="00340B0D" w:rsidRDefault="006C7785" w:rsidP="00380FCD">
            <w:pPr>
              <w:jc w:val="center"/>
              <w:rPr>
                <w:rFonts w:cs="Arial"/>
                <w:sz w:val="18"/>
                <w:szCs w:val="18"/>
              </w:rPr>
            </w:pPr>
          </w:p>
        </w:tc>
      </w:tr>
      <w:tr w:rsidR="006C7785" w:rsidRPr="00340B0D" w14:paraId="103DB5D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FB2AA5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43D3F2C"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3CAD28C4"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5A01C05E" w14:textId="77777777" w:rsidR="006C7785" w:rsidRPr="00340B0D" w:rsidRDefault="006C7785" w:rsidP="00380FCD">
            <w:pPr>
              <w:rPr>
                <w:rFonts w:cs="Arial"/>
                <w:sz w:val="18"/>
                <w:szCs w:val="18"/>
              </w:rPr>
            </w:pPr>
          </w:p>
        </w:tc>
      </w:tr>
      <w:tr w:rsidR="006C7785" w:rsidRPr="00340B0D" w14:paraId="1DD9D0A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A75847F"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968C6F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A6C35C"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FA1662D" w14:textId="77777777" w:rsidR="006C7785" w:rsidRPr="00340B0D" w:rsidRDefault="006C7785" w:rsidP="00380FCD">
            <w:pPr>
              <w:jc w:val="center"/>
              <w:rPr>
                <w:rFonts w:cs="Arial"/>
                <w:sz w:val="18"/>
                <w:szCs w:val="18"/>
              </w:rPr>
            </w:pPr>
          </w:p>
        </w:tc>
      </w:tr>
      <w:tr w:rsidR="006C7785" w:rsidRPr="00340B0D" w14:paraId="6245EE2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82727EE"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33C05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657149"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3B7EE83" w14:textId="77777777" w:rsidR="006C7785" w:rsidRPr="00340B0D" w:rsidRDefault="006C7785" w:rsidP="00380FCD">
            <w:pPr>
              <w:jc w:val="center"/>
              <w:rPr>
                <w:rFonts w:cs="Arial"/>
                <w:sz w:val="18"/>
                <w:szCs w:val="18"/>
              </w:rPr>
            </w:pPr>
          </w:p>
        </w:tc>
      </w:tr>
      <w:tr w:rsidR="006C7785" w:rsidRPr="00340B0D" w14:paraId="4A99C00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FCD6053"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4F51F0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AB519D3"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10ACA745" w14:textId="77777777" w:rsidR="006C7785" w:rsidRPr="00340B0D" w:rsidRDefault="006C7785" w:rsidP="00380FCD">
            <w:pPr>
              <w:jc w:val="center"/>
              <w:rPr>
                <w:rFonts w:cs="Arial"/>
                <w:sz w:val="18"/>
                <w:szCs w:val="18"/>
              </w:rPr>
            </w:pPr>
          </w:p>
        </w:tc>
      </w:tr>
      <w:tr w:rsidR="006C7785" w:rsidRPr="00340B0D" w14:paraId="1661B19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768D51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BC29E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44F3BB4"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7EB239D6" w14:textId="77777777" w:rsidR="006C7785" w:rsidRPr="00340B0D" w:rsidRDefault="006C7785" w:rsidP="00380FCD">
            <w:pPr>
              <w:jc w:val="center"/>
              <w:rPr>
                <w:rFonts w:cs="Arial"/>
                <w:sz w:val="18"/>
                <w:szCs w:val="18"/>
              </w:rPr>
            </w:pPr>
          </w:p>
        </w:tc>
      </w:tr>
      <w:tr w:rsidR="006C7785" w:rsidRPr="00340B0D" w14:paraId="01E2ED5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E6C89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AA47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B90B852"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69FBF495" w14:textId="77777777" w:rsidR="006C7785" w:rsidRPr="00340B0D" w:rsidRDefault="006C7785" w:rsidP="00380FCD">
            <w:pPr>
              <w:jc w:val="center"/>
              <w:rPr>
                <w:rFonts w:cs="Arial"/>
                <w:sz w:val="18"/>
                <w:szCs w:val="18"/>
              </w:rPr>
            </w:pPr>
          </w:p>
        </w:tc>
      </w:tr>
      <w:tr w:rsidR="006C7785" w:rsidRPr="00340B0D" w14:paraId="439F5129"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B7198F"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5C7AB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6DB8687"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EC4EC04" w14:textId="77777777" w:rsidR="006C7785" w:rsidRPr="00340B0D" w:rsidRDefault="006C7785" w:rsidP="00380FCD">
            <w:pPr>
              <w:jc w:val="center"/>
              <w:rPr>
                <w:rFonts w:cs="Arial"/>
                <w:sz w:val="18"/>
                <w:szCs w:val="18"/>
              </w:rPr>
            </w:pPr>
          </w:p>
        </w:tc>
      </w:tr>
      <w:tr w:rsidR="006C7785" w:rsidRPr="00340B0D" w14:paraId="62FDF32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1F96776"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03045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6CA5BB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2C2D5AB7" w14:textId="77777777" w:rsidR="006C7785" w:rsidRPr="00340B0D" w:rsidRDefault="006C7785" w:rsidP="00380FCD">
            <w:pPr>
              <w:jc w:val="center"/>
              <w:rPr>
                <w:rFonts w:cs="Arial"/>
                <w:sz w:val="18"/>
                <w:szCs w:val="18"/>
              </w:rPr>
            </w:pPr>
          </w:p>
        </w:tc>
      </w:tr>
      <w:tr w:rsidR="006C7785" w:rsidRPr="00340B0D" w14:paraId="1B0308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65DC62"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C484C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F278736"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A7AFB2F" w14:textId="77777777" w:rsidR="006C7785" w:rsidRPr="00340B0D" w:rsidRDefault="006C7785" w:rsidP="00380FCD">
            <w:pPr>
              <w:jc w:val="center"/>
              <w:rPr>
                <w:rFonts w:cs="Arial"/>
                <w:sz w:val="18"/>
                <w:szCs w:val="18"/>
              </w:rPr>
            </w:pPr>
          </w:p>
        </w:tc>
      </w:tr>
      <w:tr w:rsidR="006C7785" w:rsidRPr="00340B0D" w14:paraId="075CFD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E651D98"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82D3E7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AC12FF2"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505927E9" w14:textId="77777777" w:rsidR="006C7785" w:rsidRPr="00340B0D" w:rsidRDefault="006C7785" w:rsidP="00380FCD">
            <w:pPr>
              <w:jc w:val="center"/>
              <w:rPr>
                <w:rFonts w:cs="Arial"/>
                <w:sz w:val="18"/>
                <w:szCs w:val="18"/>
              </w:rPr>
            </w:pPr>
          </w:p>
        </w:tc>
      </w:tr>
      <w:tr w:rsidR="006C7785" w:rsidRPr="00340B0D" w14:paraId="60DA08D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5648250"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BE7FF7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E3F7DB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04C6FCB9" w14:textId="77777777" w:rsidR="006C7785" w:rsidRPr="00340B0D" w:rsidRDefault="006C7785" w:rsidP="00380FCD">
            <w:pPr>
              <w:jc w:val="center"/>
              <w:rPr>
                <w:rFonts w:cs="Arial"/>
                <w:sz w:val="18"/>
                <w:szCs w:val="18"/>
              </w:rPr>
            </w:pPr>
          </w:p>
        </w:tc>
      </w:tr>
      <w:tr w:rsidR="006C7785" w:rsidRPr="00340B0D" w14:paraId="526C7645"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27930750"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E8C59A9"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79587AD0" w14:textId="77777777" w:rsidR="006C7785" w:rsidRPr="00340B0D" w:rsidRDefault="006C7785" w:rsidP="00380FCD">
            <w:pPr>
              <w:jc w:val="center"/>
              <w:rPr>
                <w:rFonts w:cs="Arial"/>
                <w:sz w:val="18"/>
                <w:szCs w:val="18"/>
              </w:rPr>
            </w:pPr>
          </w:p>
        </w:tc>
      </w:tr>
      <w:tr w:rsidR="006C7785" w:rsidRPr="00340B0D" w14:paraId="78790703" w14:textId="77777777" w:rsidTr="00380FCD">
        <w:trPr>
          <w:gridBefore w:val="1"/>
          <w:wBefore w:w="12" w:type="dxa"/>
        </w:trPr>
        <w:sdt>
          <w:sdtPr>
            <w:rPr>
              <w:rFonts w:cs="Arial"/>
              <w:sz w:val="18"/>
              <w:szCs w:val="18"/>
            </w:rPr>
            <w:alias w:val="Palette"/>
            <w:tag w:val="Palette"/>
            <w:id w:val="-490101894"/>
            <w:placeholder>
              <w:docPart w:val="71954A4B122048D6A610FA920D678E4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60226E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3B9A8292"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318FE60B" w14:textId="77777777" w:rsidR="006C7785" w:rsidRPr="00340B0D" w:rsidRDefault="006C7785" w:rsidP="00380FCD">
            <w:pPr>
              <w:jc w:val="center"/>
              <w:rPr>
                <w:rFonts w:cs="Arial"/>
                <w:sz w:val="18"/>
                <w:szCs w:val="18"/>
              </w:rPr>
            </w:pPr>
          </w:p>
        </w:tc>
      </w:tr>
      <w:tr w:rsidR="006C7785" w:rsidRPr="00340B0D" w14:paraId="78938FB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60F082F"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19B9C3ED"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069E0E34" w14:textId="77777777" w:rsidR="006C7785" w:rsidRPr="00340B0D" w:rsidRDefault="006C7785" w:rsidP="00380FCD">
            <w:pPr>
              <w:jc w:val="center"/>
              <w:rPr>
                <w:rFonts w:cs="Arial"/>
                <w:sz w:val="18"/>
                <w:szCs w:val="18"/>
              </w:rPr>
            </w:pPr>
          </w:p>
        </w:tc>
      </w:tr>
      <w:tr w:rsidR="006C7785" w:rsidRPr="00340B0D" w14:paraId="614E189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4FFD73D6"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4951CB75"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1F724DD" w14:textId="77777777" w:rsidR="006C7785" w:rsidRPr="00340B0D" w:rsidRDefault="006C7785" w:rsidP="00380FCD">
            <w:pPr>
              <w:jc w:val="center"/>
              <w:rPr>
                <w:rFonts w:cs="Arial"/>
                <w:sz w:val="18"/>
                <w:szCs w:val="18"/>
              </w:rPr>
            </w:pPr>
          </w:p>
        </w:tc>
      </w:tr>
      <w:tr w:rsidR="006C7785" w:rsidRPr="00340B0D" w14:paraId="580879E2"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C1123D5"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85BD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DB866FD" w14:textId="77777777" w:rsidTr="00380FCD">
        <w:trPr>
          <w:gridBefore w:val="1"/>
          <w:wBefore w:w="12" w:type="dxa"/>
          <w:trHeight w:val="287"/>
        </w:trPr>
        <w:tc>
          <w:tcPr>
            <w:tcW w:w="2709" w:type="dxa"/>
            <w:tcBorders>
              <w:left w:val="single" w:sz="12" w:space="0" w:color="auto"/>
              <w:bottom w:val="single" w:sz="4" w:space="0" w:color="auto"/>
            </w:tcBorders>
          </w:tcPr>
          <w:p w14:paraId="5838BC13"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394111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260D103"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473F2D44" w14:textId="77777777" w:rsidR="006C7785" w:rsidRPr="00340B0D" w:rsidRDefault="006C7785" w:rsidP="00380FCD">
            <w:pPr>
              <w:rPr>
                <w:rFonts w:cs="Arial"/>
                <w:sz w:val="18"/>
                <w:szCs w:val="18"/>
              </w:rPr>
            </w:pPr>
          </w:p>
        </w:tc>
      </w:tr>
      <w:tr w:rsidR="006C7785" w:rsidRPr="00340B0D" w14:paraId="00043664" w14:textId="77777777" w:rsidTr="00380FCD">
        <w:trPr>
          <w:gridBefore w:val="1"/>
          <w:wBefore w:w="12" w:type="dxa"/>
        </w:trPr>
        <w:tc>
          <w:tcPr>
            <w:tcW w:w="2709" w:type="dxa"/>
            <w:tcBorders>
              <w:left w:val="single" w:sz="12" w:space="0" w:color="auto"/>
              <w:bottom w:val="single" w:sz="4" w:space="0" w:color="auto"/>
            </w:tcBorders>
          </w:tcPr>
          <w:p w14:paraId="0653D73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59745A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5FD32EA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43B13327"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20CFDA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3CA737ED"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76194F4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402FF67" w14:textId="77777777" w:rsidR="006C7785" w:rsidRPr="00340B0D" w:rsidRDefault="006C7785" w:rsidP="00380FCD">
            <w:pPr>
              <w:rPr>
                <w:rFonts w:cs="Arial"/>
                <w:sz w:val="18"/>
                <w:szCs w:val="18"/>
              </w:rPr>
            </w:pPr>
          </w:p>
        </w:tc>
      </w:tr>
      <w:tr w:rsidR="006C7785" w:rsidRPr="00340B0D" w14:paraId="3B74BD5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76B53A6" w14:textId="77777777" w:rsidR="006C7785" w:rsidRPr="00340B0D" w:rsidRDefault="006C7785" w:rsidP="00380FCD">
            <w:pPr>
              <w:rPr>
                <w:rFonts w:cs="Arial"/>
                <w:sz w:val="18"/>
                <w:szCs w:val="18"/>
              </w:rPr>
            </w:pPr>
          </w:p>
        </w:tc>
      </w:tr>
      <w:tr w:rsidR="006C7785" w:rsidRPr="00340B0D" w14:paraId="1AF2EC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89017E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7B1CA30D"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5BC866"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23DE87"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6203FAE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A82AE7"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82A77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95FB8B4"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283DB2E0" w14:textId="77777777" w:rsidR="006C7785" w:rsidRPr="00340B0D" w:rsidRDefault="006C7785" w:rsidP="00380FCD">
            <w:pPr>
              <w:rPr>
                <w:rFonts w:cs="Arial"/>
                <w:sz w:val="18"/>
                <w:szCs w:val="18"/>
              </w:rPr>
            </w:pPr>
            <w:r>
              <w:rPr>
                <w:rFonts w:cs="Arial"/>
                <w:sz w:val="18"/>
                <w:szCs w:val="18"/>
              </w:rPr>
              <w:t>On</w:t>
            </w:r>
          </w:p>
        </w:tc>
      </w:tr>
      <w:tr w:rsidR="006C7785" w:rsidRPr="00340B0D" w14:paraId="38E457D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DBDBE0C"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0330A07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B87A680"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E0B7716" w14:textId="77777777" w:rsidR="006C7785" w:rsidRPr="00340B0D" w:rsidRDefault="006C7785" w:rsidP="00380FCD">
            <w:pPr>
              <w:rPr>
                <w:rFonts w:cs="Arial"/>
                <w:sz w:val="18"/>
                <w:szCs w:val="18"/>
              </w:rPr>
            </w:pPr>
          </w:p>
        </w:tc>
      </w:tr>
      <w:tr w:rsidR="006C7785" w:rsidRPr="00340B0D" w14:paraId="35BCA96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B0AAC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38B323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E12EF6E"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57781B50" w14:textId="77777777" w:rsidR="006C7785" w:rsidRPr="00340B0D" w:rsidRDefault="006C7785" w:rsidP="00380FCD">
            <w:pPr>
              <w:rPr>
                <w:rFonts w:cs="Arial"/>
                <w:sz w:val="18"/>
                <w:szCs w:val="18"/>
              </w:rPr>
            </w:pPr>
          </w:p>
        </w:tc>
      </w:tr>
      <w:tr w:rsidR="006C7785" w:rsidRPr="00340B0D" w14:paraId="5B9F78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1BC7A83"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6B4CB1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E0AAA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5FF3BA1" w14:textId="77777777" w:rsidR="006C7785" w:rsidRPr="00340B0D" w:rsidRDefault="006C7785" w:rsidP="00380FCD">
            <w:pPr>
              <w:rPr>
                <w:rFonts w:cs="Arial"/>
                <w:sz w:val="18"/>
                <w:szCs w:val="18"/>
              </w:rPr>
            </w:pPr>
          </w:p>
        </w:tc>
      </w:tr>
      <w:tr w:rsidR="006C7785" w:rsidRPr="00340B0D" w14:paraId="6480500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FE2F2E2"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08C856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9E63D7E"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0D207C2" w14:textId="77777777" w:rsidR="006C7785" w:rsidRPr="00340B0D" w:rsidRDefault="006C7785" w:rsidP="00380FCD">
            <w:pPr>
              <w:rPr>
                <w:rFonts w:cs="Arial"/>
                <w:sz w:val="18"/>
                <w:szCs w:val="18"/>
              </w:rPr>
            </w:pPr>
          </w:p>
        </w:tc>
      </w:tr>
      <w:tr w:rsidR="006C7785" w:rsidRPr="00340B0D" w14:paraId="38A6F40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8BF3DE"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91749C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D75ADF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69E7978" w14:textId="77777777" w:rsidR="006C7785" w:rsidRPr="00340B0D" w:rsidRDefault="006C7785" w:rsidP="00380FCD">
            <w:pPr>
              <w:rPr>
                <w:rFonts w:cs="Arial"/>
                <w:sz w:val="18"/>
                <w:szCs w:val="18"/>
              </w:rPr>
            </w:pPr>
          </w:p>
        </w:tc>
      </w:tr>
      <w:tr w:rsidR="006C7785" w:rsidRPr="00340B0D" w14:paraId="7262715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EC2E5E"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3ABBC21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0119C3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EA38642" w14:textId="77777777" w:rsidR="006C7785" w:rsidRPr="00340B0D" w:rsidRDefault="006C7785" w:rsidP="00380FCD">
            <w:pPr>
              <w:rPr>
                <w:rFonts w:cs="Arial"/>
                <w:sz w:val="18"/>
                <w:szCs w:val="18"/>
              </w:rPr>
            </w:pPr>
          </w:p>
        </w:tc>
      </w:tr>
      <w:tr w:rsidR="006C7785" w:rsidRPr="00340B0D" w14:paraId="5044989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A3B90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4FE1CE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A6CDB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012DACA3" w14:textId="77777777" w:rsidR="006C7785" w:rsidRPr="00340B0D" w:rsidRDefault="006C7785" w:rsidP="00380FCD">
            <w:pPr>
              <w:rPr>
                <w:rFonts w:cs="Arial"/>
                <w:sz w:val="18"/>
                <w:szCs w:val="18"/>
              </w:rPr>
            </w:pPr>
          </w:p>
        </w:tc>
      </w:tr>
      <w:tr w:rsidR="006C7785" w:rsidRPr="00340B0D" w14:paraId="5A2AF9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9DEB15"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F508C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24243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8D560D" w14:textId="77777777" w:rsidR="006C7785" w:rsidRPr="00340B0D" w:rsidRDefault="006C7785" w:rsidP="00380FCD">
            <w:pPr>
              <w:rPr>
                <w:rFonts w:cs="Arial"/>
                <w:sz w:val="18"/>
                <w:szCs w:val="18"/>
              </w:rPr>
            </w:pPr>
          </w:p>
        </w:tc>
      </w:tr>
      <w:tr w:rsidR="006C7785" w:rsidRPr="00340B0D" w14:paraId="682E36D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C2E4B2"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78CC54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1C7636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93D1A7E" w14:textId="77777777" w:rsidR="006C7785" w:rsidRPr="00340B0D" w:rsidRDefault="006C7785" w:rsidP="00380FCD">
            <w:pPr>
              <w:rPr>
                <w:rFonts w:cs="Arial"/>
                <w:sz w:val="18"/>
                <w:szCs w:val="18"/>
              </w:rPr>
            </w:pPr>
          </w:p>
        </w:tc>
      </w:tr>
      <w:tr w:rsidR="006C7785" w:rsidRPr="00340B0D" w14:paraId="6073A0F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FFA41CD"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4EBB26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CC8509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C93143" w14:textId="77777777" w:rsidR="006C7785" w:rsidRPr="00340B0D" w:rsidRDefault="006C7785" w:rsidP="00380FCD">
            <w:pPr>
              <w:rPr>
                <w:rFonts w:cs="Arial"/>
                <w:sz w:val="18"/>
                <w:szCs w:val="18"/>
              </w:rPr>
            </w:pPr>
          </w:p>
        </w:tc>
      </w:tr>
      <w:tr w:rsidR="006C7785" w:rsidRPr="00340B0D" w14:paraId="239050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EF41F5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0662479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361F5B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01BBF8C" w14:textId="77777777" w:rsidR="006C7785" w:rsidRPr="00340B0D" w:rsidRDefault="006C7785" w:rsidP="00380FCD">
            <w:pPr>
              <w:rPr>
                <w:rFonts w:cs="Arial"/>
                <w:sz w:val="18"/>
                <w:szCs w:val="18"/>
              </w:rPr>
            </w:pPr>
          </w:p>
        </w:tc>
      </w:tr>
      <w:tr w:rsidR="006C7785" w:rsidRPr="00340B0D" w14:paraId="3F42876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7278945F"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6E100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50E81E06"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73D4A172" w14:textId="77777777" w:rsidR="006C7785" w:rsidRPr="00340B0D" w:rsidRDefault="006C7785" w:rsidP="00380FCD">
            <w:pPr>
              <w:rPr>
                <w:rFonts w:cs="Arial"/>
                <w:sz w:val="18"/>
                <w:szCs w:val="18"/>
              </w:rPr>
            </w:pPr>
          </w:p>
        </w:tc>
      </w:tr>
      <w:tr w:rsidR="006C7785" w:rsidRPr="00340B0D" w14:paraId="03FB253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6505C8B"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328A640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CEF42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279B28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C35C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EC7656A" w14:textId="77777777" w:rsidR="006C7785" w:rsidRPr="00340B0D" w:rsidRDefault="006C7785" w:rsidP="00380FCD">
            <w:pPr>
              <w:rPr>
                <w:rFonts w:cs="Arial"/>
                <w:sz w:val="18"/>
                <w:szCs w:val="18"/>
              </w:rPr>
            </w:pPr>
          </w:p>
        </w:tc>
      </w:tr>
      <w:tr w:rsidR="006C7785" w:rsidRPr="00340B0D" w14:paraId="2D389C4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22D510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1F8AD2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B30D3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F0E289C" w14:textId="77777777" w:rsidR="006C7785" w:rsidRPr="00340B0D" w:rsidRDefault="006C7785" w:rsidP="00380FCD">
            <w:pPr>
              <w:rPr>
                <w:rFonts w:cs="Arial"/>
                <w:sz w:val="18"/>
                <w:szCs w:val="18"/>
              </w:rPr>
            </w:pPr>
          </w:p>
        </w:tc>
      </w:tr>
      <w:tr w:rsidR="006C7785" w:rsidRPr="00340B0D" w14:paraId="3D76087E"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FD0EF37"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14575C0A"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743098D2" w14:textId="77777777" w:rsidR="006C7785" w:rsidRPr="000812C8" w:rsidRDefault="006C7785" w:rsidP="00380FCD">
            <w:pPr>
              <w:rPr>
                <w:rFonts w:cs="Arial"/>
                <w:i/>
              </w:rPr>
            </w:pPr>
            <w:r w:rsidRPr="000812C8">
              <w:rPr>
                <w:rFonts w:cs="Arial"/>
                <w:i/>
              </w:rPr>
              <w:t xml:space="preserve">Load the exchange set </w:t>
            </w:r>
            <w:r w:rsidRPr="000812C8">
              <w:rPr>
                <w:rFonts w:cs="Arial"/>
                <w:b/>
                <w:bCs/>
                <w:i/>
              </w:rPr>
              <w:t xml:space="preserve">Settings </w:t>
            </w:r>
            <w:r w:rsidRPr="000812C8">
              <w:rPr>
                <w:rFonts w:cs="Arial"/>
                <w:i/>
              </w:rPr>
              <w:t xml:space="preserve">with the </w:t>
            </w:r>
            <w:r>
              <w:rPr>
                <w:rFonts w:cs="Arial"/>
                <w:i/>
              </w:rPr>
              <w:t>above</w:t>
            </w:r>
            <w:r w:rsidRPr="000812C8">
              <w:rPr>
                <w:rFonts w:cs="Arial"/>
                <w:i/>
              </w:rPr>
              <w:t xml:space="preserve"> settings:</w:t>
            </w:r>
          </w:p>
          <w:p w14:paraId="0763A255" w14:textId="77777777" w:rsidR="006C7785" w:rsidRPr="00890E92" w:rsidRDefault="006C7785" w:rsidP="00380FCD">
            <w:pPr>
              <w:rPr>
                <w:rFonts w:cs="Arial"/>
                <w:i/>
              </w:rPr>
            </w:pPr>
            <w:r w:rsidRPr="000812C8">
              <w:rPr>
                <w:rFonts w:cs="Arial"/>
                <w:i/>
              </w:rPr>
              <w:t>Ensure that the system date is set to the current date and time.</w:t>
            </w:r>
          </w:p>
        </w:tc>
      </w:tr>
      <w:tr w:rsidR="006C7785" w:rsidRPr="00340B0D" w14:paraId="2A11BB85"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7672B835"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7AC0AF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0553B74F" w14:textId="77777777" w:rsidR="006C7785" w:rsidRPr="00614B0E" w:rsidRDefault="006C7785" w:rsidP="00380FCD">
            <w:pPr>
              <w:rPr>
                <w:rFonts w:cs="Arial"/>
                <w:b/>
                <w:bCs/>
              </w:rPr>
            </w:pPr>
            <w:r w:rsidRPr="000812C8">
              <w:rPr>
                <w:rFonts w:cs="Arial"/>
                <w:i/>
              </w:rPr>
              <w:lastRenderedPageBreak/>
              <w:t>Centre the display on position 32°34.000’S  61° 21.705’E and then zoom in to a scale of 1:20,000.</w:t>
            </w:r>
          </w:p>
        </w:tc>
      </w:tr>
      <w:tr w:rsidR="006C7785" w:rsidRPr="00340B0D" w14:paraId="3477AFD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E2CB710" w14:textId="77777777" w:rsidR="006C7785" w:rsidRPr="00340B0D" w:rsidRDefault="006C7785" w:rsidP="00380FCD">
            <w:pPr>
              <w:jc w:val="center"/>
              <w:rPr>
                <w:rFonts w:cs="Arial"/>
                <w:sz w:val="18"/>
                <w:szCs w:val="18"/>
              </w:rPr>
            </w:pPr>
            <w:r w:rsidRPr="000812C8">
              <w:rPr>
                <w:rFonts w:cs="Arial"/>
                <w:b/>
              </w:rPr>
              <w:t>Results</w:t>
            </w:r>
          </w:p>
        </w:tc>
      </w:tr>
      <w:tr w:rsidR="006C7785" w14:paraId="38169CC6" w14:textId="77777777" w:rsidTr="00380FCD">
        <w:tc>
          <w:tcPr>
            <w:tcW w:w="9246" w:type="dxa"/>
            <w:gridSpan w:val="10"/>
            <w:vAlign w:val="center"/>
          </w:tcPr>
          <w:p w14:paraId="6EA27CF6" w14:textId="77777777" w:rsidR="006C7785" w:rsidRDefault="006C7785" w:rsidP="00380FCD">
            <w:pPr>
              <w:rPr>
                <w:rFonts w:cs="Arial"/>
                <w:noProof/>
                <w:lang w:val="en-IN" w:eastAsia="en-IN"/>
              </w:rPr>
            </w:pPr>
            <w:r w:rsidRPr="000812C8">
              <w:rPr>
                <w:rFonts w:cs="Arial"/>
                <w:i/>
              </w:rPr>
              <w:t>Confirm that the features display as in the image below:</w:t>
            </w:r>
          </w:p>
          <w:p w14:paraId="6AA0D4BD" w14:textId="77777777" w:rsidR="006C7785" w:rsidRDefault="006C7785" w:rsidP="00380FCD">
            <w:pPr>
              <w:rPr>
                <w:rFonts w:cs="Arial"/>
                <w:i/>
              </w:rPr>
            </w:pPr>
            <w:r>
              <w:rPr>
                <w:noProof/>
                <w:lang w:val="en-IN" w:eastAsia="en-IN"/>
              </w:rPr>
              <w:drawing>
                <wp:inline distT="0" distB="0" distL="0" distR="0" wp14:anchorId="3F424E49" wp14:editId="01199AB1">
                  <wp:extent cx="5731514" cy="4122416"/>
                  <wp:effectExtent l="0" t="0" r="2536" b="0"/>
                  <wp:docPr id="105" name="Picture 51" descr="A map of a flight path&#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51" descr="A map of a flight path&#10;&#10;Description automatically generated"/>
                          <pic:cNvPicPr/>
                        </pic:nvPicPr>
                        <pic:blipFill>
                          <a:blip r:embed="rId122"/>
                          <a:stretch>
                            <a:fillRect/>
                          </a:stretch>
                        </pic:blipFill>
                        <pic:spPr>
                          <a:xfrm>
                            <a:off x="0" y="0"/>
                            <a:ext cx="5731514" cy="4122416"/>
                          </a:xfrm>
                          <a:prstGeom prst="rect">
                            <a:avLst/>
                          </a:prstGeom>
                          <a:noFill/>
                          <a:ln>
                            <a:noFill/>
                            <a:prstDash/>
                          </a:ln>
                        </pic:spPr>
                      </pic:pic>
                    </a:graphicData>
                  </a:graphic>
                </wp:inline>
              </w:drawing>
            </w:r>
          </w:p>
          <w:p w14:paraId="370E3BBD" w14:textId="77777777" w:rsidR="006C7785" w:rsidRDefault="006C7785" w:rsidP="00380FCD">
            <w:pPr>
              <w:rPr>
                <w:rFonts w:cs="Arial"/>
                <w:i/>
              </w:rPr>
            </w:pPr>
            <w:r w:rsidRPr="008604AE">
              <w:rPr>
                <w:rFonts w:cs="Arial"/>
                <w:i/>
              </w:rPr>
              <w:t>Note: the display should show all of the features above without the chart information symbols</w:t>
            </w:r>
            <w:r w:rsidRPr="006A6290">
              <w:rPr>
                <w:i/>
              </w:rPr>
              <w:t>.</w:t>
            </w:r>
          </w:p>
        </w:tc>
      </w:tr>
    </w:tbl>
    <w:p w14:paraId="56892CF9" w14:textId="77777777" w:rsidR="006C7785" w:rsidRDefault="006C7785" w:rsidP="006C7785"/>
    <w:p w14:paraId="678F2C83"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AAB988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7521D28F" w14:textId="77777777" w:rsidTr="00380FCD">
        <w:trPr>
          <w:trHeight w:val="454"/>
          <w:tblHeader/>
        </w:trPr>
        <w:tc>
          <w:tcPr>
            <w:tcW w:w="2381" w:type="dxa"/>
            <w:shd w:val="clear" w:color="auto" w:fill="CCFFCC"/>
            <w:vAlign w:val="center"/>
          </w:tcPr>
          <w:p w14:paraId="24080F79"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64465BEA" w14:textId="77777777" w:rsidR="006C7785" w:rsidRPr="008604AE" w:rsidRDefault="006C7785" w:rsidP="00380FCD">
            <w:pPr>
              <w:rPr>
                <w:rFonts w:cs="Arial"/>
              </w:rPr>
            </w:pPr>
            <w:r w:rsidRPr="008604AE">
              <w:rPr>
                <w:rFonts w:cs="Arial"/>
              </w:rPr>
              <w:t>AdditionalInformation2</w:t>
            </w:r>
          </w:p>
        </w:tc>
        <w:tc>
          <w:tcPr>
            <w:tcW w:w="2382" w:type="dxa"/>
            <w:shd w:val="clear" w:color="auto" w:fill="CCFFCC"/>
            <w:vAlign w:val="center"/>
          </w:tcPr>
          <w:p w14:paraId="7A40FA5E"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29D1EA9A"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3032E55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D97B621"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051AD6E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B94C373"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6CC706A2"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1B2A092"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5111F4A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2A566FF6" w14:textId="77777777" w:rsidR="006C7785" w:rsidRPr="00FA172B" w:rsidRDefault="006C7785" w:rsidP="00380FCD">
            <w:pPr>
              <w:rPr>
                <w:rFonts w:cs="Arial"/>
              </w:rPr>
            </w:pPr>
            <w:r w:rsidRPr="008604AE">
              <w:rPr>
                <w:rFonts w:cs="Arial"/>
                <w:i/>
              </w:rPr>
              <w:t xml:space="preserve">As for test </w:t>
            </w:r>
            <w:r>
              <w:rPr>
                <w:rFonts w:cs="Arial"/>
              </w:rPr>
              <w:t>AdditionalInformation1</w:t>
            </w:r>
          </w:p>
        </w:tc>
      </w:tr>
      <w:tr w:rsidR="006C7785" w:rsidRPr="00340B0D" w14:paraId="33559C3D"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8E28A2C"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65DB90F9" w14:textId="77777777" w:rsidR="006C7785" w:rsidRPr="00340B0D" w:rsidRDefault="006C7785" w:rsidP="00380FCD">
            <w:pPr>
              <w:jc w:val="center"/>
              <w:rPr>
                <w:rFonts w:cs="Arial"/>
                <w:b/>
                <w:bCs/>
                <w:sz w:val="18"/>
                <w:szCs w:val="18"/>
              </w:rPr>
            </w:pPr>
          </w:p>
        </w:tc>
      </w:tr>
      <w:tr w:rsidR="006C7785" w:rsidRPr="00340B0D" w14:paraId="5111EB16"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7657ACB2" w14:textId="77777777" w:rsidR="006C7785" w:rsidRPr="000B13F9" w:rsidRDefault="006C7785" w:rsidP="00380FCD">
            <w:pPr>
              <w:rPr>
                <w:rFonts w:cs="Arial"/>
              </w:rPr>
            </w:pPr>
            <w:r>
              <w:rPr>
                <w:rFonts w:cs="Arial"/>
                <w:b/>
                <w:bCs/>
                <w:i/>
              </w:rPr>
              <w:t>DisplayOther</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1C890F05" w14:textId="77777777" w:rsidR="006C7785" w:rsidRPr="00340B0D" w:rsidRDefault="006C7785" w:rsidP="00380FCD">
            <w:pPr>
              <w:rPr>
                <w:rFonts w:cs="Arial"/>
                <w:sz w:val="18"/>
                <w:szCs w:val="18"/>
              </w:rPr>
            </w:pPr>
          </w:p>
        </w:tc>
      </w:tr>
      <w:tr w:rsidR="006C7785" w:rsidRPr="00340B0D" w14:paraId="0E56600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377494A4"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0E7735C4" w14:textId="77777777" w:rsidR="006C7785" w:rsidRPr="00340B0D" w:rsidRDefault="006C7785" w:rsidP="00380FCD">
            <w:pPr>
              <w:rPr>
                <w:rFonts w:cs="Arial"/>
                <w:sz w:val="18"/>
                <w:szCs w:val="18"/>
              </w:rPr>
            </w:pPr>
          </w:p>
        </w:tc>
      </w:tr>
      <w:tr w:rsidR="006C7785" w:rsidRPr="00340B0D" w14:paraId="4FD67F74"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22AF568C"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B97F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40F510DD" w14:textId="77777777" w:rsidTr="00380FCD">
        <w:trPr>
          <w:gridBefore w:val="1"/>
          <w:wBefore w:w="12" w:type="dxa"/>
        </w:trPr>
        <w:sdt>
          <w:sdtPr>
            <w:rPr>
              <w:rFonts w:cs="Arial"/>
              <w:sz w:val="18"/>
              <w:szCs w:val="18"/>
            </w:rPr>
            <w:alias w:val="Diplay Category"/>
            <w:tag w:val="Diplay Categor"/>
            <w:id w:val="-1295671682"/>
            <w:placeholder>
              <w:docPart w:val="1C96AEA0BB414DA3B95603B3A79378F3"/>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2E471A2"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40E854A7"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2C046DCD" w14:textId="77777777" w:rsidR="006C7785" w:rsidRPr="00340B0D" w:rsidRDefault="006C7785" w:rsidP="00380FCD">
            <w:pPr>
              <w:jc w:val="center"/>
              <w:rPr>
                <w:rFonts w:cs="Arial"/>
                <w:sz w:val="18"/>
                <w:szCs w:val="18"/>
              </w:rPr>
            </w:pPr>
          </w:p>
        </w:tc>
      </w:tr>
      <w:tr w:rsidR="006C7785" w:rsidRPr="00340B0D" w14:paraId="3B20E1C1"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94BB6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28E59B49"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0B82FC97" w14:textId="77777777" w:rsidR="006C7785" w:rsidRPr="00340B0D" w:rsidRDefault="006C7785" w:rsidP="00380FCD">
            <w:pPr>
              <w:jc w:val="center"/>
              <w:rPr>
                <w:rFonts w:cs="Arial"/>
                <w:sz w:val="18"/>
                <w:szCs w:val="18"/>
              </w:rPr>
            </w:pPr>
          </w:p>
        </w:tc>
      </w:tr>
      <w:tr w:rsidR="006C7785" w:rsidRPr="00340B0D" w14:paraId="2DE706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818C17"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E84C89"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4DCCF91D"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B7DA31A" w14:textId="77777777" w:rsidR="006C7785" w:rsidRPr="00340B0D" w:rsidRDefault="006C7785" w:rsidP="00380FCD">
            <w:pPr>
              <w:rPr>
                <w:rFonts w:cs="Arial"/>
                <w:sz w:val="18"/>
                <w:szCs w:val="18"/>
              </w:rPr>
            </w:pPr>
          </w:p>
        </w:tc>
      </w:tr>
      <w:tr w:rsidR="006C7785" w:rsidRPr="00340B0D" w14:paraId="305797E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301437C"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86A4EB"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271A00A"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C158337" w14:textId="77777777" w:rsidR="006C7785" w:rsidRPr="00340B0D" w:rsidRDefault="006C7785" w:rsidP="00380FCD">
            <w:pPr>
              <w:jc w:val="center"/>
              <w:rPr>
                <w:rFonts w:cs="Arial"/>
                <w:sz w:val="18"/>
                <w:szCs w:val="18"/>
              </w:rPr>
            </w:pPr>
          </w:p>
        </w:tc>
      </w:tr>
      <w:tr w:rsidR="006C7785" w:rsidRPr="00340B0D" w14:paraId="1D6B0C0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B6AE78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F41473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655D7A8"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663F173A"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ADAF11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EBA0B7E"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257A02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6A8385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5E86F7BD" w14:textId="77777777" w:rsidR="006C7785" w:rsidRPr="00340B0D" w:rsidRDefault="006C7785" w:rsidP="00380FCD">
            <w:pPr>
              <w:jc w:val="center"/>
              <w:rPr>
                <w:rFonts w:cs="Arial"/>
                <w:sz w:val="18"/>
                <w:szCs w:val="18"/>
              </w:rPr>
            </w:pPr>
          </w:p>
        </w:tc>
      </w:tr>
      <w:tr w:rsidR="006C7785" w:rsidRPr="00340B0D" w14:paraId="6EC05AE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C5FDA9E"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52C2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FD9ACC"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5D285136" w14:textId="77777777" w:rsidR="006C7785" w:rsidRPr="00340B0D" w:rsidRDefault="006C7785" w:rsidP="00380FCD">
            <w:pPr>
              <w:jc w:val="center"/>
              <w:rPr>
                <w:rFonts w:cs="Arial"/>
                <w:sz w:val="18"/>
                <w:szCs w:val="18"/>
              </w:rPr>
            </w:pPr>
          </w:p>
        </w:tc>
      </w:tr>
      <w:tr w:rsidR="006C7785" w:rsidRPr="00340B0D" w14:paraId="4BDD5AE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46D6641"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3F8A6F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529A23B"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29415EC4" w14:textId="77777777" w:rsidR="006C7785" w:rsidRPr="00340B0D" w:rsidRDefault="006C7785" w:rsidP="00380FCD">
            <w:pPr>
              <w:jc w:val="center"/>
              <w:rPr>
                <w:rFonts w:cs="Arial"/>
                <w:sz w:val="18"/>
                <w:szCs w:val="18"/>
              </w:rPr>
            </w:pPr>
          </w:p>
        </w:tc>
      </w:tr>
      <w:tr w:rsidR="006C7785" w:rsidRPr="00340B0D" w14:paraId="019AA65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5F5E1C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4E38B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86C73A9"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239E0E63" w14:textId="77777777" w:rsidR="006C7785" w:rsidRPr="00340B0D" w:rsidRDefault="006C7785" w:rsidP="00380FCD">
            <w:pPr>
              <w:jc w:val="center"/>
              <w:rPr>
                <w:rFonts w:cs="Arial"/>
                <w:sz w:val="18"/>
                <w:szCs w:val="18"/>
              </w:rPr>
            </w:pPr>
          </w:p>
        </w:tc>
      </w:tr>
      <w:tr w:rsidR="006C7785" w:rsidRPr="00340B0D" w14:paraId="1A5F163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4EBF7D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8F378B"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0527EF7"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47DD930C" w14:textId="77777777" w:rsidR="006C7785" w:rsidRPr="00340B0D" w:rsidRDefault="006C7785" w:rsidP="00380FCD">
            <w:pPr>
              <w:jc w:val="center"/>
              <w:rPr>
                <w:rFonts w:cs="Arial"/>
                <w:sz w:val="18"/>
                <w:szCs w:val="18"/>
              </w:rPr>
            </w:pPr>
          </w:p>
        </w:tc>
      </w:tr>
      <w:tr w:rsidR="006C7785" w:rsidRPr="00340B0D" w14:paraId="118E739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CE48F94"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764F8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7A9E115"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B2CD259" w14:textId="77777777" w:rsidR="006C7785" w:rsidRPr="00340B0D" w:rsidRDefault="006C7785" w:rsidP="00380FCD">
            <w:pPr>
              <w:jc w:val="center"/>
              <w:rPr>
                <w:rFonts w:cs="Arial"/>
                <w:sz w:val="18"/>
                <w:szCs w:val="18"/>
              </w:rPr>
            </w:pPr>
          </w:p>
        </w:tc>
      </w:tr>
      <w:tr w:rsidR="006C7785" w:rsidRPr="00340B0D" w14:paraId="12BC5FF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0F4C70A"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9848F0A"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D706C9E"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D03B825" w14:textId="77777777" w:rsidR="006C7785" w:rsidRPr="00340B0D" w:rsidRDefault="006C7785" w:rsidP="00380FCD">
            <w:pPr>
              <w:jc w:val="center"/>
              <w:rPr>
                <w:rFonts w:cs="Arial"/>
                <w:sz w:val="18"/>
                <w:szCs w:val="18"/>
              </w:rPr>
            </w:pPr>
          </w:p>
        </w:tc>
      </w:tr>
      <w:tr w:rsidR="006C7785" w:rsidRPr="00340B0D" w14:paraId="5FC6411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FBAA91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16F6158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9A48FA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92872BB" w14:textId="77777777" w:rsidR="006C7785" w:rsidRPr="00340B0D" w:rsidRDefault="006C7785" w:rsidP="00380FCD">
            <w:pPr>
              <w:jc w:val="center"/>
              <w:rPr>
                <w:rFonts w:cs="Arial"/>
                <w:sz w:val="18"/>
                <w:szCs w:val="18"/>
              </w:rPr>
            </w:pPr>
          </w:p>
        </w:tc>
      </w:tr>
      <w:tr w:rsidR="006C7785" w:rsidRPr="00340B0D" w14:paraId="43C39C8B"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3BB919A"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5DCDAC04"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64D04F3" w14:textId="77777777" w:rsidR="006C7785" w:rsidRPr="00340B0D" w:rsidRDefault="006C7785" w:rsidP="00380FCD">
            <w:pPr>
              <w:jc w:val="center"/>
              <w:rPr>
                <w:rFonts w:cs="Arial"/>
                <w:sz w:val="18"/>
                <w:szCs w:val="18"/>
              </w:rPr>
            </w:pPr>
          </w:p>
        </w:tc>
      </w:tr>
      <w:tr w:rsidR="006C7785" w:rsidRPr="00340B0D" w14:paraId="0DBC1967" w14:textId="77777777" w:rsidTr="00380FCD">
        <w:trPr>
          <w:gridBefore w:val="1"/>
          <w:wBefore w:w="12" w:type="dxa"/>
        </w:trPr>
        <w:sdt>
          <w:sdtPr>
            <w:rPr>
              <w:rFonts w:cs="Arial"/>
              <w:sz w:val="18"/>
              <w:szCs w:val="18"/>
            </w:rPr>
            <w:alias w:val="Palette"/>
            <w:tag w:val="Palette"/>
            <w:id w:val="-1503116285"/>
            <w:placeholder>
              <w:docPart w:val="D20EA9ED36844CFE93359BF063D30D58"/>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4259582A"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8980AA9"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BDDF991" w14:textId="77777777" w:rsidR="006C7785" w:rsidRPr="00340B0D" w:rsidRDefault="006C7785" w:rsidP="00380FCD">
            <w:pPr>
              <w:jc w:val="center"/>
              <w:rPr>
                <w:rFonts w:cs="Arial"/>
                <w:sz w:val="18"/>
                <w:szCs w:val="18"/>
              </w:rPr>
            </w:pPr>
          </w:p>
        </w:tc>
      </w:tr>
      <w:tr w:rsidR="006C7785" w:rsidRPr="00340B0D" w14:paraId="51AAD9F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4274349"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714D0A34"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338D600E" w14:textId="77777777" w:rsidR="006C7785" w:rsidRPr="00340B0D" w:rsidRDefault="006C7785" w:rsidP="00380FCD">
            <w:pPr>
              <w:jc w:val="center"/>
              <w:rPr>
                <w:rFonts w:cs="Arial"/>
                <w:sz w:val="18"/>
                <w:szCs w:val="18"/>
              </w:rPr>
            </w:pPr>
          </w:p>
        </w:tc>
      </w:tr>
      <w:tr w:rsidR="006C7785" w:rsidRPr="00340B0D" w14:paraId="02D6F1E0"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2278D39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05B03AE"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0EA8F54B" w14:textId="77777777" w:rsidR="006C7785" w:rsidRPr="00340B0D" w:rsidRDefault="006C7785" w:rsidP="00380FCD">
            <w:pPr>
              <w:jc w:val="center"/>
              <w:rPr>
                <w:rFonts w:cs="Arial"/>
                <w:sz w:val="18"/>
                <w:szCs w:val="18"/>
              </w:rPr>
            </w:pPr>
          </w:p>
        </w:tc>
      </w:tr>
      <w:tr w:rsidR="006C7785" w:rsidRPr="00340B0D" w14:paraId="3F4C339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B09D7A0"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A1BFE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0047644F" w14:textId="77777777" w:rsidTr="00380FCD">
        <w:trPr>
          <w:gridBefore w:val="1"/>
          <w:wBefore w:w="12" w:type="dxa"/>
          <w:trHeight w:val="287"/>
        </w:trPr>
        <w:tc>
          <w:tcPr>
            <w:tcW w:w="2709" w:type="dxa"/>
            <w:tcBorders>
              <w:left w:val="single" w:sz="12" w:space="0" w:color="auto"/>
              <w:bottom w:val="single" w:sz="4" w:space="0" w:color="auto"/>
            </w:tcBorders>
          </w:tcPr>
          <w:p w14:paraId="6964E0CB"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5E10AA4E"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0625504"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17645CC3" w14:textId="77777777" w:rsidR="006C7785" w:rsidRPr="00340B0D" w:rsidRDefault="006C7785" w:rsidP="00380FCD">
            <w:pPr>
              <w:rPr>
                <w:rFonts w:cs="Arial"/>
                <w:sz w:val="18"/>
                <w:szCs w:val="18"/>
              </w:rPr>
            </w:pPr>
          </w:p>
        </w:tc>
      </w:tr>
      <w:tr w:rsidR="006C7785" w:rsidRPr="00340B0D" w14:paraId="110B7009" w14:textId="77777777" w:rsidTr="00380FCD">
        <w:trPr>
          <w:gridBefore w:val="1"/>
          <w:wBefore w:w="12" w:type="dxa"/>
        </w:trPr>
        <w:tc>
          <w:tcPr>
            <w:tcW w:w="2709" w:type="dxa"/>
            <w:tcBorders>
              <w:left w:val="single" w:sz="12" w:space="0" w:color="auto"/>
              <w:bottom w:val="single" w:sz="4" w:space="0" w:color="auto"/>
            </w:tcBorders>
          </w:tcPr>
          <w:p w14:paraId="4DDFD868"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F7DDFFB"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B066C03"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06A820A"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6C9641A"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7ED5B7CC"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67F91118"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5911B13D" w14:textId="77777777" w:rsidR="006C7785" w:rsidRPr="00340B0D" w:rsidRDefault="006C7785" w:rsidP="00380FCD">
            <w:pPr>
              <w:rPr>
                <w:rFonts w:cs="Arial"/>
                <w:sz w:val="18"/>
                <w:szCs w:val="18"/>
              </w:rPr>
            </w:pPr>
          </w:p>
        </w:tc>
      </w:tr>
      <w:tr w:rsidR="006C7785" w:rsidRPr="00340B0D" w14:paraId="1964014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47120559" w14:textId="77777777" w:rsidR="006C7785" w:rsidRPr="00340B0D" w:rsidRDefault="006C7785" w:rsidP="00380FCD">
            <w:pPr>
              <w:rPr>
                <w:rFonts w:cs="Arial"/>
                <w:sz w:val="18"/>
                <w:szCs w:val="18"/>
              </w:rPr>
            </w:pPr>
          </w:p>
        </w:tc>
      </w:tr>
      <w:tr w:rsidR="006C7785" w:rsidRPr="00340B0D" w14:paraId="44515E5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C90A687"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101B9DA6"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09BF1AB"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92CEF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47A491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E7BB150"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A4E12E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37A3F2"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1996310" w14:textId="77777777" w:rsidR="006C7785" w:rsidRPr="00340B0D" w:rsidRDefault="006C7785" w:rsidP="00380FCD">
            <w:pPr>
              <w:rPr>
                <w:rFonts w:cs="Arial"/>
                <w:sz w:val="18"/>
                <w:szCs w:val="18"/>
              </w:rPr>
            </w:pPr>
            <w:r>
              <w:rPr>
                <w:rFonts w:cs="Arial"/>
                <w:sz w:val="18"/>
                <w:szCs w:val="18"/>
              </w:rPr>
              <w:t>On</w:t>
            </w:r>
          </w:p>
        </w:tc>
      </w:tr>
      <w:tr w:rsidR="006C7785" w:rsidRPr="00340B0D" w14:paraId="61697C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52968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65821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3CD6BD"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230712D0" w14:textId="77777777" w:rsidR="006C7785" w:rsidRPr="00340B0D" w:rsidRDefault="006C7785" w:rsidP="00380FCD">
            <w:pPr>
              <w:rPr>
                <w:rFonts w:cs="Arial"/>
                <w:sz w:val="18"/>
                <w:szCs w:val="18"/>
              </w:rPr>
            </w:pPr>
          </w:p>
        </w:tc>
      </w:tr>
      <w:tr w:rsidR="006C7785" w:rsidRPr="00340B0D" w14:paraId="7C8A04C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E0946C"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10AAC7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2A42DE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F828089" w14:textId="77777777" w:rsidR="006C7785" w:rsidRPr="00340B0D" w:rsidRDefault="006C7785" w:rsidP="00380FCD">
            <w:pPr>
              <w:rPr>
                <w:rFonts w:cs="Arial"/>
                <w:sz w:val="18"/>
                <w:szCs w:val="18"/>
              </w:rPr>
            </w:pPr>
          </w:p>
        </w:tc>
      </w:tr>
      <w:tr w:rsidR="006C7785" w:rsidRPr="00340B0D" w14:paraId="7EE0637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5E529C4"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5380335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83DB8F0"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2ECBB75" w14:textId="77777777" w:rsidR="006C7785" w:rsidRPr="00340B0D" w:rsidRDefault="006C7785" w:rsidP="00380FCD">
            <w:pPr>
              <w:rPr>
                <w:rFonts w:cs="Arial"/>
                <w:sz w:val="18"/>
                <w:szCs w:val="18"/>
              </w:rPr>
            </w:pPr>
          </w:p>
        </w:tc>
      </w:tr>
      <w:tr w:rsidR="006C7785" w:rsidRPr="00340B0D" w14:paraId="2CE4169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550F6C"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73D5C7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10AD27"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42CF7C65" w14:textId="77777777" w:rsidR="006C7785" w:rsidRPr="00340B0D" w:rsidRDefault="006C7785" w:rsidP="00380FCD">
            <w:pPr>
              <w:rPr>
                <w:rFonts w:cs="Arial"/>
                <w:sz w:val="18"/>
                <w:szCs w:val="18"/>
              </w:rPr>
            </w:pPr>
          </w:p>
        </w:tc>
      </w:tr>
      <w:tr w:rsidR="006C7785" w:rsidRPr="00340B0D" w14:paraId="6244DD5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54482C4"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0596B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16E8C61"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790C2719" w14:textId="77777777" w:rsidR="006C7785" w:rsidRPr="00340B0D" w:rsidRDefault="006C7785" w:rsidP="00380FCD">
            <w:pPr>
              <w:rPr>
                <w:rFonts w:cs="Arial"/>
                <w:sz w:val="18"/>
                <w:szCs w:val="18"/>
              </w:rPr>
            </w:pPr>
          </w:p>
        </w:tc>
      </w:tr>
      <w:tr w:rsidR="006C7785" w:rsidRPr="00340B0D" w14:paraId="59FAEE8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B7AB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2CF95D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0B477B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666208DD" w14:textId="77777777" w:rsidR="006C7785" w:rsidRPr="00340B0D" w:rsidRDefault="006C7785" w:rsidP="00380FCD">
            <w:pPr>
              <w:rPr>
                <w:rFonts w:cs="Arial"/>
                <w:sz w:val="18"/>
                <w:szCs w:val="18"/>
              </w:rPr>
            </w:pPr>
          </w:p>
        </w:tc>
      </w:tr>
      <w:tr w:rsidR="006C7785" w:rsidRPr="00340B0D" w14:paraId="29A720A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9CE478"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FF5910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AC8C328"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12F3AFAC" w14:textId="77777777" w:rsidR="006C7785" w:rsidRPr="00340B0D" w:rsidRDefault="006C7785" w:rsidP="00380FCD">
            <w:pPr>
              <w:rPr>
                <w:rFonts w:cs="Arial"/>
                <w:sz w:val="18"/>
                <w:szCs w:val="18"/>
              </w:rPr>
            </w:pPr>
          </w:p>
        </w:tc>
      </w:tr>
      <w:tr w:rsidR="006C7785" w:rsidRPr="00340B0D" w14:paraId="40CA592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B9D0908"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270214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B911B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0EA1F94" w14:textId="77777777" w:rsidR="006C7785" w:rsidRPr="00340B0D" w:rsidRDefault="006C7785" w:rsidP="00380FCD">
            <w:pPr>
              <w:rPr>
                <w:rFonts w:cs="Arial"/>
                <w:sz w:val="18"/>
                <w:szCs w:val="18"/>
              </w:rPr>
            </w:pPr>
          </w:p>
        </w:tc>
      </w:tr>
      <w:tr w:rsidR="006C7785" w:rsidRPr="00340B0D" w14:paraId="55458E5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DCA94E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4FBECE5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FF8FF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842C9D4" w14:textId="77777777" w:rsidR="006C7785" w:rsidRPr="00340B0D" w:rsidRDefault="006C7785" w:rsidP="00380FCD">
            <w:pPr>
              <w:rPr>
                <w:rFonts w:cs="Arial"/>
                <w:sz w:val="18"/>
                <w:szCs w:val="18"/>
              </w:rPr>
            </w:pPr>
          </w:p>
        </w:tc>
      </w:tr>
      <w:tr w:rsidR="006C7785" w:rsidRPr="00340B0D" w14:paraId="425E78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72DF58"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19EF2C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77F9CB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5AABE97" w14:textId="77777777" w:rsidR="006C7785" w:rsidRPr="00340B0D" w:rsidRDefault="006C7785" w:rsidP="00380FCD">
            <w:pPr>
              <w:rPr>
                <w:rFonts w:cs="Arial"/>
                <w:sz w:val="18"/>
                <w:szCs w:val="18"/>
              </w:rPr>
            </w:pPr>
          </w:p>
        </w:tc>
      </w:tr>
      <w:tr w:rsidR="006C7785" w:rsidRPr="00340B0D" w14:paraId="553397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D458C4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3024567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14F92D"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8A8222B" w14:textId="77777777" w:rsidR="006C7785" w:rsidRPr="00340B0D" w:rsidRDefault="006C7785" w:rsidP="00380FCD">
            <w:pPr>
              <w:rPr>
                <w:rFonts w:cs="Arial"/>
                <w:sz w:val="18"/>
                <w:szCs w:val="18"/>
              </w:rPr>
            </w:pPr>
          </w:p>
        </w:tc>
      </w:tr>
      <w:tr w:rsidR="006C7785" w:rsidRPr="00340B0D" w14:paraId="2FFBC02A"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75A08D2"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411203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00D4267"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B96F9D" w14:textId="77777777" w:rsidR="006C7785" w:rsidRPr="00340B0D" w:rsidRDefault="006C7785" w:rsidP="00380FCD">
            <w:pPr>
              <w:rPr>
                <w:rFonts w:cs="Arial"/>
                <w:sz w:val="18"/>
                <w:szCs w:val="18"/>
              </w:rPr>
            </w:pPr>
          </w:p>
        </w:tc>
      </w:tr>
      <w:tr w:rsidR="006C7785" w:rsidRPr="00340B0D" w14:paraId="0F7CFDD2"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807D4D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5C22D62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922203B"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D3B411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53CD80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38B274" w14:textId="77777777" w:rsidR="006C7785" w:rsidRPr="00340B0D" w:rsidRDefault="006C7785" w:rsidP="00380FCD">
            <w:pPr>
              <w:rPr>
                <w:rFonts w:cs="Arial"/>
                <w:sz w:val="18"/>
                <w:szCs w:val="18"/>
              </w:rPr>
            </w:pPr>
          </w:p>
        </w:tc>
      </w:tr>
      <w:tr w:rsidR="006C7785" w:rsidRPr="00340B0D" w14:paraId="29E00D1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F7F1B2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0A41270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0082B6B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1A88AC2" w14:textId="77777777" w:rsidR="006C7785" w:rsidRPr="00340B0D" w:rsidRDefault="006C7785" w:rsidP="00380FCD">
            <w:pPr>
              <w:rPr>
                <w:rFonts w:cs="Arial"/>
                <w:sz w:val="18"/>
                <w:szCs w:val="18"/>
              </w:rPr>
            </w:pPr>
          </w:p>
        </w:tc>
      </w:tr>
      <w:tr w:rsidR="006C7785" w:rsidRPr="00340B0D" w14:paraId="02133560"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6418AC"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0D7370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5F34628" w14:textId="77777777" w:rsidR="006C7785" w:rsidRPr="00890E92" w:rsidRDefault="006C7785" w:rsidP="00380FCD">
            <w:pPr>
              <w:rPr>
                <w:rFonts w:cs="Arial"/>
                <w:i/>
              </w:rPr>
            </w:pPr>
            <w:r w:rsidRPr="008604AE">
              <w:rPr>
                <w:rFonts w:cs="Arial"/>
                <w:i/>
              </w:rPr>
              <w:t xml:space="preserve">As for test </w:t>
            </w:r>
            <w:r>
              <w:rPr>
                <w:rFonts w:cs="Arial"/>
              </w:rPr>
              <w:t>AdditionalInformation1</w:t>
            </w:r>
          </w:p>
        </w:tc>
      </w:tr>
      <w:tr w:rsidR="006C7785" w:rsidRPr="00340B0D" w14:paraId="05E16230"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B67BD9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0829D65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280898E" w14:textId="77777777" w:rsidR="006C7785" w:rsidRPr="00614B0E" w:rsidRDefault="006C7785" w:rsidP="00380FCD">
            <w:pPr>
              <w:rPr>
                <w:rFonts w:cs="Arial"/>
                <w:b/>
                <w:bCs/>
              </w:rPr>
            </w:pPr>
            <w:r w:rsidRPr="008604AE">
              <w:rPr>
                <w:rFonts w:cs="Arial"/>
                <w:i/>
              </w:rPr>
              <w:t xml:space="preserve">As for test </w:t>
            </w:r>
            <w:r w:rsidRPr="008604AE">
              <w:rPr>
                <w:rFonts w:cs="Arial"/>
              </w:rPr>
              <w:t>AdditionalInformation1</w:t>
            </w:r>
          </w:p>
        </w:tc>
      </w:tr>
      <w:tr w:rsidR="006C7785" w:rsidRPr="00340B0D" w14:paraId="1D0902F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480FB113"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3756B7AF" w14:textId="77777777" w:rsidTr="00380FCD">
        <w:tc>
          <w:tcPr>
            <w:tcW w:w="9246" w:type="dxa"/>
            <w:gridSpan w:val="10"/>
            <w:vAlign w:val="center"/>
          </w:tcPr>
          <w:p w14:paraId="7DC38821" w14:textId="77777777" w:rsidR="006C7785" w:rsidRDefault="006C7785" w:rsidP="00380FCD">
            <w:pPr>
              <w:rPr>
                <w:rFonts w:cs="Arial"/>
                <w:noProof/>
                <w:lang w:val="en-IN" w:eastAsia="en-IN"/>
              </w:rPr>
            </w:pPr>
            <w:r w:rsidRPr="008604AE">
              <w:rPr>
                <w:rFonts w:cs="Arial"/>
                <w:i/>
              </w:rPr>
              <w:t>Confirm that the features display as in the image below:</w:t>
            </w:r>
            <w:r w:rsidRPr="000812C8">
              <w:rPr>
                <w:rFonts w:cs="Arial"/>
                <w:i/>
              </w:rPr>
              <w:t>:</w:t>
            </w:r>
          </w:p>
          <w:p w14:paraId="514A685A" w14:textId="77777777" w:rsidR="006C7785" w:rsidRDefault="006C7785" w:rsidP="00380FCD">
            <w:pPr>
              <w:rPr>
                <w:rFonts w:cs="Arial"/>
                <w:i/>
              </w:rPr>
            </w:pPr>
            <w:r w:rsidRPr="008604AE">
              <w:rPr>
                <w:rFonts w:cs="Arial"/>
                <w:noProof/>
                <w:lang w:val="en-IN" w:eastAsia="en-IN"/>
              </w:rPr>
              <w:drawing>
                <wp:inline distT="0" distB="0" distL="0" distR="0" wp14:anchorId="4907761F" wp14:editId="4E50160C">
                  <wp:extent cx="5731514" cy="4136388"/>
                  <wp:effectExtent l="0" t="0" r="2536" b="0"/>
                  <wp:docPr id="108" name="Picture 5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50" descr="A screenshot of a computer game&#10;&#10;Description automatically generated"/>
                          <pic:cNvPicPr/>
                        </pic:nvPicPr>
                        <pic:blipFill>
                          <a:blip r:embed="rId123"/>
                          <a:stretch>
                            <a:fillRect/>
                          </a:stretch>
                        </pic:blipFill>
                        <pic:spPr>
                          <a:xfrm>
                            <a:off x="0" y="0"/>
                            <a:ext cx="5731514" cy="4136388"/>
                          </a:xfrm>
                          <a:prstGeom prst="rect">
                            <a:avLst/>
                          </a:prstGeom>
                          <a:noFill/>
                          <a:ln>
                            <a:noFill/>
                            <a:prstDash/>
                          </a:ln>
                        </pic:spPr>
                      </pic:pic>
                    </a:graphicData>
                  </a:graphic>
                </wp:inline>
              </w:drawing>
            </w:r>
          </w:p>
          <w:p w14:paraId="2E922308" w14:textId="77777777" w:rsidR="006C7785" w:rsidRDefault="006C7785" w:rsidP="00380FCD">
            <w:pPr>
              <w:rPr>
                <w:rFonts w:cs="Arial"/>
                <w:i/>
              </w:rPr>
            </w:pPr>
          </w:p>
        </w:tc>
      </w:tr>
    </w:tbl>
    <w:p w14:paraId="14D17CE2" w14:textId="77777777" w:rsidR="006C7785" w:rsidRDefault="006C7785" w:rsidP="006C7785"/>
    <w:p w14:paraId="43B0A871"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B3AD5A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3582280" w14:textId="77777777" w:rsidTr="00380FCD">
        <w:trPr>
          <w:trHeight w:val="454"/>
          <w:tblHeader/>
        </w:trPr>
        <w:tc>
          <w:tcPr>
            <w:tcW w:w="2381" w:type="dxa"/>
            <w:shd w:val="clear" w:color="auto" w:fill="CCFFCC"/>
            <w:vAlign w:val="center"/>
          </w:tcPr>
          <w:p w14:paraId="4B248439" w14:textId="77777777" w:rsidR="006C7785" w:rsidRPr="008604AE" w:rsidRDefault="006C7785" w:rsidP="00380FCD">
            <w:pPr>
              <w:rPr>
                <w:rFonts w:cs="Arial"/>
              </w:rPr>
            </w:pPr>
            <w:r w:rsidRPr="008604AE">
              <w:rPr>
                <w:rFonts w:cs="Arial"/>
                <w:b/>
              </w:rPr>
              <w:lastRenderedPageBreak/>
              <w:t>Test Reference</w:t>
            </w:r>
          </w:p>
        </w:tc>
        <w:tc>
          <w:tcPr>
            <w:tcW w:w="2381" w:type="dxa"/>
            <w:shd w:val="clear" w:color="auto" w:fill="CCFFCC"/>
            <w:vAlign w:val="center"/>
          </w:tcPr>
          <w:p w14:paraId="52F15D0A" w14:textId="77777777" w:rsidR="006C7785" w:rsidRPr="008604AE" w:rsidRDefault="006C7785" w:rsidP="00380FCD">
            <w:pPr>
              <w:rPr>
                <w:rFonts w:cs="Arial"/>
              </w:rPr>
            </w:pPr>
            <w:r w:rsidRPr="008604AE">
              <w:rPr>
                <w:rFonts w:cs="Arial"/>
              </w:rPr>
              <w:t>AdditionalInformation3</w:t>
            </w:r>
          </w:p>
        </w:tc>
        <w:tc>
          <w:tcPr>
            <w:tcW w:w="2382" w:type="dxa"/>
            <w:shd w:val="clear" w:color="auto" w:fill="CCFFCC"/>
            <w:vAlign w:val="center"/>
          </w:tcPr>
          <w:p w14:paraId="108B3CC6"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48A7403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16F16D0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7306722"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6BC1EC0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46EF7756" w14:textId="77777777" w:rsidR="006C7785" w:rsidRPr="005B051E" w:rsidRDefault="006C7785" w:rsidP="00380FCD">
            <w:pPr>
              <w:rPr>
                <w:rFonts w:cs="Arial"/>
              </w:rPr>
            </w:pPr>
            <w:r w:rsidRPr="008604AE">
              <w:rPr>
                <w:rFonts w:cs="Arial"/>
                <w:i/>
              </w:rPr>
              <w:t>Display of additional chart information symbol (Information).</w:t>
            </w:r>
          </w:p>
        </w:tc>
      </w:tr>
      <w:tr w:rsidR="006C7785" w:rsidRPr="00340B0D" w14:paraId="4BAA3E0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988442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006048B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5D1AEB3C" w14:textId="77777777" w:rsidR="006C7785" w:rsidRPr="008604AE" w:rsidRDefault="006C7785" w:rsidP="00380FCD">
            <w:pPr>
              <w:rPr>
                <w:rFonts w:cs="Arial"/>
                <w:i/>
              </w:rPr>
            </w:pPr>
            <w:r w:rsidRPr="008604AE">
              <w:rPr>
                <w:rFonts w:cs="Arial"/>
                <w:i/>
              </w:rPr>
              <w:t xml:space="preserve">As for test 3.3.9 a) </w:t>
            </w:r>
          </w:p>
          <w:p w14:paraId="6CBF4253" w14:textId="77777777" w:rsidR="006C7785" w:rsidRPr="00FA172B" w:rsidRDefault="006C7785" w:rsidP="00380FCD">
            <w:pPr>
              <w:rPr>
                <w:rFonts w:cs="Arial"/>
              </w:rPr>
            </w:pPr>
            <w:r w:rsidRPr="008604AE">
              <w:rPr>
                <w:rFonts w:cs="Arial"/>
                <w:i/>
              </w:rPr>
              <w:t>Select Highlight document</w:t>
            </w:r>
          </w:p>
        </w:tc>
      </w:tr>
      <w:tr w:rsidR="006C7785" w:rsidRPr="00340B0D" w14:paraId="2BDB9E7F"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8D250F4"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7784429" w14:textId="77777777" w:rsidR="006C7785" w:rsidRPr="00340B0D" w:rsidRDefault="006C7785" w:rsidP="00380FCD">
            <w:pPr>
              <w:jc w:val="center"/>
              <w:rPr>
                <w:rFonts w:cs="Arial"/>
                <w:b/>
                <w:bCs/>
                <w:sz w:val="18"/>
                <w:szCs w:val="18"/>
              </w:rPr>
            </w:pPr>
          </w:p>
        </w:tc>
      </w:tr>
      <w:tr w:rsidR="006C7785" w:rsidRPr="00340B0D" w14:paraId="2B28D47C"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35C2EE8" w14:textId="77777777" w:rsidR="006C7785" w:rsidRPr="000B13F9" w:rsidRDefault="006C7785" w:rsidP="00380FCD">
            <w:pPr>
              <w:rPr>
                <w:rFonts w:cs="Arial"/>
              </w:rPr>
            </w:pPr>
            <w:r>
              <w:rPr>
                <w:rFonts w:cs="Arial"/>
                <w:b/>
                <w:bCs/>
                <w:i/>
              </w:rPr>
              <w:t>DisplayOther</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228032C8" w14:textId="77777777" w:rsidR="006C7785" w:rsidRPr="00340B0D" w:rsidRDefault="006C7785" w:rsidP="00380FCD">
            <w:pPr>
              <w:rPr>
                <w:rFonts w:cs="Arial"/>
                <w:sz w:val="18"/>
                <w:szCs w:val="18"/>
              </w:rPr>
            </w:pPr>
          </w:p>
        </w:tc>
      </w:tr>
      <w:tr w:rsidR="006C7785" w:rsidRPr="00340B0D" w14:paraId="62BB15C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586C6ADE"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524CADF9" w14:textId="77777777" w:rsidR="006C7785" w:rsidRPr="00340B0D" w:rsidRDefault="006C7785" w:rsidP="00380FCD">
            <w:pPr>
              <w:rPr>
                <w:rFonts w:cs="Arial"/>
                <w:sz w:val="18"/>
                <w:szCs w:val="18"/>
              </w:rPr>
            </w:pPr>
          </w:p>
        </w:tc>
      </w:tr>
      <w:tr w:rsidR="006C7785" w:rsidRPr="00340B0D" w14:paraId="54AD0E2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3E404C57"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BD6A8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76BBEA5" w14:textId="77777777" w:rsidTr="00380FCD">
        <w:trPr>
          <w:gridBefore w:val="1"/>
          <w:wBefore w:w="12" w:type="dxa"/>
        </w:trPr>
        <w:sdt>
          <w:sdtPr>
            <w:rPr>
              <w:rFonts w:cs="Arial"/>
              <w:sz w:val="18"/>
              <w:szCs w:val="18"/>
            </w:rPr>
            <w:alias w:val="Diplay Category"/>
            <w:tag w:val="Diplay Categor"/>
            <w:id w:val="-457562794"/>
            <w:placeholder>
              <w:docPart w:val="521B1ADAC9A24953B1754D76E88E5C34"/>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E055FE4"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7F3C604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4A4580D1" w14:textId="77777777" w:rsidR="006C7785" w:rsidRPr="00340B0D" w:rsidRDefault="006C7785" w:rsidP="00380FCD">
            <w:pPr>
              <w:jc w:val="center"/>
              <w:rPr>
                <w:rFonts w:cs="Arial"/>
                <w:sz w:val="18"/>
                <w:szCs w:val="18"/>
              </w:rPr>
            </w:pPr>
          </w:p>
        </w:tc>
      </w:tr>
      <w:tr w:rsidR="006C7785" w:rsidRPr="00340B0D" w14:paraId="222B66B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B7DAF49"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FBA5A37"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B23A986" w14:textId="77777777" w:rsidR="006C7785" w:rsidRPr="00340B0D" w:rsidRDefault="006C7785" w:rsidP="00380FCD">
            <w:pPr>
              <w:jc w:val="center"/>
              <w:rPr>
                <w:rFonts w:cs="Arial"/>
                <w:sz w:val="18"/>
                <w:szCs w:val="18"/>
              </w:rPr>
            </w:pPr>
          </w:p>
        </w:tc>
      </w:tr>
      <w:tr w:rsidR="006C7785" w:rsidRPr="00340B0D" w14:paraId="23A4865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60FC5F4"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62A152E"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277B632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3976FB0" w14:textId="77777777" w:rsidR="006C7785" w:rsidRPr="00340B0D" w:rsidRDefault="006C7785" w:rsidP="00380FCD">
            <w:pPr>
              <w:rPr>
                <w:rFonts w:cs="Arial"/>
                <w:sz w:val="18"/>
                <w:szCs w:val="18"/>
              </w:rPr>
            </w:pPr>
          </w:p>
        </w:tc>
      </w:tr>
      <w:tr w:rsidR="006C7785" w:rsidRPr="00340B0D" w14:paraId="06425D2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C24B15"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DC76D8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C1821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58A9D44C" w14:textId="77777777" w:rsidR="006C7785" w:rsidRPr="00340B0D" w:rsidRDefault="006C7785" w:rsidP="00380FCD">
            <w:pPr>
              <w:jc w:val="center"/>
              <w:rPr>
                <w:rFonts w:cs="Arial"/>
                <w:sz w:val="18"/>
                <w:szCs w:val="18"/>
              </w:rPr>
            </w:pPr>
          </w:p>
        </w:tc>
      </w:tr>
      <w:tr w:rsidR="006C7785" w:rsidRPr="00340B0D" w14:paraId="23B9B3D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FD3A99"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FBDE2B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2AF45DE"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2918491D"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B71D02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3595A1"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0B9F66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92E16F2"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83319CE" w14:textId="77777777" w:rsidR="006C7785" w:rsidRPr="00340B0D" w:rsidRDefault="006C7785" w:rsidP="00380FCD">
            <w:pPr>
              <w:jc w:val="center"/>
              <w:rPr>
                <w:rFonts w:cs="Arial"/>
                <w:sz w:val="18"/>
                <w:szCs w:val="18"/>
              </w:rPr>
            </w:pPr>
          </w:p>
        </w:tc>
      </w:tr>
      <w:tr w:rsidR="006C7785" w:rsidRPr="00340B0D" w14:paraId="16870A1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84B1341"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2E691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682BEAD"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0D9971C" w14:textId="77777777" w:rsidR="006C7785" w:rsidRPr="00340B0D" w:rsidRDefault="006C7785" w:rsidP="00380FCD">
            <w:pPr>
              <w:jc w:val="center"/>
              <w:rPr>
                <w:rFonts w:cs="Arial"/>
                <w:sz w:val="18"/>
                <w:szCs w:val="18"/>
              </w:rPr>
            </w:pPr>
          </w:p>
        </w:tc>
      </w:tr>
      <w:tr w:rsidR="006C7785" w:rsidRPr="00340B0D" w14:paraId="6BE256F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59A733C"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3BA1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E45B58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352D5D7" w14:textId="77777777" w:rsidR="006C7785" w:rsidRPr="00340B0D" w:rsidRDefault="006C7785" w:rsidP="00380FCD">
            <w:pPr>
              <w:jc w:val="center"/>
              <w:rPr>
                <w:rFonts w:cs="Arial"/>
                <w:sz w:val="18"/>
                <w:szCs w:val="18"/>
              </w:rPr>
            </w:pPr>
          </w:p>
        </w:tc>
      </w:tr>
      <w:tr w:rsidR="006C7785" w:rsidRPr="00340B0D" w14:paraId="2332EB2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5304FD3"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9732DB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2AE8E91"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1DA02187" w14:textId="77777777" w:rsidR="006C7785" w:rsidRPr="00340B0D" w:rsidRDefault="006C7785" w:rsidP="00380FCD">
            <w:pPr>
              <w:jc w:val="center"/>
              <w:rPr>
                <w:rFonts w:cs="Arial"/>
                <w:sz w:val="18"/>
                <w:szCs w:val="18"/>
              </w:rPr>
            </w:pPr>
          </w:p>
        </w:tc>
      </w:tr>
      <w:tr w:rsidR="006C7785" w:rsidRPr="00340B0D" w14:paraId="47DC5C9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73BFA2"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8B97D9"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184D2C3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63A4E46F" w14:textId="77777777" w:rsidR="006C7785" w:rsidRPr="00340B0D" w:rsidRDefault="006C7785" w:rsidP="00380FCD">
            <w:pPr>
              <w:jc w:val="center"/>
              <w:rPr>
                <w:rFonts w:cs="Arial"/>
                <w:sz w:val="18"/>
                <w:szCs w:val="18"/>
              </w:rPr>
            </w:pPr>
          </w:p>
        </w:tc>
      </w:tr>
      <w:tr w:rsidR="006C7785" w:rsidRPr="00340B0D" w14:paraId="3652D04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D95776"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BFD29B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A359E29"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46012E1C" w14:textId="77777777" w:rsidR="006C7785" w:rsidRPr="00340B0D" w:rsidRDefault="006C7785" w:rsidP="00380FCD">
            <w:pPr>
              <w:jc w:val="center"/>
              <w:rPr>
                <w:rFonts w:cs="Arial"/>
                <w:sz w:val="18"/>
                <w:szCs w:val="18"/>
              </w:rPr>
            </w:pPr>
          </w:p>
        </w:tc>
      </w:tr>
      <w:tr w:rsidR="006C7785" w:rsidRPr="00340B0D" w14:paraId="4B636E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20BE631"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D8AAF7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C79E430"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3B33C042" w14:textId="77777777" w:rsidR="006C7785" w:rsidRPr="00340B0D" w:rsidRDefault="006C7785" w:rsidP="00380FCD">
            <w:pPr>
              <w:jc w:val="center"/>
              <w:rPr>
                <w:rFonts w:cs="Arial"/>
                <w:sz w:val="18"/>
                <w:szCs w:val="18"/>
              </w:rPr>
            </w:pPr>
          </w:p>
        </w:tc>
      </w:tr>
      <w:tr w:rsidR="006C7785" w:rsidRPr="00340B0D" w14:paraId="21A1C63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8007E3"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0ABB5C0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0C6DDE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783B9A77" w14:textId="77777777" w:rsidR="006C7785" w:rsidRPr="00340B0D" w:rsidRDefault="006C7785" w:rsidP="00380FCD">
            <w:pPr>
              <w:jc w:val="center"/>
              <w:rPr>
                <w:rFonts w:cs="Arial"/>
                <w:sz w:val="18"/>
                <w:szCs w:val="18"/>
              </w:rPr>
            </w:pPr>
          </w:p>
        </w:tc>
      </w:tr>
      <w:tr w:rsidR="006C7785" w:rsidRPr="00340B0D" w14:paraId="5344A39E"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563EC124"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408457A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30233F6A" w14:textId="77777777" w:rsidR="006C7785" w:rsidRPr="00340B0D" w:rsidRDefault="006C7785" w:rsidP="00380FCD">
            <w:pPr>
              <w:jc w:val="center"/>
              <w:rPr>
                <w:rFonts w:cs="Arial"/>
                <w:sz w:val="18"/>
                <w:szCs w:val="18"/>
              </w:rPr>
            </w:pPr>
          </w:p>
        </w:tc>
      </w:tr>
      <w:tr w:rsidR="006C7785" w:rsidRPr="00340B0D" w14:paraId="20E72965" w14:textId="77777777" w:rsidTr="00380FCD">
        <w:trPr>
          <w:gridBefore w:val="1"/>
          <w:wBefore w:w="12" w:type="dxa"/>
        </w:trPr>
        <w:sdt>
          <w:sdtPr>
            <w:rPr>
              <w:rFonts w:cs="Arial"/>
              <w:sz w:val="18"/>
              <w:szCs w:val="18"/>
            </w:rPr>
            <w:alias w:val="Palette"/>
            <w:tag w:val="Palette"/>
            <w:id w:val="-1475279561"/>
            <w:placeholder>
              <w:docPart w:val="601E297A4AFD4ACFA23B46B689AE4F9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B45C3A3"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0E6EF286"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15ABBE5" w14:textId="77777777" w:rsidR="006C7785" w:rsidRPr="00340B0D" w:rsidRDefault="006C7785" w:rsidP="00380FCD">
            <w:pPr>
              <w:jc w:val="center"/>
              <w:rPr>
                <w:rFonts w:cs="Arial"/>
                <w:sz w:val="18"/>
                <w:szCs w:val="18"/>
              </w:rPr>
            </w:pPr>
          </w:p>
        </w:tc>
      </w:tr>
      <w:tr w:rsidR="006C7785" w:rsidRPr="00340B0D" w14:paraId="4C463DDF"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F2BBC11"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BDAB0B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FBB3752" w14:textId="77777777" w:rsidR="006C7785" w:rsidRPr="00340B0D" w:rsidRDefault="006C7785" w:rsidP="00380FCD">
            <w:pPr>
              <w:jc w:val="center"/>
              <w:rPr>
                <w:rFonts w:cs="Arial"/>
                <w:sz w:val="18"/>
                <w:szCs w:val="18"/>
              </w:rPr>
            </w:pPr>
          </w:p>
        </w:tc>
      </w:tr>
      <w:tr w:rsidR="006C7785" w:rsidRPr="00340B0D" w14:paraId="2484E803"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3DC0823B"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50F2B1"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57B414C" w14:textId="77777777" w:rsidR="006C7785" w:rsidRPr="00340B0D" w:rsidRDefault="006C7785" w:rsidP="00380FCD">
            <w:pPr>
              <w:jc w:val="center"/>
              <w:rPr>
                <w:rFonts w:cs="Arial"/>
                <w:sz w:val="18"/>
                <w:szCs w:val="18"/>
              </w:rPr>
            </w:pPr>
          </w:p>
        </w:tc>
      </w:tr>
      <w:tr w:rsidR="006C7785" w:rsidRPr="00340B0D" w14:paraId="1D2D0C8D"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19C5880B"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A00D66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692A829" w14:textId="77777777" w:rsidTr="00380FCD">
        <w:trPr>
          <w:gridBefore w:val="1"/>
          <w:wBefore w:w="12" w:type="dxa"/>
          <w:trHeight w:val="287"/>
        </w:trPr>
        <w:tc>
          <w:tcPr>
            <w:tcW w:w="2709" w:type="dxa"/>
            <w:tcBorders>
              <w:left w:val="single" w:sz="12" w:space="0" w:color="auto"/>
              <w:bottom w:val="single" w:sz="4" w:space="0" w:color="auto"/>
            </w:tcBorders>
          </w:tcPr>
          <w:p w14:paraId="6447315F"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1A3DF38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55B4A96F"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ED4D8ED" w14:textId="77777777" w:rsidR="006C7785" w:rsidRPr="00340B0D" w:rsidRDefault="006C7785" w:rsidP="00380FCD">
            <w:pPr>
              <w:rPr>
                <w:rFonts w:cs="Arial"/>
                <w:sz w:val="18"/>
                <w:szCs w:val="18"/>
              </w:rPr>
            </w:pPr>
          </w:p>
        </w:tc>
      </w:tr>
      <w:tr w:rsidR="006C7785" w:rsidRPr="00340B0D" w14:paraId="2576945C" w14:textId="77777777" w:rsidTr="00380FCD">
        <w:trPr>
          <w:gridBefore w:val="1"/>
          <w:wBefore w:w="12" w:type="dxa"/>
        </w:trPr>
        <w:tc>
          <w:tcPr>
            <w:tcW w:w="2709" w:type="dxa"/>
            <w:tcBorders>
              <w:left w:val="single" w:sz="12" w:space="0" w:color="auto"/>
              <w:bottom w:val="single" w:sz="4" w:space="0" w:color="auto"/>
            </w:tcBorders>
          </w:tcPr>
          <w:p w14:paraId="1349D8E1"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1311FB1F"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33DB7D66"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666812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628E4463"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1264E4F"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45971214"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4F9D59E3" w14:textId="77777777" w:rsidR="006C7785" w:rsidRPr="00340B0D" w:rsidRDefault="006C7785" w:rsidP="00380FCD">
            <w:pPr>
              <w:rPr>
                <w:rFonts w:cs="Arial"/>
                <w:sz w:val="18"/>
                <w:szCs w:val="18"/>
              </w:rPr>
            </w:pPr>
          </w:p>
        </w:tc>
      </w:tr>
      <w:tr w:rsidR="006C7785" w:rsidRPr="00340B0D" w14:paraId="3743BA30"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6E26B86" w14:textId="77777777" w:rsidR="006C7785" w:rsidRPr="00340B0D" w:rsidRDefault="006C7785" w:rsidP="00380FCD">
            <w:pPr>
              <w:rPr>
                <w:rFonts w:cs="Arial"/>
                <w:sz w:val="18"/>
                <w:szCs w:val="18"/>
              </w:rPr>
            </w:pPr>
          </w:p>
        </w:tc>
      </w:tr>
      <w:tr w:rsidR="006C7785" w:rsidRPr="00340B0D" w14:paraId="15106383"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C4A9A5B"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50657745"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0C652E3"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3668E14"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BC021C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F9D8262"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389FCE2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5B4A53A"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E3393F6" w14:textId="77777777" w:rsidR="006C7785" w:rsidRPr="00340B0D" w:rsidRDefault="006C7785" w:rsidP="00380FCD">
            <w:pPr>
              <w:rPr>
                <w:rFonts w:cs="Arial"/>
                <w:sz w:val="18"/>
                <w:szCs w:val="18"/>
              </w:rPr>
            </w:pPr>
            <w:r>
              <w:rPr>
                <w:rFonts w:cs="Arial"/>
                <w:sz w:val="18"/>
                <w:szCs w:val="18"/>
              </w:rPr>
              <w:t>On</w:t>
            </w:r>
          </w:p>
        </w:tc>
      </w:tr>
      <w:tr w:rsidR="006C7785" w:rsidRPr="00340B0D" w14:paraId="1B3203F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DDA2B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15B8406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8B041C"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68298075" w14:textId="77777777" w:rsidR="006C7785" w:rsidRPr="00340B0D" w:rsidRDefault="006C7785" w:rsidP="00380FCD">
            <w:pPr>
              <w:rPr>
                <w:rFonts w:cs="Arial"/>
                <w:sz w:val="18"/>
                <w:szCs w:val="18"/>
              </w:rPr>
            </w:pPr>
          </w:p>
        </w:tc>
      </w:tr>
      <w:tr w:rsidR="006C7785" w:rsidRPr="00340B0D" w14:paraId="57EE797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CFC19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0541F4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E5C125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3D393D39" w14:textId="77777777" w:rsidR="006C7785" w:rsidRPr="00340B0D" w:rsidRDefault="006C7785" w:rsidP="00380FCD">
            <w:pPr>
              <w:rPr>
                <w:rFonts w:cs="Arial"/>
                <w:sz w:val="18"/>
                <w:szCs w:val="18"/>
              </w:rPr>
            </w:pPr>
          </w:p>
        </w:tc>
      </w:tr>
      <w:tr w:rsidR="006C7785" w:rsidRPr="00340B0D" w14:paraId="59882E9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B6A830"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645F31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EB6912"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C2A9AFA" w14:textId="77777777" w:rsidR="006C7785" w:rsidRPr="00340B0D" w:rsidRDefault="006C7785" w:rsidP="00380FCD">
            <w:pPr>
              <w:rPr>
                <w:rFonts w:cs="Arial"/>
                <w:sz w:val="18"/>
                <w:szCs w:val="18"/>
              </w:rPr>
            </w:pPr>
          </w:p>
        </w:tc>
      </w:tr>
      <w:tr w:rsidR="006C7785" w:rsidRPr="00340B0D" w14:paraId="3E45BC9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86FC1B9"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5267CDD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519A8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1CA342C8" w14:textId="77777777" w:rsidR="006C7785" w:rsidRPr="00340B0D" w:rsidRDefault="006C7785" w:rsidP="00380FCD">
            <w:pPr>
              <w:rPr>
                <w:rFonts w:cs="Arial"/>
                <w:sz w:val="18"/>
                <w:szCs w:val="18"/>
              </w:rPr>
            </w:pPr>
          </w:p>
        </w:tc>
      </w:tr>
      <w:tr w:rsidR="006C7785" w:rsidRPr="00340B0D" w14:paraId="0ECA226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461913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7E0D2EC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C80718"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46C50127" w14:textId="77777777" w:rsidR="006C7785" w:rsidRPr="00340B0D" w:rsidRDefault="006C7785" w:rsidP="00380FCD">
            <w:pPr>
              <w:rPr>
                <w:rFonts w:cs="Arial"/>
                <w:sz w:val="18"/>
                <w:szCs w:val="18"/>
              </w:rPr>
            </w:pPr>
          </w:p>
        </w:tc>
      </w:tr>
      <w:tr w:rsidR="006C7785" w:rsidRPr="00340B0D" w14:paraId="6645E27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970FE6"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6D49F12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8B43B28"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54E41FA" w14:textId="77777777" w:rsidR="006C7785" w:rsidRPr="00340B0D" w:rsidRDefault="006C7785" w:rsidP="00380FCD">
            <w:pPr>
              <w:rPr>
                <w:rFonts w:cs="Arial"/>
                <w:sz w:val="18"/>
                <w:szCs w:val="18"/>
              </w:rPr>
            </w:pPr>
          </w:p>
        </w:tc>
      </w:tr>
      <w:tr w:rsidR="006C7785" w:rsidRPr="00340B0D" w14:paraId="34FA25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20EF15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324D49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A1739B0"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480CFAB1" w14:textId="77777777" w:rsidR="006C7785" w:rsidRPr="00340B0D" w:rsidRDefault="006C7785" w:rsidP="00380FCD">
            <w:pPr>
              <w:rPr>
                <w:rFonts w:cs="Arial"/>
                <w:sz w:val="18"/>
                <w:szCs w:val="18"/>
              </w:rPr>
            </w:pPr>
          </w:p>
        </w:tc>
      </w:tr>
      <w:tr w:rsidR="006C7785" w:rsidRPr="00340B0D" w14:paraId="38A4CC2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B79B6BB"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7642DB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93B13E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A77953B" w14:textId="77777777" w:rsidR="006C7785" w:rsidRPr="00340B0D" w:rsidRDefault="006C7785" w:rsidP="00380FCD">
            <w:pPr>
              <w:rPr>
                <w:rFonts w:cs="Arial"/>
                <w:sz w:val="18"/>
                <w:szCs w:val="18"/>
              </w:rPr>
            </w:pPr>
          </w:p>
        </w:tc>
      </w:tr>
      <w:tr w:rsidR="006C7785" w:rsidRPr="00340B0D" w14:paraId="5936593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37E3B5"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6C2768C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EEC5657"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BB927BE" w14:textId="77777777" w:rsidR="006C7785" w:rsidRPr="00340B0D" w:rsidRDefault="006C7785" w:rsidP="00380FCD">
            <w:pPr>
              <w:rPr>
                <w:rFonts w:cs="Arial"/>
                <w:sz w:val="18"/>
                <w:szCs w:val="18"/>
              </w:rPr>
            </w:pPr>
          </w:p>
        </w:tc>
      </w:tr>
      <w:tr w:rsidR="006C7785" w:rsidRPr="00340B0D" w14:paraId="571CF980"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509B833"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30EC43D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F425C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B5997B0" w14:textId="77777777" w:rsidR="006C7785" w:rsidRPr="00340B0D" w:rsidRDefault="006C7785" w:rsidP="00380FCD">
            <w:pPr>
              <w:rPr>
                <w:rFonts w:cs="Arial"/>
                <w:sz w:val="18"/>
                <w:szCs w:val="18"/>
              </w:rPr>
            </w:pPr>
          </w:p>
        </w:tc>
      </w:tr>
      <w:tr w:rsidR="006C7785" w:rsidRPr="00340B0D" w14:paraId="1365334B"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D9C970B"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4B5B37E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57D11A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A1C1BDA" w14:textId="77777777" w:rsidR="006C7785" w:rsidRPr="00340B0D" w:rsidRDefault="006C7785" w:rsidP="00380FCD">
            <w:pPr>
              <w:rPr>
                <w:rFonts w:cs="Arial"/>
                <w:sz w:val="18"/>
                <w:szCs w:val="18"/>
              </w:rPr>
            </w:pPr>
          </w:p>
        </w:tc>
      </w:tr>
      <w:tr w:rsidR="006C7785" w:rsidRPr="00340B0D" w14:paraId="0C6F32C4"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2C6D8775"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00F26A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EF4FF2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7EDE4CC" w14:textId="77777777" w:rsidR="006C7785" w:rsidRPr="00340B0D" w:rsidRDefault="006C7785" w:rsidP="00380FCD">
            <w:pPr>
              <w:rPr>
                <w:rFonts w:cs="Arial"/>
                <w:sz w:val="18"/>
                <w:szCs w:val="18"/>
              </w:rPr>
            </w:pPr>
          </w:p>
        </w:tc>
      </w:tr>
      <w:tr w:rsidR="006C7785" w:rsidRPr="00340B0D" w14:paraId="60485CE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20FB35B6"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7D8586F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3212FA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B2E382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772C9D6F"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5A09BCC" w14:textId="77777777" w:rsidR="006C7785" w:rsidRPr="00340B0D" w:rsidRDefault="006C7785" w:rsidP="00380FCD">
            <w:pPr>
              <w:rPr>
                <w:rFonts w:cs="Arial"/>
                <w:sz w:val="18"/>
                <w:szCs w:val="18"/>
              </w:rPr>
            </w:pPr>
          </w:p>
        </w:tc>
      </w:tr>
      <w:tr w:rsidR="006C7785" w:rsidRPr="00340B0D" w14:paraId="46651A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96E7B5"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6643AC8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D3F4DA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091DA01" w14:textId="77777777" w:rsidR="006C7785" w:rsidRPr="00340B0D" w:rsidRDefault="006C7785" w:rsidP="00380FCD">
            <w:pPr>
              <w:rPr>
                <w:rFonts w:cs="Arial"/>
                <w:sz w:val="18"/>
                <w:szCs w:val="18"/>
              </w:rPr>
            </w:pPr>
          </w:p>
        </w:tc>
      </w:tr>
      <w:tr w:rsidR="006C7785" w:rsidRPr="00340B0D" w14:paraId="529AB7B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C5CEC9"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906573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1486678F" w14:textId="77777777" w:rsidR="006C7785" w:rsidRPr="008604AE" w:rsidRDefault="006C7785" w:rsidP="00380FCD">
            <w:pPr>
              <w:rPr>
                <w:rFonts w:cs="Arial"/>
                <w:i/>
              </w:rPr>
            </w:pPr>
            <w:r w:rsidRPr="008604AE">
              <w:rPr>
                <w:rFonts w:cs="Arial"/>
                <w:i/>
              </w:rPr>
              <w:t xml:space="preserve">As for test 3.3.9 a) </w:t>
            </w:r>
          </w:p>
          <w:p w14:paraId="033F9366" w14:textId="77777777" w:rsidR="006C7785" w:rsidRPr="00890E92" w:rsidRDefault="006C7785" w:rsidP="00380FCD">
            <w:pPr>
              <w:rPr>
                <w:rFonts w:cs="Arial"/>
                <w:i/>
              </w:rPr>
            </w:pPr>
            <w:r w:rsidRPr="008604AE">
              <w:rPr>
                <w:rFonts w:cs="Arial"/>
                <w:i/>
              </w:rPr>
              <w:t>Select Highlight document</w:t>
            </w:r>
          </w:p>
        </w:tc>
      </w:tr>
      <w:tr w:rsidR="006C7785" w:rsidRPr="00340B0D" w14:paraId="18B05B9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34DBF4A"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4FE4CA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0B6844D" w14:textId="77777777" w:rsidR="006C7785" w:rsidRPr="00614B0E" w:rsidRDefault="006C7785" w:rsidP="00380FCD">
            <w:pPr>
              <w:rPr>
                <w:rFonts w:cs="Arial"/>
                <w:b/>
                <w:bCs/>
              </w:rPr>
            </w:pPr>
            <w:r w:rsidRPr="008604AE">
              <w:rPr>
                <w:rFonts w:cs="Arial"/>
                <w:i/>
              </w:rPr>
              <w:t>As for test 3.3.9 a)</w:t>
            </w:r>
          </w:p>
        </w:tc>
      </w:tr>
      <w:tr w:rsidR="006C7785" w:rsidRPr="00340B0D" w14:paraId="1D906D7B"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1ACF4B82" w14:textId="77777777" w:rsidR="006C7785" w:rsidRPr="00340B0D" w:rsidRDefault="006C7785" w:rsidP="00380FCD">
            <w:pPr>
              <w:jc w:val="center"/>
              <w:rPr>
                <w:rFonts w:cs="Arial"/>
                <w:sz w:val="18"/>
                <w:szCs w:val="18"/>
              </w:rPr>
            </w:pPr>
            <w:r w:rsidRPr="008604AE">
              <w:rPr>
                <w:rFonts w:cs="Arial"/>
                <w:i/>
              </w:rPr>
              <w:t xml:space="preserve">As for test </w:t>
            </w:r>
            <w:r w:rsidRPr="008604AE">
              <w:rPr>
                <w:rFonts w:cs="Arial"/>
              </w:rPr>
              <w:t>AdditionalInformation1</w:t>
            </w:r>
          </w:p>
        </w:tc>
      </w:tr>
      <w:tr w:rsidR="006C7785" w14:paraId="112B0F83" w14:textId="77777777" w:rsidTr="00380FCD">
        <w:tc>
          <w:tcPr>
            <w:tcW w:w="9246" w:type="dxa"/>
            <w:gridSpan w:val="10"/>
            <w:vAlign w:val="center"/>
          </w:tcPr>
          <w:p w14:paraId="48C4C473" w14:textId="77777777" w:rsidR="006C7785" w:rsidRDefault="006C7785" w:rsidP="00380FCD">
            <w:pPr>
              <w:rPr>
                <w:rFonts w:cs="Arial"/>
                <w:noProof/>
                <w:lang w:val="en-IN" w:eastAsia="en-IN"/>
              </w:rPr>
            </w:pPr>
            <w:r w:rsidRPr="008604AE">
              <w:rPr>
                <w:rFonts w:cs="Arial"/>
                <w:i/>
              </w:rPr>
              <w:lastRenderedPageBreak/>
              <w:t>Confirm that the features display as in the image below:</w:t>
            </w:r>
          </w:p>
          <w:p w14:paraId="3FB15588" w14:textId="77777777" w:rsidR="006C7785" w:rsidRDefault="006C7785" w:rsidP="00380FCD">
            <w:pPr>
              <w:rPr>
                <w:rFonts w:cs="Arial"/>
                <w:i/>
              </w:rPr>
            </w:pPr>
            <w:r w:rsidRPr="0017374B">
              <w:rPr>
                <w:noProof/>
                <w:lang w:val="en-IN" w:eastAsia="en-IN"/>
              </w:rPr>
              <w:drawing>
                <wp:inline distT="0" distB="0" distL="0" distR="0" wp14:anchorId="6EC922E3" wp14:editId="354C5394">
                  <wp:extent cx="5320030" cy="3907155"/>
                  <wp:effectExtent l="0" t="0" r="0" b="0"/>
                  <wp:docPr id="110" name="Picture 110"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tc>
      </w:tr>
    </w:tbl>
    <w:p w14:paraId="3BFEC48B" w14:textId="77777777" w:rsidR="006C7785" w:rsidRDefault="006C7785" w:rsidP="006C7785"/>
    <w:p w14:paraId="37C6EBED"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555BE5C" w14:textId="77777777" w:rsidR="006C7785" w:rsidRDefault="006C7785" w:rsidP="006C7785">
      <w:r>
        <w:br w:type="page"/>
      </w:r>
    </w:p>
    <w:p w14:paraId="2574B267" w14:textId="77777777" w:rsidR="006C7785" w:rsidRPr="001C1BE9" w:rsidRDefault="006C7785" w:rsidP="006C7785">
      <w:pPr>
        <w:pStyle w:val="Heading1"/>
        <w:numPr>
          <w:ilvl w:val="2"/>
          <w:numId w:val="80"/>
        </w:numPr>
        <w:tabs>
          <w:tab w:val="left" w:pos="567"/>
        </w:tabs>
        <w:spacing w:after="120"/>
        <w:ind w:left="567" w:hanging="567"/>
        <w:rPr>
          <w:rFonts w:cs="Arial"/>
          <w:b w:val="0"/>
        </w:rPr>
      </w:pPr>
      <w:r w:rsidRPr="001C1BE9">
        <w:rPr>
          <w:rFonts w:cs="Arial"/>
          <w:color w:val="000000" w:themeColor="text1"/>
        </w:rPr>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8604AE" w14:paraId="19737281" w14:textId="77777777" w:rsidTr="00380FCD">
        <w:trPr>
          <w:trHeight w:val="454"/>
          <w:tblHeader/>
        </w:trPr>
        <w:tc>
          <w:tcPr>
            <w:tcW w:w="2381" w:type="dxa"/>
            <w:shd w:val="clear" w:color="auto" w:fill="CCFFCC"/>
            <w:vAlign w:val="center"/>
          </w:tcPr>
          <w:p w14:paraId="08ECF13D"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04EF6025" w14:textId="77777777" w:rsidR="006C7785" w:rsidRPr="008604AE" w:rsidRDefault="006C7785" w:rsidP="00380FCD">
            <w:pPr>
              <w:rPr>
                <w:rFonts w:cs="Arial"/>
              </w:rPr>
            </w:pPr>
            <w:r w:rsidRPr="008604AE">
              <w:rPr>
                <w:rFonts w:cs="Arial"/>
              </w:rPr>
              <w:t>ScaleMinimum</w:t>
            </w:r>
          </w:p>
        </w:tc>
        <w:tc>
          <w:tcPr>
            <w:tcW w:w="2382" w:type="dxa"/>
            <w:shd w:val="clear" w:color="auto" w:fill="CCFFCC"/>
            <w:vAlign w:val="center"/>
          </w:tcPr>
          <w:p w14:paraId="6E481AA5"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5F33166A" w14:textId="77777777" w:rsidR="006C7785" w:rsidRPr="008604AE" w:rsidRDefault="006C7785" w:rsidP="00380FCD">
            <w:pPr>
              <w:spacing w:line="240" w:lineRule="auto"/>
              <w:rPr>
                <w:rFonts w:cs="Arial"/>
                <w:color w:val="000000"/>
              </w:rPr>
            </w:pPr>
            <w:r w:rsidRPr="008604AE">
              <w:rPr>
                <w:rFonts w:cs="Arial"/>
                <w:color w:val="000000"/>
              </w:rPr>
              <w:t>S-98 C-12.8</w:t>
            </w:r>
          </w:p>
          <w:p w14:paraId="45EFBEB1"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0016931A"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CFC8F68"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1D3BDB7"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D160BE8" w14:textId="77777777" w:rsidR="006C7785" w:rsidRPr="005B051E" w:rsidRDefault="006C7785" w:rsidP="00380FCD">
            <w:pPr>
              <w:rPr>
                <w:rFonts w:cs="Arial"/>
              </w:rPr>
            </w:pPr>
            <w:r w:rsidRPr="008604AE">
              <w:rPr>
                <w:rFonts w:cs="Arial"/>
                <w:i/>
              </w:rPr>
              <w:t>Disabling Scale Minimum using the Scale min context parameter</w:t>
            </w:r>
          </w:p>
        </w:tc>
      </w:tr>
      <w:tr w:rsidR="006C7785" w:rsidRPr="00340B0D" w14:paraId="08D2A3D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321F577"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4FD6A8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13E4E94B" w14:textId="77777777" w:rsidR="006C7785" w:rsidRPr="003922E0" w:rsidRDefault="006C7785" w:rsidP="00380FCD">
            <w:pPr>
              <w:rPr>
                <w:rFonts w:cs="Arial"/>
                <w:i/>
              </w:rPr>
            </w:pPr>
            <w:r w:rsidRPr="008604AE">
              <w:rPr>
                <w:rFonts w:cs="Arial"/>
                <w:i/>
              </w:rPr>
              <w:t xml:space="preserve">Load the exchange set </w:t>
            </w:r>
            <w:r w:rsidRPr="008604AE">
              <w:rPr>
                <w:rFonts w:cs="Arial"/>
                <w:b/>
                <w:bCs/>
                <w:i/>
              </w:rPr>
              <w:t xml:space="preserve">PowerUp </w:t>
            </w:r>
            <w:r>
              <w:rPr>
                <w:rFonts w:cs="Arial"/>
                <w:i/>
              </w:rPr>
              <w:t xml:space="preserve">with the following settings: </w:t>
            </w:r>
          </w:p>
        </w:tc>
      </w:tr>
      <w:tr w:rsidR="006C7785" w:rsidRPr="00340B0D" w14:paraId="66D593EB"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917AAE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1C042A40" w14:textId="77777777" w:rsidR="006C7785" w:rsidRPr="00340B0D" w:rsidRDefault="006C7785" w:rsidP="00380FCD">
            <w:pPr>
              <w:jc w:val="center"/>
              <w:rPr>
                <w:rFonts w:cs="Arial"/>
                <w:b/>
                <w:bCs/>
                <w:sz w:val="18"/>
                <w:szCs w:val="18"/>
              </w:rPr>
            </w:pPr>
          </w:p>
        </w:tc>
      </w:tr>
      <w:tr w:rsidR="006C7785" w:rsidRPr="00340B0D" w14:paraId="20365EB3"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2A9880D4" w14:textId="77777777" w:rsidR="006C7785" w:rsidRPr="000B13F9" w:rsidRDefault="006C7785" w:rsidP="00380FCD">
            <w:pPr>
              <w:rPr>
                <w:rFonts w:cs="Arial"/>
              </w:rPr>
            </w:pPr>
            <w:r>
              <w:rPr>
                <w:rFonts w:cs="Arial"/>
                <w:b/>
                <w:bCs/>
                <w:i/>
              </w:rPr>
              <w:t>DisplayBae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3793126B" w14:textId="77777777" w:rsidR="006C7785" w:rsidRPr="00340B0D" w:rsidRDefault="006C7785" w:rsidP="00380FCD">
            <w:pPr>
              <w:rPr>
                <w:rFonts w:cs="Arial"/>
                <w:sz w:val="18"/>
                <w:szCs w:val="18"/>
              </w:rPr>
            </w:pPr>
          </w:p>
        </w:tc>
      </w:tr>
      <w:tr w:rsidR="006C7785" w:rsidRPr="00340B0D" w14:paraId="356EF53D"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60DBCBF9"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6B2CEC37" w14:textId="77777777" w:rsidR="006C7785" w:rsidRPr="00340B0D" w:rsidRDefault="006C7785" w:rsidP="00380FCD">
            <w:pPr>
              <w:rPr>
                <w:rFonts w:cs="Arial"/>
                <w:sz w:val="18"/>
                <w:szCs w:val="18"/>
              </w:rPr>
            </w:pPr>
          </w:p>
        </w:tc>
      </w:tr>
      <w:tr w:rsidR="006C7785" w:rsidRPr="00340B0D" w14:paraId="12239308"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CC2F75A"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5E9841DD"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3ACC3F5D" w14:textId="77777777" w:rsidTr="00380FCD">
        <w:trPr>
          <w:gridBefore w:val="1"/>
          <w:wBefore w:w="12" w:type="dxa"/>
        </w:trPr>
        <w:sdt>
          <w:sdtPr>
            <w:rPr>
              <w:rFonts w:cs="Arial"/>
              <w:sz w:val="18"/>
              <w:szCs w:val="18"/>
            </w:rPr>
            <w:alias w:val="Diplay Category"/>
            <w:tag w:val="Diplay Categor"/>
            <w:id w:val="388613809"/>
            <w:placeholder>
              <w:docPart w:val="F9D392E35EFE49DCBBBFF0BF25111F4B"/>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79CC41EA"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2C09AE10"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0A675FA0" w14:textId="77777777" w:rsidR="006C7785" w:rsidRPr="00340B0D" w:rsidRDefault="006C7785" w:rsidP="00380FCD">
            <w:pPr>
              <w:jc w:val="center"/>
              <w:rPr>
                <w:rFonts w:cs="Arial"/>
                <w:sz w:val="18"/>
                <w:szCs w:val="18"/>
              </w:rPr>
            </w:pPr>
          </w:p>
        </w:tc>
      </w:tr>
      <w:tr w:rsidR="006C7785" w:rsidRPr="00340B0D" w14:paraId="329BAE1E"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48A79C24"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611DE43F"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2CA368D" w14:textId="77777777" w:rsidR="006C7785" w:rsidRPr="00340B0D" w:rsidRDefault="006C7785" w:rsidP="00380FCD">
            <w:pPr>
              <w:jc w:val="center"/>
              <w:rPr>
                <w:rFonts w:cs="Arial"/>
                <w:sz w:val="18"/>
                <w:szCs w:val="18"/>
              </w:rPr>
            </w:pPr>
          </w:p>
        </w:tc>
      </w:tr>
      <w:tr w:rsidR="006C7785" w:rsidRPr="00340B0D" w14:paraId="0CEFE7EB"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9738825"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03AC5B8"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69BFC1E3"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7C7E1B72" w14:textId="77777777" w:rsidR="006C7785" w:rsidRPr="00340B0D" w:rsidRDefault="006C7785" w:rsidP="00380FCD">
            <w:pPr>
              <w:rPr>
                <w:rFonts w:cs="Arial"/>
                <w:sz w:val="18"/>
                <w:szCs w:val="18"/>
              </w:rPr>
            </w:pPr>
          </w:p>
        </w:tc>
      </w:tr>
      <w:tr w:rsidR="006C7785" w:rsidRPr="00340B0D" w14:paraId="7CEEFA8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AA0CD74"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5F6C5FD"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5716557F"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0EDADA22" w14:textId="77777777" w:rsidR="006C7785" w:rsidRPr="00340B0D" w:rsidRDefault="006C7785" w:rsidP="00380FCD">
            <w:pPr>
              <w:jc w:val="center"/>
              <w:rPr>
                <w:rFonts w:cs="Arial"/>
                <w:sz w:val="18"/>
                <w:szCs w:val="18"/>
              </w:rPr>
            </w:pPr>
          </w:p>
        </w:tc>
      </w:tr>
      <w:tr w:rsidR="006C7785" w:rsidRPr="00340B0D" w14:paraId="666B0C8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70E0560"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FF12949"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1C9C7A3"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04FC8445" w14:textId="77777777" w:rsidR="006C7785" w:rsidRPr="00340B0D" w:rsidRDefault="006C7785" w:rsidP="00380FCD">
            <w:pPr>
              <w:jc w:val="center"/>
              <w:rPr>
                <w:rFonts w:cs="Arial"/>
                <w:sz w:val="18"/>
                <w:szCs w:val="18"/>
              </w:rPr>
            </w:pPr>
          </w:p>
        </w:tc>
      </w:tr>
      <w:tr w:rsidR="006C7785" w:rsidRPr="00340B0D" w14:paraId="71876F1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3CD73FC"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BE760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670623C"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40755D41" w14:textId="77777777" w:rsidR="006C7785" w:rsidRPr="00340B0D" w:rsidRDefault="006C7785" w:rsidP="00380FCD">
            <w:pPr>
              <w:jc w:val="center"/>
              <w:rPr>
                <w:rFonts w:cs="Arial"/>
                <w:sz w:val="18"/>
                <w:szCs w:val="18"/>
              </w:rPr>
            </w:pPr>
          </w:p>
        </w:tc>
      </w:tr>
      <w:tr w:rsidR="006C7785" w:rsidRPr="00340B0D" w14:paraId="7CD5213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3BC9A97"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58394B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ECB55A"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AF6101D" w14:textId="77777777" w:rsidR="006C7785" w:rsidRPr="00340B0D" w:rsidRDefault="006C7785" w:rsidP="00380FCD">
            <w:pPr>
              <w:jc w:val="center"/>
              <w:rPr>
                <w:rFonts w:cs="Arial"/>
                <w:sz w:val="18"/>
                <w:szCs w:val="18"/>
              </w:rPr>
            </w:pPr>
          </w:p>
        </w:tc>
      </w:tr>
      <w:tr w:rsidR="006C7785" w:rsidRPr="00340B0D" w14:paraId="680E7CE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7693958"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C9952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26BA4C6"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569D3531" w14:textId="77777777" w:rsidR="006C7785" w:rsidRPr="00340B0D" w:rsidRDefault="006C7785" w:rsidP="00380FCD">
            <w:pPr>
              <w:jc w:val="center"/>
              <w:rPr>
                <w:rFonts w:cs="Arial"/>
                <w:sz w:val="18"/>
                <w:szCs w:val="18"/>
              </w:rPr>
            </w:pPr>
          </w:p>
        </w:tc>
      </w:tr>
      <w:tr w:rsidR="006C7785" w:rsidRPr="00340B0D" w14:paraId="1D2134E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EDA9D89"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DA4EA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088496"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76D32436" w14:textId="77777777" w:rsidR="006C7785" w:rsidRPr="00340B0D" w:rsidRDefault="006C7785" w:rsidP="00380FCD">
            <w:pPr>
              <w:jc w:val="center"/>
              <w:rPr>
                <w:rFonts w:cs="Arial"/>
                <w:sz w:val="18"/>
                <w:szCs w:val="18"/>
              </w:rPr>
            </w:pPr>
          </w:p>
        </w:tc>
      </w:tr>
      <w:tr w:rsidR="006C7785" w:rsidRPr="00340B0D" w14:paraId="04515E1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DF6B951"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D300B88"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57370F3C"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76505ECA" w14:textId="77777777" w:rsidR="006C7785" w:rsidRPr="00340B0D" w:rsidRDefault="006C7785" w:rsidP="00380FCD">
            <w:pPr>
              <w:jc w:val="center"/>
              <w:rPr>
                <w:rFonts w:cs="Arial"/>
                <w:sz w:val="18"/>
                <w:szCs w:val="18"/>
              </w:rPr>
            </w:pPr>
          </w:p>
        </w:tc>
      </w:tr>
      <w:tr w:rsidR="006C7785" w:rsidRPr="00340B0D" w14:paraId="7C6F62F3"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093C285"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F9A2F3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9118AEC"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110B6005" w14:textId="77777777" w:rsidR="006C7785" w:rsidRPr="00340B0D" w:rsidRDefault="006C7785" w:rsidP="00380FCD">
            <w:pPr>
              <w:jc w:val="center"/>
              <w:rPr>
                <w:rFonts w:cs="Arial"/>
                <w:sz w:val="18"/>
                <w:szCs w:val="18"/>
              </w:rPr>
            </w:pPr>
          </w:p>
        </w:tc>
      </w:tr>
      <w:tr w:rsidR="006C7785" w:rsidRPr="00340B0D" w14:paraId="185A151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33FAE3"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D2CC4FC"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98DCE51"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7030B9F0" w14:textId="77777777" w:rsidR="006C7785" w:rsidRPr="00340B0D" w:rsidRDefault="006C7785" w:rsidP="00380FCD">
            <w:pPr>
              <w:jc w:val="center"/>
              <w:rPr>
                <w:rFonts w:cs="Arial"/>
                <w:sz w:val="18"/>
                <w:szCs w:val="18"/>
              </w:rPr>
            </w:pPr>
          </w:p>
        </w:tc>
      </w:tr>
      <w:tr w:rsidR="006C7785" w:rsidRPr="00340B0D" w14:paraId="3D2D35A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2E7D238"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2278976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0754CA7F"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5AE92494" w14:textId="77777777" w:rsidR="006C7785" w:rsidRPr="00340B0D" w:rsidRDefault="006C7785" w:rsidP="00380FCD">
            <w:pPr>
              <w:jc w:val="center"/>
              <w:rPr>
                <w:rFonts w:cs="Arial"/>
                <w:sz w:val="18"/>
                <w:szCs w:val="18"/>
              </w:rPr>
            </w:pPr>
          </w:p>
        </w:tc>
      </w:tr>
      <w:tr w:rsidR="006C7785" w:rsidRPr="00340B0D" w14:paraId="03C7F9A8"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0A712DF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2FD9A86"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461DE431" w14:textId="77777777" w:rsidR="006C7785" w:rsidRPr="00340B0D" w:rsidRDefault="006C7785" w:rsidP="00380FCD">
            <w:pPr>
              <w:jc w:val="center"/>
              <w:rPr>
                <w:rFonts w:cs="Arial"/>
                <w:sz w:val="18"/>
                <w:szCs w:val="18"/>
              </w:rPr>
            </w:pPr>
          </w:p>
        </w:tc>
      </w:tr>
      <w:tr w:rsidR="006C7785" w:rsidRPr="00340B0D" w14:paraId="72DF4A8C" w14:textId="77777777" w:rsidTr="00380FCD">
        <w:trPr>
          <w:gridBefore w:val="1"/>
          <w:wBefore w:w="12" w:type="dxa"/>
        </w:trPr>
        <w:sdt>
          <w:sdtPr>
            <w:rPr>
              <w:rFonts w:cs="Arial"/>
              <w:sz w:val="18"/>
              <w:szCs w:val="18"/>
            </w:rPr>
            <w:alias w:val="Palette"/>
            <w:tag w:val="Palette"/>
            <w:id w:val="-772396945"/>
            <w:placeholder>
              <w:docPart w:val="A236D218B6B14846BAFFAC731B32017C"/>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29C14AF2"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7764E021"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73F7575C" w14:textId="77777777" w:rsidR="006C7785" w:rsidRPr="00340B0D" w:rsidRDefault="006C7785" w:rsidP="00380FCD">
            <w:pPr>
              <w:jc w:val="center"/>
              <w:rPr>
                <w:rFonts w:cs="Arial"/>
                <w:sz w:val="18"/>
                <w:szCs w:val="18"/>
              </w:rPr>
            </w:pPr>
          </w:p>
        </w:tc>
      </w:tr>
      <w:tr w:rsidR="006C7785" w:rsidRPr="00340B0D" w14:paraId="1D22AA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7B3BCCE0"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02F9C7E"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7D9375FF" w14:textId="77777777" w:rsidR="006C7785" w:rsidRPr="00340B0D" w:rsidRDefault="006C7785" w:rsidP="00380FCD">
            <w:pPr>
              <w:jc w:val="center"/>
              <w:rPr>
                <w:rFonts w:cs="Arial"/>
                <w:sz w:val="18"/>
                <w:szCs w:val="18"/>
              </w:rPr>
            </w:pPr>
          </w:p>
        </w:tc>
      </w:tr>
      <w:tr w:rsidR="006C7785" w:rsidRPr="00340B0D" w14:paraId="7BEAFBCB"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6023B4D"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2EA9D057"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43AA6B81" w14:textId="77777777" w:rsidR="006C7785" w:rsidRPr="00340B0D" w:rsidRDefault="006C7785" w:rsidP="00380FCD">
            <w:pPr>
              <w:jc w:val="center"/>
              <w:rPr>
                <w:rFonts w:cs="Arial"/>
                <w:sz w:val="18"/>
                <w:szCs w:val="18"/>
              </w:rPr>
            </w:pPr>
          </w:p>
        </w:tc>
      </w:tr>
      <w:tr w:rsidR="006C7785" w:rsidRPr="00340B0D" w14:paraId="0B991F88"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00CA82FA"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40F5768"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791E07EC" w14:textId="77777777" w:rsidTr="00380FCD">
        <w:trPr>
          <w:gridBefore w:val="1"/>
          <w:wBefore w:w="12" w:type="dxa"/>
          <w:trHeight w:val="287"/>
        </w:trPr>
        <w:tc>
          <w:tcPr>
            <w:tcW w:w="2709" w:type="dxa"/>
            <w:tcBorders>
              <w:left w:val="single" w:sz="12" w:space="0" w:color="auto"/>
              <w:bottom w:val="single" w:sz="4" w:space="0" w:color="auto"/>
            </w:tcBorders>
          </w:tcPr>
          <w:p w14:paraId="0C5B4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5EE5A4B"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440AC471"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6C1EEAAE" w14:textId="77777777" w:rsidR="006C7785" w:rsidRPr="00340B0D" w:rsidRDefault="006C7785" w:rsidP="00380FCD">
            <w:pPr>
              <w:rPr>
                <w:rFonts w:cs="Arial"/>
                <w:sz w:val="18"/>
                <w:szCs w:val="18"/>
              </w:rPr>
            </w:pPr>
          </w:p>
        </w:tc>
      </w:tr>
      <w:tr w:rsidR="006C7785" w:rsidRPr="00340B0D" w14:paraId="3001BCA0" w14:textId="77777777" w:rsidTr="00380FCD">
        <w:trPr>
          <w:gridBefore w:val="1"/>
          <w:wBefore w:w="12" w:type="dxa"/>
        </w:trPr>
        <w:tc>
          <w:tcPr>
            <w:tcW w:w="2709" w:type="dxa"/>
            <w:tcBorders>
              <w:left w:val="single" w:sz="12" w:space="0" w:color="auto"/>
              <w:bottom w:val="single" w:sz="4" w:space="0" w:color="auto"/>
            </w:tcBorders>
          </w:tcPr>
          <w:p w14:paraId="1022EC89"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26D90ABA"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6F7D5BEE"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373CBBE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77155DF2"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4DAE1DF1"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2BBF7BE5"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6C00D5C2" w14:textId="77777777" w:rsidR="006C7785" w:rsidRPr="00340B0D" w:rsidRDefault="006C7785" w:rsidP="00380FCD">
            <w:pPr>
              <w:rPr>
                <w:rFonts w:cs="Arial"/>
                <w:sz w:val="18"/>
                <w:szCs w:val="18"/>
              </w:rPr>
            </w:pPr>
          </w:p>
        </w:tc>
      </w:tr>
      <w:tr w:rsidR="006C7785" w:rsidRPr="00340B0D" w14:paraId="7524C22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09C21177" w14:textId="77777777" w:rsidR="006C7785" w:rsidRPr="00340B0D" w:rsidRDefault="006C7785" w:rsidP="00380FCD">
            <w:pPr>
              <w:rPr>
                <w:rFonts w:cs="Arial"/>
                <w:sz w:val="18"/>
                <w:szCs w:val="18"/>
              </w:rPr>
            </w:pPr>
          </w:p>
        </w:tc>
      </w:tr>
      <w:tr w:rsidR="006C7785" w:rsidRPr="00340B0D" w14:paraId="068182D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E38DCF6"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E1E7C0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18531C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DD421B8"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72F0581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289708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4DB0117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69BC5B1"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50FC1CF9" w14:textId="77777777" w:rsidR="006C7785" w:rsidRPr="00340B0D" w:rsidRDefault="006C7785" w:rsidP="00380FCD">
            <w:pPr>
              <w:rPr>
                <w:rFonts w:cs="Arial"/>
                <w:sz w:val="18"/>
                <w:szCs w:val="18"/>
              </w:rPr>
            </w:pPr>
            <w:r>
              <w:rPr>
                <w:rFonts w:cs="Arial"/>
                <w:sz w:val="18"/>
                <w:szCs w:val="18"/>
              </w:rPr>
              <w:t>On</w:t>
            </w:r>
          </w:p>
        </w:tc>
      </w:tr>
      <w:tr w:rsidR="006C7785" w:rsidRPr="00340B0D" w14:paraId="09128F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70702E"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398C581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81B8FB1"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34645B62" w14:textId="77777777" w:rsidR="006C7785" w:rsidRPr="00340B0D" w:rsidRDefault="006C7785" w:rsidP="00380FCD">
            <w:pPr>
              <w:rPr>
                <w:rFonts w:cs="Arial"/>
                <w:sz w:val="18"/>
                <w:szCs w:val="18"/>
              </w:rPr>
            </w:pPr>
          </w:p>
        </w:tc>
      </w:tr>
      <w:tr w:rsidR="006C7785" w:rsidRPr="00340B0D" w14:paraId="11CAF7C1"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818E81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5E8D719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34C35AD"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DB41D0A" w14:textId="77777777" w:rsidR="006C7785" w:rsidRPr="00340B0D" w:rsidRDefault="006C7785" w:rsidP="00380FCD">
            <w:pPr>
              <w:rPr>
                <w:rFonts w:cs="Arial"/>
                <w:sz w:val="18"/>
                <w:szCs w:val="18"/>
              </w:rPr>
            </w:pPr>
          </w:p>
        </w:tc>
      </w:tr>
      <w:tr w:rsidR="006C7785" w:rsidRPr="00340B0D" w14:paraId="4D30B4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28F68E7"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42B82B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E76298D"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0624CF48" w14:textId="77777777" w:rsidR="006C7785" w:rsidRPr="00340B0D" w:rsidRDefault="006C7785" w:rsidP="00380FCD">
            <w:pPr>
              <w:rPr>
                <w:rFonts w:cs="Arial"/>
                <w:sz w:val="18"/>
                <w:szCs w:val="18"/>
              </w:rPr>
            </w:pPr>
          </w:p>
        </w:tc>
      </w:tr>
      <w:tr w:rsidR="006C7785" w:rsidRPr="00340B0D" w14:paraId="31A1C73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087A1ED"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4E5BEE7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7D9391B"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237098C7" w14:textId="77777777" w:rsidR="006C7785" w:rsidRPr="00340B0D" w:rsidRDefault="006C7785" w:rsidP="00380FCD">
            <w:pPr>
              <w:rPr>
                <w:rFonts w:cs="Arial"/>
                <w:sz w:val="18"/>
                <w:szCs w:val="18"/>
              </w:rPr>
            </w:pPr>
          </w:p>
        </w:tc>
      </w:tr>
      <w:tr w:rsidR="006C7785" w:rsidRPr="00340B0D" w14:paraId="3AB5FE6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6642FF2"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6C901BC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F8651F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0F04802D" w14:textId="77777777" w:rsidR="006C7785" w:rsidRPr="00340B0D" w:rsidRDefault="006C7785" w:rsidP="00380FCD">
            <w:pPr>
              <w:rPr>
                <w:rFonts w:cs="Arial"/>
                <w:sz w:val="18"/>
                <w:szCs w:val="18"/>
              </w:rPr>
            </w:pPr>
          </w:p>
        </w:tc>
      </w:tr>
      <w:tr w:rsidR="006C7785" w:rsidRPr="00340B0D" w14:paraId="3730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2EDE798"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2BDAB02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FA56EDB"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089AD6D3" w14:textId="77777777" w:rsidR="006C7785" w:rsidRPr="00340B0D" w:rsidRDefault="006C7785" w:rsidP="00380FCD">
            <w:pPr>
              <w:rPr>
                <w:rFonts w:cs="Arial"/>
                <w:sz w:val="18"/>
                <w:szCs w:val="18"/>
              </w:rPr>
            </w:pPr>
          </w:p>
        </w:tc>
      </w:tr>
      <w:tr w:rsidR="006C7785" w:rsidRPr="00340B0D" w14:paraId="14D8D95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B9C8001"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DE773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339F311"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212EA0BB" w14:textId="77777777" w:rsidR="006C7785" w:rsidRPr="00340B0D" w:rsidRDefault="006C7785" w:rsidP="00380FCD">
            <w:pPr>
              <w:rPr>
                <w:rFonts w:cs="Arial"/>
                <w:sz w:val="18"/>
                <w:szCs w:val="18"/>
              </w:rPr>
            </w:pPr>
          </w:p>
        </w:tc>
      </w:tr>
      <w:tr w:rsidR="006C7785" w:rsidRPr="00340B0D" w14:paraId="0FBE144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E1682F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20AA5B6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82327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17D6350E" w14:textId="77777777" w:rsidR="006C7785" w:rsidRPr="00340B0D" w:rsidRDefault="006C7785" w:rsidP="00380FCD">
            <w:pPr>
              <w:rPr>
                <w:rFonts w:cs="Arial"/>
                <w:sz w:val="18"/>
                <w:szCs w:val="18"/>
              </w:rPr>
            </w:pPr>
          </w:p>
        </w:tc>
      </w:tr>
      <w:tr w:rsidR="006C7785" w:rsidRPr="00340B0D" w14:paraId="3E17C8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A1DD35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541BD1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60031A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07E0878" w14:textId="77777777" w:rsidR="006C7785" w:rsidRPr="00340B0D" w:rsidRDefault="006C7785" w:rsidP="00380FCD">
            <w:pPr>
              <w:rPr>
                <w:rFonts w:cs="Arial"/>
                <w:sz w:val="18"/>
                <w:szCs w:val="18"/>
              </w:rPr>
            </w:pPr>
          </w:p>
        </w:tc>
      </w:tr>
      <w:tr w:rsidR="006C7785" w:rsidRPr="00340B0D" w14:paraId="7E03D57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82E936"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0639854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7BB95CA"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26E56C7" w14:textId="77777777" w:rsidR="006C7785" w:rsidRPr="00340B0D" w:rsidRDefault="006C7785" w:rsidP="00380FCD">
            <w:pPr>
              <w:rPr>
                <w:rFonts w:cs="Arial"/>
                <w:sz w:val="18"/>
                <w:szCs w:val="18"/>
              </w:rPr>
            </w:pPr>
          </w:p>
        </w:tc>
      </w:tr>
      <w:tr w:rsidR="006C7785" w:rsidRPr="00340B0D" w14:paraId="12A7969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4208FB7"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203651E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EF0A61E"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121A444" w14:textId="77777777" w:rsidR="006C7785" w:rsidRPr="00340B0D" w:rsidRDefault="006C7785" w:rsidP="00380FCD">
            <w:pPr>
              <w:rPr>
                <w:rFonts w:cs="Arial"/>
                <w:sz w:val="18"/>
                <w:szCs w:val="18"/>
              </w:rPr>
            </w:pPr>
          </w:p>
        </w:tc>
      </w:tr>
      <w:tr w:rsidR="006C7785" w:rsidRPr="00340B0D" w14:paraId="4E1A1BAE"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24959E0"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1309CE9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7A47B6D2"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2C3D7E11" w14:textId="77777777" w:rsidR="006C7785" w:rsidRPr="00340B0D" w:rsidRDefault="006C7785" w:rsidP="00380FCD">
            <w:pPr>
              <w:rPr>
                <w:rFonts w:cs="Arial"/>
                <w:sz w:val="18"/>
                <w:szCs w:val="18"/>
              </w:rPr>
            </w:pPr>
          </w:p>
        </w:tc>
      </w:tr>
      <w:tr w:rsidR="006C7785" w:rsidRPr="00340B0D" w14:paraId="7DE5E3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5AA4C351"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0530CEC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762EB7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28F073A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2B926AEC"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B1CA69E" w14:textId="77777777" w:rsidR="006C7785" w:rsidRPr="00340B0D" w:rsidRDefault="006C7785" w:rsidP="00380FCD">
            <w:pPr>
              <w:rPr>
                <w:rFonts w:cs="Arial"/>
                <w:sz w:val="18"/>
                <w:szCs w:val="18"/>
              </w:rPr>
            </w:pPr>
          </w:p>
        </w:tc>
      </w:tr>
      <w:tr w:rsidR="006C7785" w:rsidRPr="00340B0D" w14:paraId="2245B08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C7A21F4"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475702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185D1C5B"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71596C4" w14:textId="77777777" w:rsidR="006C7785" w:rsidRPr="00340B0D" w:rsidRDefault="006C7785" w:rsidP="00380FCD">
            <w:pPr>
              <w:rPr>
                <w:rFonts w:cs="Arial"/>
                <w:sz w:val="18"/>
                <w:szCs w:val="18"/>
              </w:rPr>
            </w:pPr>
          </w:p>
        </w:tc>
      </w:tr>
      <w:tr w:rsidR="006C7785" w:rsidRPr="00340B0D" w14:paraId="04FB6707"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691DDE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561AFA93"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BAC252D" w14:textId="77777777" w:rsidR="006C7785" w:rsidRPr="00890E92" w:rsidRDefault="006C7785" w:rsidP="00380FCD">
            <w:pPr>
              <w:rPr>
                <w:rFonts w:cs="Arial"/>
                <w:i/>
              </w:rPr>
            </w:pPr>
            <w:r w:rsidRPr="008604AE">
              <w:rPr>
                <w:rFonts w:cs="Arial"/>
                <w:i/>
              </w:rPr>
              <w:t xml:space="preserve">Load the exchange set </w:t>
            </w:r>
            <w:r w:rsidRPr="008604AE">
              <w:rPr>
                <w:rFonts w:cs="Arial"/>
                <w:b/>
                <w:bCs/>
                <w:i/>
              </w:rPr>
              <w:t xml:space="preserve">PowerUp </w:t>
            </w:r>
            <w:r>
              <w:rPr>
                <w:rFonts w:cs="Arial"/>
                <w:i/>
              </w:rPr>
              <w:t xml:space="preserve">with the above settings: </w:t>
            </w:r>
          </w:p>
        </w:tc>
      </w:tr>
      <w:tr w:rsidR="006C7785" w:rsidRPr="00340B0D" w14:paraId="32048AE2"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640BC153"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10F8FE3"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7350D1FF" w14:textId="77777777" w:rsidR="006C7785" w:rsidRPr="008604AE" w:rsidRDefault="006C7785" w:rsidP="00380FCD">
            <w:pPr>
              <w:rPr>
                <w:rFonts w:cs="Arial"/>
                <w:i/>
              </w:rPr>
            </w:pPr>
            <w:r w:rsidRPr="008604AE">
              <w:rPr>
                <w:rFonts w:cs="Arial"/>
                <w:i/>
              </w:rPr>
              <w:t>Centre the display on position 32°28.600’S  61° 02.800’E and then zoom in to a scale of 1:100 000.</w:t>
            </w:r>
          </w:p>
          <w:p w14:paraId="7E9511ED" w14:textId="77777777" w:rsidR="006C7785" w:rsidRPr="008604AE" w:rsidRDefault="006C7785" w:rsidP="00380FCD">
            <w:pPr>
              <w:rPr>
                <w:rFonts w:cs="Arial"/>
                <w:i/>
              </w:rPr>
            </w:pPr>
            <w:r w:rsidRPr="008604AE">
              <w:rPr>
                <w:rFonts w:cs="Arial"/>
                <w:i/>
              </w:rPr>
              <w:t>1. Observe the display</w:t>
            </w:r>
          </w:p>
          <w:p w14:paraId="37DDBFB0" w14:textId="77777777" w:rsidR="006C7785" w:rsidRPr="00614B0E" w:rsidRDefault="006C7785" w:rsidP="00380FCD">
            <w:pPr>
              <w:rPr>
                <w:rFonts w:cs="Arial"/>
                <w:b/>
                <w:bCs/>
              </w:rPr>
            </w:pPr>
            <w:r w:rsidRPr="008604AE">
              <w:rPr>
                <w:rFonts w:cs="Arial"/>
                <w:i/>
              </w:rPr>
              <w:lastRenderedPageBreak/>
              <w:t xml:space="preserve">2. Select </w:t>
            </w:r>
            <w:r w:rsidRPr="008604AE">
              <w:rPr>
                <w:rFonts w:cs="Arial"/>
                <w:b/>
                <w:bCs/>
                <w:i/>
              </w:rPr>
              <w:t>Scale min</w:t>
            </w:r>
          </w:p>
        </w:tc>
      </w:tr>
      <w:tr w:rsidR="006C7785" w:rsidRPr="00340B0D" w14:paraId="45FF6AE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5D0FE635"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517F4967" w14:textId="77777777" w:rsidTr="00380FCD">
        <w:tc>
          <w:tcPr>
            <w:tcW w:w="9246" w:type="dxa"/>
            <w:gridSpan w:val="10"/>
            <w:vAlign w:val="center"/>
          </w:tcPr>
          <w:p w14:paraId="72B5E09C" w14:textId="77777777" w:rsidR="006C7785" w:rsidRDefault="006C7785" w:rsidP="00380FCD">
            <w:pPr>
              <w:rPr>
                <w:rFonts w:cs="Arial"/>
                <w:noProof/>
                <w:lang w:val="en-IN" w:eastAsia="en-IN"/>
              </w:rPr>
            </w:pPr>
            <w:r w:rsidRPr="008604AE">
              <w:rPr>
                <w:rFonts w:cs="Arial"/>
                <w:i/>
              </w:rPr>
              <w:t>1. Confirm that the features display as in the image below (scale 1:100 000):</w:t>
            </w:r>
          </w:p>
          <w:p w14:paraId="4676AAB2" w14:textId="77777777" w:rsidR="006C7785" w:rsidRDefault="006C7785" w:rsidP="00380FCD">
            <w:pPr>
              <w:rPr>
                <w:rFonts w:cs="Arial"/>
                <w:i/>
              </w:rPr>
            </w:pPr>
            <w:r w:rsidRPr="008604AE">
              <w:rPr>
                <w:rFonts w:cs="Arial"/>
                <w:noProof/>
                <w:lang w:val="en-IN" w:eastAsia="en-IN"/>
              </w:rPr>
              <w:drawing>
                <wp:inline distT="0" distB="0" distL="0" distR="0" wp14:anchorId="4C2F2B02" wp14:editId="4891C830">
                  <wp:extent cx="5667375" cy="5210175"/>
                  <wp:effectExtent l="0" t="0" r="9525" b="9525"/>
                  <wp:docPr id="113" name="Picture 1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tc>
      </w:tr>
    </w:tbl>
    <w:p w14:paraId="1B2FCCFC" w14:textId="77777777" w:rsidR="006C7785" w:rsidRDefault="006C7785" w:rsidP="006C7785"/>
    <w:p w14:paraId="13D7ADDA" w14:textId="77777777" w:rsidR="006C7785" w:rsidRDefault="006C7785" w:rsidP="006C7785">
      <w:r>
        <w:br w:type="page"/>
      </w:r>
    </w:p>
    <w:p w14:paraId="5435308D"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6E9F34F" w14:textId="77777777" w:rsidTr="00380FCD">
        <w:trPr>
          <w:tblHeader/>
        </w:trPr>
        <w:tc>
          <w:tcPr>
            <w:tcW w:w="9526" w:type="dxa"/>
            <w:tcBorders>
              <w:bottom w:val="nil"/>
            </w:tcBorders>
            <w:vAlign w:val="center"/>
          </w:tcPr>
          <w:p w14:paraId="17947F72" w14:textId="77777777" w:rsidR="006C7785" w:rsidRPr="006A6290" w:rsidRDefault="006C7785" w:rsidP="00380FCD">
            <w:pPr>
              <w:keepNext/>
              <w:keepLines/>
              <w:rPr>
                <w:i/>
              </w:rPr>
            </w:pPr>
            <w:r w:rsidRPr="006A6290">
              <w:rPr>
                <w:i/>
              </w:rPr>
              <w:t xml:space="preserve">2. </w:t>
            </w:r>
            <w:r w:rsidRPr="00FE5268">
              <w:rPr>
                <w:rFonts w:cs="Arial"/>
                <w:i/>
              </w:rPr>
              <w:t>After selecting Scale min confirm that the features display as in the image below:</w:t>
            </w:r>
          </w:p>
        </w:tc>
      </w:tr>
      <w:tr w:rsidR="006C7785" w14:paraId="0C77FB21" w14:textId="77777777" w:rsidTr="00380FCD">
        <w:trPr>
          <w:tblHeader/>
        </w:trPr>
        <w:tc>
          <w:tcPr>
            <w:tcW w:w="9526" w:type="dxa"/>
            <w:tcBorders>
              <w:top w:val="nil"/>
            </w:tcBorders>
            <w:vAlign w:val="center"/>
          </w:tcPr>
          <w:p w14:paraId="4827EEB2" w14:textId="77777777" w:rsidR="006C7785" w:rsidRDefault="006C7785" w:rsidP="00380FCD">
            <w:pPr>
              <w:jc w:val="center"/>
            </w:pPr>
            <w:r>
              <w:rPr>
                <w:noProof/>
                <w:lang w:val="en-IN" w:eastAsia="en-IN"/>
              </w:rPr>
              <w:drawing>
                <wp:inline distT="0" distB="0" distL="0" distR="0" wp14:anchorId="1BB9B8D3" wp14:editId="3EF432E5">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3EFD0A11" w14:textId="77777777" w:rsidR="006C7785" w:rsidRPr="00306992" w:rsidRDefault="006C7785" w:rsidP="00380FCD">
            <w:pPr>
              <w:jc w:val="center"/>
            </w:pPr>
            <w:r>
              <w:rPr>
                <w:b/>
              </w:rPr>
              <w:t>tbd</w:t>
            </w:r>
          </w:p>
        </w:tc>
      </w:tr>
    </w:tbl>
    <w:p w14:paraId="71E9E95E" w14:textId="77777777" w:rsidR="006C7785" w:rsidRDefault="006C7785" w:rsidP="006C7785"/>
    <w:p w14:paraId="35AAA6D2"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ECEA0E0" w14:textId="77777777" w:rsidR="006C7785" w:rsidRDefault="006C7785" w:rsidP="006C7785"/>
    <w:p w14:paraId="07FEA25F"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br w:type="page"/>
      </w:r>
      <w:r w:rsidRPr="001C1BE9">
        <w:rPr>
          <w:rFonts w:cs="Arial"/>
          <w:color w:val="000000" w:themeColor="text1"/>
        </w:rPr>
        <w:lastRenderedPageBreak/>
        <w:t>Full Light Lines</w:t>
      </w:r>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6C7785" w:rsidRPr="008604AE" w14:paraId="7C6A4057" w14:textId="77777777" w:rsidTr="00380FCD">
        <w:trPr>
          <w:trHeight w:val="454"/>
          <w:tblHeader/>
        </w:trPr>
        <w:tc>
          <w:tcPr>
            <w:tcW w:w="2490" w:type="dxa"/>
            <w:shd w:val="clear" w:color="auto" w:fill="CCFFCC"/>
            <w:vAlign w:val="center"/>
          </w:tcPr>
          <w:p w14:paraId="4EA7C6B1" w14:textId="77777777" w:rsidR="006C7785" w:rsidRPr="008604AE" w:rsidRDefault="006C7785" w:rsidP="00380FCD">
            <w:pPr>
              <w:rPr>
                <w:rFonts w:cs="Arial"/>
              </w:rPr>
            </w:pPr>
            <w:r w:rsidRPr="008604AE">
              <w:rPr>
                <w:rFonts w:cs="Arial"/>
                <w:b/>
              </w:rPr>
              <w:t>Test Reference</w:t>
            </w:r>
          </w:p>
        </w:tc>
        <w:tc>
          <w:tcPr>
            <w:tcW w:w="2676" w:type="dxa"/>
            <w:shd w:val="clear" w:color="auto" w:fill="CCFFCC"/>
            <w:vAlign w:val="center"/>
          </w:tcPr>
          <w:p w14:paraId="157E4646" w14:textId="77777777" w:rsidR="006C7785" w:rsidRPr="008604AE" w:rsidRDefault="006C7785" w:rsidP="00380FCD">
            <w:pPr>
              <w:rPr>
                <w:rFonts w:cs="Arial"/>
              </w:rPr>
            </w:pPr>
            <w:r w:rsidRPr="008604AE">
              <w:rPr>
                <w:rFonts w:cs="Arial"/>
              </w:rPr>
              <w:t>FullLightLines</w:t>
            </w:r>
          </w:p>
        </w:tc>
        <w:tc>
          <w:tcPr>
            <w:tcW w:w="2491" w:type="dxa"/>
            <w:shd w:val="clear" w:color="auto" w:fill="CCFFCC"/>
            <w:vAlign w:val="center"/>
          </w:tcPr>
          <w:p w14:paraId="285ABA55" w14:textId="77777777" w:rsidR="006C7785" w:rsidRPr="008604AE" w:rsidRDefault="006C7785" w:rsidP="00380FCD">
            <w:pPr>
              <w:rPr>
                <w:rFonts w:cs="Arial"/>
              </w:rPr>
            </w:pPr>
            <w:r w:rsidRPr="008604AE">
              <w:rPr>
                <w:rFonts w:cs="Arial"/>
                <w:b/>
              </w:rPr>
              <w:t>IHO Reference</w:t>
            </w:r>
          </w:p>
        </w:tc>
        <w:tc>
          <w:tcPr>
            <w:tcW w:w="2009" w:type="dxa"/>
            <w:shd w:val="clear" w:color="auto" w:fill="CCFFCC"/>
            <w:vAlign w:val="center"/>
          </w:tcPr>
          <w:p w14:paraId="3BAB0C9F" w14:textId="77777777" w:rsidR="006C7785" w:rsidRPr="008604AE" w:rsidRDefault="006C7785" w:rsidP="00380FCD">
            <w:pPr>
              <w:spacing w:line="240" w:lineRule="auto"/>
              <w:rPr>
                <w:rFonts w:cs="Arial"/>
                <w:color w:val="000000"/>
              </w:rPr>
            </w:pPr>
            <w:r w:rsidRPr="008604AE">
              <w:rPr>
                <w:rFonts w:cs="Arial"/>
                <w:color w:val="000000"/>
              </w:rPr>
              <w:t>S-98 C-9.8</w:t>
            </w:r>
          </w:p>
          <w:p w14:paraId="2C0FFD04" w14:textId="77777777" w:rsidR="006C7785" w:rsidRPr="008604AE" w:rsidRDefault="006C7785" w:rsidP="00380FCD">
            <w:pPr>
              <w:rPr>
                <w:rFonts w:cs="Arial"/>
              </w:rPr>
            </w:pPr>
          </w:p>
        </w:tc>
      </w:tr>
    </w:tbl>
    <w:tbl>
      <w:tblPr>
        <w:tblStyle w:val="TableGrid"/>
        <w:tblW w:w="9709" w:type="dxa"/>
        <w:tblInd w:w="-10" w:type="dxa"/>
        <w:tblLook w:val="04A0" w:firstRow="1" w:lastRow="0" w:firstColumn="1" w:lastColumn="0" w:noHBand="0" w:noVBand="1"/>
      </w:tblPr>
      <w:tblGrid>
        <w:gridCol w:w="13"/>
        <w:gridCol w:w="2986"/>
        <w:gridCol w:w="281"/>
        <w:gridCol w:w="1388"/>
        <w:gridCol w:w="251"/>
        <w:gridCol w:w="1059"/>
        <w:gridCol w:w="1997"/>
        <w:gridCol w:w="574"/>
        <w:gridCol w:w="758"/>
        <w:gridCol w:w="359"/>
        <w:gridCol w:w="98"/>
      </w:tblGrid>
      <w:tr w:rsidR="006C7785" w:rsidRPr="00340B0D" w14:paraId="31D7199F"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3334B29"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7B18722E"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3FEA54E" w14:textId="77777777" w:rsidR="006C7785" w:rsidRPr="005B051E" w:rsidRDefault="006C7785" w:rsidP="00380FCD">
            <w:pPr>
              <w:rPr>
                <w:rFonts w:cs="Arial"/>
              </w:rPr>
            </w:pPr>
            <w:r w:rsidRPr="008604AE">
              <w:rPr>
                <w:rFonts w:cs="Arial"/>
                <w:i/>
              </w:rPr>
              <w:t>Disabling Full light lines using the Full light lines Mariner’s Selection</w:t>
            </w:r>
          </w:p>
        </w:tc>
      </w:tr>
      <w:tr w:rsidR="006C7785" w:rsidRPr="00340B0D" w14:paraId="258ED97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3E14E89"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E2AB8CE"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7439F2F6" w14:textId="77777777" w:rsidR="006C7785" w:rsidRPr="003922E0" w:rsidRDefault="006C7785" w:rsidP="00380FCD">
            <w:pPr>
              <w:rPr>
                <w:rFonts w:cs="Arial"/>
                <w:i/>
              </w:rPr>
            </w:pPr>
            <w:r w:rsidRPr="008604AE">
              <w:rPr>
                <w:rFonts w:cs="Arial"/>
                <w:i/>
              </w:rPr>
              <w:t xml:space="preserve">Load the exchange set </w:t>
            </w:r>
            <w:r w:rsidRPr="008604AE">
              <w:rPr>
                <w:rFonts w:cs="Arial"/>
                <w:b/>
                <w:bCs/>
                <w:i/>
              </w:rPr>
              <w:t xml:space="preserve">PowerUp </w:t>
            </w:r>
            <w:r>
              <w:rPr>
                <w:rFonts w:cs="Arial"/>
                <w:i/>
              </w:rPr>
              <w:t>with the following settings:</w:t>
            </w:r>
          </w:p>
        </w:tc>
      </w:tr>
      <w:tr w:rsidR="006C7785" w:rsidRPr="00340B0D" w14:paraId="11192D3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7800B756"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E864BDD" w14:textId="77777777" w:rsidR="006C7785" w:rsidRPr="00340B0D" w:rsidRDefault="006C7785" w:rsidP="00380FCD">
            <w:pPr>
              <w:jc w:val="center"/>
              <w:rPr>
                <w:rFonts w:cs="Arial"/>
                <w:b/>
                <w:bCs/>
                <w:sz w:val="18"/>
                <w:szCs w:val="18"/>
              </w:rPr>
            </w:pPr>
          </w:p>
        </w:tc>
      </w:tr>
      <w:tr w:rsidR="006C7785" w:rsidRPr="00340B0D" w14:paraId="1AC2F476"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4" w:space="0" w:color="auto"/>
              <w:right w:val="single" w:sz="12" w:space="0" w:color="auto"/>
            </w:tcBorders>
            <w:shd w:val="clear" w:color="auto" w:fill="auto"/>
          </w:tcPr>
          <w:p w14:paraId="0DE9295F" w14:textId="77777777" w:rsidR="006C7785" w:rsidRPr="000B13F9" w:rsidRDefault="006C7785" w:rsidP="00380FCD">
            <w:pPr>
              <w:rPr>
                <w:rFonts w:cs="Arial"/>
              </w:rPr>
            </w:pPr>
            <w:r>
              <w:rPr>
                <w:rFonts w:cs="Arial"/>
                <w:b/>
                <w:bCs/>
                <w:i/>
              </w:rPr>
              <w:t>DisplayBae</w:t>
            </w:r>
          </w:p>
        </w:tc>
        <w:tc>
          <w:tcPr>
            <w:tcW w:w="938" w:type="dxa"/>
            <w:gridSpan w:val="2"/>
            <w:tcBorders>
              <w:top w:val="single" w:sz="4" w:space="0" w:color="auto"/>
              <w:left w:val="single" w:sz="12" w:space="0" w:color="auto"/>
              <w:bottom w:val="single" w:sz="4" w:space="0" w:color="auto"/>
              <w:right w:val="single" w:sz="12" w:space="0" w:color="auto"/>
            </w:tcBorders>
            <w:shd w:val="clear" w:color="auto" w:fill="auto"/>
          </w:tcPr>
          <w:p w14:paraId="44E4DB6E" w14:textId="77777777" w:rsidR="006C7785" w:rsidRPr="00340B0D" w:rsidRDefault="006C7785" w:rsidP="00380FCD">
            <w:pPr>
              <w:rPr>
                <w:rFonts w:cs="Arial"/>
                <w:sz w:val="18"/>
                <w:szCs w:val="18"/>
              </w:rPr>
            </w:pPr>
          </w:p>
        </w:tc>
      </w:tr>
      <w:tr w:rsidR="006C7785" w:rsidRPr="00340B0D" w14:paraId="010055FD" w14:textId="77777777" w:rsidTr="00380FCD">
        <w:trPr>
          <w:gridBefore w:val="1"/>
          <w:gridAfter w:val="1"/>
          <w:wBefore w:w="13" w:type="dxa"/>
          <w:wAfter w:w="56" w:type="dxa"/>
        </w:trPr>
        <w:tc>
          <w:tcPr>
            <w:tcW w:w="8702" w:type="dxa"/>
            <w:gridSpan w:val="7"/>
            <w:tcBorders>
              <w:top w:val="single" w:sz="4" w:space="0" w:color="auto"/>
              <w:left w:val="single" w:sz="12" w:space="0" w:color="auto"/>
              <w:bottom w:val="single" w:sz="12" w:space="0" w:color="auto"/>
              <w:right w:val="single" w:sz="12" w:space="0" w:color="auto"/>
            </w:tcBorders>
            <w:shd w:val="clear" w:color="auto" w:fill="auto"/>
          </w:tcPr>
          <w:p w14:paraId="4429231E" w14:textId="77777777" w:rsidR="006C7785" w:rsidRPr="00340B0D" w:rsidRDefault="006C7785" w:rsidP="00380FCD">
            <w:pPr>
              <w:rPr>
                <w:rFonts w:cs="Arial"/>
                <w:sz w:val="18"/>
                <w:szCs w:val="18"/>
              </w:rPr>
            </w:pPr>
          </w:p>
        </w:tc>
        <w:tc>
          <w:tcPr>
            <w:tcW w:w="938" w:type="dxa"/>
            <w:gridSpan w:val="2"/>
            <w:tcBorders>
              <w:top w:val="single" w:sz="4" w:space="0" w:color="auto"/>
              <w:left w:val="single" w:sz="12" w:space="0" w:color="auto"/>
              <w:bottom w:val="single" w:sz="12" w:space="0" w:color="auto"/>
              <w:right w:val="single" w:sz="12" w:space="0" w:color="auto"/>
            </w:tcBorders>
            <w:shd w:val="clear" w:color="auto" w:fill="auto"/>
          </w:tcPr>
          <w:p w14:paraId="7934FDFA" w14:textId="77777777" w:rsidR="006C7785" w:rsidRPr="00340B0D" w:rsidRDefault="006C7785" w:rsidP="00380FCD">
            <w:pPr>
              <w:rPr>
                <w:rFonts w:cs="Arial"/>
                <w:sz w:val="18"/>
                <w:szCs w:val="18"/>
              </w:rPr>
            </w:pPr>
          </w:p>
        </w:tc>
      </w:tr>
      <w:tr w:rsidR="006C7785" w:rsidRPr="00340B0D" w14:paraId="477A45EF" w14:textId="77777777" w:rsidTr="00380FCD">
        <w:trPr>
          <w:gridBefore w:val="1"/>
          <w:gridAfter w:val="1"/>
          <w:wBefore w:w="13" w:type="dxa"/>
          <w:wAfter w:w="56" w:type="dxa"/>
        </w:trPr>
        <w:tc>
          <w:tcPr>
            <w:tcW w:w="4906"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04EF6943"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6FA5D21B"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0BD5634E" w14:textId="77777777" w:rsidTr="00380FCD">
        <w:trPr>
          <w:gridBefore w:val="1"/>
          <w:wBefore w:w="13" w:type="dxa"/>
        </w:trPr>
        <w:sdt>
          <w:sdtPr>
            <w:rPr>
              <w:rFonts w:cs="Arial"/>
              <w:sz w:val="18"/>
              <w:szCs w:val="18"/>
            </w:rPr>
            <w:alias w:val="Diplay Category"/>
            <w:tag w:val="Diplay Categor"/>
            <w:id w:val="-2085742034"/>
            <w:placeholder>
              <w:docPart w:val="05582D50214D4DDEA133B1DD8E667F58"/>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906" w:type="dxa"/>
                <w:gridSpan w:val="4"/>
                <w:tcBorders>
                  <w:top w:val="single" w:sz="4" w:space="0" w:color="auto"/>
                  <w:left w:val="single" w:sz="12" w:space="0" w:color="auto"/>
                  <w:bottom w:val="single" w:sz="12" w:space="0" w:color="auto"/>
                  <w:right w:val="single" w:sz="12" w:space="0" w:color="auto"/>
                </w:tcBorders>
                <w:shd w:val="clear" w:color="auto" w:fill="auto"/>
              </w:tcPr>
              <w:p w14:paraId="38D9C09C" w14:textId="77777777" w:rsidR="006C7785" w:rsidRPr="00340B0D" w:rsidRDefault="006C7785" w:rsidP="00380FCD">
                <w:pPr>
                  <w:rPr>
                    <w:rFonts w:cs="Arial"/>
                    <w:sz w:val="18"/>
                    <w:szCs w:val="18"/>
                  </w:rPr>
                </w:pPr>
                <w:r>
                  <w:rPr>
                    <w:rFonts w:cs="Arial"/>
                    <w:sz w:val="18"/>
                    <w:szCs w:val="18"/>
                  </w:rPr>
                  <w:t>Other</w:t>
                </w:r>
              </w:p>
            </w:tc>
          </w:sdtContent>
        </w:sdt>
        <w:tc>
          <w:tcPr>
            <w:tcW w:w="4554" w:type="dxa"/>
            <w:gridSpan w:val="4"/>
            <w:tcBorders>
              <w:left w:val="single" w:sz="12" w:space="0" w:color="auto"/>
              <w:bottom w:val="single" w:sz="4" w:space="0" w:color="auto"/>
              <w:right w:val="single" w:sz="4" w:space="0" w:color="auto"/>
            </w:tcBorders>
            <w:shd w:val="clear" w:color="auto" w:fill="auto"/>
          </w:tcPr>
          <w:p w14:paraId="14BEF1E6" w14:textId="77777777" w:rsidR="006C7785" w:rsidRPr="00340B0D" w:rsidRDefault="006C7785" w:rsidP="00380FCD">
            <w:pPr>
              <w:rPr>
                <w:rFonts w:cs="Arial"/>
                <w:sz w:val="18"/>
                <w:szCs w:val="18"/>
              </w:rPr>
            </w:pPr>
            <w:r w:rsidRPr="00340B0D">
              <w:rPr>
                <w:rFonts w:cs="Arial"/>
                <w:sz w:val="18"/>
                <w:szCs w:val="18"/>
              </w:rPr>
              <w:t>Accuracy</w:t>
            </w:r>
          </w:p>
        </w:tc>
        <w:tc>
          <w:tcPr>
            <w:tcW w:w="236" w:type="dxa"/>
            <w:gridSpan w:val="2"/>
            <w:tcBorders>
              <w:left w:val="single" w:sz="4" w:space="0" w:color="auto"/>
              <w:right w:val="single" w:sz="12" w:space="0" w:color="auto"/>
            </w:tcBorders>
            <w:shd w:val="clear" w:color="auto" w:fill="auto"/>
            <w:vAlign w:val="center"/>
          </w:tcPr>
          <w:p w14:paraId="7C52B421" w14:textId="77777777" w:rsidR="006C7785" w:rsidRPr="00340B0D" w:rsidRDefault="006C7785" w:rsidP="00380FCD">
            <w:pPr>
              <w:jc w:val="center"/>
              <w:rPr>
                <w:rFonts w:cs="Arial"/>
                <w:sz w:val="18"/>
                <w:szCs w:val="18"/>
              </w:rPr>
            </w:pPr>
          </w:p>
        </w:tc>
      </w:tr>
      <w:tr w:rsidR="006C7785" w:rsidRPr="00340B0D" w14:paraId="24593DAF" w14:textId="77777777" w:rsidTr="00380FCD">
        <w:trPr>
          <w:gridBefore w:val="1"/>
          <w:wBefore w:w="13" w:type="dxa"/>
        </w:trPr>
        <w:tc>
          <w:tcPr>
            <w:tcW w:w="4906"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144F70FE"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554" w:type="dxa"/>
            <w:gridSpan w:val="4"/>
            <w:tcBorders>
              <w:left w:val="single" w:sz="12" w:space="0" w:color="auto"/>
              <w:right w:val="single" w:sz="4" w:space="0" w:color="auto"/>
            </w:tcBorders>
            <w:shd w:val="clear" w:color="auto" w:fill="auto"/>
          </w:tcPr>
          <w:p w14:paraId="46AE88F4" w14:textId="77777777" w:rsidR="006C7785" w:rsidRPr="00340B0D" w:rsidRDefault="006C7785" w:rsidP="00380FCD">
            <w:pPr>
              <w:rPr>
                <w:rFonts w:cs="Arial"/>
                <w:sz w:val="18"/>
                <w:szCs w:val="18"/>
              </w:rPr>
            </w:pPr>
            <w:r w:rsidRPr="00340B0D">
              <w:rPr>
                <w:rFonts w:cs="Arial"/>
                <w:sz w:val="18"/>
                <w:szCs w:val="18"/>
              </w:rPr>
              <w:t>Contour label</w:t>
            </w:r>
          </w:p>
        </w:tc>
        <w:tc>
          <w:tcPr>
            <w:tcW w:w="236" w:type="dxa"/>
            <w:gridSpan w:val="2"/>
            <w:tcBorders>
              <w:left w:val="single" w:sz="4" w:space="0" w:color="auto"/>
              <w:right w:val="single" w:sz="12" w:space="0" w:color="auto"/>
            </w:tcBorders>
            <w:shd w:val="clear" w:color="auto" w:fill="auto"/>
            <w:vAlign w:val="center"/>
          </w:tcPr>
          <w:p w14:paraId="30C8D9D3" w14:textId="77777777" w:rsidR="006C7785" w:rsidRPr="00340B0D" w:rsidRDefault="006C7785" w:rsidP="00380FCD">
            <w:pPr>
              <w:jc w:val="center"/>
              <w:rPr>
                <w:rFonts w:cs="Arial"/>
                <w:sz w:val="18"/>
                <w:szCs w:val="18"/>
              </w:rPr>
            </w:pPr>
          </w:p>
        </w:tc>
      </w:tr>
      <w:tr w:rsidR="006C7785" w:rsidRPr="00340B0D" w14:paraId="164C1566"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EA027BD" w14:textId="77777777" w:rsidR="006C7785" w:rsidRPr="00340B0D" w:rsidRDefault="006C7785" w:rsidP="00380FCD">
            <w:pPr>
              <w:rPr>
                <w:rFonts w:cs="Arial"/>
                <w:sz w:val="18"/>
                <w:szCs w:val="18"/>
              </w:rPr>
            </w:pPr>
            <w:r w:rsidRPr="00340B0D">
              <w:rPr>
                <w:rFonts w:cs="Arial"/>
                <w:sz w:val="18"/>
                <w:szCs w:val="18"/>
              </w:rPr>
              <w:t>Safety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12123E0"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5F6A1447" w14:textId="77777777" w:rsidR="006C7785" w:rsidRPr="00340B0D" w:rsidRDefault="006C7785" w:rsidP="00380FCD">
            <w:pPr>
              <w:rPr>
                <w:rFonts w:cs="Arial"/>
                <w:sz w:val="18"/>
                <w:szCs w:val="18"/>
              </w:rPr>
            </w:pPr>
            <w:r w:rsidRPr="00340B0D">
              <w:rPr>
                <w:rFonts w:cs="Arial"/>
                <w:sz w:val="18"/>
                <w:szCs w:val="18"/>
              </w:rPr>
              <w:t>Highlight date dependent</w:t>
            </w:r>
          </w:p>
        </w:tc>
        <w:tc>
          <w:tcPr>
            <w:tcW w:w="236" w:type="dxa"/>
            <w:gridSpan w:val="2"/>
            <w:tcBorders>
              <w:right w:val="single" w:sz="12" w:space="0" w:color="auto"/>
            </w:tcBorders>
          </w:tcPr>
          <w:p w14:paraId="0398C1B6" w14:textId="77777777" w:rsidR="006C7785" w:rsidRPr="00340B0D" w:rsidRDefault="006C7785" w:rsidP="00380FCD">
            <w:pPr>
              <w:rPr>
                <w:rFonts w:cs="Arial"/>
                <w:sz w:val="18"/>
                <w:szCs w:val="18"/>
              </w:rPr>
            </w:pPr>
          </w:p>
        </w:tc>
      </w:tr>
      <w:tr w:rsidR="006C7785" w:rsidRPr="00340B0D" w14:paraId="3D999AF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FDD98F5" w14:textId="77777777" w:rsidR="006C7785" w:rsidRPr="00340B0D" w:rsidRDefault="006C7785" w:rsidP="00380FCD">
            <w:pPr>
              <w:rPr>
                <w:rFonts w:cs="Arial"/>
                <w:sz w:val="18"/>
                <w:szCs w:val="18"/>
              </w:rPr>
            </w:pPr>
            <w:r w:rsidRPr="00340B0D">
              <w:rPr>
                <w:rFonts w:cs="Arial"/>
                <w:sz w:val="18"/>
                <w:szCs w:val="18"/>
              </w:rPr>
              <w:t>Safety Depth</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341E3F7" w14:textId="77777777" w:rsidR="006C7785" w:rsidRPr="00340B0D" w:rsidRDefault="006C7785" w:rsidP="00380FCD">
            <w:pPr>
              <w:rPr>
                <w:rFonts w:cs="Arial"/>
                <w:sz w:val="18"/>
                <w:szCs w:val="18"/>
              </w:rPr>
            </w:pPr>
            <w:r>
              <w:rPr>
                <w:rFonts w:cs="Arial"/>
                <w:sz w:val="18"/>
                <w:szCs w:val="18"/>
              </w:rPr>
              <w:t>30m</w:t>
            </w:r>
          </w:p>
        </w:tc>
        <w:tc>
          <w:tcPr>
            <w:tcW w:w="4554" w:type="dxa"/>
            <w:gridSpan w:val="4"/>
            <w:tcBorders>
              <w:left w:val="single" w:sz="12" w:space="0" w:color="auto"/>
            </w:tcBorders>
          </w:tcPr>
          <w:p w14:paraId="41D36966" w14:textId="77777777" w:rsidR="006C7785" w:rsidRPr="00340B0D" w:rsidRDefault="006C7785" w:rsidP="00380FCD">
            <w:pPr>
              <w:rPr>
                <w:rFonts w:cs="Arial"/>
                <w:sz w:val="18"/>
                <w:szCs w:val="18"/>
              </w:rPr>
            </w:pPr>
            <w:r w:rsidRPr="00340B0D">
              <w:rPr>
                <w:rFonts w:cs="Arial"/>
                <w:sz w:val="18"/>
                <w:szCs w:val="18"/>
              </w:rPr>
              <w:t>Highlight document</w:t>
            </w:r>
          </w:p>
        </w:tc>
        <w:tc>
          <w:tcPr>
            <w:tcW w:w="236" w:type="dxa"/>
            <w:gridSpan w:val="2"/>
            <w:tcBorders>
              <w:right w:val="single" w:sz="12" w:space="0" w:color="auto"/>
            </w:tcBorders>
          </w:tcPr>
          <w:p w14:paraId="667F52D5" w14:textId="77777777" w:rsidR="006C7785" w:rsidRPr="00340B0D" w:rsidRDefault="006C7785" w:rsidP="00380FCD">
            <w:pPr>
              <w:jc w:val="center"/>
              <w:rPr>
                <w:rFonts w:cs="Arial"/>
                <w:sz w:val="18"/>
                <w:szCs w:val="18"/>
              </w:rPr>
            </w:pPr>
          </w:p>
        </w:tc>
      </w:tr>
      <w:tr w:rsidR="006C7785" w:rsidRPr="00340B0D" w14:paraId="2079B429"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8DB74B6" w14:textId="77777777" w:rsidR="006C7785" w:rsidRPr="00340B0D" w:rsidRDefault="006C7785" w:rsidP="00380FCD">
            <w:pPr>
              <w:rPr>
                <w:rFonts w:cs="Arial"/>
                <w:sz w:val="18"/>
                <w:szCs w:val="18"/>
              </w:rPr>
            </w:pPr>
            <w:r w:rsidRPr="00340B0D">
              <w:rPr>
                <w:rFonts w:cs="Arial"/>
                <w:sz w:val="18"/>
                <w:szCs w:val="18"/>
              </w:rPr>
              <w:t>Deep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61948AE"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305F788" w14:textId="77777777" w:rsidR="006C7785" w:rsidRPr="00340B0D" w:rsidRDefault="006C7785" w:rsidP="00380FCD">
            <w:pPr>
              <w:rPr>
                <w:rFonts w:cs="Arial"/>
                <w:b/>
                <w:bCs/>
                <w:sz w:val="18"/>
                <w:szCs w:val="18"/>
              </w:rPr>
            </w:pPr>
            <w:r w:rsidRPr="00340B0D">
              <w:rPr>
                <w:rFonts w:cs="Arial"/>
                <w:sz w:val="18"/>
                <w:szCs w:val="18"/>
              </w:rPr>
              <w:t>Highlight info</w:t>
            </w:r>
          </w:p>
        </w:tc>
        <w:tc>
          <w:tcPr>
            <w:tcW w:w="236" w:type="dxa"/>
            <w:gridSpan w:val="2"/>
            <w:tcBorders>
              <w:right w:val="single" w:sz="12" w:space="0" w:color="auto"/>
            </w:tcBorders>
          </w:tcPr>
          <w:p w14:paraId="06F5D85A" w14:textId="77777777" w:rsidR="006C7785" w:rsidRPr="00340B0D" w:rsidRDefault="006C7785" w:rsidP="00380FCD">
            <w:pPr>
              <w:jc w:val="center"/>
              <w:rPr>
                <w:rFonts w:cs="Arial"/>
                <w:sz w:val="18"/>
                <w:szCs w:val="18"/>
              </w:rPr>
            </w:pPr>
          </w:p>
        </w:tc>
      </w:tr>
      <w:tr w:rsidR="006C7785" w:rsidRPr="00340B0D" w14:paraId="6D9530A8"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8015CF6" w14:textId="77777777" w:rsidR="006C7785" w:rsidRPr="00340B0D" w:rsidRDefault="006C7785" w:rsidP="00380FCD">
            <w:pPr>
              <w:rPr>
                <w:rFonts w:cs="Arial"/>
                <w:sz w:val="18"/>
                <w:szCs w:val="18"/>
              </w:rPr>
            </w:pPr>
            <w:r w:rsidRPr="00340B0D">
              <w:rPr>
                <w:rFonts w:cs="Arial"/>
                <w:sz w:val="18"/>
                <w:szCs w:val="18"/>
              </w:rPr>
              <w:t>Shallow Contour</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75841ED"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FE604FA" w14:textId="77777777" w:rsidR="006C7785" w:rsidRPr="00340B0D" w:rsidRDefault="006C7785" w:rsidP="00380FCD">
            <w:pPr>
              <w:rPr>
                <w:rFonts w:cs="Arial"/>
                <w:sz w:val="18"/>
                <w:szCs w:val="18"/>
              </w:rPr>
            </w:pPr>
            <w:r w:rsidRPr="00340B0D">
              <w:rPr>
                <w:rFonts w:cs="Arial"/>
                <w:sz w:val="18"/>
                <w:szCs w:val="18"/>
              </w:rPr>
              <w:t>Shallow Pattern</w:t>
            </w:r>
          </w:p>
        </w:tc>
        <w:tc>
          <w:tcPr>
            <w:tcW w:w="236" w:type="dxa"/>
            <w:gridSpan w:val="2"/>
            <w:tcBorders>
              <w:right w:val="single" w:sz="12" w:space="0" w:color="auto"/>
            </w:tcBorders>
          </w:tcPr>
          <w:p w14:paraId="7659C987" w14:textId="77777777" w:rsidR="006C7785" w:rsidRPr="00340B0D" w:rsidRDefault="006C7785" w:rsidP="00380FCD">
            <w:pPr>
              <w:jc w:val="center"/>
              <w:rPr>
                <w:rFonts w:cs="Arial"/>
                <w:sz w:val="18"/>
                <w:szCs w:val="18"/>
              </w:rPr>
            </w:pPr>
          </w:p>
        </w:tc>
      </w:tr>
      <w:tr w:rsidR="006C7785" w:rsidRPr="00340B0D" w14:paraId="4C5F7E5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F789D89" w14:textId="77777777" w:rsidR="006C7785" w:rsidRPr="00340B0D" w:rsidRDefault="006C7785" w:rsidP="00380FCD">
            <w:pPr>
              <w:rPr>
                <w:rFonts w:cs="Arial"/>
                <w:sz w:val="18"/>
                <w:szCs w:val="18"/>
              </w:rPr>
            </w:pPr>
            <w:r w:rsidRPr="00340B0D">
              <w:rPr>
                <w:rFonts w:cs="Arial"/>
                <w:sz w:val="18"/>
                <w:szCs w:val="18"/>
              </w:rPr>
              <w:t>Four Shades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1405807"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C7DD46B" w14:textId="77777777" w:rsidR="006C7785" w:rsidRPr="00340B0D" w:rsidRDefault="006C7785" w:rsidP="00380FCD">
            <w:pPr>
              <w:rPr>
                <w:rFonts w:cs="Arial"/>
                <w:sz w:val="18"/>
                <w:szCs w:val="18"/>
              </w:rPr>
            </w:pPr>
            <w:r w:rsidRPr="00340B0D">
              <w:rPr>
                <w:rFonts w:cs="Arial"/>
                <w:sz w:val="18"/>
                <w:szCs w:val="18"/>
              </w:rPr>
              <w:t>Unknown</w:t>
            </w:r>
          </w:p>
        </w:tc>
        <w:tc>
          <w:tcPr>
            <w:tcW w:w="236" w:type="dxa"/>
            <w:gridSpan w:val="2"/>
            <w:tcBorders>
              <w:right w:val="single" w:sz="12" w:space="0" w:color="auto"/>
            </w:tcBorders>
          </w:tcPr>
          <w:p w14:paraId="424AD879" w14:textId="77777777" w:rsidR="006C7785" w:rsidRPr="00340B0D" w:rsidRDefault="006C7785" w:rsidP="00380FCD">
            <w:pPr>
              <w:jc w:val="center"/>
              <w:rPr>
                <w:rFonts w:cs="Arial"/>
                <w:sz w:val="18"/>
                <w:szCs w:val="18"/>
              </w:rPr>
            </w:pPr>
          </w:p>
        </w:tc>
      </w:tr>
      <w:tr w:rsidR="006C7785" w:rsidRPr="00340B0D" w14:paraId="0BBED2A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67F788D" w14:textId="77777777" w:rsidR="006C7785" w:rsidRPr="00340B0D" w:rsidRDefault="006C7785" w:rsidP="00380FCD">
            <w:pPr>
              <w:rPr>
                <w:rFonts w:cs="Arial"/>
                <w:sz w:val="18"/>
                <w:szCs w:val="18"/>
              </w:rPr>
            </w:pPr>
            <w:r w:rsidRPr="00340B0D">
              <w:rPr>
                <w:rFonts w:cs="Arial"/>
                <w:sz w:val="18"/>
                <w:szCs w:val="18"/>
              </w:rPr>
              <w:t>Radar Overlay</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34066A1"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38AE0B2D" w14:textId="77777777" w:rsidR="006C7785" w:rsidRPr="00340B0D" w:rsidRDefault="006C7785" w:rsidP="00380FCD">
            <w:pPr>
              <w:rPr>
                <w:rFonts w:cs="Arial"/>
                <w:sz w:val="18"/>
                <w:szCs w:val="18"/>
              </w:rPr>
            </w:pPr>
            <w:r w:rsidRPr="00340B0D">
              <w:rPr>
                <w:rFonts w:cs="Arial"/>
                <w:sz w:val="18"/>
                <w:szCs w:val="18"/>
              </w:rPr>
              <w:t>Update Review</w:t>
            </w:r>
          </w:p>
        </w:tc>
        <w:tc>
          <w:tcPr>
            <w:tcW w:w="236" w:type="dxa"/>
            <w:gridSpan w:val="2"/>
            <w:tcBorders>
              <w:right w:val="single" w:sz="12" w:space="0" w:color="auto"/>
            </w:tcBorders>
          </w:tcPr>
          <w:p w14:paraId="07EF8B47" w14:textId="77777777" w:rsidR="006C7785" w:rsidRPr="00340B0D" w:rsidRDefault="006C7785" w:rsidP="00380FCD">
            <w:pPr>
              <w:jc w:val="center"/>
              <w:rPr>
                <w:rFonts w:cs="Arial"/>
                <w:sz w:val="18"/>
                <w:szCs w:val="18"/>
              </w:rPr>
            </w:pPr>
          </w:p>
        </w:tc>
      </w:tr>
      <w:tr w:rsidR="006C7785" w:rsidRPr="00340B0D" w14:paraId="771C735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32A4ECF2" w14:textId="77777777" w:rsidR="006C7785" w:rsidRPr="00340B0D" w:rsidRDefault="006C7785" w:rsidP="00380FCD">
            <w:pPr>
              <w:rPr>
                <w:rFonts w:cs="Arial"/>
                <w:sz w:val="18"/>
                <w:szCs w:val="18"/>
              </w:rPr>
            </w:pPr>
            <w:r w:rsidRPr="00340B0D">
              <w:rPr>
                <w:rFonts w:cs="Arial"/>
                <w:sz w:val="18"/>
                <w:szCs w:val="18"/>
              </w:rPr>
              <w:t>Plain Boundaries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22DF4B"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60DD4937" w14:textId="77777777" w:rsidR="006C7785" w:rsidRPr="00340B0D" w:rsidRDefault="006C7785" w:rsidP="00380FCD">
            <w:pPr>
              <w:rPr>
                <w:rFonts w:cs="Arial"/>
                <w:sz w:val="18"/>
                <w:szCs w:val="18"/>
              </w:rPr>
            </w:pPr>
            <w:r w:rsidRPr="00340B0D">
              <w:rPr>
                <w:rFonts w:cs="Arial"/>
                <w:b/>
                <w:bCs/>
                <w:sz w:val="18"/>
                <w:szCs w:val="18"/>
              </w:rPr>
              <w:t>Text Groups</w:t>
            </w:r>
          </w:p>
        </w:tc>
        <w:tc>
          <w:tcPr>
            <w:tcW w:w="236" w:type="dxa"/>
            <w:gridSpan w:val="2"/>
            <w:tcBorders>
              <w:right w:val="single" w:sz="12" w:space="0" w:color="auto"/>
            </w:tcBorders>
            <w:vAlign w:val="center"/>
          </w:tcPr>
          <w:p w14:paraId="244E9E52" w14:textId="77777777" w:rsidR="006C7785" w:rsidRPr="00340B0D" w:rsidRDefault="006C7785" w:rsidP="00380FCD">
            <w:pPr>
              <w:jc w:val="center"/>
              <w:rPr>
                <w:rFonts w:cs="Arial"/>
                <w:sz w:val="18"/>
                <w:szCs w:val="18"/>
              </w:rPr>
            </w:pPr>
          </w:p>
        </w:tc>
      </w:tr>
      <w:tr w:rsidR="006C7785" w:rsidRPr="00340B0D" w14:paraId="08F04C0D"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1982FD93" w14:textId="77777777" w:rsidR="006C7785" w:rsidRPr="00340B0D" w:rsidRDefault="006C7785" w:rsidP="00380FCD">
            <w:pPr>
              <w:rPr>
                <w:rFonts w:cs="Arial"/>
                <w:sz w:val="18"/>
                <w:szCs w:val="18"/>
              </w:rPr>
            </w:pPr>
            <w:r w:rsidRPr="00340B0D">
              <w:rPr>
                <w:rFonts w:cs="Arial"/>
                <w:sz w:val="18"/>
                <w:szCs w:val="18"/>
              </w:rPr>
              <w:t>Simplified Symbols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1469FD5" w14:textId="77777777" w:rsidR="006C7785" w:rsidRPr="00340B0D" w:rsidRDefault="006C7785" w:rsidP="00380FCD">
            <w:pPr>
              <w:rPr>
                <w:rFonts w:cs="Arial"/>
                <w:sz w:val="18"/>
                <w:szCs w:val="18"/>
              </w:rPr>
            </w:pPr>
            <w:r>
              <w:rPr>
                <w:rFonts w:cs="Arial"/>
                <w:sz w:val="18"/>
                <w:szCs w:val="18"/>
              </w:rPr>
              <w:t>false</w:t>
            </w:r>
          </w:p>
        </w:tc>
        <w:tc>
          <w:tcPr>
            <w:tcW w:w="4554" w:type="dxa"/>
            <w:gridSpan w:val="4"/>
            <w:tcBorders>
              <w:left w:val="single" w:sz="12" w:space="0" w:color="auto"/>
            </w:tcBorders>
          </w:tcPr>
          <w:p w14:paraId="1D6E8765" w14:textId="77777777" w:rsidR="006C7785" w:rsidRPr="00340B0D" w:rsidRDefault="006C7785" w:rsidP="00380FCD">
            <w:pPr>
              <w:rPr>
                <w:rFonts w:cs="Arial"/>
                <w:sz w:val="18"/>
                <w:szCs w:val="18"/>
              </w:rPr>
            </w:pPr>
            <w:r w:rsidRPr="00340B0D">
              <w:rPr>
                <w:rFonts w:cs="Arial"/>
                <w:sz w:val="18"/>
                <w:szCs w:val="18"/>
              </w:rPr>
              <w:t>Chart Text</w:t>
            </w:r>
          </w:p>
        </w:tc>
        <w:tc>
          <w:tcPr>
            <w:tcW w:w="236" w:type="dxa"/>
            <w:gridSpan w:val="2"/>
            <w:tcBorders>
              <w:right w:val="single" w:sz="12" w:space="0" w:color="auto"/>
            </w:tcBorders>
            <w:vAlign w:val="center"/>
          </w:tcPr>
          <w:p w14:paraId="344CFF70" w14:textId="77777777" w:rsidR="006C7785" w:rsidRPr="00340B0D" w:rsidRDefault="006C7785" w:rsidP="00380FCD">
            <w:pPr>
              <w:jc w:val="center"/>
              <w:rPr>
                <w:rFonts w:cs="Arial"/>
                <w:sz w:val="18"/>
                <w:szCs w:val="18"/>
              </w:rPr>
            </w:pPr>
          </w:p>
        </w:tc>
      </w:tr>
      <w:tr w:rsidR="006C7785" w:rsidRPr="00340B0D" w14:paraId="3A5E33FF"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05A23278" w14:textId="77777777" w:rsidR="006C7785" w:rsidRPr="00340B0D" w:rsidRDefault="006C7785" w:rsidP="00380FCD">
            <w:pPr>
              <w:rPr>
                <w:rFonts w:cs="Arial"/>
                <w:sz w:val="18"/>
                <w:szCs w:val="18"/>
              </w:rPr>
            </w:pPr>
            <w:r w:rsidRPr="00340B0D">
              <w:rPr>
                <w:rFonts w:cs="Arial"/>
                <w:sz w:val="18"/>
                <w:szCs w:val="18"/>
              </w:rPr>
              <w:t>Full Light Lines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A76CB5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7A6450E0"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236" w:type="dxa"/>
            <w:gridSpan w:val="2"/>
            <w:tcBorders>
              <w:right w:val="single" w:sz="12" w:space="0" w:color="auto"/>
            </w:tcBorders>
            <w:vAlign w:val="center"/>
          </w:tcPr>
          <w:p w14:paraId="757F9403" w14:textId="77777777" w:rsidR="006C7785" w:rsidRPr="00340B0D" w:rsidRDefault="006C7785" w:rsidP="00380FCD">
            <w:pPr>
              <w:jc w:val="center"/>
              <w:rPr>
                <w:rFonts w:cs="Arial"/>
                <w:sz w:val="18"/>
                <w:szCs w:val="18"/>
              </w:rPr>
            </w:pPr>
          </w:p>
        </w:tc>
      </w:tr>
      <w:tr w:rsidR="006C7785" w:rsidRPr="00340B0D" w14:paraId="4C3A70CB"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4AFD8FAF" w14:textId="77777777" w:rsidR="006C7785" w:rsidRPr="00340B0D" w:rsidRDefault="006C7785" w:rsidP="00380FCD">
            <w:pPr>
              <w:rPr>
                <w:rFonts w:cs="Arial"/>
                <w:sz w:val="18"/>
                <w:szCs w:val="18"/>
              </w:rPr>
            </w:pPr>
            <w:r w:rsidRPr="00340B0D">
              <w:rPr>
                <w:rFonts w:cs="Arial"/>
                <w:sz w:val="18"/>
                <w:szCs w:val="18"/>
              </w:rPr>
              <w:t>Ignore scale minimum</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C7E0270"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0930890A"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236" w:type="dxa"/>
            <w:gridSpan w:val="2"/>
            <w:tcBorders>
              <w:right w:val="single" w:sz="12" w:space="0" w:color="auto"/>
            </w:tcBorders>
            <w:vAlign w:val="center"/>
          </w:tcPr>
          <w:p w14:paraId="2605EBF9" w14:textId="77777777" w:rsidR="006C7785" w:rsidRPr="00340B0D" w:rsidRDefault="006C7785" w:rsidP="00380FCD">
            <w:pPr>
              <w:jc w:val="center"/>
              <w:rPr>
                <w:rFonts w:cs="Arial"/>
                <w:sz w:val="18"/>
                <w:szCs w:val="18"/>
              </w:rPr>
            </w:pPr>
          </w:p>
        </w:tc>
      </w:tr>
      <w:tr w:rsidR="006C7785" w:rsidRPr="00340B0D" w14:paraId="6BF91D9C" w14:textId="77777777" w:rsidTr="00380FCD">
        <w:trPr>
          <w:gridBefore w:val="1"/>
          <w:wBefore w:w="13" w:type="dxa"/>
        </w:trPr>
        <w:tc>
          <w:tcPr>
            <w:tcW w:w="3267" w:type="dxa"/>
            <w:gridSpan w:val="2"/>
            <w:tcBorders>
              <w:top w:val="single" w:sz="8" w:space="0" w:color="auto"/>
              <w:left w:val="single" w:sz="12" w:space="0" w:color="auto"/>
              <w:bottom w:val="single" w:sz="8" w:space="0" w:color="auto"/>
              <w:right w:val="single" w:sz="12" w:space="0" w:color="auto"/>
            </w:tcBorders>
            <w:shd w:val="clear" w:color="auto" w:fill="auto"/>
          </w:tcPr>
          <w:p w14:paraId="79060491" w14:textId="77777777" w:rsidR="006C7785" w:rsidRPr="00340B0D" w:rsidRDefault="006C7785" w:rsidP="00380FCD">
            <w:pPr>
              <w:rPr>
                <w:rFonts w:cs="Arial"/>
                <w:sz w:val="18"/>
                <w:szCs w:val="18"/>
              </w:rPr>
            </w:pPr>
            <w:r w:rsidRPr="00340B0D">
              <w:rPr>
                <w:rFonts w:cs="Arial"/>
                <w:sz w:val="18"/>
                <w:szCs w:val="18"/>
              </w:rPr>
              <w:t>Shallow Water Dangers</w:t>
            </w:r>
          </w:p>
        </w:tc>
        <w:tc>
          <w:tcPr>
            <w:tcW w:w="1639" w:type="dxa"/>
            <w:gridSpan w:val="2"/>
            <w:tcBorders>
              <w:top w:val="single" w:sz="8" w:space="0" w:color="auto"/>
              <w:left w:val="single" w:sz="12" w:space="0" w:color="auto"/>
              <w:bottom w:val="single" w:sz="8" w:space="0" w:color="auto"/>
              <w:right w:val="single" w:sz="12" w:space="0" w:color="auto"/>
            </w:tcBorders>
            <w:shd w:val="clear" w:color="auto" w:fill="auto"/>
          </w:tcPr>
          <w:p w14:paraId="76EA334C" w14:textId="77777777" w:rsidR="006C7785" w:rsidRPr="00340B0D" w:rsidRDefault="006C7785" w:rsidP="00380FCD">
            <w:pPr>
              <w:rPr>
                <w:rFonts w:cs="Arial"/>
                <w:sz w:val="18"/>
                <w:szCs w:val="18"/>
              </w:rPr>
            </w:pPr>
          </w:p>
        </w:tc>
        <w:tc>
          <w:tcPr>
            <w:tcW w:w="4554" w:type="dxa"/>
            <w:gridSpan w:val="4"/>
            <w:tcBorders>
              <w:left w:val="single" w:sz="12" w:space="0" w:color="auto"/>
            </w:tcBorders>
          </w:tcPr>
          <w:p w14:paraId="11BED7EF" w14:textId="77777777" w:rsidR="006C7785" w:rsidRPr="00340B0D" w:rsidRDefault="006C7785" w:rsidP="00380FCD">
            <w:pPr>
              <w:rPr>
                <w:rFonts w:cs="Arial"/>
                <w:sz w:val="18"/>
                <w:szCs w:val="18"/>
              </w:rPr>
            </w:pPr>
            <w:r w:rsidRPr="00340B0D">
              <w:rPr>
                <w:rFonts w:cs="Arial"/>
                <w:sz w:val="18"/>
                <w:szCs w:val="18"/>
              </w:rPr>
              <w:t xml:space="preserve">        Names</w:t>
            </w:r>
          </w:p>
        </w:tc>
        <w:tc>
          <w:tcPr>
            <w:tcW w:w="236" w:type="dxa"/>
            <w:gridSpan w:val="2"/>
            <w:tcBorders>
              <w:right w:val="single" w:sz="12" w:space="0" w:color="auto"/>
            </w:tcBorders>
            <w:vAlign w:val="center"/>
          </w:tcPr>
          <w:p w14:paraId="616E9FE6" w14:textId="77777777" w:rsidR="006C7785" w:rsidRPr="00340B0D" w:rsidRDefault="006C7785" w:rsidP="00380FCD">
            <w:pPr>
              <w:jc w:val="center"/>
              <w:rPr>
                <w:rFonts w:cs="Arial"/>
                <w:sz w:val="18"/>
                <w:szCs w:val="18"/>
              </w:rPr>
            </w:pPr>
          </w:p>
        </w:tc>
      </w:tr>
      <w:tr w:rsidR="006C7785" w:rsidRPr="00340B0D" w14:paraId="52907C6E" w14:textId="77777777" w:rsidTr="00380FCD">
        <w:trPr>
          <w:gridBefore w:val="1"/>
          <w:wBefore w:w="13" w:type="dxa"/>
        </w:trPr>
        <w:tc>
          <w:tcPr>
            <w:tcW w:w="4906"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EF1C875"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554" w:type="dxa"/>
            <w:gridSpan w:val="4"/>
            <w:tcBorders>
              <w:left w:val="single" w:sz="12" w:space="0" w:color="auto"/>
            </w:tcBorders>
          </w:tcPr>
          <w:p w14:paraId="2CA401CD"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236" w:type="dxa"/>
            <w:gridSpan w:val="2"/>
            <w:tcBorders>
              <w:right w:val="single" w:sz="12" w:space="0" w:color="auto"/>
            </w:tcBorders>
          </w:tcPr>
          <w:p w14:paraId="2AE5F263" w14:textId="77777777" w:rsidR="006C7785" w:rsidRPr="00340B0D" w:rsidRDefault="006C7785" w:rsidP="00380FCD">
            <w:pPr>
              <w:jc w:val="center"/>
              <w:rPr>
                <w:rFonts w:cs="Arial"/>
                <w:sz w:val="18"/>
                <w:szCs w:val="18"/>
              </w:rPr>
            </w:pPr>
          </w:p>
        </w:tc>
      </w:tr>
      <w:tr w:rsidR="006C7785" w:rsidRPr="00340B0D" w14:paraId="00B9F93C" w14:textId="77777777" w:rsidTr="00380FCD">
        <w:trPr>
          <w:gridBefore w:val="1"/>
          <w:wBefore w:w="13" w:type="dxa"/>
        </w:trPr>
        <w:sdt>
          <w:sdtPr>
            <w:rPr>
              <w:rFonts w:cs="Arial"/>
              <w:sz w:val="18"/>
              <w:szCs w:val="18"/>
            </w:rPr>
            <w:alias w:val="Palette"/>
            <w:tag w:val="Palette"/>
            <w:id w:val="-1689211040"/>
            <w:placeholder>
              <w:docPart w:val="352295B793AF45CBBF5D246D09C1405D"/>
            </w:placeholder>
            <w:comboBox>
              <w:listItem w:displayText="Day" w:value="Day"/>
              <w:listItem w:displayText="Dusk" w:value="Dusk"/>
              <w:listItem w:displayText="Night" w:value="Night"/>
            </w:comboBox>
          </w:sdtPr>
          <w:sdtContent>
            <w:tc>
              <w:tcPr>
                <w:tcW w:w="4906" w:type="dxa"/>
                <w:gridSpan w:val="4"/>
                <w:tcBorders>
                  <w:left w:val="single" w:sz="12" w:space="0" w:color="auto"/>
                  <w:bottom w:val="single" w:sz="12" w:space="0" w:color="auto"/>
                  <w:right w:val="single" w:sz="12" w:space="0" w:color="auto"/>
                </w:tcBorders>
              </w:tcPr>
              <w:p w14:paraId="0C027835" w14:textId="77777777" w:rsidR="006C7785" w:rsidRPr="00340B0D" w:rsidRDefault="006C7785" w:rsidP="00380FCD">
                <w:pPr>
                  <w:rPr>
                    <w:rFonts w:cs="Arial"/>
                    <w:sz w:val="18"/>
                    <w:szCs w:val="18"/>
                  </w:rPr>
                </w:pPr>
                <w:r>
                  <w:rPr>
                    <w:rFonts w:cs="Arial"/>
                    <w:sz w:val="18"/>
                    <w:szCs w:val="18"/>
                  </w:rPr>
                  <w:t>Night</w:t>
                </w:r>
              </w:p>
            </w:tc>
          </w:sdtContent>
        </w:sdt>
        <w:tc>
          <w:tcPr>
            <w:tcW w:w="4554" w:type="dxa"/>
            <w:gridSpan w:val="4"/>
            <w:tcBorders>
              <w:left w:val="single" w:sz="12" w:space="0" w:color="auto"/>
            </w:tcBorders>
          </w:tcPr>
          <w:p w14:paraId="55CA407A"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236" w:type="dxa"/>
            <w:gridSpan w:val="2"/>
            <w:tcBorders>
              <w:right w:val="single" w:sz="12" w:space="0" w:color="auto"/>
            </w:tcBorders>
          </w:tcPr>
          <w:p w14:paraId="4B185D24" w14:textId="77777777" w:rsidR="006C7785" w:rsidRPr="00340B0D" w:rsidRDefault="006C7785" w:rsidP="00380FCD">
            <w:pPr>
              <w:jc w:val="center"/>
              <w:rPr>
                <w:rFonts w:cs="Arial"/>
                <w:sz w:val="18"/>
                <w:szCs w:val="18"/>
              </w:rPr>
            </w:pPr>
          </w:p>
        </w:tc>
      </w:tr>
      <w:tr w:rsidR="006C7785" w:rsidRPr="00340B0D" w14:paraId="7ADCFA2E" w14:textId="77777777" w:rsidTr="00380FCD">
        <w:trPr>
          <w:gridBefore w:val="1"/>
          <w:wBefore w:w="13" w:type="dxa"/>
        </w:trPr>
        <w:tc>
          <w:tcPr>
            <w:tcW w:w="4906" w:type="dxa"/>
            <w:gridSpan w:val="4"/>
            <w:tcBorders>
              <w:top w:val="single" w:sz="12" w:space="0" w:color="auto"/>
              <w:left w:val="single" w:sz="12" w:space="0" w:color="auto"/>
              <w:right w:val="single" w:sz="12" w:space="0" w:color="auto"/>
            </w:tcBorders>
            <w:shd w:val="clear" w:color="auto" w:fill="FFFFFF" w:themeFill="background1"/>
            <w:vAlign w:val="center"/>
          </w:tcPr>
          <w:p w14:paraId="799B2D63" w14:textId="77777777" w:rsidR="006C7785" w:rsidRPr="00340B0D" w:rsidRDefault="006C7785" w:rsidP="00380FCD">
            <w:pPr>
              <w:jc w:val="center"/>
              <w:rPr>
                <w:rFonts w:cs="Arial"/>
                <w:b/>
                <w:bCs/>
                <w:sz w:val="18"/>
                <w:szCs w:val="18"/>
              </w:rPr>
            </w:pPr>
          </w:p>
        </w:tc>
        <w:tc>
          <w:tcPr>
            <w:tcW w:w="4554" w:type="dxa"/>
            <w:gridSpan w:val="4"/>
            <w:tcBorders>
              <w:left w:val="single" w:sz="12" w:space="0" w:color="auto"/>
            </w:tcBorders>
          </w:tcPr>
          <w:p w14:paraId="512930D1" w14:textId="77777777" w:rsidR="006C7785" w:rsidRPr="00340B0D" w:rsidRDefault="006C7785" w:rsidP="00380FCD">
            <w:pPr>
              <w:rPr>
                <w:rFonts w:cs="Arial"/>
                <w:sz w:val="18"/>
                <w:szCs w:val="18"/>
              </w:rPr>
            </w:pPr>
          </w:p>
        </w:tc>
        <w:tc>
          <w:tcPr>
            <w:tcW w:w="236" w:type="dxa"/>
            <w:gridSpan w:val="2"/>
            <w:tcBorders>
              <w:right w:val="single" w:sz="12" w:space="0" w:color="auto"/>
            </w:tcBorders>
            <w:vAlign w:val="center"/>
          </w:tcPr>
          <w:p w14:paraId="34429F10" w14:textId="77777777" w:rsidR="006C7785" w:rsidRPr="00340B0D" w:rsidRDefault="006C7785" w:rsidP="00380FCD">
            <w:pPr>
              <w:jc w:val="center"/>
              <w:rPr>
                <w:rFonts w:cs="Arial"/>
                <w:sz w:val="18"/>
                <w:szCs w:val="18"/>
              </w:rPr>
            </w:pPr>
          </w:p>
        </w:tc>
      </w:tr>
      <w:tr w:rsidR="006C7785" w:rsidRPr="00340B0D" w14:paraId="2C7C033C" w14:textId="77777777" w:rsidTr="00380FCD">
        <w:trPr>
          <w:gridBefore w:val="1"/>
          <w:wBefore w:w="13" w:type="dxa"/>
        </w:trPr>
        <w:tc>
          <w:tcPr>
            <w:tcW w:w="4906" w:type="dxa"/>
            <w:gridSpan w:val="4"/>
            <w:tcBorders>
              <w:left w:val="single" w:sz="12" w:space="0" w:color="auto"/>
              <w:bottom w:val="single" w:sz="12" w:space="0" w:color="auto"/>
              <w:right w:val="single" w:sz="12" w:space="0" w:color="auto"/>
            </w:tcBorders>
            <w:shd w:val="clear" w:color="auto" w:fill="FFFFFF" w:themeFill="background1"/>
          </w:tcPr>
          <w:p w14:paraId="0A76C0F5" w14:textId="77777777" w:rsidR="006C7785" w:rsidRPr="00340B0D" w:rsidRDefault="006C7785" w:rsidP="00380FCD">
            <w:pPr>
              <w:rPr>
                <w:rFonts w:cs="Arial"/>
                <w:sz w:val="18"/>
                <w:szCs w:val="18"/>
              </w:rPr>
            </w:pPr>
          </w:p>
        </w:tc>
        <w:tc>
          <w:tcPr>
            <w:tcW w:w="4554" w:type="dxa"/>
            <w:gridSpan w:val="4"/>
            <w:tcBorders>
              <w:left w:val="single" w:sz="12" w:space="0" w:color="auto"/>
              <w:bottom w:val="single" w:sz="12" w:space="0" w:color="auto"/>
            </w:tcBorders>
          </w:tcPr>
          <w:p w14:paraId="08D52F6E" w14:textId="77777777" w:rsidR="006C7785" w:rsidRPr="00340B0D" w:rsidRDefault="006C7785" w:rsidP="00380FCD">
            <w:pPr>
              <w:jc w:val="center"/>
              <w:rPr>
                <w:rFonts w:cs="Arial"/>
                <w:sz w:val="18"/>
                <w:szCs w:val="18"/>
              </w:rPr>
            </w:pPr>
          </w:p>
        </w:tc>
        <w:tc>
          <w:tcPr>
            <w:tcW w:w="236" w:type="dxa"/>
            <w:gridSpan w:val="2"/>
            <w:tcBorders>
              <w:bottom w:val="single" w:sz="12" w:space="0" w:color="auto"/>
              <w:right w:val="single" w:sz="12" w:space="0" w:color="auto"/>
            </w:tcBorders>
            <w:vAlign w:val="center"/>
          </w:tcPr>
          <w:p w14:paraId="758939D1" w14:textId="77777777" w:rsidR="006C7785" w:rsidRPr="00340B0D" w:rsidRDefault="006C7785" w:rsidP="00380FCD">
            <w:pPr>
              <w:jc w:val="center"/>
              <w:rPr>
                <w:rFonts w:cs="Arial"/>
                <w:sz w:val="18"/>
                <w:szCs w:val="18"/>
              </w:rPr>
            </w:pPr>
          </w:p>
        </w:tc>
      </w:tr>
      <w:tr w:rsidR="006C7785" w:rsidRPr="00340B0D" w14:paraId="49244697" w14:textId="77777777" w:rsidTr="00380FCD">
        <w:trPr>
          <w:gridBefore w:val="1"/>
          <w:gridAfter w:val="1"/>
          <w:wBefore w:w="13" w:type="dxa"/>
          <w:wAfter w:w="56" w:type="dxa"/>
        </w:trPr>
        <w:tc>
          <w:tcPr>
            <w:tcW w:w="4906"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2C94D576"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4"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4CDE057"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5FB9179D" w14:textId="77777777" w:rsidTr="00380FCD">
        <w:trPr>
          <w:gridBefore w:val="1"/>
          <w:gridAfter w:val="1"/>
          <w:wBefore w:w="13" w:type="dxa"/>
          <w:wAfter w:w="56" w:type="dxa"/>
          <w:trHeight w:val="287"/>
        </w:trPr>
        <w:tc>
          <w:tcPr>
            <w:tcW w:w="2986" w:type="dxa"/>
            <w:tcBorders>
              <w:left w:val="single" w:sz="12" w:space="0" w:color="auto"/>
              <w:bottom w:val="single" w:sz="4" w:space="0" w:color="auto"/>
            </w:tcBorders>
          </w:tcPr>
          <w:p w14:paraId="0FB4F8A8" w14:textId="77777777" w:rsidR="006C7785" w:rsidRPr="00340B0D" w:rsidRDefault="006C7785" w:rsidP="00380FCD">
            <w:pPr>
              <w:rPr>
                <w:rFonts w:cs="Arial"/>
                <w:sz w:val="18"/>
                <w:szCs w:val="18"/>
              </w:rPr>
            </w:pPr>
            <w:r w:rsidRPr="00340B0D">
              <w:rPr>
                <w:rFonts w:cs="Arial"/>
                <w:sz w:val="18"/>
                <w:szCs w:val="18"/>
              </w:rPr>
              <w:t>Start Date</w:t>
            </w:r>
          </w:p>
        </w:tc>
        <w:tc>
          <w:tcPr>
            <w:tcW w:w="1920" w:type="dxa"/>
            <w:gridSpan w:val="3"/>
            <w:tcBorders>
              <w:bottom w:val="single" w:sz="4" w:space="0" w:color="auto"/>
              <w:right w:val="single" w:sz="12" w:space="0" w:color="auto"/>
            </w:tcBorders>
          </w:tcPr>
          <w:p w14:paraId="2CB40ACA" w14:textId="77777777" w:rsidR="006C7785" w:rsidRPr="00340B0D" w:rsidRDefault="006C7785" w:rsidP="00380FCD">
            <w:pPr>
              <w:rPr>
                <w:rFonts w:cs="Arial"/>
                <w:sz w:val="18"/>
                <w:szCs w:val="18"/>
              </w:rPr>
            </w:pPr>
          </w:p>
        </w:tc>
        <w:tc>
          <w:tcPr>
            <w:tcW w:w="3222" w:type="dxa"/>
            <w:gridSpan w:val="2"/>
            <w:tcBorders>
              <w:left w:val="single" w:sz="12" w:space="0" w:color="auto"/>
              <w:bottom w:val="single" w:sz="4" w:space="0" w:color="auto"/>
              <w:right w:val="single" w:sz="4" w:space="0" w:color="auto"/>
            </w:tcBorders>
            <w:vAlign w:val="center"/>
          </w:tcPr>
          <w:p w14:paraId="120EC559" w14:textId="77777777" w:rsidR="006C7785" w:rsidRPr="00340B0D" w:rsidRDefault="006C7785" w:rsidP="00380FCD">
            <w:pPr>
              <w:rPr>
                <w:rFonts w:cs="Arial"/>
                <w:sz w:val="18"/>
                <w:szCs w:val="18"/>
              </w:rPr>
            </w:pPr>
            <w:r w:rsidRPr="00340B0D">
              <w:rPr>
                <w:rFonts w:cs="Arial"/>
                <w:sz w:val="18"/>
                <w:szCs w:val="18"/>
              </w:rPr>
              <w:t>Centre</w:t>
            </w:r>
          </w:p>
        </w:tc>
        <w:tc>
          <w:tcPr>
            <w:tcW w:w="1512" w:type="dxa"/>
            <w:gridSpan w:val="3"/>
            <w:tcBorders>
              <w:left w:val="single" w:sz="4" w:space="0" w:color="auto"/>
              <w:bottom w:val="single" w:sz="4" w:space="0" w:color="auto"/>
              <w:right w:val="single" w:sz="12" w:space="0" w:color="auto"/>
            </w:tcBorders>
            <w:vAlign w:val="center"/>
          </w:tcPr>
          <w:p w14:paraId="5BB59244" w14:textId="77777777" w:rsidR="006C7785" w:rsidRPr="00340B0D" w:rsidRDefault="006C7785" w:rsidP="00380FCD">
            <w:pPr>
              <w:rPr>
                <w:rFonts w:cs="Arial"/>
                <w:sz w:val="18"/>
                <w:szCs w:val="18"/>
              </w:rPr>
            </w:pPr>
          </w:p>
        </w:tc>
      </w:tr>
      <w:tr w:rsidR="006C7785" w:rsidRPr="00340B0D" w14:paraId="40A4C4DA" w14:textId="77777777" w:rsidTr="00380FCD">
        <w:trPr>
          <w:gridBefore w:val="1"/>
          <w:gridAfter w:val="1"/>
          <w:wBefore w:w="13" w:type="dxa"/>
          <w:wAfter w:w="56" w:type="dxa"/>
        </w:trPr>
        <w:tc>
          <w:tcPr>
            <w:tcW w:w="2986" w:type="dxa"/>
            <w:tcBorders>
              <w:left w:val="single" w:sz="12" w:space="0" w:color="auto"/>
              <w:bottom w:val="single" w:sz="4" w:space="0" w:color="auto"/>
            </w:tcBorders>
          </w:tcPr>
          <w:p w14:paraId="5ACBC4DD" w14:textId="77777777" w:rsidR="006C7785" w:rsidRPr="00340B0D" w:rsidRDefault="006C7785" w:rsidP="00380FCD">
            <w:pPr>
              <w:rPr>
                <w:rFonts w:cs="Arial"/>
                <w:sz w:val="18"/>
                <w:szCs w:val="18"/>
              </w:rPr>
            </w:pPr>
            <w:r w:rsidRPr="00340B0D">
              <w:rPr>
                <w:rFonts w:cs="Arial"/>
                <w:sz w:val="18"/>
                <w:szCs w:val="18"/>
              </w:rPr>
              <w:t>End Date</w:t>
            </w:r>
          </w:p>
        </w:tc>
        <w:tc>
          <w:tcPr>
            <w:tcW w:w="1920" w:type="dxa"/>
            <w:gridSpan w:val="3"/>
            <w:tcBorders>
              <w:top w:val="single" w:sz="4" w:space="0" w:color="auto"/>
              <w:bottom w:val="single" w:sz="4" w:space="0" w:color="auto"/>
              <w:right w:val="single" w:sz="12" w:space="0" w:color="auto"/>
            </w:tcBorders>
          </w:tcPr>
          <w:p w14:paraId="564C4287" w14:textId="77777777" w:rsidR="006C7785" w:rsidRPr="00340B0D" w:rsidRDefault="006C7785" w:rsidP="00380FCD">
            <w:pPr>
              <w:rPr>
                <w:rFonts w:cs="Arial"/>
                <w:sz w:val="18"/>
                <w:szCs w:val="18"/>
              </w:rPr>
            </w:pPr>
          </w:p>
        </w:tc>
        <w:tc>
          <w:tcPr>
            <w:tcW w:w="3222"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46A112A1" w14:textId="77777777" w:rsidR="006C7785" w:rsidRPr="00340B0D" w:rsidRDefault="006C7785" w:rsidP="00380FCD">
            <w:pPr>
              <w:rPr>
                <w:rFonts w:cs="Arial"/>
                <w:sz w:val="18"/>
                <w:szCs w:val="18"/>
              </w:rPr>
            </w:pPr>
            <w:r w:rsidRPr="00340B0D">
              <w:rPr>
                <w:rFonts w:cs="Arial"/>
                <w:sz w:val="18"/>
                <w:szCs w:val="18"/>
              </w:rPr>
              <w:t>Scale</w:t>
            </w:r>
          </w:p>
        </w:tc>
        <w:tc>
          <w:tcPr>
            <w:tcW w:w="1512"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2C547F4F"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4B1CA40A" w14:textId="77777777" w:rsidTr="00380FCD">
        <w:trPr>
          <w:gridBefore w:val="1"/>
          <w:gridAfter w:val="1"/>
          <w:wBefore w:w="13" w:type="dxa"/>
          <w:wAfter w:w="56" w:type="dxa"/>
        </w:trPr>
        <w:tc>
          <w:tcPr>
            <w:tcW w:w="4906"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0C20C028" w14:textId="77777777" w:rsidR="006C7785" w:rsidRPr="00340B0D" w:rsidRDefault="006C7785" w:rsidP="00380FCD">
            <w:pPr>
              <w:jc w:val="center"/>
              <w:rPr>
                <w:rFonts w:cs="Arial"/>
                <w:b/>
                <w:bCs/>
                <w:sz w:val="18"/>
                <w:szCs w:val="18"/>
              </w:rPr>
            </w:pPr>
          </w:p>
        </w:tc>
        <w:tc>
          <w:tcPr>
            <w:tcW w:w="3222" w:type="dxa"/>
            <w:gridSpan w:val="2"/>
            <w:tcBorders>
              <w:top w:val="single" w:sz="4" w:space="0" w:color="auto"/>
              <w:left w:val="single" w:sz="12" w:space="0" w:color="auto"/>
              <w:bottom w:val="single" w:sz="12" w:space="0" w:color="auto"/>
              <w:right w:val="single" w:sz="4" w:space="0" w:color="auto"/>
            </w:tcBorders>
            <w:shd w:val="clear" w:color="auto" w:fill="auto"/>
          </w:tcPr>
          <w:p w14:paraId="5F7873A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512"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2AF9C58E" w14:textId="77777777" w:rsidR="006C7785" w:rsidRPr="00340B0D" w:rsidRDefault="006C7785" w:rsidP="00380FCD">
            <w:pPr>
              <w:rPr>
                <w:rFonts w:cs="Arial"/>
                <w:sz w:val="18"/>
                <w:szCs w:val="18"/>
              </w:rPr>
            </w:pPr>
          </w:p>
        </w:tc>
      </w:tr>
      <w:tr w:rsidR="006C7785" w:rsidRPr="00340B0D" w14:paraId="0A9AB274"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tcPr>
          <w:p w14:paraId="24CDEA1A" w14:textId="77777777" w:rsidR="006C7785" w:rsidRPr="00340B0D" w:rsidRDefault="006C7785" w:rsidP="00380FCD">
            <w:pPr>
              <w:rPr>
                <w:rFonts w:cs="Arial"/>
                <w:sz w:val="18"/>
                <w:szCs w:val="18"/>
              </w:rPr>
            </w:pPr>
          </w:p>
        </w:tc>
      </w:tr>
      <w:tr w:rsidR="006C7785" w:rsidRPr="00340B0D" w14:paraId="420A4DD7"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BBCB8CC"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2C5F2C01" w14:textId="77777777" w:rsidTr="00380FCD">
        <w:trPr>
          <w:gridBefore w:val="1"/>
          <w:gridAfter w:val="1"/>
          <w:wBefore w:w="13" w:type="dxa"/>
          <w:wAfter w:w="56" w:type="dxa"/>
        </w:trPr>
        <w:tc>
          <w:tcPr>
            <w:tcW w:w="596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05901F5"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675"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1ACC71C"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0745B27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A27E9FE" w14:textId="77777777" w:rsidR="006C7785" w:rsidRPr="00340B0D" w:rsidRDefault="006C7785" w:rsidP="00380FCD">
            <w:pPr>
              <w:rPr>
                <w:rFonts w:cs="Arial"/>
                <w:sz w:val="18"/>
                <w:szCs w:val="18"/>
              </w:rPr>
            </w:pPr>
            <w:r w:rsidRPr="00340B0D">
              <w:rPr>
                <w:rFonts w:cs="Arial"/>
                <w:sz w:val="18"/>
                <w:szCs w:val="18"/>
              </w:rPr>
              <w:t>Drying lines</w:t>
            </w:r>
          </w:p>
        </w:tc>
        <w:tc>
          <w:tcPr>
            <w:tcW w:w="1310" w:type="dxa"/>
            <w:gridSpan w:val="2"/>
            <w:tcBorders>
              <w:top w:val="single" w:sz="4" w:space="0" w:color="auto"/>
              <w:left w:val="single" w:sz="4" w:space="0" w:color="auto"/>
              <w:bottom w:val="single" w:sz="4" w:space="0" w:color="auto"/>
              <w:right w:val="single" w:sz="12" w:space="0" w:color="auto"/>
            </w:tcBorders>
          </w:tcPr>
          <w:p w14:paraId="4848A7FD"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26617246" w14:textId="77777777" w:rsidR="006C7785" w:rsidRPr="00340B0D" w:rsidRDefault="006C7785" w:rsidP="00380FCD">
            <w:pPr>
              <w:pStyle w:val="Default"/>
              <w:rPr>
                <w:sz w:val="18"/>
                <w:szCs w:val="18"/>
              </w:rPr>
            </w:pPr>
            <w:r w:rsidRPr="00340B0D">
              <w:rPr>
                <w:sz w:val="18"/>
                <w:szCs w:val="18"/>
              </w:rPr>
              <w:t>Spot soundings</w:t>
            </w:r>
          </w:p>
        </w:tc>
        <w:tc>
          <w:tcPr>
            <w:tcW w:w="236" w:type="dxa"/>
            <w:gridSpan w:val="2"/>
            <w:tcBorders>
              <w:top w:val="single" w:sz="4" w:space="0" w:color="auto"/>
              <w:bottom w:val="single" w:sz="4" w:space="0" w:color="auto"/>
              <w:right w:val="single" w:sz="12" w:space="0" w:color="auto"/>
            </w:tcBorders>
            <w:vAlign w:val="center"/>
          </w:tcPr>
          <w:p w14:paraId="0369A759" w14:textId="77777777" w:rsidR="006C7785" w:rsidRPr="00340B0D" w:rsidRDefault="006C7785" w:rsidP="00380FCD">
            <w:pPr>
              <w:rPr>
                <w:rFonts w:cs="Arial"/>
                <w:sz w:val="18"/>
                <w:szCs w:val="18"/>
              </w:rPr>
            </w:pPr>
            <w:r>
              <w:rPr>
                <w:rFonts w:cs="Arial"/>
                <w:sz w:val="18"/>
                <w:szCs w:val="18"/>
              </w:rPr>
              <w:t>On</w:t>
            </w:r>
          </w:p>
        </w:tc>
      </w:tr>
      <w:tr w:rsidR="006C7785" w:rsidRPr="00340B0D" w14:paraId="78FC428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7DD1EE2" w14:textId="77777777" w:rsidR="006C7785" w:rsidRPr="00340B0D" w:rsidRDefault="006C7785" w:rsidP="00380FCD">
            <w:pPr>
              <w:pStyle w:val="Default"/>
              <w:rPr>
                <w:sz w:val="18"/>
                <w:szCs w:val="18"/>
              </w:rPr>
            </w:pPr>
            <w:r w:rsidRPr="00340B0D">
              <w:rPr>
                <w:sz w:val="18"/>
                <w:szCs w:val="18"/>
              </w:rPr>
              <w:t>Buoys. Beacons, aids to navigation</w:t>
            </w:r>
          </w:p>
        </w:tc>
        <w:tc>
          <w:tcPr>
            <w:tcW w:w="1310" w:type="dxa"/>
            <w:gridSpan w:val="2"/>
            <w:tcBorders>
              <w:top w:val="single" w:sz="4" w:space="0" w:color="auto"/>
              <w:left w:val="single" w:sz="4" w:space="0" w:color="auto"/>
              <w:bottom w:val="single" w:sz="4" w:space="0" w:color="auto"/>
              <w:right w:val="single" w:sz="12" w:space="0" w:color="auto"/>
            </w:tcBorders>
          </w:tcPr>
          <w:p w14:paraId="18F683C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42AC55B" w14:textId="77777777" w:rsidR="006C7785" w:rsidRPr="00340B0D" w:rsidRDefault="006C7785" w:rsidP="00380FCD">
            <w:pPr>
              <w:pStyle w:val="Default"/>
              <w:rPr>
                <w:sz w:val="18"/>
                <w:szCs w:val="18"/>
              </w:rPr>
            </w:pPr>
            <w:r w:rsidRPr="00340B0D">
              <w:rPr>
                <w:sz w:val="18"/>
                <w:szCs w:val="18"/>
              </w:rPr>
              <w:t>Submarine cables and pipelines</w:t>
            </w:r>
          </w:p>
        </w:tc>
        <w:tc>
          <w:tcPr>
            <w:tcW w:w="236" w:type="dxa"/>
            <w:gridSpan w:val="2"/>
            <w:tcBorders>
              <w:top w:val="single" w:sz="4" w:space="0" w:color="auto"/>
              <w:bottom w:val="single" w:sz="4" w:space="0" w:color="auto"/>
              <w:right w:val="single" w:sz="12" w:space="0" w:color="auto"/>
            </w:tcBorders>
            <w:vAlign w:val="center"/>
          </w:tcPr>
          <w:p w14:paraId="37E22042" w14:textId="77777777" w:rsidR="006C7785" w:rsidRPr="00340B0D" w:rsidRDefault="006C7785" w:rsidP="00380FCD">
            <w:pPr>
              <w:rPr>
                <w:rFonts w:cs="Arial"/>
                <w:sz w:val="18"/>
                <w:szCs w:val="18"/>
              </w:rPr>
            </w:pPr>
          </w:p>
        </w:tc>
      </w:tr>
      <w:tr w:rsidR="006C7785" w:rsidRPr="00340B0D" w14:paraId="1FDE760A"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0919BAD"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310" w:type="dxa"/>
            <w:gridSpan w:val="2"/>
            <w:tcBorders>
              <w:top w:val="single" w:sz="4" w:space="0" w:color="auto"/>
              <w:left w:val="single" w:sz="4" w:space="0" w:color="auto"/>
              <w:bottom w:val="single" w:sz="4" w:space="0" w:color="auto"/>
              <w:right w:val="single" w:sz="12" w:space="0" w:color="auto"/>
            </w:tcBorders>
          </w:tcPr>
          <w:p w14:paraId="6D0DF2EB"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B2D0E9E" w14:textId="77777777" w:rsidR="006C7785" w:rsidRPr="00340B0D" w:rsidRDefault="006C7785" w:rsidP="00380FCD">
            <w:pPr>
              <w:pStyle w:val="Default"/>
              <w:rPr>
                <w:sz w:val="18"/>
                <w:szCs w:val="18"/>
              </w:rPr>
            </w:pPr>
            <w:r w:rsidRPr="00340B0D">
              <w:rPr>
                <w:sz w:val="18"/>
                <w:szCs w:val="18"/>
              </w:rPr>
              <w:t>All isolated dangers</w:t>
            </w:r>
          </w:p>
        </w:tc>
        <w:tc>
          <w:tcPr>
            <w:tcW w:w="236" w:type="dxa"/>
            <w:gridSpan w:val="2"/>
            <w:tcBorders>
              <w:top w:val="single" w:sz="4" w:space="0" w:color="auto"/>
              <w:bottom w:val="single" w:sz="4" w:space="0" w:color="auto"/>
              <w:right w:val="single" w:sz="12" w:space="0" w:color="auto"/>
            </w:tcBorders>
            <w:vAlign w:val="center"/>
          </w:tcPr>
          <w:p w14:paraId="1A96A256" w14:textId="77777777" w:rsidR="006C7785" w:rsidRPr="00340B0D" w:rsidRDefault="006C7785" w:rsidP="00380FCD">
            <w:pPr>
              <w:rPr>
                <w:rFonts w:cs="Arial"/>
                <w:sz w:val="18"/>
                <w:szCs w:val="18"/>
              </w:rPr>
            </w:pPr>
          </w:p>
        </w:tc>
      </w:tr>
      <w:tr w:rsidR="006C7785" w:rsidRPr="00340B0D" w14:paraId="227DFDB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4632B56" w14:textId="77777777" w:rsidR="006C7785" w:rsidRPr="00340B0D" w:rsidRDefault="006C7785" w:rsidP="00380FCD">
            <w:pPr>
              <w:pStyle w:val="Default"/>
              <w:ind w:left="720"/>
              <w:rPr>
                <w:sz w:val="18"/>
                <w:szCs w:val="18"/>
              </w:rPr>
            </w:pPr>
            <w:r w:rsidRPr="00340B0D">
              <w:rPr>
                <w:sz w:val="18"/>
                <w:szCs w:val="18"/>
              </w:rPr>
              <w:t>Lights</w:t>
            </w:r>
          </w:p>
        </w:tc>
        <w:tc>
          <w:tcPr>
            <w:tcW w:w="1310" w:type="dxa"/>
            <w:gridSpan w:val="2"/>
            <w:tcBorders>
              <w:top w:val="single" w:sz="4" w:space="0" w:color="auto"/>
              <w:left w:val="single" w:sz="4" w:space="0" w:color="auto"/>
              <w:bottom w:val="single" w:sz="4" w:space="0" w:color="auto"/>
              <w:right w:val="single" w:sz="12" w:space="0" w:color="auto"/>
            </w:tcBorders>
          </w:tcPr>
          <w:p w14:paraId="5B824394" w14:textId="77777777" w:rsidR="006C7785" w:rsidRPr="00340B0D" w:rsidRDefault="006C7785" w:rsidP="00380FCD">
            <w:pPr>
              <w:jc w:val="center"/>
              <w:rPr>
                <w:rFonts w:cs="Arial"/>
                <w:sz w:val="18"/>
                <w:szCs w:val="18"/>
              </w:rPr>
            </w:pPr>
            <w:r>
              <w:rPr>
                <w:rFonts w:cs="Arial"/>
                <w:sz w:val="18"/>
                <w:szCs w:val="18"/>
              </w:rPr>
              <w:t>On</w:t>
            </w:r>
          </w:p>
        </w:tc>
        <w:tc>
          <w:tcPr>
            <w:tcW w:w="3495" w:type="dxa"/>
            <w:gridSpan w:val="3"/>
            <w:tcBorders>
              <w:top w:val="single" w:sz="4" w:space="0" w:color="auto"/>
              <w:left w:val="single" w:sz="12" w:space="0" w:color="auto"/>
              <w:bottom w:val="single" w:sz="4" w:space="0" w:color="auto"/>
            </w:tcBorders>
          </w:tcPr>
          <w:p w14:paraId="2F676D97" w14:textId="77777777" w:rsidR="006C7785" w:rsidRPr="00340B0D" w:rsidRDefault="006C7785" w:rsidP="00380FCD">
            <w:pPr>
              <w:pStyle w:val="Default"/>
              <w:rPr>
                <w:sz w:val="18"/>
                <w:szCs w:val="18"/>
              </w:rPr>
            </w:pPr>
            <w:r w:rsidRPr="00340B0D">
              <w:rPr>
                <w:sz w:val="18"/>
                <w:szCs w:val="18"/>
              </w:rPr>
              <w:t>Magnetic variation</w:t>
            </w:r>
          </w:p>
        </w:tc>
        <w:tc>
          <w:tcPr>
            <w:tcW w:w="236" w:type="dxa"/>
            <w:gridSpan w:val="2"/>
            <w:tcBorders>
              <w:top w:val="single" w:sz="4" w:space="0" w:color="auto"/>
              <w:bottom w:val="single" w:sz="4" w:space="0" w:color="auto"/>
              <w:right w:val="single" w:sz="12" w:space="0" w:color="auto"/>
            </w:tcBorders>
            <w:vAlign w:val="center"/>
          </w:tcPr>
          <w:p w14:paraId="2DE4181E" w14:textId="77777777" w:rsidR="006C7785" w:rsidRPr="00340B0D" w:rsidRDefault="006C7785" w:rsidP="00380FCD">
            <w:pPr>
              <w:rPr>
                <w:rFonts w:cs="Arial"/>
                <w:sz w:val="18"/>
                <w:szCs w:val="18"/>
              </w:rPr>
            </w:pPr>
          </w:p>
        </w:tc>
      </w:tr>
      <w:tr w:rsidR="006C7785" w:rsidRPr="00340B0D" w14:paraId="685BDDB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567AD52E" w14:textId="77777777" w:rsidR="006C7785" w:rsidRPr="00340B0D" w:rsidRDefault="006C7785" w:rsidP="00380FCD">
            <w:pPr>
              <w:pStyle w:val="Default"/>
              <w:rPr>
                <w:sz w:val="18"/>
                <w:szCs w:val="18"/>
              </w:rPr>
            </w:pPr>
            <w:r w:rsidRPr="00340B0D">
              <w:rPr>
                <w:sz w:val="18"/>
                <w:szCs w:val="18"/>
              </w:rPr>
              <w:t>Boundaries and limits</w:t>
            </w:r>
          </w:p>
        </w:tc>
        <w:tc>
          <w:tcPr>
            <w:tcW w:w="1310" w:type="dxa"/>
            <w:gridSpan w:val="2"/>
            <w:tcBorders>
              <w:top w:val="single" w:sz="4" w:space="0" w:color="auto"/>
              <w:left w:val="single" w:sz="4" w:space="0" w:color="auto"/>
              <w:bottom w:val="single" w:sz="4" w:space="0" w:color="auto"/>
              <w:right w:val="single" w:sz="12" w:space="0" w:color="auto"/>
            </w:tcBorders>
          </w:tcPr>
          <w:p w14:paraId="41512A0A"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1C6A3CA" w14:textId="77777777" w:rsidR="006C7785" w:rsidRPr="00340B0D" w:rsidRDefault="006C7785" w:rsidP="00380FCD">
            <w:pPr>
              <w:pStyle w:val="Default"/>
              <w:rPr>
                <w:sz w:val="18"/>
                <w:szCs w:val="18"/>
              </w:rPr>
            </w:pPr>
            <w:r w:rsidRPr="00340B0D">
              <w:rPr>
                <w:sz w:val="18"/>
                <w:szCs w:val="18"/>
              </w:rPr>
              <w:t>Depth contours</w:t>
            </w:r>
          </w:p>
        </w:tc>
        <w:tc>
          <w:tcPr>
            <w:tcW w:w="236" w:type="dxa"/>
            <w:gridSpan w:val="2"/>
            <w:tcBorders>
              <w:top w:val="single" w:sz="4" w:space="0" w:color="auto"/>
              <w:bottom w:val="single" w:sz="4" w:space="0" w:color="auto"/>
              <w:right w:val="single" w:sz="12" w:space="0" w:color="auto"/>
            </w:tcBorders>
            <w:vAlign w:val="center"/>
          </w:tcPr>
          <w:p w14:paraId="1C865447" w14:textId="77777777" w:rsidR="006C7785" w:rsidRPr="00340B0D" w:rsidRDefault="006C7785" w:rsidP="00380FCD">
            <w:pPr>
              <w:rPr>
                <w:rFonts w:cs="Arial"/>
                <w:sz w:val="18"/>
                <w:szCs w:val="18"/>
              </w:rPr>
            </w:pPr>
          </w:p>
        </w:tc>
      </w:tr>
      <w:tr w:rsidR="006C7785" w:rsidRPr="00340B0D" w14:paraId="52813FC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7569379" w14:textId="77777777" w:rsidR="006C7785" w:rsidRPr="00340B0D" w:rsidRDefault="006C7785" w:rsidP="00380FCD">
            <w:pPr>
              <w:pStyle w:val="Default"/>
              <w:rPr>
                <w:sz w:val="18"/>
                <w:szCs w:val="18"/>
              </w:rPr>
            </w:pPr>
            <w:r w:rsidRPr="00340B0D">
              <w:rPr>
                <w:sz w:val="18"/>
                <w:szCs w:val="18"/>
              </w:rPr>
              <w:t>Prohibited and restricted areas</w:t>
            </w:r>
          </w:p>
        </w:tc>
        <w:tc>
          <w:tcPr>
            <w:tcW w:w="1310" w:type="dxa"/>
            <w:gridSpan w:val="2"/>
            <w:tcBorders>
              <w:top w:val="single" w:sz="4" w:space="0" w:color="auto"/>
              <w:left w:val="single" w:sz="4" w:space="0" w:color="auto"/>
              <w:bottom w:val="single" w:sz="4" w:space="0" w:color="auto"/>
              <w:right w:val="single" w:sz="12" w:space="0" w:color="auto"/>
            </w:tcBorders>
          </w:tcPr>
          <w:p w14:paraId="3F644D71"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5FBC2A5" w14:textId="77777777" w:rsidR="006C7785" w:rsidRPr="00340B0D" w:rsidRDefault="006C7785" w:rsidP="00380FCD">
            <w:pPr>
              <w:pStyle w:val="Default"/>
              <w:rPr>
                <w:sz w:val="18"/>
                <w:szCs w:val="18"/>
              </w:rPr>
            </w:pPr>
            <w:r w:rsidRPr="00340B0D">
              <w:rPr>
                <w:sz w:val="18"/>
                <w:szCs w:val="18"/>
              </w:rPr>
              <w:t>Seabed</w:t>
            </w:r>
          </w:p>
        </w:tc>
        <w:tc>
          <w:tcPr>
            <w:tcW w:w="236" w:type="dxa"/>
            <w:gridSpan w:val="2"/>
            <w:tcBorders>
              <w:top w:val="single" w:sz="4" w:space="0" w:color="auto"/>
              <w:bottom w:val="single" w:sz="4" w:space="0" w:color="auto"/>
              <w:right w:val="single" w:sz="12" w:space="0" w:color="auto"/>
            </w:tcBorders>
            <w:vAlign w:val="center"/>
          </w:tcPr>
          <w:p w14:paraId="2666D835" w14:textId="77777777" w:rsidR="006C7785" w:rsidRPr="00340B0D" w:rsidRDefault="006C7785" w:rsidP="00380FCD">
            <w:pPr>
              <w:rPr>
                <w:rFonts w:cs="Arial"/>
                <w:sz w:val="18"/>
                <w:szCs w:val="18"/>
              </w:rPr>
            </w:pPr>
          </w:p>
        </w:tc>
      </w:tr>
      <w:tr w:rsidR="006C7785" w:rsidRPr="00340B0D" w14:paraId="6D093256"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3794715" w14:textId="77777777" w:rsidR="006C7785" w:rsidRPr="00340B0D" w:rsidRDefault="006C7785" w:rsidP="00380FCD">
            <w:pPr>
              <w:pStyle w:val="Default"/>
              <w:rPr>
                <w:sz w:val="18"/>
                <w:szCs w:val="18"/>
              </w:rPr>
            </w:pPr>
            <w:r w:rsidRPr="00340B0D">
              <w:rPr>
                <w:sz w:val="18"/>
                <w:szCs w:val="18"/>
              </w:rPr>
              <w:t>Chart scale boundaries</w:t>
            </w:r>
          </w:p>
        </w:tc>
        <w:tc>
          <w:tcPr>
            <w:tcW w:w="1310" w:type="dxa"/>
            <w:gridSpan w:val="2"/>
            <w:tcBorders>
              <w:top w:val="single" w:sz="4" w:space="0" w:color="auto"/>
              <w:left w:val="single" w:sz="4" w:space="0" w:color="auto"/>
              <w:bottom w:val="single" w:sz="4" w:space="0" w:color="auto"/>
              <w:right w:val="single" w:sz="12" w:space="0" w:color="auto"/>
            </w:tcBorders>
          </w:tcPr>
          <w:p w14:paraId="1EA8BF88"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4AC88226" w14:textId="77777777" w:rsidR="006C7785" w:rsidRPr="00340B0D" w:rsidRDefault="006C7785" w:rsidP="00380FCD">
            <w:pPr>
              <w:pStyle w:val="Default"/>
              <w:rPr>
                <w:sz w:val="18"/>
                <w:szCs w:val="18"/>
              </w:rPr>
            </w:pPr>
            <w:r w:rsidRPr="00340B0D">
              <w:rPr>
                <w:sz w:val="18"/>
                <w:szCs w:val="18"/>
              </w:rPr>
              <w:t>Tidal</w:t>
            </w:r>
          </w:p>
        </w:tc>
        <w:tc>
          <w:tcPr>
            <w:tcW w:w="236" w:type="dxa"/>
            <w:gridSpan w:val="2"/>
            <w:tcBorders>
              <w:top w:val="single" w:sz="4" w:space="0" w:color="auto"/>
              <w:bottom w:val="single" w:sz="4" w:space="0" w:color="auto"/>
              <w:right w:val="single" w:sz="12" w:space="0" w:color="auto"/>
            </w:tcBorders>
            <w:vAlign w:val="center"/>
          </w:tcPr>
          <w:p w14:paraId="0935B90F" w14:textId="77777777" w:rsidR="006C7785" w:rsidRPr="00340B0D" w:rsidRDefault="006C7785" w:rsidP="00380FCD">
            <w:pPr>
              <w:rPr>
                <w:rFonts w:cs="Arial"/>
                <w:sz w:val="18"/>
                <w:szCs w:val="18"/>
              </w:rPr>
            </w:pPr>
          </w:p>
        </w:tc>
      </w:tr>
      <w:tr w:rsidR="006C7785" w:rsidRPr="00340B0D" w14:paraId="2B109BB0"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4DD0ECC" w14:textId="77777777" w:rsidR="006C7785" w:rsidRPr="00340B0D" w:rsidRDefault="006C7785" w:rsidP="00380FCD">
            <w:pPr>
              <w:pStyle w:val="Default"/>
              <w:rPr>
                <w:sz w:val="18"/>
                <w:szCs w:val="18"/>
              </w:rPr>
            </w:pPr>
            <w:r w:rsidRPr="00340B0D">
              <w:rPr>
                <w:sz w:val="18"/>
                <w:szCs w:val="18"/>
              </w:rPr>
              <w:t>Cautionary notes</w:t>
            </w:r>
          </w:p>
        </w:tc>
        <w:tc>
          <w:tcPr>
            <w:tcW w:w="1310" w:type="dxa"/>
            <w:gridSpan w:val="2"/>
            <w:tcBorders>
              <w:top w:val="single" w:sz="4" w:space="0" w:color="auto"/>
              <w:left w:val="single" w:sz="4" w:space="0" w:color="auto"/>
              <w:bottom w:val="single" w:sz="4" w:space="0" w:color="auto"/>
              <w:right w:val="single" w:sz="12" w:space="0" w:color="auto"/>
            </w:tcBorders>
          </w:tcPr>
          <w:p w14:paraId="7F8D5D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559748" w14:textId="77777777" w:rsidR="006C7785" w:rsidRPr="00340B0D" w:rsidRDefault="006C7785" w:rsidP="00380FCD">
            <w:pPr>
              <w:pStyle w:val="Default"/>
              <w:rPr>
                <w:sz w:val="18"/>
                <w:szCs w:val="18"/>
              </w:rPr>
            </w:pPr>
            <w:r w:rsidRPr="00340B0D">
              <w:rPr>
                <w:sz w:val="18"/>
                <w:szCs w:val="18"/>
              </w:rPr>
              <w:t>Miscellaneous (Other)</w:t>
            </w:r>
          </w:p>
        </w:tc>
        <w:tc>
          <w:tcPr>
            <w:tcW w:w="236" w:type="dxa"/>
            <w:gridSpan w:val="2"/>
            <w:tcBorders>
              <w:top w:val="single" w:sz="4" w:space="0" w:color="auto"/>
              <w:bottom w:val="single" w:sz="4" w:space="0" w:color="auto"/>
              <w:right w:val="single" w:sz="12" w:space="0" w:color="auto"/>
            </w:tcBorders>
            <w:vAlign w:val="center"/>
          </w:tcPr>
          <w:p w14:paraId="07999C5F" w14:textId="77777777" w:rsidR="006C7785" w:rsidRPr="00340B0D" w:rsidRDefault="006C7785" w:rsidP="00380FCD">
            <w:pPr>
              <w:rPr>
                <w:rFonts w:cs="Arial"/>
                <w:sz w:val="18"/>
                <w:szCs w:val="18"/>
              </w:rPr>
            </w:pPr>
          </w:p>
        </w:tc>
      </w:tr>
      <w:tr w:rsidR="006C7785" w:rsidRPr="00340B0D" w14:paraId="0FA73599"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7318B1A" w14:textId="77777777" w:rsidR="006C7785" w:rsidRPr="00340B0D" w:rsidRDefault="006C7785" w:rsidP="00380FCD">
            <w:pPr>
              <w:pStyle w:val="Default"/>
              <w:rPr>
                <w:sz w:val="18"/>
                <w:szCs w:val="18"/>
              </w:rPr>
            </w:pPr>
            <w:r w:rsidRPr="00340B0D">
              <w:rPr>
                <w:sz w:val="18"/>
                <w:szCs w:val="18"/>
              </w:rPr>
              <w:t>Ships’ routeing systems and ferry routes</w:t>
            </w:r>
          </w:p>
        </w:tc>
        <w:tc>
          <w:tcPr>
            <w:tcW w:w="1310" w:type="dxa"/>
            <w:gridSpan w:val="2"/>
            <w:tcBorders>
              <w:top w:val="single" w:sz="4" w:space="0" w:color="auto"/>
              <w:left w:val="single" w:sz="4" w:space="0" w:color="auto"/>
              <w:bottom w:val="single" w:sz="4" w:space="0" w:color="auto"/>
              <w:right w:val="single" w:sz="12" w:space="0" w:color="auto"/>
            </w:tcBorders>
          </w:tcPr>
          <w:p w14:paraId="02B227F6"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07B3AEBC"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34315C7" w14:textId="77777777" w:rsidR="006C7785" w:rsidRPr="00340B0D" w:rsidRDefault="006C7785" w:rsidP="00380FCD">
            <w:pPr>
              <w:rPr>
                <w:rFonts w:cs="Arial"/>
                <w:sz w:val="18"/>
                <w:szCs w:val="18"/>
              </w:rPr>
            </w:pPr>
          </w:p>
        </w:tc>
      </w:tr>
      <w:tr w:rsidR="006C7785" w:rsidRPr="00340B0D" w14:paraId="31589761"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1CBFEFA9" w14:textId="77777777" w:rsidR="006C7785" w:rsidRPr="00340B0D" w:rsidRDefault="006C7785" w:rsidP="00380FCD">
            <w:pPr>
              <w:pStyle w:val="Default"/>
              <w:rPr>
                <w:sz w:val="18"/>
                <w:szCs w:val="18"/>
              </w:rPr>
            </w:pPr>
            <w:r w:rsidRPr="00340B0D">
              <w:rPr>
                <w:sz w:val="18"/>
                <w:szCs w:val="18"/>
              </w:rPr>
              <w:t xml:space="preserve">Archipelagic sea lanes </w:t>
            </w:r>
          </w:p>
        </w:tc>
        <w:tc>
          <w:tcPr>
            <w:tcW w:w="1310" w:type="dxa"/>
            <w:gridSpan w:val="2"/>
            <w:tcBorders>
              <w:top w:val="single" w:sz="4" w:space="0" w:color="auto"/>
              <w:left w:val="single" w:sz="4" w:space="0" w:color="auto"/>
              <w:bottom w:val="single" w:sz="4" w:space="0" w:color="auto"/>
              <w:right w:val="single" w:sz="12" w:space="0" w:color="auto"/>
            </w:tcBorders>
          </w:tcPr>
          <w:p w14:paraId="0A59E3A7"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357F30CF"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B803AB1" w14:textId="77777777" w:rsidR="006C7785" w:rsidRPr="00340B0D" w:rsidRDefault="006C7785" w:rsidP="00380FCD">
            <w:pPr>
              <w:rPr>
                <w:rFonts w:cs="Arial"/>
                <w:sz w:val="18"/>
                <w:szCs w:val="18"/>
              </w:rPr>
            </w:pPr>
          </w:p>
        </w:tc>
      </w:tr>
      <w:tr w:rsidR="006C7785" w:rsidRPr="00340B0D" w14:paraId="470FF4D5"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2EB4407A" w14:textId="77777777" w:rsidR="006C7785" w:rsidRPr="00340B0D" w:rsidRDefault="006C7785" w:rsidP="00380FCD">
            <w:pPr>
              <w:pStyle w:val="Default"/>
              <w:rPr>
                <w:sz w:val="18"/>
                <w:szCs w:val="18"/>
              </w:rPr>
            </w:pPr>
            <w:r w:rsidRPr="00340B0D">
              <w:rPr>
                <w:sz w:val="18"/>
                <w:szCs w:val="18"/>
              </w:rPr>
              <w:t>Miscellaneous (Standard)</w:t>
            </w:r>
          </w:p>
        </w:tc>
        <w:tc>
          <w:tcPr>
            <w:tcW w:w="1310" w:type="dxa"/>
            <w:gridSpan w:val="2"/>
            <w:tcBorders>
              <w:top w:val="single" w:sz="4" w:space="0" w:color="auto"/>
              <w:left w:val="single" w:sz="4" w:space="0" w:color="auto"/>
              <w:bottom w:val="single" w:sz="4" w:space="0" w:color="auto"/>
              <w:right w:val="single" w:sz="12" w:space="0" w:color="auto"/>
            </w:tcBorders>
          </w:tcPr>
          <w:p w14:paraId="541A52CC"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10E74B1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1438187B" w14:textId="77777777" w:rsidR="006C7785" w:rsidRPr="00340B0D" w:rsidRDefault="006C7785" w:rsidP="00380FCD">
            <w:pPr>
              <w:rPr>
                <w:rFonts w:cs="Arial"/>
                <w:sz w:val="18"/>
                <w:szCs w:val="18"/>
              </w:rPr>
            </w:pPr>
          </w:p>
        </w:tc>
      </w:tr>
      <w:tr w:rsidR="006C7785" w:rsidRPr="00340B0D" w14:paraId="2A5213BB"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4A307A87" w14:textId="77777777" w:rsidR="006C7785" w:rsidRPr="00340B0D" w:rsidRDefault="006C7785" w:rsidP="00380FCD">
            <w:pPr>
              <w:pStyle w:val="Default"/>
              <w:ind w:left="720"/>
              <w:rPr>
                <w:sz w:val="18"/>
                <w:szCs w:val="18"/>
              </w:rPr>
            </w:pPr>
            <w:r w:rsidRPr="00340B0D">
              <w:rPr>
                <w:sz w:val="18"/>
                <w:szCs w:val="18"/>
              </w:rPr>
              <w:t>Chart (Standard)</w:t>
            </w:r>
          </w:p>
        </w:tc>
        <w:tc>
          <w:tcPr>
            <w:tcW w:w="1310" w:type="dxa"/>
            <w:gridSpan w:val="2"/>
            <w:tcBorders>
              <w:top w:val="single" w:sz="4" w:space="0" w:color="auto"/>
              <w:left w:val="single" w:sz="4" w:space="0" w:color="auto"/>
              <w:bottom w:val="single" w:sz="4" w:space="0" w:color="auto"/>
              <w:right w:val="single" w:sz="12" w:space="0" w:color="auto"/>
            </w:tcBorders>
          </w:tcPr>
          <w:p w14:paraId="40D95D2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4" w:space="0" w:color="auto"/>
            </w:tcBorders>
          </w:tcPr>
          <w:p w14:paraId="6DD70E95"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E576888" w14:textId="77777777" w:rsidR="006C7785" w:rsidRPr="00340B0D" w:rsidRDefault="006C7785" w:rsidP="00380FCD">
            <w:pPr>
              <w:rPr>
                <w:rFonts w:cs="Arial"/>
                <w:sz w:val="18"/>
                <w:szCs w:val="18"/>
              </w:rPr>
            </w:pPr>
          </w:p>
        </w:tc>
      </w:tr>
      <w:tr w:rsidR="006C7785" w:rsidRPr="00340B0D" w14:paraId="37FF911E" w14:textId="77777777" w:rsidTr="00380FCD">
        <w:trPr>
          <w:gridBefore w:val="1"/>
          <w:wBefore w:w="13" w:type="dxa"/>
        </w:trPr>
        <w:tc>
          <w:tcPr>
            <w:tcW w:w="4655" w:type="dxa"/>
            <w:gridSpan w:val="3"/>
            <w:tcBorders>
              <w:top w:val="single" w:sz="4" w:space="0" w:color="auto"/>
              <w:left w:val="single" w:sz="12" w:space="0" w:color="auto"/>
              <w:bottom w:val="single" w:sz="12" w:space="0" w:color="auto"/>
              <w:right w:val="single" w:sz="4" w:space="0" w:color="auto"/>
            </w:tcBorders>
          </w:tcPr>
          <w:p w14:paraId="29CBBD2F" w14:textId="77777777" w:rsidR="006C7785" w:rsidRPr="00340B0D" w:rsidRDefault="006C7785" w:rsidP="00380FCD">
            <w:pPr>
              <w:pStyle w:val="Default"/>
              <w:ind w:left="720"/>
              <w:rPr>
                <w:sz w:val="18"/>
                <w:szCs w:val="18"/>
              </w:rPr>
            </w:pPr>
            <w:r w:rsidRPr="00340B0D">
              <w:rPr>
                <w:sz w:val="18"/>
                <w:szCs w:val="18"/>
              </w:rPr>
              <w:t>Alert Highlights (Standard)</w:t>
            </w:r>
          </w:p>
        </w:tc>
        <w:tc>
          <w:tcPr>
            <w:tcW w:w="1310" w:type="dxa"/>
            <w:gridSpan w:val="2"/>
            <w:tcBorders>
              <w:top w:val="single" w:sz="4" w:space="0" w:color="auto"/>
              <w:left w:val="single" w:sz="4" w:space="0" w:color="auto"/>
              <w:bottom w:val="single" w:sz="12" w:space="0" w:color="auto"/>
              <w:right w:val="single" w:sz="12" w:space="0" w:color="auto"/>
            </w:tcBorders>
          </w:tcPr>
          <w:p w14:paraId="08257C29" w14:textId="77777777" w:rsidR="006C7785" w:rsidRPr="00340B0D" w:rsidRDefault="006C7785" w:rsidP="00380FCD">
            <w:pPr>
              <w:jc w:val="center"/>
              <w:rPr>
                <w:rFonts w:cs="Arial"/>
                <w:sz w:val="18"/>
                <w:szCs w:val="18"/>
              </w:rPr>
            </w:pPr>
          </w:p>
        </w:tc>
        <w:tc>
          <w:tcPr>
            <w:tcW w:w="3495" w:type="dxa"/>
            <w:gridSpan w:val="3"/>
            <w:tcBorders>
              <w:top w:val="single" w:sz="4" w:space="0" w:color="auto"/>
              <w:left w:val="single" w:sz="12" w:space="0" w:color="auto"/>
              <w:bottom w:val="single" w:sz="12" w:space="0" w:color="auto"/>
            </w:tcBorders>
          </w:tcPr>
          <w:p w14:paraId="2118DA55" w14:textId="77777777" w:rsidR="006C7785" w:rsidRPr="00340B0D" w:rsidRDefault="006C7785" w:rsidP="00380FCD">
            <w:pPr>
              <w:rPr>
                <w:rFonts w:cs="Arial"/>
                <w:sz w:val="18"/>
                <w:szCs w:val="18"/>
              </w:rPr>
            </w:pPr>
          </w:p>
        </w:tc>
        <w:tc>
          <w:tcPr>
            <w:tcW w:w="236" w:type="dxa"/>
            <w:gridSpan w:val="2"/>
            <w:tcBorders>
              <w:top w:val="single" w:sz="4" w:space="0" w:color="auto"/>
              <w:bottom w:val="single" w:sz="12" w:space="0" w:color="auto"/>
              <w:right w:val="single" w:sz="12" w:space="0" w:color="auto"/>
            </w:tcBorders>
            <w:vAlign w:val="center"/>
          </w:tcPr>
          <w:p w14:paraId="517CB383" w14:textId="77777777" w:rsidR="006C7785" w:rsidRPr="00340B0D" w:rsidRDefault="006C7785" w:rsidP="00380FCD">
            <w:pPr>
              <w:rPr>
                <w:rFonts w:cs="Arial"/>
                <w:sz w:val="18"/>
                <w:szCs w:val="18"/>
              </w:rPr>
            </w:pPr>
          </w:p>
        </w:tc>
      </w:tr>
      <w:tr w:rsidR="006C7785" w:rsidRPr="00340B0D" w14:paraId="54B83DCF"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626EEE48"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1826375C"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3B281F7E"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0D4CF0D4"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5BBFB680"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64C94342" w14:textId="77777777" w:rsidR="006C7785" w:rsidRPr="00340B0D" w:rsidRDefault="006C7785" w:rsidP="00380FCD">
            <w:pPr>
              <w:rPr>
                <w:rFonts w:cs="Arial"/>
                <w:sz w:val="18"/>
                <w:szCs w:val="18"/>
              </w:rPr>
            </w:pPr>
          </w:p>
        </w:tc>
      </w:tr>
      <w:tr w:rsidR="006C7785" w:rsidRPr="00340B0D" w14:paraId="471B325D" w14:textId="77777777" w:rsidTr="00380FCD">
        <w:trPr>
          <w:gridBefore w:val="1"/>
          <w:wBefore w:w="13" w:type="dxa"/>
        </w:trPr>
        <w:tc>
          <w:tcPr>
            <w:tcW w:w="4655" w:type="dxa"/>
            <w:gridSpan w:val="3"/>
            <w:tcBorders>
              <w:top w:val="single" w:sz="4" w:space="0" w:color="auto"/>
              <w:left w:val="single" w:sz="12" w:space="0" w:color="auto"/>
              <w:bottom w:val="single" w:sz="4" w:space="0" w:color="auto"/>
              <w:right w:val="single" w:sz="4" w:space="0" w:color="auto"/>
            </w:tcBorders>
          </w:tcPr>
          <w:p w14:paraId="0D268BFB" w14:textId="77777777" w:rsidR="006C7785" w:rsidRPr="00340B0D" w:rsidRDefault="006C7785" w:rsidP="00380FCD">
            <w:pPr>
              <w:pStyle w:val="Default"/>
              <w:ind w:left="720"/>
              <w:rPr>
                <w:sz w:val="18"/>
                <w:szCs w:val="18"/>
              </w:rPr>
            </w:pPr>
          </w:p>
        </w:tc>
        <w:tc>
          <w:tcPr>
            <w:tcW w:w="1310" w:type="dxa"/>
            <w:gridSpan w:val="2"/>
            <w:tcBorders>
              <w:top w:val="single" w:sz="4" w:space="0" w:color="auto"/>
              <w:left w:val="single" w:sz="4" w:space="0" w:color="auto"/>
              <w:bottom w:val="single" w:sz="4" w:space="0" w:color="auto"/>
              <w:right w:val="double" w:sz="4" w:space="0" w:color="auto"/>
            </w:tcBorders>
          </w:tcPr>
          <w:p w14:paraId="1AD4E192" w14:textId="77777777" w:rsidR="006C7785" w:rsidRPr="00340B0D" w:rsidRDefault="006C7785" w:rsidP="00380FCD">
            <w:pPr>
              <w:jc w:val="center"/>
              <w:rPr>
                <w:rFonts w:cs="Arial"/>
                <w:sz w:val="18"/>
                <w:szCs w:val="18"/>
              </w:rPr>
            </w:pPr>
          </w:p>
        </w:tc>
        <w:tc>
          <w:tcPr>
            <w:tcW w:w="3495" w:type="dxa"/>
            <w:gridSpan w:val="3"/>
            <w:tcBorders>
              <w:top w:val="single" w:sz="4" w:space="0" w:color="auto"/>
              <w:left w:val="double" w:sz="4" w:space="0" w:color="auto"/>
              <w:bottom w:val="single" w:sz="4" w:space="0" w:color="auto"/>
            </w:tcBorders>
          </w:tcPr>
          <w:p w14:paraId="73DE5928" w14:textId="77777777" w:rsidR="006C7785" w:rsidRPr="00340B0D" w:rsidRDefault="006C7785" w:rsidP="00380FCD">
            <w:pPr>
              <w:rPr>
                <w:rFonts w:cs="Arial"/>
                <w:sz w:val="18"/>
                <w:szCs w:val="18"/>
              </w:rPr>
            </w:pPr>
          </w:p>
        </w:tc>
        <w:tc>
          <w:tcPr>
            <w:tcW w:w="236" w:type="dxa"/>
            <w:gridSpan w:val="2"/>
            <w:tcBorders>
              <w:top w:val="single" w:sz="4" w:space="0" w:color="auto"/>
              <w:bottom w:val="single" w:sz="4" w:space="0" w:color="auto"/>
              <w:right w:val="single" w:sz="12" w:space="0" w:color="auto"/>
            </w:tcBorders>
            <w:vAlign w:val="center"/>
          </w:tcPr>
          <w:p w14:paraId="340F396F" w14:textId="77777777" w:rsidR="006C7785" w:rsidRPr="00340B0D" w:rsidRDefault="006C7785" w:rsidP="00380FCD">
            <w:pPr>
              <w:rPr>
                <w:rFonts w:cs="Arial"/>
                <w:sz w:val="18"/>
                <w:szCs w:val="18"/>
              </w:rPr>
            </w:pPr>
          </w:p>
        </w:tc>
      </w:tr>
      <w:tr w:rsidR="006C7785" w:rsidRPr="00340B0D" w14:paraId="2236C71A" w14:textId="77777777" w:rsidTr="00380FCD">
        <w:trPr>
          <w:gridBefore w:val="1"/>
          <w:gridAfter w:val="1"/>
          <w:wBefore w:w="13" w:type="dxa"/>
          <w:wAfter w:w="56" w:type="dxa"/>
        </w:trPr>
        <w:tc>
          <w:tcPr>
            <w:tcW w:w="9640"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967E7DB"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29FADC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4" w:space="0" w:color="auto"/>
              <w:right w:val="single" w:sz="12" w:space="0" w:color="auto"/>
            </w:tcBorders>
            <w:vAlign w:val="center"/>
          </w:tcPr>
          <w:p w14:paraId="2A8104BE" w14:textId="77777777" w:rsidR="006C7785" w:rsidRPr="00890E92" w:rsidRDefault="006C7785" w:rsidP="00380FCD">
            <w:pPr>
              <w:rPr>
                <w:rFonts w:cs="Arial"/>
                <w:i/>
              </w:rPr>
            </w:pPr>
            <w:r w:rsidRPr="008604AE">
              <w:rPr>
                <w:rFonts w:cs="Arial"/>
                <w:i/>
              </w:rPr>
              <w:t xml:space="preserve">Load the exchange set </w:t>
            </w:r>
            <w:r w:rsidRPr="008604AE">
              <w:rPr>
                <w:rFonts w:cs="Arial"/>
                <w:b/>
                <w:bCs/>
                <w:i/>
              </w:rPr>
              <w:t xml:space="preserve">PowerUp </w:t>
            </w:r>
            <w:r>
              <w:rPr>
                <w:rFonts w:cs="Arial"/>
                <w:i/>
              </w:rPr>
              <w:t xml:space="preserve">with the above settings: </w:t>
            </w:r>
          </w:p>
        </w:tc>
      </w:tr>
      <w:tr w:rsidR="006C7785" w:rsidRPr="00340B0D" w14:paraId="6CD74805"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32D9E948"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39F0F9FA"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19F2D1FE" w14:textId="77777777" w:rsidR="006C7785" w:rsidRPr="008604AE" w:rsidRDefault="006C7785" w:rsidP="00380FCD">
            <w:pPr>
              <w:rPr>
                <w:rFonts w:cs="Arial"/>
                <w:i/>
              </w:rPr>
            </w:pPr>
            <w:r w:rsidRPr="008604AE">
              <w:rPr>
                <w:rFonts w:cs="Arial"/>
                <w:i/>
              </w:rPr>
              <w:t>Centre the display on position 32°29.000’S 61° 04.000’E and then zoom in to a scale of 1:100,000.</w:t>
            </w:r>
          </w:p>
          <w:p w14:paraId="136EBF97" w14:textId="77777777" w:rsidR="006C7785" w:rsidRPr="008604AE" w:rsidRDefault="006C7785" w:rsidP="00380FCD">
            <w:pPr>
              <w:rPr>
                <w:rFonts w:cs="Arial"/>
                <w:i/>
              </w:rPr>
            </w:pPr>
            <w:r w:rsidRPr="008604AE">
              <w:rPr>
                <w:rFonts w:cs="Arial"/>
                <w:i/>
              </w:rPr>
              <w:t>1. Observe the display</w:t>
            </w:r>
          </w:p>
          <w:p w14:paraId="1AB8ADD1" w14:textId="77777777" w:rsidR="006C7785" w:rsidRPr="00614B0E" w:rsidRDefault="006C7785" w:rsidP="00380FCD">
            <w:pPr>
              <w:rPr>
                <w:rFonts w:cs="Arial"/>
                <w:b/>
                <w:bCs/>
              </w:rPr>
            </w:pPr>
            <w:r w:rsidRPr="008604AE">
              <w:rPr>
                <w:rFonts w:cs="Arial"/>
                <w:i/>
              </w:rPr>
              <w:lastRenderedPageBreak/>
              <w:t>2.Select Full light lines</w:t>
            </w:r>
          </w:p>
        </w:tc>
      </w:tr>
      <w:tr w:rsidR="006C7785" w:rsidRPr="00340B0D" w14:paraId="1F366E83" w14:textId="77777777" w:rsidTr="00380FCD">
        <w:trPr>
          <w:gridBefore w:val="1"/>
          <w:gridAfter w:val="1"/>
          <w:wBefore w:w="13" w:type="dxa"/>
          <w:wAfter w:w="56" w:type="dxa"/>
        </w:trPr>
        <w:tc>
          <w:tcPr>
            <w:tcW w:w="9640"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CB2B77F" w14:textId="77777777" w:rsidR="006C7785" w:rsidRPr="00340B0D" w:rsidRDefault="006C7785" w:rsidP="00380FCD">
            <w:pPr>
              <w:jc w:val="center"/>
              <w:rPr>
                <w:rFonts w:cs="Arial"/>
                <w:sz w:val="18"/>
                <w:szCs w:val="18"/>
              </w:rPr>
            </w:pPr>
            <w:r w:rsidRPr="008604AE">
              <w:rPr>
                <w:rFonts w:cs="Arial"/>
                <w:i/>
              </w:rPr>
              <w:lastRenderedPageBreak/>
              <w:t xml:space="preserve">As for test </w:t>
            </w:r>
            <w:r w:rsidRPr="008604AE">
              <w:rPr>
                <w:rFonts w:cs="Arial"/>
              </w:rPr>
              <w:t>AdditionalInformation1</w:t>
            </w:r>
          </w:p>
        </w:tc>
      </w:tr>
      <w:tr w:rsidR="006C7785" w14:paraId="32ED23B6" w14:textId="77777777" w:rsidTr="00380FCD">
        <w:trPr>
          <w:gridAfter w:val="1"/>
          <w:wAfter w:w="56" w:type="dxa"/>
        </w:trPr>
        <w:tc>
          <w:tcPr>
            <w:tcW w:w="9653" w:type="dxa"/>
            <w:gridSpan w:val="10"/>
            <w:vAlign w:val="center"/>
          </w:tcPr>
          <w:p w14:paraId="063A564F" w14:textId="77777777" w:rsidR="006C7785" w:rsidRPr="00414C51" w:rsidRDefault="006C7785" w:rsidP="006C7785">
            <w:pPr>
              <w:pStyle w:val="ListParagraph"/>
              <w:widowControl/>
              <w:numPr>
                <w:ilvl w:val="0"/>
                <w:numId w:val="81"/>
              </w:numPr>
              <w:spacing w:line="240" w:lineRule="auto"/>
              <w:jc w:val="left"/>
              <w:rPr>
                <w:rFonts w:cs="Arial"/>
                <w:noProof/>
                <w:lang w:val="en-IN" w:eastAsia="en-IN"/>
              </w:rPr>
            </w:pPr>
            <w:r w:rsidRPr="00414C51">
              <w:rPr>
                <w:rFonts w:cs="Arial"/>
                <w:i/>
              </w:rPr>
              <w:t>Confirm that the features display as in the image below:</w:t>
            </w:r>
          </w:p>
          <w:p w14:paraId="070DC974" w14:textId="77777777" w:rsidR="006C7785" w:rsidRDefault="006C7785" w:rsidP="006C7785">
            <w:pPr>
              <w:pStyle w:val="ListParagraph"/>
              <w:widowControl/>
              <w:numPr>
                <w:ilvl w:val="0"/>
                <w:numId w:val="81"/>
              </w:numPr>
              <w:spacing w:line="240" w:lineRule="auto"/>
              <w:ind w:left="0" w:hanging="543"/>
              <w:jc w:val="left"/>
              <w:rPr>
                <w:rFonts w:cs="Arial"/>
                <w:i/>
              </w:rPr>
            </w:pPr>
            <w:r w:rsidRPr="008604AE">
              <w:rPr>
                <w:rFonts w:cs="Arial"/>
                <w:i/>
                <w:noProof/>
                <w:lang w:val="en-IN" w:eastAsia="en-IN"/>
              </w:rPr>
              <w:drawing>
                <wp:inline distT="0" distB="0" distL="0" distR="0" wp14:anchorId="39515688" wp14:editId="007162FF">
                  <wp:extent cx="5992058" cy="5521181"/>
                  <wp:effectExtent l="0" t="0" r="8890" b="3810"/>
                  <wp:docPr id="952983938" name="Picture 952983938"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36F615D2" w14:textId="77777777" w:rsidR="006C7785" w:rsidRDefault="006C7785" w:rsidP="00380FCD">
            <w:pPr>
              <w:rPr>
                <w:rFonts w:cs="Arial"/>
                <w:i/>
              </w:rPr>
            </w:pPr>
          </w:p>
          <w:p w14:paraId="19AFF95A" w14:textId="77777777" w:rsidR="006C7785" w:rsidRDefault="006C7785" w:rsidP="00380FCD">
            <w:pPr>
              <w:rPr>
                <w:rFonts w:cs="Arial"/>
                <w:i/>
              </w:rPr>
            </w:pPr>
            <w:r w:rsidRPr="008604AE">
              <w:rPr>
                <w:rFonts w:cs="Arial"/>
                <w:i/>
              </w:rPr>
              <w:t>2. After selecting Full light lines confirm that the features display as in the image below:</w:t>
            </w:r>
          </w:p>
          <w:p w14:paraId="0EFD9FEE" w14:textId="77777777" w:rsidR="006C7785" w:rsidRPr="00134867" w:rsidRDefault="006C7785" w:rsidP="00380FCD">
            <w:pPr>
              <w:rPr>
                <w:rFonts w:cs="Arial"/>
                <w:i/>
              </w:rPr>
            </w:pPr>
            <w:r w:rsidRPr="00445B9F">
              <w:rPr>
                <w:noProof/>
                <w:lang w:val="en-IN" w:eastAsia="en-IN"/>
              </w:rPr>
              <w:lastRenderedPageBreak/>
              <w:drawing>
                <wp:inline distT="0" distB="0" distL="0" distR="0" wp14:anchorId="18EF7DF9" wp14:editId="36C068D0">
                  <wp:extent cx="5891842" cy="5412446"/>
                  <wp:effectExtent l="0" t="0" r="0" b="0"/>
                  <wp:docPr id="565683787" name="Picture 565683787"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tc>
      </w:tr>
    </w:tbl>
    <w:p w14:paraId="4E7FC413" w14:textId="77777777" w:rsidR="006C7785" w:rsidRDefault="006C7785" w:rsidP="006C7785"/>
    <w:p w14:paraId="1691E74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7661F7C9" w14:textId="77777777" w:rsidR="006C7785" w:rsidRDefault="006C7785" w:rsidP="006C7785">
      <w:r>
        <w:br w:type="page"/>
      </w:r>
    </w:p>
    <w:p w14:paraId="276BE34A" w14:textId="77777777" w:rsidR="006C7785" w:rsidRPr="008604AE" w:rsidRDefault="006C7785" w:rsidP="006C7785">
      <w:pPr>
        <w:rPr>
          <w:rFonts w:cs="Arial"/>
        </w:rPr>
      </w:pPr>
    </w:p>
    <w:p w14:paraId="70FB5EBA" w14:textId="77777777" w:rsidR="006C7785" w:rsidRPr="001C1BE9" w:rsidRDefault="006C7785" w:rsidP="006C7785">
      <w:pPr>
        <w:pStyle w:val="Heading1"/>
        <w:numPr>
          <w:ilvl w:val="2"/>
          <w:numId w:val="80"/>
        </w:numPr>
        <w:tabs>
          <w:tab w:val="left" w:pos="567"/>
        </w:tabs>
        <w:spacing w:after="120"/>
        <w:ind w:left="2160" w:hanging="1224"/>
        <w:rPr>
          <w:rFonts w:cs="Arial"/>
          <w:b w:val="0"/>
        </w:rPr>
      </w:pPr>
      <w:r w:rsidRPr="001C1BE9">
        <w:rPr>
          <w:rFonts w:cs="Arial"/>
          <w:color w:val="000000" w:themeColor="text1"/>
        </w:rPr>
        <w:t>Display of text in other languages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4DDCFC3" w14:textId="77777777" w:rsidTr="00380FCD">
        <w:trPr>
          <w:trHeight w:val="454"/>
          <w:tblHeader/>
        </w:trPr>
        <w:tc>
          <w:tcPr>
            <w:tcW w:w="2381" w:type="dxa"/>
            <w:shd w:val="clear" w:color="auto" w:fill="CCFFCC"/>
            <w:vAlign w:val="center"/>
          </w:tcPr>
          <w:p w14:paraId="766E0565" w14:textId="77777777" w:rsidR="006C7785" w:rsidRPr="008604AE" w:rsidRDefault="006C7785" w:rsidP="00380FCD">
            <w:pPr>
              <w:rPr>
                <w:rFonts w:cs="Arial"/>
              </w:rPr>
            </w:pPr>
            <w:r w:rsidRPr="008604AE">
              <w:rPr>
                <w:rFonts w:cs="Arial"/>
                <w:b/>
              </w:rPr>
              <w:t>Test Reference</w:t>
            </w:r>
          </w:p>
        </w:tc>
        <w:tc>
          <w:tcPr>
            <w:tcW w:w="2381" w:type="dxa"/>
            <w:shd w:val="clear" w:color="auto" w:fill="CCFFCC"/>
            <w:vAlign w:val="center"/>
          </w:tcPr>
          <w:p w14:paraId="75D1EF65" w14:textId="77777777" w:rsidR="006C7785" w:rsidRPr="008604AE" w:rsidRDefault="006C7785" w:rsidP="00380FCD">
            <w:pPr>
              <w:rPr>
                <w:rFonts w:cs="Arial"/>
              </w:rPr>
            </w:pPr>
            <w:r w:rsidRPr="008604AE">
              <w:rPr>
                <w:rFonts w:cs="Arial"/>
              </w:rPr>
              <w:t>OtherLanguages</w:t>
            </w:r>
          </w:p>
        </w:tc>
        <w:tc>
          <w:tcPr>
            <w:tcW w:w="2382" w:type="dxa"/>
            <w:shd w:val="clear" w:color="auto" w:fill="CCFFCC"/>
            <w:vAlign w:val="center"/>
          </w:tcPr>
          <w:p w14:paraId="11D9F1B3" w14:textId="77777777" w:rsidR="006C7785" w:rsidRPr="008604AE" w:rsidRDefault="006C7785" w:rsidP="00380FCD">
            <w:pPr>
              <w:rPr>
                <w:rFonts w:cs="Arial"/>
              </w:rPr>
            </w:pPr>
            <w:r w:rsidRPr="008604AE">
              <w:rPr>
                <w:rFonts w:cs="Arial"/>
                <w:b/>
              </w:rPr>
              <w:t>IHO Reference</w:t>
            </w:r>
          </w:p>
        </w:tc>
        <w:tc>
          <w:tcPr>
            <w:tcW w:w="2382" w:type="dxa"/>
            <w:shd w:val="clear" w:color="auto" w:fill="CCFFCC"/>
            <w:vAlign w:val="center"/>
          </w:tcPr>
          <w:p w14:paraId="711A2B2E" w14:textId="77777777" w:rsidR="006C7785" w:rsidRPr="008604AE" w:rsidRDefault="006C7785" w:rsidP="00380FCD">
            <w:pPr>
              <w:spacing w:line="240" w:lineRule="auto"/>
              <w:rPr>
                <w:rFonts w:cs="Arial"/>
                <w:color w:val="000000"/>
              </w:rPr>
            </w:pPr>
            <w:r w:rsidRPr="008604AE">
              <w:rPr>
                <w:rFonts w:cs="Arial"/>
                <w:color w:val="000000"/>
              </w:rPr>
              <w:t>S-98 C-12.10.2</w:t>
            </w:r>
          </w:p>
          <w:p w14:paraId="13F764AC" w14:textId="77777777" w:rsidR="006C7785" w:rsidRPr="008604AE"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12"/>
        <w:gridCol w:w="2709"/>
        <w:gridCol w:w="285"/>
        <w:gridCol w:w="1276"/>
        <w:gridCol w:w="229"/>
        <w:gridCol w:w="914"/>
        <w:gridCol w:w="1895"/>
        <w:gridCol w:w="516"/>
        <w:gridCol w:w="778"/>
        <w:gridCol w:w="632"/>
      </w:tblGrid>
      <w:tr w:rsidR="006C7785" w:rsidRPr="00340B0D" w14:paraId="482DCE6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C7824F0"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501B9F64"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2053F646" w14:textId="77777777" w:rsidR="006C7785" w:rsidRPr="005B051E" w:rsidRDefault="006C7785" w:rsidP="00380FCD">
            <w:pPr>
              <w:rPr>
                <w:rFonts w:cs="Arial"/>
              </w:rPr>
            </w:pPr>
            <w:r w:rsidRPr="008604AE">
              <w:rPr>
                <w:rFonts w:cs="Arial"/>
                <w:i/>
              </w:rPr>
              <w:t>Selecting the display of text in other languages.</w:t>
            </w:r>
          </w:p>
        </w:tc>
      </w:tr>
      <w:tr w:rsidR="006C7785" w:rsidRPr="00340B0D" w14:paraId="7F9408F9"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4EBE8F80"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08C6748"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6D2932BD" w14:textId="77777777" w:rsidR="006C7785" w:rsidRPr="00F53E77" w:rsidRDefault="006C7785" w:rsidP="00380FCD">
            <w:pPr>
              <w:rPr>
                <w:rFonts w:cs="Arial"/>
                <w:i/>
              </w:rPr>
            </w:pPr>
            <w:commentRangeStart w:id="861"/>
            <w:r w:rsidRPr="008604AE">
              <w:rPr>
                <w:rFonts w:cs="Arial"/>
                <w:i/>
              </w:rPr>
              <w:t>Load the following cell 3.3 Settings\ENC_ROOT\GB4X0001.0</w:t>
            </w:r>
            <w:r>
              <w:rPr>
                <w:rFonts w:cs="Arial"/>
                <w:i/>
              </w:rPr>
              <w:t>00 with the following settings:</w:t>
            </w:r>
            <w:commentRangeEnd w:id="861"/>
            <w:r w:rsidR="00C56476">
              <w:rPr>
                <w:rStyle w:val="CommentReference"/>
                <w:snapToGrid/>
                <w:color w:val="000000"/>
              </w:rPr>
              <w:commentReference w:id="861"/>
            </w:r>
          </w:p>
        </w:tc>
      </w:tr>
      <w:tr w:rsidR="006C7785" w:rsidRPr="00340B0D" w14:paraId="790B8368"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5632148"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47007EC1" w14:textId="77777777" w:rsidR="006C7785" w:rsidRPr="00340B0D" w:rsidRDefault="006C7785" w:rsidP="00380FCD">
            <w:pPr>
              <w:jc w:val="center"/>
              <w:rPr>
                <w:rFonts w:cs="Arial"/>
                <w:b/>
                <w:bCs/>
                <w:sz w:val="18"/>
                <w:szCs w:val="18"/>
              </w:rPr>
            </w:pPr>
          </w:p>
        </w:tc>
      </w:tr>
      <w:tr w:rsidR="006C7785" w:rsidRPr="00340B0D" w14:paraId="0ADDE041"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49BD300E" w14:textId="77777777" w:rsidR="006C7785" w:rsidRPr="000B13F9" w:rsidRDefault="006C7785" w:rsidP="00380FCD">
            <w:pPr>
              <w:rPr>
                <w:rFonts w:cs="Arial"/>
              </w:rPr>
            </w:pPr>
            <w:r>
              <w:rPr>
                <w:rFonts w:cs="Arial"/>
                <w:b/>
                <w:bCs/>
                <w:i/>
              </w:rPr>
              <w:t>DisplayOther</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9E96BEA" w14:textId="77777777" w:rsidR="006C7785" w:rsidRPr="00340B0D" w:rsidRDefault="006C7785" w:rsidP="00380FCD">
            <w:pPr>
              <w:rPr>
                <w:rFonts w:cs="Arial"/>
                <w:sz w:val="18"/>
                <w:szCs w:val="18"/>
              </w:rPr>
            </w:pPr>
          </w:p>
        </w:tc>
      </w:tr>
      <w:tr w:rsidR="006C7785" w:rsidRPr="00340B0D" w14:paraId="12BD3566"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7CF0D4FB"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3E27AA4E" w14:textId="77777777" w:rsidR="006C7785" w:rsidRPr="00340B0D" w:rsidRDefault="006C7785" w:rsidP="00380FCD">
            <w:pPr>
              <w:rPr>
                <w:rFonts w:cs="Arial"/>
                <w:sz w:val="18"/>
                <w:szCs w:val="18"/>
              </w:rPr>
            </w:pPr>
          </w:p>
        </w:tc>
      </w:tr>
      <w:tr w:rsidR="006C7785" w:rsidRPr="00340B0D" w14:paraId="11DAA2EB"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FB65355"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0A7D673"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7D7CCED7" w14:textId="77777777" w:rsidTr="00380FCD">
        <w:trPr>
          <w:gridBefore w:val="1"/>
          <w:wBefore w:w="12" w:type="dxa"/>
        </w:trPr>
        <w:sdt>
          <w:sdtPr>
            <w:rPr>
              <w:rFonts w:cs="Arial"/>
              <w:sz w:val="18"/>
              <w:szCs w:val="18"/>
            </w:rPr>
            <w:alias w:val="Diplay Category"/>
            <w:tag w:val="Diplay Categor"/>
            <w:id w:val="-951243405"/>
            <w:placeholder>
              <w:docPart w:val="2C2ADDB0485D4623AA68D5AD4601524F"/>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0BA8BA23"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2F97CFF"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183D29E4" w14:textId="77777777" w:rsidR="006C7785" w:rsidRPr="00340B0D" w:rsidRDefault="006C7785" w:rsidP="00380FCD">
            <w:pPr>
              <w:jc w:val="center"/>
              <w:rPr>
                <w:rFonts w:cs="Arial"/>
                <w:sz w:val="18"/>
                <w:szCs w:val="18"/>
              </w:rPr>
            </w:pPr>
          </w:p>
        </w:tc>
      </w:tr>
      <w:tr w:rsidR="006C7785" w:rsidRPr="00340B0D" w14:paraId="2345B234"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38180518"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C882E48"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5F643B59" w14:textId="77777777" w:rsidR="006C7785" w:rsidRPr="00340B0D" w:rsidRDefault="006C7785" w:rsidP="00380FCD">
            <w:pPr>
              <w:jc w:val="center"/>
              <w:rPr>
                <w:rFonts w:cs="Arial"/>
                <w:sz w:val="18"/>
                <w:szCs w:val="18"/>
              </w:rPr>
            </w:pPr>
          </w:p>
        </w:tc>
      </w:tr>
      <w:tr w:rsidR="006C7785" w:rsidRPr="00340B0D" w14:paraId="5718C2C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3D24BCF"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5B312A5" w14:textId="77777777" w:rsidR="006C7785" w:rsidRPr="00340B0D" w:rsidRDefault="006C7785" w:rsidP="00380FCD">
            <w:pPr>
              <w:rPr>
                <w:rFonts w:cs="Arial"/>
                <w:sz w:val="18"/>
                <w:szCs w:val="18"/>
              </w:rPr>
            </w:pPr>
            <w:r>
              <w:rPr>
                <w:rFonts w:cs="Arial"/>
                <w:sz w:val="18"/>
                <w:szCs w:val="18"/>
              </w:rPr>
              <w:t>8m</w:t>
            </w:r>
          </w:p>
        </w:tc>
        <w:tc>
          <w:tcPr>
            <w:tcW w:w="4103" w:type="dxa"/>
            <w:gridSpan w:val="4"/>
            <w:tcBorders>
              <w:left w:val="single" w:sz="12" w:space="0" w:color="auto"/>
            </w:tcBorders>
          </w:tcPr>
          <w:p w14:paraId="71DF4AF6"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1E4BA57F" w14:textId="77777777" w:rsidR="006C7785" w:rsidRPr="00340B0D" w:rsidRDefault="006C7785" w:rsidP="00380FCD">
            <w:pPr>
              <w:rPr>
                <w:rFonts w:cs="Arial"/>
                <w:sz w:val="18"/>
                <w:szCs w:val="18"/>
              </w:rPr>
            </w:pPr>
          </w:p>
        </w:tc>
      </w:tr>
      <w:tr w:rsidR="006C7785" w:rsidRPr="00340B0D" w14:paraId="7230D48C"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BF5AE6D"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B316CC8"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226FEC3"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6D084AF7" w14:textId="77777777" w:rsidR="006C7785" w:rsidRPr="00340B0D" w:rsidRDefault="006C7785" w:rsidP="00380FCD">
            <w:pPr>
              <w:jc w:val="center"/>
              <w:rPr>
                <w:rFonts w:cs="Arial"/>
                <w:sz w:val="18"/>
                <w:szCs w:val="18"/>
              </w:rPr>
            </w:pPr>
          </w:p>
        </w:tc>
      </w:tr>
      <w:tr w:rsidR="006C7785" w:rsidRPr="00340B0D" w14:paraId="622EDC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656F193"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607E71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6DE20BFC"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13F2BC4F"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9F1C29E"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3AD282E6"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8F481C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72483E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6EE59E2B" w14:textId="77777777" w:rsidR="006C7785" w:rsidRPr="00340B0D" w:rsidRDefault="006C7785" w:rsidP="00380FCD">
            <w:pPr>
              <w:jc w:val="center"/>
              <w:rPr>
                <w:rFonts w:cs="Arial"/>
                <w:sz w:val="18"/>
                <w:szCs w:val="18"/>
              </w:rPr>
            </w:pPr>
          </w:p>
        </w:tc>
      </w:tr>
      <w:tr w:rsidR="006C7785" w:rsidRPr="00340B0D" w14:paraId="1B6A110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AC40FEC"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5EA3B98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A128135"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42F3BB6D" w14:textId="77777777" w:rsidR="006C7785" w:rsidRPr="00340B0D" w:rsidRDefault="006C7785" w:rsidP="00380FCD">
            <w:pPr>
              <w:jc w:val="center"/>
              <w:rPr>
                <w:rFonts w:cs="Arial"/>
                <w:sz w:val="18"/>
                <w:szCs w:val="18"/>
              </w:rPr>
            </w:pPr>
          </w:p>
        </w:tc>
      </w:tr>
      <w:tr w:rsidR="006C7785" w:rsidRPr="00340B0D" w14:paraId="2D967A5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F1BF782"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EF31861"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EFB3F7E"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7BFA12A" w14:textId="77777777" w:rsidR="006C7785" w:rsidRPr="00340B0D" w:rsidRDefault="006C7785" w:rsidP="00380FCD">
            <w:pPr>
              <w:jc w:val="center"/>
              <w:rPr>
                <w:rFonts w:cs="Arial"/>
                <w:sz w:val="18"/>
                <w:szCs w:val="18"/>
              </w:rPr>
            </w:pPr>
          </w:p>
        </w:tc>
      </w:tr>
      <w:tr w:rsidR="006C7785" w:rsidRPr="00340B0D" w14:paraId="0C74D6F2"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0DF0F6E"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85FA390"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812926B"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5B8806A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0260D9F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966A8F3"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726C6477" w14:textId="77777777" w:rsidR="006C7785" w:rsidRPr="00340B0D" w:rsidRDefault="006C7785" w:rsidP="00380FCD">
            <w:pPr>
              <w:rPr>
                <w:rFonts w:cs="Arial"/>
                <w:sz w:val="18"/>
                <w:szCs w:val="18"/>
              </w:rPr>
            </w:pPr>
            <w:r>
              <w:rPr>
                <w:rFonts w:cs="Arial"/>
                <w:sz w:val="18"/>
                <w:szCs w:val="18"/>
              </w:rPr>
              <w:t>false</w:t>
            </w:r>
          </w:p>
        </w:tc>
        <w:tc>
          <w:tcPr>
            <w:tcW w:w="4103" w:type="dxa"/>
            <w:gridSpan w:val="4"/>
            <w:tcBorders>
              <w:left w:val="single" w:sz="12" w:space="0" w:color="auto"/>
            </w:tcBorders>
          </w:tcPr>
          <w:p w14:paraId="4357228A"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00D4E4F9" w14:textId="77777777" w:rsidR="006C7785" w:rsidRPr="00340B0D" w:rsidRDefault="006C7785" w:rsidP="00380FCD">
            <w:pPr>
              <w:jc w:val="center"/>
              <w:rPr>
                <w:rFonts w:cs="Arial"/>
                <w:sz w:val="18"/>
                <w:szCs w:val="18"/>
              </w:rPr>
            </w:pPr>
          </w:p>
        </w:tc>
      </w:tr>
      <w:tr w:rsidR="006C7785" w:rsidRPr="00340B0D" w14:paraId="78C6BF60"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965A01"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B07C11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1386C5EE"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3463EEA3" w14:textId="77777777" w:rsidR="006C7785" w:rsidRPr="00340B0D" w:rsidRDefault="006C7785" w:rsidP="00380FCD">
            <w:pPr>
              <w:jc w:val="center"/>
              <w:rPr>
                <w:rFonts w:cs="Arial"/>
                <w:sz w:val="18"/>
                <w:szCs w:val="18"/>
              </w:rPr>
            </w:pPr>
          </w:p>
        </w:tc>
      </w:tr>
      <w:tr w:rsidR="006C7785" w:rsidRPr="00340B0D" w14:paraId="63A8172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A8AFBF"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16B258E"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68C731B"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6528A753" w14:textId="77777777" w:rsidR="006C7785" w:rsidRPr="00340B0D" w:rsidRDefault="006C7785" w:rsidP="00380FCD">
            <w:pPr>
              <w:jc w:val="center"/>
              <w:rPr>
                <w:rFonts w:cs="Arial"/>
                <w:sz w:val="18"/>
                <w:szCs w:val="18"/>
              </w:rPr>
            </w:pPr>
          </w:p>
        </w:tc>
      </w:tr>
      <w:tr w:rsidR="006C7785" w:rsidRPr="00340B0D" w14:paraId="708F797D"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428D4AF9"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820C72"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35245106"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4D452454" w14:textId="77777777" w:rsidR="006C7785" w:rsidRPr="00340B0D" w:rsidRDefault="006C7785" w:rsidP="00380FCD">
            <w:pPr>
              <w:jc w:val="center"/>
              <w:rPr>
                <w:rFonts w:cs="Arial"/>
                <w:sz w:val="18"/>
                <w:szCs w:val="18"/>
              </w:rPr>
            </w:pPr>
          </w:p>
        </w:tc>
      </w:tr>
      <w:tr w:rsidR="006C7785" w:rsidRPr="00340B0D" w14:paraId="31CC6761"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B349B7B"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3C3DAD41"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252C5BD9" w14:textId="77777777" w:rsidR="006C7785" w:rsidRPr="00340B0D" w:rsidRDefault="006C7785" w:rsidP="00380FCD">
            <w:pPr>
              <w:jc w:val="center"/>
              <w:rPr>
                <w:rFonts w:cs="Arial"/>
                <w:sz w:val="18"/>
                <w:szCs w:val="18"/>
              </w:rPr>
            </w:pPr>
          </w:p>
        </w:tc>
      </w:tr>
      <w:tr w:rsidR="006C7785" w:rsidRPr="00340B0D" w14:paraId="07136121" w14:textId="77777777" w:rsidTr="00380FCD">
        <w:trPr>
          <w:gridBefore w:val="1"/>
          <w:wBefore w:w="12" w:type="dxa"/>
        </w:trPr>
        <w:sdt>
          <w:sdtPr>
            <w:rPr>
              <w:rFonts w:cs="Arial"/>
              <w:sz w:val="18"/>
              <w:szCs w:val="18"/>
            </w:rPr>
            <w:alias w:val="Palette"/>
            <w:tag w:val="Palette"/>
            <w:id w:val="-735626616"/>
            <w:placeholder>
              <w:docPart w:val="A60218B331C843049AA44A1E71AA5782"/>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09A6BC06" w14:textId="77777777" w:rsidR="006C7785" w:rsidRPr="00340B0D" w:rsidRDefault="006C7785" w:rsidP="00380FCD">
                <w:pPr>
                  <w:rPr>
                    <w:rFonts w:cs="Arial"/>
                    <w:sz w:val="18"/>
                    <w:szCs w:val="18"/>
                  </w:rPr>
                </w:pPr>
                <w:r>
                  <w:rPr>
                    <w:rFonts w:cs="Arial"/>
                    <w:sz w:val="18"/>
                    <w:szCs w:val="18"/>
                  </w:rPr>
                  <w:t>Night</w:t>
                </w:r>
              </w:p>
            </w:tc>
          </w:sdtContent>
        </w:sdt>
        <w:tc>
          <w:tcPr>
            <w:tcW w:w="4103" w:type="dxa"/>
            <w:gridSpan w:val="4"/>
            <w:tcBorders>
              <w:left w:val="single" w:sz="12" w:space="0" w:color="auto"/>
            </w:tcBorders>
          </w:tcPr>
          <w:p w14:paraId="5C87E61B"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64936EED" w14:textId="77777777" w:rsidR="006C7785" w:rsidRPr="00340B0D" w:rsidRDefault="006C7785" w:rsidP="00380FCD">
            <w:pPr>
              <w:jc w:val="center"/>
              <w:rPr>
                <w:rFonts w:cs="Arial"/>
                <w:sz w:val="18"/>
                <w:szCs w:val="18"/>
              </w:rPr>
            </w:pPr>
          </w:p>
        </w:tc>
      </w:tr>
      <w:tr w:rsidR="006C7785" w:rsidRPr="00340B0D" w14:paraId="3275769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0D81D91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49727111"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466882F9" w14:textId="77777777" w:rsidR="006C7785" w:rsidRPr="00340B0D" w:rsidRDefault="006C7785" w:rsidP="00380FCD">
            <w:pPr>
              <w:jc w:val="center"/>
              <w:rPr>
                <w:rFonts w:cs="Arial"/>
                <w:sz w:val="18"/>
                <w:szCs w:val="18"/>
              </w:rPr>
            </w:pPr>
          </w:p>
        </w:tc>
      </w:tr>
      <w:tr w:rsidR="006C7785" w:rsidRPr="00340B0D" w14:paraId="2E530AC8"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5F52E9B9"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0ADD55DF"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834028F" w14:textId="77777777" w:rsidR="006C7785" w:rsidRPr="00340B0D" w:rsidRDefault="006C7785" w:rsidP="00380FCD">
            <w:pPr>
              <w:jc w:val="center"/>
              <w:rPr>
                <w:rFonts w:cs="Arial"/>
                <w:sz w:val="18"/>
                <w:szCs w:val="18"/>
              </w:rPr>
            </w:pPr>
          </w:p>
        </w:tc>
      </w:tr>
      <w:tr w:rsidR="006C7785" w:rsidRPr="00340B0D" w14:paraId="1475ACE1"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2D16489"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760AB95A"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1C404851" w14:textId="77777777" w:rsidTr="00380FCD">
        <w:trPr>
          <w:gridBefore w:val="1"/>
          <w:wBefore w:w="12" w:type="dxa"/>
          <w:trHeight w:val="287"/>
        </w:trPr>
        <w:tc>
          <w:tcPr>
            <w:tcW w:w="2709" w:type="dxa"/>
            <w:tcBorders>
              <w:left w:val="single" w:sz="12" w:space="0" w:color="auto"/>
              <w:bottom w:val="single" w:sz="4" w:space="0" w:color="auto"/>
            </w:tcBorders>
          </w:tcPr>
          <w:p w14:paraId="0175FEE5"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26C051CA"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3B0E6782"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32A5C340" w14:textId="77777777" w:rsidR="006C7785" w:rsidRPr="00340B0D" w:rsidRDefault="006C7785" w:rsidP="00380FCD">
            <w:pPr>
              <w:rPr>
                <w:rFonts w:cs="Arial"/>
                <w:sz w:val="18"/>
                <w:szCs w:val="18"/>
              </w:rPr>
            </w:pPr>
          </w:p>
        </w:tc>
      </w:tr>
      <w:tr w:rsidR="006C7785" w:rsidRPr="00340B0D" w14:paraId="69A46A84" w14:textId="77777777" w:rsidTr="00380FCD">
        <w:trPr>
          <w:gridBefore w:val="1"/>
          <w:wBefore w:w="12" w:type="dxa"/>
        </w:trPr>
        <w:tc>
          <w:tcPr>
            <w:tcW w:w="2709" w:type="dxa"/>
            <w:tcBorders>
              <w:left w:val="single" w:sz="12" w:space="0" w:color="auto"/>
              <w:bottom w:val="single" w:sz="4" w:space="0" w:color="auto"/>
            </w:tcBorders>
          </w:tcPr>
          <w:p w14:paraId="69230BA3"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00825F9C"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249A8CA9"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5812F095"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1436E094"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63973F24"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3C5E2537"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02C6805B" w14:textId="77777777" w:rsidR="006C7785" w:rsidRPr="00340B0D" w:rsidRDefault="006C7785" w:rsidP="00380FCD">
            <w:pPr>
              <w:rPr>
                <w:rFonts w:cs="Arial"/>
                <w:sz w:val="18"/>
                <w:szCs w:val="18"/>
              </w:rPr>
            </w:pPr>
          </w:p>
        </w:tc>
      </w:tr>
      <w:tr w:rsidR="006C7785" w:rsidRPr="00340B0D" w14:paraId="2758A7CB"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852461E" w14:textId="77777777" w:rsidR="006C7785" w:rsidRPr="00340B0D" w:rsidRDefault="006C7785" w:rsidP="00380FCD">
            <w:pPr>
              <w:rPr>
                <w:rFonts w:cs="Arial"/>
                <w:sz w:val="18"/>
                <w:szCs w:val="18"/>
              </w:rPr>
            </w:pPr>
          </w:p>
        </w:tc>
      </w:tr>
      <w:tr w:rsidR="006C7785" w:rsidRPr="00340B0D" w14:paraId="55AC4B6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F29E7BF"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40FACD9E"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4DD6618C"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69269B"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5A07B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0AF00E9"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04C2D4A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1657EDC"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DC0967C" w14:textId="77777777" w:rsidR="006C7785" w:rsidRPr="00340B0D" w:rsidRDefault="006C7785" w:rsidP="00380FCD">
            <w:pPr>
              <w:rPr>
                <w:rFonts w:cs="Arial"/>
                <w:sz w:val="18"/>
                <w:szCs w:val="18"/>
              </w:rPr>
            </w:pPr>
            <w:r>
              <w:rPr>
                <w:rFonts w:cs="Arial"/>
                <w:sz w:val="18"/>
                <w:szCs w:val="18"/>
              </w:rPr>
              <w:t>On</w:t>
            </w:r>
          </w:p>
        </w:tc>
      </w:tr>
      <w:tr w:rsidR="006C7785" w:rsidRPr="00340B0D" w14:paraId="75823EE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E6A3E9"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732B16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17C684"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46278766" w14:textId="77777777" w:rsidR="006C7785" w:rsidRPr="00340B0D" w:rsidRDefault="006C7785" w:rsidP="00380FCD">
            <w:pPr>
              <w:rPr>
                <w:rFonts w:cs="Arial"/>
                <w:sz w:val="18"/>
                <w:szCs w:val="18"/>
              </w:rPr>
            </w:pPr>
          </w:p>
        </w:tc>
      </w:tr>
      <w:tr w:rsidR="006C7785" w:rsidRPr="00340B0D" w14:paraId="4D3441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0B3FE82"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4378BE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20006F8"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66184C4E" w14:textId="77777777" w:rsidR="006C7785" w:rsidRPr="00340B0D" w:rsidRDefault="006C7785" w:rsidP="00380FCD">
            <w:pPr>
              <w:rPr>
                <w:rFonts w:cs="Arial"/>
                <w:sz w:val="18"/>
                <w:szCs w:val="18"/>
              </w:rPr>
            </w:pPr>
          </w:p>
        </w:tc>
      </w:tr>
      <w:tr w:rsidR="006C7785" w:rsidRPr="00340B0D" w14:paraId="6E754F1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8D3CE0A"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09434A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B45DB4"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527BB255" w14:textId="77777777" w:rsidR="006C7785" w:rsidRPr="00340B0D" w:rsidRDefault="006C7785" w:rsidP="00380FCD">
            <w:pPr>
              <w:rPr>
                <w:rFonts w:cs="Arial"/>
                <w:sz w:val="18"/>
                <w:szCs w:val="18"/>
              </w:rPr>
            </w:pPr>
          </w:p>
        </w:tc>
      </w:tr>
      <w:tr w:rsidR="006C7785" w:rsidRPr="00340B0D" w14:paraId="43CACDC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5688BB0"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36C3A08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9F125DF"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346878D" w14:textId="77777777" w:rsidR="006C7785" w:rsidRPr="00340B0D" w:rsidRDefault="006C7785" w:rsidP="00380FCD">
            <w:pPr>
              <w:rPr>
                <w:rFonts w:cs="Arial"/>
                <w:sz w:val="18"/>
                <w:szCs w:val="18"/>
              </w:rPr>
            </w:pPr>
          </w:p>
        </w:tc>
      </w:tr>
      <w:tr w:rsidR="006C7785" w:rsidRPr="00340B0D" w14:paraId="782A395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645A69C"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4915928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BA409EE"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3F1DE014" w14:textId="77777777" w:rsidR="006C7785" w:rsidRPr="00340B0D" w:rsidRDefault="006C7785" w:rsidP="00380FCD">
            <w:pPr>
              <w:rPr>
                <w:rFonts w:cs="Arial"/>
                <w:sz w:val="18"/>
                <w:szCs w:val="18"/>
              </w:rPr>
            </w:pPr>
          </w:p>
        </w:tc>
      </w:tr>
      <w:tr w:rsidR="006C7785" w:rsidRPr="00340B0D" w14:paraId="263BBFED"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6E63219"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481C8FD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0AC6419C"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72CFBABC" w14:textId="77777777" w:rsidR="006C7785" w:rsidRPr="00340B0D" w:rsidRDefault="006C7785" w:rsidP="00380FCD">
            <w:pPr>
              <w:rPr>
                <w:rFonts w:cs="Arial"/>
                <w:sz w:val="18"/>
                <w:szCs w:val="18"/>
              </w:rPr>
            </w:pPr>
          </w:p>
        </w:tc>
      </w:tr>
      <w:tr w:rsidR="006C7785" w:rsidRPr="00340B0D" w14:paraId="0A69F778"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D3EA3DD"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47213B0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0E2BBBB"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7548F19D" w14:textId="77777777" w:rsidR="006C7785" w:rsidRPr="00340B0D" w:rsidRDefault="006C7785" w:rsidP="00380FCD">
            <w:pPr>
              <w:rPr>
                <w:rFonts w:cs="Arial"/>
                <w:sz w:val="18"/>
                <w:szCs w:val="18"/>
              </w:rPr>
            </w:pPr>
          </w:p>
        </w:tc>
      </w:tr>
      <w:tr w:rsidR="006C7785" w:rsidRPr="00340B0D" w14:paraId="141FF8C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E476B92"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34F683A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02464D1"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F3CA202" w14:textId="77777777" w:rsidR="006C7785" w:rsidRPr="00340B0D" w:rsidRDefault="006C7785" w:rsidP="00380FCD">
            <w:pPr>
              <w:rPr>
                <w:rFonts w:cs="Arial"/>
                <w:sz w:val="18"/>
                <w:szCs w:val="18"/>
              </w:rPr>
            </w:pPr>
          </w:p>
        </w:tc>
      </w:tr>
      <w:tr w:rsidR="006C7785" w:rsidRPr="00340B0D" w14:paraId="4969C8F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99799CD"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7F40718"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27C0F15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FF79DB4" w14:textId="77777777" w:rsidR="006C7785" w:rsidRPr="00340B0D" w:rsidRDefault="006C7785" w:rsidP="00380FCD">
            <w:pPr>
              <w:rPr>
                <w:rFonts w:cs="Arial"/>
                <w:sz w:val="18"/>
                <w:szCs w:val="18"/>
              </w:rPr>
            </w:pPr>
          </w:p>
        </w:tc>
      </w:tr>
      <w:tr w:rsidR="006C7785" w:rsidRPr="00340B0D" w14:paraId="0E8900D3"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7A4FD657"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3DEB84C"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2511CA4"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2CC4A209" w14:textId="77777777" w:rsidR="006C7785" w:rsidRPr="00340B0D" w:rsidRDefault="006C7785" w:rsidP="00380FCD">
            <w:pPr>
              <w:rPr>
                <w:rFonts w:cs="Arial"/>
                <w:sz w:val="18"/>
                <w:szCs w:val="18"/>
              </w:rPr>
            </w:pPr>
          </w:p>
        </w:tc>
      </w:tr>
      <w:tr w:rsidR="006C7785" w:rsidRPr="00340B0D" w14:paraId="1B62CB4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F1520E"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1CE5ADCB"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3248FBE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4F44E0B" w14:textId="77777777" w:rsidR="006C7785" w:rsidRPr="00340B0D" w:rsidRDefault="006C7785" w:rsidP="00380FCD">
            <w:pPr>
              <w:rPr>
                <w:rFonts w:cs="Arial"/>
                <w:sz w:val="18"/>
                <w:szCs w:val="18"/>
              </w:rPr>
            </w:pPr>
          </w:p>
        </w:tc>
      </w:tr>
      <w:tr w:rsidR="006C7785" w:rsidRPr="00340B0D" w14:paraId="1A063A51"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381CF6A6"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4A2F1D50"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0C846C31"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F375D61" w14:textId="77777777" w:rsidR="006C7785" w:rsidRPr="00340B0D" w:rsidRDefault="006C7785" w:rsidP="00380FCD">
            <w:pPr>
              <w:rPr>
                <w:rFonts w:cs="Arial"/>
                <w:sz w:val="18"/>
                <w:szCs w:val="18"/>
              </w:rPr>
            </w:pPr>
          </w:p>
        </w:tc>
      </w:tr>
      <w:tr w:rsidR="006C7785" w:rsidRPr="00340B0D" w14:paraId="726683C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7BF7F45D" w14:textId="77777777" w:rsidR="006C7785" w:rsidRPr="00EF63B4" w:rsidRDefault="006C7785" w:rsidP="00380FCD">
            <w:pPr>
              <w:jc w:val="center"/>
              <w:rPr>
                <w:rFonts w:cs="Arial"/>
                <w:sz w:val="18"/>
                <w:szCs w:val="18"/>
              </w:rPr>
            </w:pPr>
            <w:r>
              <w:rPr>
                <w:rFonts w:cs="Arial"/>
                <w:b/>
                <w:bCs/>
                <w:sz w:val="18"/>
                <w:szCs w:val="18"/>
              </w:rPr>
              <w:t>Additional</w:t>
            </w:r>
          </w:p>
        </w:tc>
      </w:tr>
      <w:tr w:rsidR="006C7785" w:rsidRPr="00340B0D" w14:paraId="619B7602"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61DB3E97"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32FD0F1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138658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5B9AEDA3" w14:textId="77777777" w:rsidR="006C7785" w:rsidRPr="00340B0D" w:rsidRDefault="006C7785" w:rsidP="00380FCD">
            <w:pPr>
              <w:rPr>
                <w:rFonts w:cs="Arial"/>
                <w:sz w:val="18"/>
                <w:szCs w:val="18"/>
              </w:rPr>
            </w:pPr>
          </w:p>
        </w:tc>
      </w:tr>
      <w:tr w:rsidR="006C7785" w:rsidRPr="00340B0D" w14:paraId="094CBD8E"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40B04DE"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5C67FD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B22D749"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2A9DB3E" w14:textId="77777777" w:rsidR="006C7785" w:rsidRPr="00340B0D" w:rsidRDefault="006C7785" w:rsidP="00380FCD">
            <w:pPr>
              <w:rPr>
                <w:rFonts w:cs="Arial"/>
                <w:sz w:val="18"/>
                <w:szCs w:val="18"/>
              </w:rPr>
            </w:pPr>
          </w:p>
        </w:tc>
      </w:tr>
      <w:tr w:rsidR="006C7785" w:rsidRPr="00340B0D" w14:paraId="7C444B05"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010B6DE"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6BAF92CE"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62FEFFF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1463317D"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499FD961"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561B1A8E"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C6E3452" w14:textId="77777777" w:rsidR="006C7785" w:rsidRPr="008604AE" w:rsidRDefault="006C7785" w:rsidP="00380FCD">
            <w:pPr>
              <w:rPr>
                <w:rFonts w:cs="Arial"/>
                <w:i/>
              </w:rPr>
            </w:pPr>
            <w:r w:rsidRPr="008604AE">
              <w:rPr>
                <w:rFonts w:cs="Arial"/>
                <w:i/>
              </w:rPr>
              <w:t>Centre the display on position 32°34.700’S  61° 22.300’E and then zoom in to a scale of 1:10 000.</w:t>
            </w:r>
          </w:p>
          <w:p w14:paraId="6AD9F232" w14:textId="77777777" w:rsidR="006C7785" w:rsidRPr="008604AE" w:rsidRDefault="006C7785" w:rsidP="00380FCD">
            <w:pPr>
              <w:rPr>
                <w:rFonts w:cs="Arial"/>
                <w:i/>
              </w:rPr>
            </w:pPr>
            <w:r w:rsidRPr="008604AE">
              <w:rPr>
                <w:rFonts w:cs="Arial"/>
                <w:i/>
              </w:rPr>
              <w:lastRenderedPageBreak/>
              <w:t>1. Observe the display</w:t>
            </w:r>
          </w:p>
          <w:p w14:paraId="462D6226" w14:textId="77777777" w:rsidR="006C7785" w:rsidRPr="00614B0E" w:rsidRDefault="006C7785" w:rsidP="00380FCD">
            <w:pPr>
              <w:rPr>
                <w:rFonts w:cs="Arial"/>
                <w:b/>
                <w:bCs/>
              </w:rPr>
            </w:pPr>
            <w:r w:rsidRPr="008604AE">
              <w:rPr>
                <w:rFonts w:cs="Arial"/>
                <w:i/>
              </w:rPr>
              <w:t>2.Select language setting “fra”</w:t>
            </w:r>
          </w:p>
        </w:tc>
      </w:tr>
      <w:tr w:rsidR="006C7785" w:rsidRPr="00340B0D" w14:paraId="0A55B49C"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68D68FC0" w14:textId="77777777" w:rsidR="006C7785" w:rsidRPr="00D73361" w:rsidRDefault="006C7785" w:rsidP="00380FCD">
            <w:pPr>
              <w:jc w:val="center"/>
              <w:rPr>
                <w:rFonts w:cs="Arial"/>
                <w:b/>
                <w:sz w:val="18"/>
                <w:szCs w:val="18"/>
              </w:rPr>
            </w:pPr>
            <w:r w:rsidRPr="00D73361">
              <w:rPr>
                <w:rFonts w:cs="Arial"/>
                <w:b/>
                <w:i/>
              </w:rPr>
              <w:lastRenderedPageBreak/>
              <w:t>Result</w:t>
            </w:r>
          </w:p>
        </w:tc>
      </w:tr>
      <w:tr w:rsidR="006C7785" w14:paraId="71EF7450" w14:textId="77777777" w:rsidTr="00380FCD">
        <w:tc>
          <w:tcPr>
            <w:tcW w:w="9246" w:type="dxa"/>
            <w:gridSpan w:val="10"/>
            <w:vAlign w:val="center"/>
          </w:tcPr>
          <w:p w14:paraId="14FE81D1" w14:textId="77777777" w:rsidR="006C7785" w:rsidRPr="00EE4701" w:rsidRDefault="006C7785" w:rsidP="006C7785">
            <w:pPr>
              <w:pStyle w:val="ListParagraph"/>
              <w:widowControl/>
              <w:numPr>
                <w:ilvl w:val="0"/>
                <w:numId w:val="82"/>
              </w:numPr>
              <w:spacing w:line="240" w:lineRule="auto"/>
              <w:jc w:val="left"/>
              <w:rPr>
                <w:rFonts w:cs="Arial"/>
                <w:i/>
              </w:rPr>
            </w:pPr>
            <w:r w:rsidRPr="00EE4701">
              <w:rPr>
                <w:rFonts w:cs="Arial"/>
                <w:i/>
              </w:rPr>
              <w:t>Confirm that the feature displays as in the image below:</w:t>
            </w:r>
          </w:p>
          <w:p w14:paraId="02C6EACC" w14:textId="77777777" w:rsidR="006C7785" w:rsidRDefault="006C7785" w:rsidP="00380FCD">
            <w:pPr>
              <w:pStyle w:val="ListParagraph"/>
              <w:jc w:val="center"/>
              <w:rPr>
                <w:rFonts w:cs="Arial"/>
                <w:i/>
              </w:rPr>
            </w:pPr>
            <w:r w:rsidRPr="008604AE">
              <w:rPr>
                <w:rFonts w:cs="Arial"/>
                <w:i/>
                <w:noProof/>
                <w:lang w:val="en-IN" w:eastAsia="en-IN"/>
              </w:rPr>
              <w:drawing>
                <wp:inline distT="0" distB="0" distL="0" distR="0" wp14:anchorId="0E81D11D" wp14:editId="254003BA">
                  <wp:extent cx="1695450" cy="904875"/>
                  <wp:effectExtent l="0" t="0" r="0" b="9525"/>
                  <wp:docPr id="1569046987" name="Picture 15690469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242A4C9B" w14:textId="77777777" w:rsidR="006C7785" w:rsidRDefault="006C7785" w:rsidP="00380FCD">
            <w:pPr>
              <w:pStyle w:val="ListParagraph"/>
              <w:rPr>
                <w:rFonts w:cs="Arial"/>
                <w:i/>
              </w:rPr>
            </w:pPr>
          </w:p>
          <w:p w14:paraId="05C9AE81" w14:textId="77777777" w:rsidR="006C7785" w:rsidRDefault="006C7785" w:rsidP="006C7785">
            <w:pPr>
              <w:pStyle w:val="ListParagraph"/>
              <w:widowControl/>
              <w:numPr>
                <w:ilvl w:val="0"/>
                <w:numId w:val="82"/>
              </w:numPr>
              <w:spacing w:line="240" w:lineRule="auto"/>
              <w:jc w:val="left"/>
              <w:rPr>
                <w:rFonts w:cs="Arial"/>
                <w:i/>
              </w:rPr>
            </w:pPr>
            <w:r w:rsidRPr="008604AE">
              <w:rPr>
                <w:rFonts w:cs="Arial"/>
                <w:i/>
              </w:rPr>
              <w:t>After selecting language “fra” confirm that the features display as in the image below:</w:t>
            </w:r>
          </w:p>
          <w:p w14:paraId="25384D54" w14:textId="77777777" w:rsidR="006C7785" w:rsidRDefault="006C7785" w:rsidP="00380FCD">
            <w:pPr>
              <w:pStyle w:val="ListParagraph"/>
              <w:jc w:val="center"/>
              <w:rPr>
                <w:rFonts w:cs="Arial"/>
                <w:i/>
              </w:rPr>
            </w:pPr>
            <w:r w:rsidRPr="008604AE">
              <w:rPr>
                <w:rFonts w:cs="Arial"/>
                <w:noProof/>
                <w:lang w:val="en-IN" w:eastAsia="en-IN"/>
              </w:rPr>
              <w:drawing>
                <wp:inline distT="0" distB="0" distL="0" distR="0" wp14:anchorId="23DBC745" wp14:editId="716AA878">
                  <wp:extent cx="3315166" cy="1400367"/>
                  <wp:effectExtent l="0" t="0" r="0" b="9333"/>
                  <wp:docPr id="121" name="Picture 52" descr="A close-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Picture 52" descr="A close-up of a clock&#10;&#10;Description automatically generated"/>
                          <pic:cNvPicPr/>
                        </pic:nvPicPr>
                        <pic:blipFill>
                          <a:blip r:embed="rId130"/>
                          <a:stretch>
                            <a:fillRect/>
                          </a:stretch>
                        </pic:blipFill>
                        <pic:spPr>
                          <a:xfrm>
                            <a:off x="0" y="0"/>
                            <a:ext cx="3315166" cy="1400367"/>
                          </a:xfrm>
                          <a:prstGeom prst="rect">
                            <a:avLst/>
                          </a:prstGeom>
                          <a:noFill/>
                          <a:ln>
                            <a:noFill/>
                            <a:prstDash/>
                          </a:ln>
                        </pic:spPr>
                      </pic:pic>
                    </a:graphicData>
                  </a:graphic>
                </wp:inline>
              </w:drawing>
            </w:r>
          </w:p>
          <w:p w14:paraId="7BFB4769" w14:textId="77777777" w:rsidR="006C7785" w:rsidRPr="00EE4701" w:rsidRDefault="006C7785" w:rsidP="00380FCD">
            <w:pPr>
              <w:pStyle w:val="ListParagraph"/>
              <w:rPr>
                <w:rFonts w:cs="Arial"/>
                <w:i/>
              </w:rPr>
            </w:pPr>
            <w:r w:rsidRPr="008604AE">
              <w:rPr>
                <w:rFonts w:cs="Arial"/>
                <w:i/>
              </w:rPr>
              <w:t>Note: This feature has names in multiple languages.</w:t>
            </w:r>
          </w:p>
        </w:tc>
      </w:tr>
    </w:tbl>
    <w:p w14:paraId="0A4E13EE" w14:textId="77777777" w:rsidR="006C7785" w:rsidRDefault="006C7785" w:rsidP="006C7785"/>
    <w:p w14:paraId="705F5678"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14851E9A" w14:textId="77777777" w:rsidR="006C7785" w:rsidRDefault="006C7785" w:rsidP="006C7785">
      <w:r>
        <w:br w:type="page"/>
      </w:r>
    </w:p>
    <w:p w14:paraId="51F3A7BA" w14:textId="77777777" w:rsidR="006C7785" w:rsidRPr="001C1BE9" w:rsidRDefault="006C7785" w:rsidP="006C7785">
      <w:pPr>
        <w:pStyle w:val="Heading1"/>
        <w:numPr>
          <w:ilvl w:val="2"/>
          <w:numId w:val="80"/>
        </w:numPr>
        <w:tabs>
          <w:tab w:val="left" w:pos="567"/>
        </w:tabs>
        <w:spacing w:after="120"/>
        <w:ind w:left="851" w:hanging="851"/>
        <w:rPr>
          <w:rFonts w:cs="Arial"/>
          <w:b w:val="0"/>
          <w:color w:val="000000" w:themeColor="text1"/>
        </w:rPr>
      </w:pPr>
      <w:r w:rsidRPr="001C1BE9">
        <w:rPr>
          <w:rFonts w:cs="Arial"/>
          <w:color w:val="000000" w:themeColor="text1"/>
        </w:rPr>
        <w:lastRenderedPageBreak/>
        <w:t>Use of language packs.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4879AC0E" w14:textId="77777777" w:rsidTr="00380FCD">
        <w:trPr>
          <w:trHeight w:val="454"/>
          <w:tblHeader/>
        </w:trPr>
        <w:tc>
          <w:tcPr>
            <w:tcW w:w="2381" w:type="dxa"/>
            <w:shd w:val="clear" w:color="auto" w:fill="CCFFCC"/>
            <w:vAlign w:val="center"/>
          </w:tcPr>
          <w:p w14:paraId="0B7663BD"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57DD02FB" w14:textId="77777777" w:rsidR="006C7785" w:rsidRPr="00360A59" w:rsidRDefault="006C7785" w:rsidP="00380FCD">
            <w:pPr>
              <w:rPr>
                <w:rFonts w:cs="Arial"/>
              </w:rPr>
            </w:pPr>
            <w:r w:rsidRPr="00360A59">
              <w:rPr>
                <w:rFonts w:cs="Arial"/>
              </w:rPr>
              <w:t>LanguagePacks</w:t>
            </w:r>
          </w:p>
        </w:tc>
        <w:tc>
          <w:tcPr>
            <w:tcW w:w="2382" w:type="dxa"/>
            <w:shd w:val="clear" w:color="auto" w:fill="CCFFCC"/>
            <w:vAlign w:val="center"/>
          </w:tcPr>
          <w:p w14:paraId="54C82F4C" w14:textId="77777777" w:rsidR="006C7785" w:rsidRPr="00360A59" w:rsidRDefault="006C7785" w:rsidP="00380FCD">
            <w:pPr>
              <w:rPr>
                <w:rFonts w:cs="Arial"/>
              </w:rPr>
            </w:pPr>
            <w:r w:rsidRPr="00360A59">
              <w:rPr>
                <w:rFonts w:cs="Arial"/>
                <w:b/>
              </w:rPr>
              <w:t>IHO Reference</w:t>
            </w:r>
          </w:p>
        </w:tc>
        <w:tc>
          <w:tcPr>
            <w:tcW w:w="2382" w:type="dxa"/>
            <w:shd w:val="clear" w:color="auto" w:fill="CCFFCC"/>
            <w:vAlign w:val="center"/>
          </w:tcPr>
          <w:p w14:paraId="1ECB67D4" w14:textId="77777777" w:rsidR="006C7785" w:rsidRPr="00360A59" w:rsidRDefault="006C7785" w:rsidP="00380FCD">
            <w:pPr>
              <w:spacing w:line="240" w:lineRule="auto"/>
              <w:rPr>
                <w:rFonts w:cs="Arial"/>
                <w:color w:val="000000"/>
              </w:rPr>
            </w:pPr>
            <w:r w:rsidRPr="00360A59">
              <w:rPr>
                <w:rFonts w:cs="Arial"/>
                <w:color w:val="000000"/>
              </w:rPr>
              <w:t>S-98 C-12.10.2</w:t>
            </w:r>
          </w:p>
          <w:p w14:paraId="7C5AF519" w14:textId="77777777" w:rsidR="006C7785" w:rsidRPr="00360A59" w:rsidRDefault="006C7785" w:rsidP="00380FCD">
            <w:pPr>
              <w:rPr>
                <w:rFonts w:cs="Arial"/>
              </w:rPr>
            </w:pPr>
          </w:p>
        </w:tc>
      </w:tr>
      <w:tr w:rsidR="006C7785" w14:paraId="35989C95" w14:textId="77777777" w:rsidTr="00380FCD">
        <w:trPr>
          <w:tblHeader/>
        </w:trPr>
        <w:tc>
          <w:tcPr>
            <w:tcW w:w="9526" w:type="dxa"/>
            <w:gridSpan w:val="4"/>
            <w:shd w:val="clear" w:color="auto" w:fill="CCFFCC"/>
            <w:vAlign w:val="center"/>
          </w:tcPr>
          <w:p w14:paraId="7ECA652E" w14:textId="77777777" w:rsidR="006C7785" w:rsidRPr="00360A59" w:rsidRDefault="006C7785" w:rsidP="00380FCD">
            <w:pPr>
              <w:rPr>
                <w:rFonts w:cs="Arial"/>
              </w:rPr>
            </w:pPr>
            <w:r w:rsidRPr="00360A59">
              <w:rPr>
                <w:rFonts w:cs="Arial"/>
                <w:b/>
              </w:rPr>
              <w:t>Test description</w:t>
            </w:r>
          </w:p>
        </w:tc>
      </w:tr>
      <w:tr w:rsidR="006C7785" w14:paraId="3662B894" w14:textId="77777777" w:rsidTr="00380FCD">
        <w:trPr>
          <w:tblHeader/>
        </w:trPr>
        <w:tc>
          <w:tcPr>
            <w:tcW w:w="9526" w:type="dxa"/>
            <w:gridSpan w:val="4"/>
            <w:vAlign w:val="center"/>
          </w:tcPr>
          <w:p w14:paraId="3ABBD82C" w14:textId="77777777" w:rsidR="006C7785" w:rsidRPr="00360A59" w:rsidRDefault="006C7785" w:rsidP="00380FCD">
            <w:pPr>
              <w:rPr>
                <w:rFonts w:cs="Arial"/>
                <w:i/>
              </w:rPr>
            </w:pPr>
          </w:p>
          <w:p w14:paraId="5360D3DE" w14:textId="77777777" w:rsidR="006C7785" w:rsidRPr="00360A59" w:rsidRDefault="006C7785" w:rsidP="00380FCD">
            <w:pPr>
              <w:rPr>
                <w:rFonts w:cs="Arial"/>
                <w:i/>
              </w:rPr>
            </w:pPr>
            <w:r w:rsidRPr="00360A59">
              <w:rPr>
                <w:rFonts w:cs="Arial"/>
                <w:i/>
              </w:rPr>
              <w:t>This test ensures the ECDIS is capable of displaying text and catalogue entries in multiple languages.</w:t>
            </w:r>
          </w:p>
          <w:p w14:paraId="44ACDB37" w14:textId="77777777" w:rsidR="006C7785" w:rsidRPr="00360A59" w:rsidRDefault="006C7785" w:rsidP="00380FCD">
            <w:pPr>
              <w:rPr>
                <w:rFonts w:cs="Arial"/>
                <w:i/>
              </w:rPr>
            </w:pPr>
          </w:p>
        </w:tc>
      </w:tr>
      <w:tr w:rsidR="006C7785" w14:paraId="065099D9" w14:textId="77777777" w:rsidTr="00380FCD">
        <w:trPr>
          <w:tblHeader/>
        </w:trPr>
        <w:tc>
          <w:tcPr>
            <w:tcW w:w="9526" w:type="dxa"/>
            <w:gridSpan w:val="4"/>
            <w:shd w:val="clear" w:color="auto" w:fill="CCFFCC"/>
            <w:vAlign w:val="center"/>
          </w:tcPr>
          <w:p w14:paraId="044FD951" w14:textId="77777777" w:rsidR="006C7785" w:rsidRPr="00360A59" w:rsidRDefault="006C7785" w:rsidP="00380FCD">
            <w:pPr>
              <w:rPr>
                <w:rFonts w:cs="Arial"/>
              </w:rPr>
            </w:pPr>
            <w:r w:rsidRPr="00360A59">
              <w:rPr>
                <w:rFonts w:cs="Arial"/>
                <w:b/>
              </w:rPr>
              <w:t>Setup</w:t>
            </w:r>
          </w:p>
        </w:tc>
      </w:tr>
      <w:tr w:rsidR="006C7785" w14:paraId="4A05C168" w14:textId="77777777" w:rsidTr="00380FCD">
        <w:trPr>
          <w:tblHeader/>
        </w:trPr>
        <w:tc>
          <w:tcPr>
            <w:tcW w:w="9526" w:type="dxa"/>
            <w:gridSpan w:val="4"/>
            <w:vAlign w:val="center"/>
          </w:tcPr>
          <w:p w14:paraId="5D2ACDC2" w14:textId="77777777" w:rsidR="006C7785" w:rsidRPr="00360A59" w:rsidRDefault="006C7785" w:rsidP="00380FCD">
            <w:pPr>
              <w:rPr>
                <w:rFonts w:cs="Arial"/>
                <w:i/>
              </w:rPr>
            </w:pPr>
          </w:p>
          <w:p w14:paraId="4E246098"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r w:rsidRPr="00360A59">
              <w:rPr>
                <w:rFonts w:cs="Arial"/>
                <w:b/>
                <w:bCs/>
                <w:i/>
              </w:rPr>
              <w:t>InitialPowerUp</w:t>
            </w:r>
          </w:p>
          <w:p w14:paraId="649A8E3E" w14:textId="77777777" w:rsidR="006C7785" w:rsidRPr="00360A59" w:rsidRDefault="006C7785" w:rsidP="006C7785">
            <w:pPr>
              <w:pStyle w:val="ListParagraph"/>
              <w:numPr>
                <w:ilvl w:val="0"/>
                <w:numId w:val="51"/>
              </w:numPr>
              <w:jc w:val="left"/>
              <w:rPr>
                <w:rFonts w:cs="Arial"/>
                <w:i/>
              </w:rPr>
            </w:pPr>
            <w:r w:rsidRPr="00360A59">
              <w:rPr>
                <w:rFonts w:cs="Arial"/>
                <w:i/>
              </w:rPr>
              <w:t xml:space="preserve">Load exchange set </w:t>
            </w:r>
            <w:r w:rsidRPr="00360A59">
              <w:rPr>
                <w:rFonts w:cs="Arial"/>
                <w:b/>
                <w:bCs/>
                <w:i/>
              </w:rPr>
              <w:t>LanguagePacks</w:t>
            </w:r>
          </w:p>
          <w:p w14:paraId="184FD75D" w14:textId="77777777" w:rsidR="006C7785" w:rsidRPr="00360A59" w:rsidRDefault="006C7785" w:rsidP="00380FCD">
            <w:pPr>
              <w:rPr>
                <w:rFonts w:cs="Arial"/>
                <w:i/>
              </w:rPr>
            </w:pPr>
          </w:p>
        </w:tc>
      </w:tr>
      <w:tr w:rsidR="006C7785" w14:paraId="0C58C5E4" w14:textId="77777777" w:rsidTr="00380FCD">
        <w:trPr>
          <w:tblHeader/>
        </w:trPr>
        <w:tc>
          <w:tcPr>
            <w:tcW w:w="9526" w:type="dxa"/>
            <w:gridSpan w:val="4"/>
            <w:shd w:val="clear" w:color="auto" w:fill="CCFFCC"/>
            <w:vAlign w:val="center"/>
          </w:tcPr>
          <w:p w14:paraId="59D99C94" w14:textId="77777777" w:rsidR="006C7785" w:rsidRPr="00360A59" w:rsidRDefault="006C7785" w:rsidP="00380FCD">
            <w:pPr>
              <w:rPr>
                <w:rFonts w:cs="Arial"/>
              </w:rPr>
            </w:pPr>
            <w:r w:rsidRPr="00360A59">
              <w:rPr>
                <w:rFonts w:cs="Arial"/>
                <w:b/>
              </w:rPr>
              <w:t>Action</w:t>
            </w:r>
          </w:p>
        </w:tc>
      </w:tr>
      <w:tr w:rsidR="006C7785" w14:paraId="681A4F19" w14:textId="77777777" w:rsidTr="00380FCD">
        <w:trPr>
          <w:tblHeader/>
        </w:trPr>
        <w:tc>
          <w:tcPr>
            <w:tcW w:w="9526" w:type="dxa"/>
            <w:gridSpan w:val="4"/>
            <w:vAlign w:val="center"/>
          </w:tcPr>
          <w:p w14:paraId="44AC736D" w14:textId="77777777" w:rsidR="006C7785" w:rsidRPr="00360A59" w:rsidRDefault="006C7785" w:rsidP="00380FCD">
            <w:pPr>
              <w:rPr>
                <w:rFonts w:cs="Arial"/>
                <w:i/>
              </w:rPr>
            </w:pPr>
          </w:p>
          <w:p w14:paraId="26D4EDE6" w14:textId="77777777" w:rsidR="006C7785" w:rsidRPr="00360A59" w:rsidRDefault="006C7785" w:rsidP="00380FCD">
            <w:pPr>
              <w:rPr>
                <w:rFonts w:cs="Arial"/>
                <w:i/>
              </w:rPr>
            </w:pPr>
            <w:r w:rsidRPr="00360A59">
              <w:rPr>
                <w:rFonts w:cs="Arial"/>
                <w:i/>
              </w:rPr>
              <w:t>Centre the display on position 32°34.700’S  61° 22.300’E and then zoom in to a scale of 1:10 000.</w:t>
            </w:r>
          </w:p>
          <w:p w14:paraId="51B7471A" w14:textId="77777777" w:rsidR="006C7785" w:rsidRPr="00360A59" w:rsidRDefault="006C7785" w:rsidP="00380FCD">
            <w:pPr>
              <w:rPr>
                <w:rFonts w:cs="Arial"/>
                <w:i/>
              </w:rPr>
            </w:pPr>
          </w:p>
          <w:p w14:paraId="7F2F9346" w14:textId="77777777" w:rsidR="006C7785" w:rsidRPr="00360A59" w:rsidRDefault="006C7785" w:rsidP="00380FCD">
            <w:pPr>
              <w:rPr>
                <w:rFonts w:cs="Arial"/>
                <w:i/>
              </w:rPr>
            </w:pPr>
            <w:r w:rsidRPr="00360A59">
              <w:rPr>
                <w:rFonts w:cs="Arial"/>
                <w:i/>
              </w:rPr>
              <w:t>1. Observe the display</w:t>
            </w:r>
          </w:p>
          <w:p w14:paraId="5F31D4AC" w14:textId="77777777" w:rsidR="006C7785" w:rsidRPr="00360A59" w:rsidRDefault="006C7785" w:rsidP="00380FCD">
            <w:pPr>
              <w:rPr>
                <w:rFonts w:cs="Arial"/>
                <w:i/>
              </w:rPr>
            </w:pPr>
            <w:r w:rsidRPr="00360A59">
              <w:rPr>
                <w:rFonts w:cs="Arial"/>
                <w:i/>
              </w:rPr>
              <w:t>2.Select language setting “fra”</w:t>
            </w:r>
          </w:p>
          <w:p w14:paraId="15B8A839" w14:textId="77777777" w:rsidR="006C7785" w:rsidRPr="00360A59" w:rsidRDefault="006C7785" w:rsidP="00380FCD">
            <w:pPr>
              <w:rPr>
                <w:rFonts w:cs="Arial"/>
                <w:i/>
              </w:rPr>
            </w:pPr>
          </w:p>
        </w:tc>
      </w:tr>
      <w:tr w:rsidR="006C7785" w14:paraId="031293C5" w14:textId="77777777" w:rsidTr="00380FCD">
        <w:trPr>
          <w:tblHeader/>
        </w:trPr>
        <w:tc>
          <w:tcPr>
            <w:tcW w:w="9526" w:type="dxa"/>
            <w:gridSpan w:val="4"/>
            <w:shd w:val="clear" w:color="auto" w:fill="CCFFCC"/>
            <w:vAlign w:val="center"/>
          </w:tcPr>
          <w:p w14:paraId="54595B5B" w14:textId="77777777" w:rsidR="006C7785" w:rsidRPr="00360A59" w:rsidRDefault="006C7785" w:rsidP="00380FCD">
            <w:pPr>
              <w:rPr>
                <w:rFonts w:cs="Arial"/>
              </w:rPr>
            </w:pPr>
            <w:r w:rsidRPr="00360A59">
              <w:rPr>
                <w:rFonts w:cs="Arial"/>
                <w:b/>
              </w:rPr>
              <w:t>Results</w:t>
            </w:r>
          </w:p>
        </w:tc>
      </w:tr>
      <w:tr w:rsidR="006C7785" w14:paraId="7CAA21D6" w14:textId="77777777" w:rsidTr="00380FCD">
        <w:trPr>
          <w:tblHeader/>
        </w:trPr>
        <w:tc>
          <w:tcPr>
            <w:tcW w:w="9526" w:type="dxa"/>
            <w:gridSpan w:val="4"/>
            <w:vAlign w:val="center"/>
          </w:tcPr>
          <w:p w14:paraId="7ABB9AA5" w14:textId="77777777" w:rsidR="006C7785" w:rsidRPr="00360A59" w:rsidRDefault="006C7785" w:rsidP="00380FCD">
            <w:pPr>
              <w:rPr>
                <w:rFonts w:cs="Arial"/>
                <w:i/>
                <w:iCs/>
                <w:position w:val="-1"/>
                <w:lang w:val="en-US"/>
              </w:rPr>
            </w:pPr>
          </w:p>
          <w:p w14:paraId="0A28A0FC" w14:textId="77777777" w:rsidR="006C7785" w:rsidRPr="00360A59" w:rsidRDefault="006C7785" w:rsidP="00380FCD">
            <w:pPr>
              <w:rPr>
                <w:rFonts w:cs="Arial"/>
                <w:i/>
                <w:iCs/>
                <w:position w:val="-1"/>
                <w:lang w:val="en-US"/>
              </w:rPr>
            </w:pPr>
            <w:r w:rsidRPr="00360A59">
              <w:rPr>
                <w:rFonts w:cs="Arial"/>
                <w:i/>
                <w:iCs/>
                <w:position w:val="-1"/>
                <w:lang w:val="en-US"/>
              </w:rPr>
              <w:t xml:space="preserve">Verify </w:t>
            </w:r>
          </w:p>
          <w:p w14:paraId="53B4A376" w14:textId="77777777" w:rsidR="006C7785" w:rsidRPr="00360A59" w:rsidRDefault="006C7785" w:rsidP="00380FCD">
            <w:pPr>
              <w:rPr>
                <w:rFonts w:cs="Arial"/>
              </w:rPr>
            </w:pPr>
          </w:p>
          <w:p w14:paraId="53EFBD62" w14:textId="77777777" w:rsidR="006C7785" w:rsidRPr="00360A59" w:rsidRDefault="006C7785" w:rsidP="00380FCD">
            <w:pPr>
              <w:rPr>
                <w:rFonts w:cs="Arial"/>
              </w:rPr>
            </w:pPr>
            <w:r w:rsidRPr="00360A59">
              <w:rPr>
                <w:rFonts w:cs="Arial"/>
              </w:rPr>
              <w:t>1. Confirm that the pick report contains the following information:</w:t>
            </w:r>
          </w:p>
          <w:p w14:paraId="2F413870" w14:textId="77777777" w:rsidR="006C7785" w:rsidRPr="00360A59" w:rsidRDefault="006C7785" w:rsidP="00380FCD">
            <w:pPr>
              <w:rPr>
                <w:rFonts w:cs="Arial"/>
                <w:b/>
                <w:bCs/>
              </w:rPr>
            </w:pPr>
            <w:r w:rsidRPr="00360A59">
              <w:rPr>
                <w:rFonts w:cs="Arial"/>
              </w:rPr>
              <w:t>[</w:t>
            </w:r>
            <w:r w:rsidRPr="00360A59">
              <w:rPr>
                <w:rFonts w:cs="Arial"/>
                <w:b/>
                <w:bCs/>
              </w:rPr>
              <w:t>TBD]</w:t>
            </w:r>
          </w:p>
          <w:p w14:paraId="741EE060" w14:textId="77777777" w:rsidR="006C7785" w:rsidRPr="00360A59" w:rsidRDefault="006C7785" w:rsidP="00380FCD">
            <w:pPr>
              <w:rPr>
                <w:rFonts w:cs="Arial"/>
                <w:b/>
                <w:bCs/>
              </w:rPr>
            </w:pPr>
          </w:p>
          <w:p w14:paraId="5F92ABD9" w14:textId="77777777" w:rsidR="006C7785" w:rsidRPr="00360A59" w:rsidRDefault="006C7785" w:rsidP="00380FCD">
            <w:pPr>
              <w:rPr>
                <w:rFonts w:cs="Arial"/>
              </w:rPr>
            </w:pPr>
            <w:r w:rsidRPr="00360A59">
              <w:rPr>
                <w:rFonts w:cs="Arial"/>
              </w:rPr>
              <w:t>2. After selecting language “fra” confirm that the pick report contains the following information:</w:t>
            </w:r>
          </w:p>
          <w:p w14:paraId="18D7901B" w14:textId="77777777" w:rsidR="006C7785" w:rsidRPr="00360A59" w:rsidRDefault="006C7785" w:rsidP="00380FCD">
            <w:pPr>
              <w:rPr>
                <w:rFonts w:cs="Arial"/>
                <w:b/>
                <w:bCs/>
              </w:rPr>
            </w:pPr>
            <w:r w:rsidRPr="00360A59">
              <w:rPr>
                <w:rFonts w:cs="Arial"/>
              </w:rPr>
              <w:t>[</w:t>
            </w:r>
            <w:r w:rsidRPr="00360A59">
              <w:rPr>
                <w:rFonts w:cs="Arial"/>
                <w:b/>
                <w:bCs/>
              </w:rPr>
              <w:t>TBD]</w:t>
            </w:r>
          </w:p>
          <w:p w14:paraId="20C02158" w14:textId="77777777" w:rsidR="006C7785" w:rsidRPr="00360A59" w:rsidRDefault="006C7785" w:rsidP="00380FCD">
            <w:pPr>
              <w:rPr>
                <w:rFonts w:cs="Arial"/>
              </w:rPr>
            </w:pPr>
            <w:r w:rsidRPr="00360A59">
              <w:rPr>
                <w:rFonts w:cs="Arial"/>
              </w:rPr>
              <w:t xml:space="preserve"> </w:t>
            </w:r>
          </w:p>
          <w:p w14:paraId="05CBF607" w14:textId="77777777" w:rsidR="006C7785" w:rsidRPr="00360A59" w:rsidRDefault="006C7785" w:rsidP="00380FCD">
            <w:pPr>
              <w:rPr>
                <w:rFonts w:cs="Arial"/>
              </w:rPr>
            </w:pPr>
          </w:p>
        </w:tc>
      </w:tr>
    </w:tbl>
    <w:p w14:paraId="25E110E5" w14:textId="77777777" w:rsidR="006C7785" w:rsidRDefault="006C7785" w:rsidP="006C7785">
      <w:pPr>
        <w:pStyle w:val="Heading2"/>
        <w:numPr>
          <w:ilvl w:val="1"/>
          <w:numId w:val="0"/>
        </w:numPr>
        <w:tabs>
          <w:tab w:val="num" w:pos="576"/>
        </w:tabs>
        <w:rPr>
          <w:rFonts w:asciiTheme="minorHAnsi" w:eastAsiaTheme="minorHAnsi" w:hAnsiTheme="minorHAnsi" w:cstheme="minorBidi"/>
          <w:sz w:val="22"/>
          <w:szCs w:val="22"/>
        </w:rPr>
      </w:pPr>
    </w:p>
    <w:p w14:paraId="4651E84C"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4F4993E9" w14:textId="77777777" w:rsidR="006C7785" w:rsidRDefault="006C7785" w:rsidP="006C7785">
      <w:pPr>
        <w:pStyle w:val="Heading2"/>
        <w:numPr>
          <w:ilvl w:val="1"/>
          <w:numId w:val="0"/>
        </w:numPr>
        <w:tabs>
          <w:tab w:val="num" w:pos="576"/>
        </w:tabs>
        <w:rPr>
          <w:b w:val="0"/>
        </w:rPr>
      </w:pPr>
      <w:r>
        <w:br w:type="page"/>
      </w:r>
    </w:p>
    <w:p w14:paraId="54BC257D" w14:textId="77777777" w:rsidR="006C7785" w:rsidRPr="008D7633" w:rsidRDefault="006C7785" w:rsidP="006C7785">
      <w:pPr>
        <w:pStyle w:val="Heading1"/>
        <w:numPr>
          <w:ilvl w:val="1"/>
          <w:numId w:val="73"/>
        </w:numPr>
        <w:tabs>
          <w:tab w:val="left" w:pos="567"/>
        </w:tabs>
        <w:spacing w:after="120"/>
        <w:ind w:left="567" w:hanging="567"/>
        <w:rPr>
          <w:rFonts w:cs="Arial"/>
          <w:b w:val="0"/>
          <w:color w:val="000000" w:themeColor="text1"/>
        </w:rPr>
      </w:pPr>
      <w:bookmarkStart w:id="862" w:name="_Toc152748584"/>
      <w:r w:rsidRPr="008D7633">
        <w:rPr>
          <w:rFonts w:cs="Arial"/>
          <w:color w:val="000000" w:themeColor="text1"/>
        </w:rPr>
        <w:lastRenderedPageBreak/>
        <w:t>Display priority</w:t>
      </w:r>
      <w:bookmarkEnd w:id="862"/>
    </w:p>
    <w:p w14:paraId="50F71010" w14:textId="77777777" w:rsidR="006C7785" w:rsidRPr="004E0186" w:rsidRDefault="006C7785" w:rsidP="006C7785">
      <w:pPr>
        <w:pStyle w:val="Heading1"/>
        <w:numPr>
          <w:ilvl w:val="2"/>
          <w:numId w:val="73"/>
        </w:numPr>
        <w:tabs>
          <w:tab w:val="left" w:pos="567"/>
        </w:tabs>
        <w:spacing w:after="120"/>
        <w:ind w:left="567" w:hanging="567"/>
        <w:rPr>
          <w:rFonts w:cs="Arial"/>
          <w:b w:val="0"/>
          <w:color w:val="000000" w:themeColor="text1"/>
        </w:rPr>
      </w:pPr>
      <w:r w:rsidRPr="004E0186">
        <w:rPr>
          <w:rFonts w:cs="Arial"/>
          <w:color w:val="000000" w:themeColor="text1"/>
        </w:rP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6C7785" w14:paraId="03E4F8BC" w14:textId="77777777" w:rsidTr="00380FCD">
        <w:trPr>
          <w:trHeight w:val="454"/>
          <w:tblHeader/>
        </w:trPr>
        <w:tc>
          <w:tcPr>
            <w:tcW w:w="2381" w:type="dxa"/>
            <w:shd w:val="clear" w:color="auto" w:fill="CCFFCC"/>
            <w:vAlign w:val="center"/>
          </w:tcPr>
          <w:p w14:paraId="313025FB"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1F2DE4CE" w14:textId="77777777" w:rsidR="006C7785" w:rsidRPr="00360A59" w:rsidRDefault="006C7785" w:rsidP="00380FCD">
            <w:pPr>
              <w:rPr>
                <w:rFonts w:cs="Arial"/>
              </w:rPr>
            </w:pPr>
            <w:r w:rsidRPr="00360A59">
              <w:rPr>
                <w:rFonts w:cs="Arial"/>
              </w:rPr>
              <w:t xml:space="preserve">DifferentPriority </w:t>
            </w:r>
          </w:p>
        </w:tc>
        <w:tc>
          <w:tcPr>
            <w:tcW w:w="2382" w:type="dxa"/>
            <w:shd w:val="clear" w:color="auto" w:fill="CCFFCC"/>
            <w:vAlign w:val="center"/>
          </w:tcPr>
          <w:p w14:paraId="3EAF656A" w14:textId="77777777" w:rsidR="006C7785" w:rsidRPr="00360A59" w:rsidRDefault="006C7785" w:rsidP="00380FCD">
            <w:pPr>
              <w:rPr>
                <w:rFonts w:cs="Arial"/>
              </w:rPr>
            </w:pPr>
            <w:r w:rsidRPr="00360A59">
              <w:rPr>
                <w:rFonts w:cs="Arial"/>
                <w:b/>
              </w:rPr>
              <w:t>IHO Reference</w:t>
            </w:r>
          </w:p>
        </w:tc>
        <w:tc>
          <w:tcPr>
            <w:tcW w:w="2462" w:type="dxa"/>
            <w:shd w:val="clear" w:color="auto" w:fill="CCFFCC"/>
            <w:vAlign w:val="center"/>
          </w:tcPr>
          <w:p w14:paraId="69D25E49" w14:textId="77777777" w:rsidR="006C7785" w:rsidRPr="00360A59" w:rsidRDefault="006C7785" w:rsidP="00380FCD">
            <w:pPr>
              <w:spacing w:line="240" w:lineRule="auto"/>
              <w:rPr>
                <w:rFonts w:cs="Arial"/>
                <w:color w:val="000000"/>
              </w:rPr>
            </w:pPr>
            <w:r w:rsidRPr="00360A59">
              <w:rPr>
                <w:rFonts w:cs="Arial"/>
                <w:color w:val="000000"/>
              </w:rPr>
              <w:t>S-98 C-7.2.9</w:t>
            </w:r>
          </w:p>
          <w:p w14:paraId="4677FB00" w14:textId="77777777" w:rsidR="006C7785" w:rsidRPr="00360A59" w:rsidRDefault="006C7785" w:rsidP="00380FCD">
            <w:pPr>
              <w:rPr>
                <w:rFonts w:cs="Arial"/>
              </w:rPr>
            </w:pPr>
          </w:p>
        </w:tc>
      </w:tr>
    </w:tbl>
    <w:tbl>
      <w:tblPr>
        <w:tblStyle w:val="TableGrid"/>
        <w:tblW w:w="9246" w:type="dxa"/>
        <w:tblInd w:w="-10" w:type="dxa"/>
        <w:tblLook w:val="04A0" w:firstRow="1" w:lastRow="0" w:firstColumn="1" w:lastColumn="0" w:noHBand="0" w:noVBand="1"/>
      </w:tblPr>
      <w:tblGrid>
        <w:gridCol w:w="31"/>
        <w:gridCol w:w="2687"/>
        <w:gridCol w:w="279"/>
        <w:gridCol w:w="1229"/>
        <w:gridCol w:w="246"/>
        <w:gridCol w:w="961"/>
        <w:gridCol w:w="1923"/>
        <w:gridCol w:w="522"/>
        <w:gridCol w:w="718"/>
        <w:gridCol w:w="859"/>
      </w:tblGrid>
      <w:tr w:rsidR="006C7785" w:rsidRPr="00340B0D" w14:paraId="2A754A31"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0226ED96" w14:textId="77777777" w:rsidR="006C7785" w:rsidRPr="00340B0D" w:rsidRDefault="006C7785" w:rsidP="00380FCD">
            <w:pPr>
              <w:rPr>
                <w:rFonts w:cs="Arial"/>
                <w:b/>
                <w:bCs/>
                <w:sz w:val="18"/>
                <w:szCs w:val="18"/>
              </w:rPr>
            </w:pPr>
            <w:r w:rsidRPr="00340B0D">
              <w:rPr>
                <w:rFonts w:cs="Arial"/>
                <w:b/>
                <w:bCs/>
                <w:sz w:val="18"/>
                <w:szCs w:val="18"/>
              </w:rPr>
              <w:t>Test Description</w:t>
            </w:r>
          </w:p>
        </w:tc>
      </w:tr>
      <w:tr w:rsidR="006C7785" w:rsidRPr="00340B0D" w14:paraId="122A3DE6"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auto"/>
            <w:vAlign w:val="center"/>
          </w:tcPr>
          <w:p w14:paraId="70AC0434" w14:textId="77777777" w:rsidR="006C7785" w:rsidRPr="005B051E" w:rsidRDefault="006C7785" w:rsidP="00380FCD">
            <w:pPr>
              <w:rPr>
                <w:rFonts w:cs="Arial"/>
              </w:rPr>
            </w:pPr>
            <w:r w:rsidRPr="00360A59">
              <w:rPr>
                <w:rFonts w:cs="Arial"/>
                <w:i/>
              </w:rPr>
              <w:t>Different priority and different geometry</w:t>
            </w:r>
          </w:p>
        </w:tc>
      </w:tr>
      <w:tr w:rsidR="006C7785" w:rsidRPr="00340B0D" w14:paraId="70191056"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9954F88" w14:textId="77777777" w:rsidR="006C7785" w:rsidRPr="00340B0D" w:rsidRDefault="006C7785" w:rsidP="00380FCD">
            <w:pPr>
              <w:jc w:val="center"/>
              <w:rPr>
                <w:rFonts w:cs="Arial"/>
                <w:b/>
                <w:bCs/>
                <w:sz w:val="18"/>
                <w:szCs w:val="18"/>
              </w:rPr>
            </w:pPr>
            <w:r w:rsidRPr="00912B12">
              <w:rPr>
                <w:rFonts w:cs="Arial"/>
                <w:b/>
              </w:rPr>
              <w:t>Setup</w:t>
            </w:r>
          </w:p>
        </w:tc>
      </w:tr>
      <w:tr w:rsidR="006C7785" w:rsidRPr="002453EF" w14:paraId="6226F64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FFFFFF" w:themeFill="background1"/>
            <w:vAlign w:val="center"/>
          </w:tcPr>
          <w:p w14:paraId="0C949DDE"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DisplayPriorities1</w:t>
            </w:r>
            <w:r w:rsidRPr="00360A59">
              <w:rPr>
                <w:rFonts w:cs="Arial"/>
                <w:i/>
              </w:rPr>
              <w:t xml:space="preserve"> (101AA002J5X0001.000 )with the following settings:</w:t>
            </w:r>
          </w:p>
          <w:p w14:paraId="3C791368" w14:textId="77777777" w:rsidR="006C7785" w:rsidRPr="00360A59" w:rsidRDefault="006C7785" w:rsidP="006C7785">
            <w:pPr>
              <w:pStyle w:val="ListParagraph"/>
              <w:numPr>
                <w:ilvl w:val="0"/>
                <w:numId w:val="22"/>
              </w:numPr>
              <w:rPr>
                <w:rFonts w:cs="Arial"/>
                <w:i/>
              </w:rPr>
            </w:pPr>
            <w:r w:rsidRPr="00360A59">
              <w:rPr>
                <w:rFonts w:cs="Arial"/>
                <w:i/>
              </w:rPr>
              <w:t xml:space="preserve">Set the Safety Contour value to 30 m </w:t>
            </w:r>
          </w:p>
          <w:p w14:paraId="0BEA5ABF" w14:textId="77777777" w:rsidR="006C7785" w:rsidRPr="00360A59" w:rsidRDefault="006C7785" w:rsidP="006C7785">
            <w:pPr>
              <w:pStyle w:val="ListParagraph"/>
              <w:numPr>
                <w:ilvl w:val="0"/>
                <w:numId w:val="22"/>
              </w:numPr>
              <w:rPr>
                <w:rFonts w:cs="Arial"/>
                <w:i/>
              </w:rPr>
            </w:pPr>
            <w:r w:rsidRPr="00360A59">
              <w:rPr>
                <w:rFonts w:cs="Arial"/>
                <w:i/>
              </w:rPr>
              <w:t>Set Display Category Other</w:t>
            </w:r>
          </w:p>
          <w:p w14:paraId="38A7FC52" w14:textId="77777777" w:rsidR="006C7785" w:rsidRPr="00360A59" w:rsidRDefault="006C7785" w:rsidP="006C7785">
            <w:pPr>
              <w:pStyle w:val="ListParagraph"/>
              <w:numPr>
                <w:ilvl w:val="0"/>
                <w:numId w:val="22"/>
              </w:numPr>
              <w:rPr>
                <w:rFonts w:cs="Arial"/>
                <w:i/>
              </w:rPr>
            </w:pPr>
            <w:r w:rsidRPr="00360A59">
              <w:rPr>
                <w:rFonts w:cs="Arial"/>
                <w:i/>
              </w:rPr>
              <w:t xml:space="preserve">Text display = On </w:t>
            </w:r>
          </w:p>
          <w:p w14:paraId="1F87B2B4" w14:textId="77777777" w:rsidR="006C7785" w:rsidRPr="00360A59" w:rsidRDefault="006C7785" w:rsidP="006C7785">
            <w:pPr>
              <w:pStyle w:val="ListParagraph"/>
              <w:numPr>
                <w:ilvl w:val="0"/>
                <w:numId w:val="22"/>
              </w:numPr>
              <w:rPr>
                <w:rFonts w:cs="Arial"/>
                <w:i/>
              </w:rPr>
            </w:pPr>
            <w:r w:rsidRPr="00360A59">
              <w:rPr>
                <w:rFonts w:cs="Arial"/>
                <w:i/>
              </w:rPr>
              <w:t xml:space="preserve">Shallow pattern = On </w:t>
            </w:r>
          </w:p>
          <w:p w14:paraId="33DF5FDC" w14:textId="77777777" w:rsidR="006C7785" w:rsidRPr="00360A59" w:rsidRDefault="006C7785" w:rsidP="006C7785">
            <w:pPr>
              <w:pStyle w:val="ListParagraph"/>
              <w:numPr>
                <w:ilvl w:val="0"/>
                <w:numId w:val="22"/>
              </w:numPr>
              <w:rPr>
                <w:rFonts w:cs="Arial"/>
                <w:i/>
              </w:rPr>
            </w:pPr>
            <w:r w:rsidRPr="00360A59">
              <w:rPr>
                <w:rFonts w:cs="Arial"/>
                <w:i/>
              </w:rPr>
              <w:t xml:space="preserve">Information indication = On </w:t>
            </w:r>
          </w:p>
          <w:p w14:paraId="1B6D44CE" w14:textId="77777777" w:rsidR="006C7785" w:rsidRPr="00360A59" w:rsidRDefault="006C7785" w:rsidP="006C7785">
            <w:pPr>
              <w:pStyle w:val="ListParagraph"/>
              <w:numPr>
                <w:ilvl w:val="0"/>
                <w:numId w:val="22"/>
              </w:numPr>
              <w:rPr>
                <w:rFonts w:cs="Arial"/>
                <w:i/>
              </w:rPr>
            </w:pPr>
            <w:r w:rsidRPr="00360A59">
              <w:rPr>
                <w:rFonts w:cs="Arial"/>
                <w:i/>
              </w:rPr>
              <w:t xml:space="preserve">Symbolized Boundaries = On </w:t>
            </w:r>
          </w:p>
          <w:p w14:paraId="49F54A0F" w14:textId="77777777" w:rsidR="006C7785" w:rsidRPr="00F53E77" w:rsidRDefault="006C7785" w:rsidP="00380FCD">
            <w:pPr>
              <w:rPr>
                <w:rFonts w:cs="Arial"/>
                <w:i/>
              </w:rPr>
            </w:pPr>
            <w:r w:rsidRPr="00360A59">
              <w:rPr>
                <w:rFonts w:cs="Arial"/>
                <w:i/>
              </w:rPr>
              <w:t>Simplified Symbols = Off</w:t>
            </w:r>
          </w:p>
        </w:tc>
      </w:tr>
      <w:tr w:rsidR="006C7785" w:rsidRPr="00340B0D" w14:paraId="6E46F675"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0BC28039" w14:textId="77777777" w:rsidR="006C7785" w:rsidRPr="00340B0D" w:rsidRDefault="006C7785" w:rsidP="00380FCD">
            <w:pPr>
              <w:jc w:val="center"/>
              <w:rPr>
                <w:rFonts w:cs="Arial"/>
                <w:b/>
                <w:bCs/>
                <w:sz w:val="18"/>
                <w:szCs w:val="18"/>
              </w:rPr>
            </w:pPr>
            <w:r w:rsidRPr="00340B0D">
              <w:rPr>
                <w:rFonts w:cs="Arial"/>
                <w:b/>
                <w:bCs/>
                <w:sz w:val="18"/>
                <w:szCs w:val="18"/>
              </w:rPr>
              <w:t>Exchange Set Name</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14:paraId="3FBDC54D" w14:textId="77777777" w:rsidR="006C7785" w:rsidRPr="00340B0D" w:rsidRDefault="006C7785" w:rsidP="00380FCD">
            <w:pPr>
              <w:jc w:val="center"/>
              <w:rPr>
                <w:rFonts w:cs="Arial"/>
                <w:b/>
                <w:bCs/>
                <w:sz w:val="18"/>
                <w:szCs w:val="18"/>
              </w:rPr>
            </w:pPr>
          </w:p>
        </w:tc>
      </w:tr>
      <w:tr w:rsidR="006C7785" w:rsidRPr="00340B0D" w14:paraId="3CD16820" w14:textId="77777777" w:rsidTr="00380FCD">
        <w:trPr>
          <w:gridBefore w:val="1"/>
          <w:wBefore w:w="12" w:type="dxa"/>
        </w:trPr>
        <w:tc>
          <w:tcPr>
            <w:tcW w:w="7824" w:type="dxa"/>
            <w:gridSpan w:val="7"/>
            <w:tcBorders>
              <w:top w:val="single" w:sz="4" w:space="0" w:color="auto"/>
              <w:left w:val="single" w:sz="12" w:space="0" w:color="auto"/>
              <w:bottom w:val="single" w:sz="4" w:space="0" w:color="auto"/>
              <w:right w:val="single" w:sz="12" w:space="0" w:color="auto"/>
            </w:tcBorders>
            <w:shd w:val="clear" w:color="auto" w:fill="auto"/>
          </w:tcPr>
          <w:p w14:paraId="3369DE64" w14:textId="77777777" w:rsidR="006C7785" w:rsidRPr="000B13F9" w:rsidRDefault="006C7785" w:rsidP="00380FCD">
            <w:pPr>
              <w:rPr>
                <w:rFonts w:cs="Arial"/>
              </w:rPr>
            </w:pPr>
            <w:r>
              <w:rPr>
                <w:rFonts w:cs="Arial"/>
                <w:b/>
                <w:bCs/>
                <w:i/>
              </w:rPr>
              <w:t>DisplayOther</w:t>
            </w:r>
          </w:p>
        </w:tc>
        <w:tc>
          <w:tcPr>
            <w:tcW w:w="1410" w:type="dxa"/>
            <w:gridSpan w:val="2"/>
            <w:tcBorders>
              <w:top w:val="single" w:sz="4" w:space="0" w:color="auto"/>
              <w:left w:val="single" w:sz="12" w:space="0" w:color="auto"/>
              <w:bottom w:val="single" w:sz="4" w:space="0" w:color="auto"/>
              <w:right w:val="single" w:sz="12" w:space="0" w:color="auto"/>
            </w:tcBorders>
            <w:shd w:val="clear" w:color="auto" w:fill="auto"/>
          </w:tcPr>
          <w:p w14:paraId="7F856DC7" w14:textId="77777777" w:rsidR="006C7785" w:rsidRPr="00340B0D" w:rsidRDefault="006C7785" w:rsidP="00380FCD">
            <w:pPr>
              <w:rPr>
                <w:rFonts w:cs="Arial"/>
                <w:sz w:val="18"/>
                <w:szCs w:val="18"/>
              </w:rPr>
            </w:pPr>
          </w:p>
        </w:tc>
      </w:tr>
      <w:tr w:rsidR="006C7785" w:rsidRPr="00340B0D" w14:paraId="780F47BC" w14:textId="77777777" w:rsidTr="00380FCD">
        <w:trPr>
          <w:gridBefore w:val="1"/>
          <w:wBefore w:w="12" w:type="dxa"/>
        </w:trPr>
        <w:tc>
          <w:tcPr>
            <w:tcW w:w="7824" w:type="dxa"/>
            <w:gridSpan w:val="7"/>
            <w:tcBorders>
              <w:top w:val="single" w:sz="4" w:space="0" w:color="auto"/>
              <w:left w:val="single" w:sz="12" w:space="0" w:color="auto"/>
              <w:bottom w:val="single" w:sz="12" w:space="0" w:color="auto"/>
              <w:right w:val="single" w:sz="12" w:space="0" w:color="auto"/>
            </w:tcBorders>
            <w:shd w:val="clear" w:color="auto" w:fill="auto"/>
          </w:tcPr>
          <w:p w14:paraId="48945EC7" w14:textId="77777777" w:rsidR="006C7785" w:rsidRPr="00340B0D" w:rsidRDefault="006C7785" w:rsidP="00380FCD">
            <w:pPr>
              <w:rPr>
                <w:rFonts w:cs="Arial"/>
                <w:sz w:val="18"/>
                <w:szCs w:val="18"/>
              </w:rPr>
            </w:pPr>
          </w:p>
        </w:tc>
        <w:tc>
          <w:tcPr>
            <w:tcW w:w="1410" w:type="dxa"/>
            <w:gridSpan w:val="2"/>
            <w:tcBorders>
              <w:top w:val="single" w:sz="4" w:space="0" w:color="auto"/>
              <w:left w:val="single" w:sz="12" w:space="0" w:color="auto"/>
              <w:bottom w:val="single" w:sz="12" w:space="0" w:color="auto"/>
              <w:right w:val="single" w:sz="12" w:space="0" w:color="auto"/>
            </w:tcBorders>
            <w:shd w:val="clear" w:color="auto" w:fill="auto"/>
          </w:tcPr>
          <w:p w14:paraId="7F04D93F" w14:textId="77777777" w:rsidR="006C7785" w:rsidRPr="00340B0D" w:rsidRDefault="006C7785" w:rsidP="00380FCD">
            <w:pPr>
              <w:rPr>
                <w:rFonts w:cs="Arial"/>
                <w:sz w:val="18"/>
                <w:szCs w:val="18"/>
              </w:rPr>
            </w:pPr>
          </w:p>
        </w:tc>
      </w:tr>
      <w:tr w:rsidR="006C7785" w:rsidRPr="00340B0D" w14:paraId="2D08C059" w14:textId="77777777" w:rsidTr="00380FCD">
        <w:trPr>
          <w:gridBefore w:val="1"/>
          <w:wBefore w:w="12" w:type="dxa"/>
        </w:trPr>
        <w:tc>
          <w:tcPr>
            <w:tcW w:w="4499"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7D3FEF41" w14:textId="77777777" w:rsidR="006C7785" w:rsidRPr="00340B0D" w:rsidRDefault="006C7785" w:rsidP="00380FCD">
            <w:pPr>
              <w:jc w:val="center"/>
              <w:rPr>
                <w:rFonts w:cs="Arial"/>
                <w:b/>
                <w:bCs/>
                <w:sz w:val="18"/>
                <w:szCs w:val="18"/>
              </w:rPr>
            </w:pPr>
            <w:r w:rsidRPr="00340B0D">
              <w:rPr>
                <w:rFonts w:cs="Arial"/>
                <w:b/>
                <w:bCs/>
                <w:sz w:val="18"/>
                <w:szCs w:val="18"/>
              </w:rPr>
              <w:t>Display Mode</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14:paraId="18CA897A" w14:textId="77777777" w:rsidR="006C7785" w:rsidRPr="00340B0D" w:rsidRDefault="006C7785" w:rsidP="00380FCD">
            <w:pPr>
              <w:jc w:val="center"/>
              <w:rPr>
                <w:rFonts w:cs="Arial"/>
                <w:b/>
                <w:bCs/>
                <w:sz w:val="18"/>
                <w:szCs w:val="18"/>
              </w:rPr>
            </w:pPr>
            <w:r w:rsidRPr="00340B0D">
              <w:rPr>
                <w:rFonts w:cs="Arial"/>
                <w:b/>
                <w:bCs/>
                <w:sz w:val="18"/>
                <w:szCs w:val="18"/>
              </w:rPr>
              <w:t>Independent Mariner’s Selections</w:t>
            </w:r>
            <w:r>
              <w:rPr>
                <w:rFonts w:cs="Arial"/>
                <w:b/>
                <w:bCs/>
                <w:sz w:val="18"/>
                <w:szCs w:val="18"/>
              </w:rPr>
              <w:t xml:space="preserve"> (Default=On)</w:t>
            </w:r>
          </w:p>
        </w:tc>
      </w:tr>
      <w:tr w:rsidR="006C7785" w:rsidRPr="00340B0D" w14:paraId="61C6BD07" w14:textId="77777777" w:rsidTr="00380FCD">
        <w:trPr>
          <w:gridBefore w:val="1"/>
          <w:wBefore w:w="12" w:type="dxa"/>
        </w:trPr>
        <w:sdt>
          <w:sdtPr>
            <w:rPr>
              <w:rFonts w:cs="Arial"/>
              <w:sz w:val="18"/>
              <w:szCs w:val="18"/>
            </w:rPr>
            <w:alias w:val="Diplay Category"/>
            <w:tag w:val="Diplay Categor"/>
            <w:id w:val="510034001"/>
            <w:placeholder>
              <w:docPart w:val="5D50951026714A8F8CAB14456870D42E"/>
            </w:placeholder>
            <w:dropDownList>
              <w:listItem w:displayText="Displaybase" w:value="Displaybase"/>
              <w:listItem w:displayText="Standard" w:value="Standard"/>
              <w:listItem w:displayText="Other" w:value="Other"/>
              <w:listItem w:displayText="Selected Viewing Group Layers" w:value="Selected Viewing Group Layers"/>
            </w:dropDownList>
          </w:sdtPr>
          <w:sdtContent>
            <w:tc>
              <w:tcPr>
                <w:tcW w:w="4499" w:type="dxa"/>
                <w:gridSpan w:val="4"/>
                <w:tcBorders>
                  <w:top w:val="single" w:sz="4" w:space="0" w:color="auto"/>
                  <w:left w:val="single" w:sz="12" w:space="0" w:color="auto"/>
                  <w:bottom w:val="single" w:sz="12" w:space="0" w:color="auto"/>
                  <w:right w:val="single" w:sz="12" w:space="0" w:color="auto"/>
                </w:tcBorders>
                <w:shd w:val="clear" w:color="auto" w:fill="auto"/>
              </w:tcPr>
              <w:p w14:paraId="43C7E48F" w14:textId="77777777" w:rsidR="006C7785" w:rsidRPr="00340B0D" w:rsidRDefault="006C7785" w:rsidP="00380FCD">
                <w:pPr>
                  <w:rPr>
                    <w:rFonts w:cs="Arial"/>
                    <w:sz w:val="18"/>
                    <w:szCs w:val="18"/>
                  </w:rPr>
                </w:pPr>
                <w:r>
                  <w:rPr>
                    <w:rFonts w:cs="Arial"/>
                    <w:sz w:val="18"/>
                    <w:szCs w:val="18"/>
                  </w:rPr>
                  <w:t>Other</w:t>
                </w:r>
              </w:p>
            </w:tc>
          </w:sdtContent>
        </w:sdt>
        <w:tc>
          <w:tcPr>
            <w:tcW w:w="4103" w:type="dxa"/>
            <w:gridSpan w:val="4"/>
            <w:tcBorders>
              <w:left w:val="single" w:sz="12" w:space="0" w:color="auto"/>
              <w:bottom w:val="single" w:sz="4" w:space="0" w:color="auto"/>
              <w:right w:val="single" w:sz="4" w:space="0" w:color="auto"/>
            </w:tcBorders>
            <w:shd w:val="clear" w:color="auto" w:fill="auto"/>
          </w:tcPr>
          <w:p w14:paraId="66980DB3" w14:textId="77777777" w:rsidR="006C7785" w:rsidRPr="00340B0D" w:rsidRDefault="006C7785" w:rsidP="00380FCD">
            <w:pPr>
              <w:rPr>
                <w:rFonts w:cs="Arial"/>
                <w:sz w:val="18"/>
                <w:szCs w:val="18"/>
              </w:rPr>
            </w:pPr>
            <w:r w:rsidRPr="00340B0D">
              <w:rPr>
                <w:rFonts w:cs="Arial"/>
                <w:sz w:val="18"/>
                <w:szCs w:val="18"/>
              </w:rPr>
              <w:t>Accuracy</w:t>
            </w:r>
          </w:p>
        </w:tc>
        <w:tc>
          <w:tcPr>
            <w:tcW w:w="632" w:type="dxa"/>
            <w:tcBorders>
              <w:left w:val="single" w:sz="4" w:space="0" w:color="auto"/>
              <w:right w:val="single" w:sz="12" w:space="0" w:color="auto"/>
            </w:tcBorders>
            <w:shd w:val="clear" w:color="auto" w:fill="auto"/>
            <w:vAlign w:val="center"/>
          </w:tcPr>
          <w:p w14:paraId="72527E5D" w14:textId="77777777" w:rsidR="006C7785" w:rsidRPr="00340B0D" w:rsidRDefault="006C7785" w:rsidP="00380FCD">
            <w:pPr>
              <w:jc w:val="center"/>
              <w:rPr>
                <w:rFonts w:cs="Arial"/>
                <w:sz w:val="18"/>
                <w:szCs w:val="18"/>
              </w:rPr>
            </w:pPr>
          </w:p>
        </w:tc>
      </w:tr>
      <w:tr w:rsidR="006C7785" w:rsidRPr="00340B0D" w14:paraId="4F431223" w14:textId="77777777" w:rsidTr="00380FCD">
        <w:trPr>
          <w:gridBefore w:val="1"/>
          <w:wBefore w:w="12" w:type="dxa"/>
        </w:trPr>
        <w:tc>
          <w:tcPr>
            <w:tcW w:w="4499" w:type="dxa"/>
            <w:gridSpan w:val="4"/>
            <w:tcBorders>
              <w:top w:val="single" w:sz="12" w:space="0" w:color="auto"/>
              <w:left w:val="single" w:sz="12" w:space="0" w:color="auto"/>
              <w:bottom w:val="single" w:sz="8" w:space="0" w:color="auto"/>
              <w:right w:val="single" w:sz="12" w:space="0" w:color="auto"/>
            </w:tcBorders>
            <w:shd w:val="clear" w:color="auto" w:fill="BFBFBF" w:themeFill="background1" w:themeFillShade="BF"/>
            <w:vAlign w:val="center"/>
          </w:tcPr>
          <w:p w14:paraId="204EB081" w14:textId="77777777" w:rsidR="006C7785" w:rsidRPr="00340B0D" w:rsidRDefault="006C7785" w:rsidP="00380FCD">
            <w:pPr>
              <w:jc w:val="center"/>
              <w:rPr>
                <w:rFonts w:cs="Arial"/>
                <w:b/>
                <w:bCs/>
                <w:sz w:val="18"/>
                <w:szCs w:val="18"/>
              </w:rPr>
            </w:pPr>
            <w:r w:rsidRPr="00340B0D">
              <w:rPr>
                <w:rFonts w:cs="Arial"/>
                <w:b/>
                <w:bCs/>
                <w:sz w:val="18"/>
                <w:szCs w:val="18"/>
              </w:rPr>
              <w:t>Context Parameters</w:t>
            </w:r>
          </w:p>
        </w:tc>
        <w:tc>
          <w:tcPr>
            <w:tcW w:w="4103" w:type="dxa"/>
            <w:gridSpan w:val="4"/>
            <w:tcBorders>
              <w:left w:val="single" w:sz="12" w:space="0" w:color="auto"/>
              <w:right w:val="single" w:sz="4" w:space="0" w:color="auto"/>
            </w:tcBorders>
            <w:shd w:val="clear" w:color="auto" w:fill="auto"/>
          </w:tcPr>
          <w:p w14:paraId="05D5FB1E" w14:textId="77777777" w:rsidR="006C7785" w:rsidRPr="00340B0D" w:rsidRDefault="006C7785" w:rsidP="00380FCD">
            <w:pPr>
              <w:rPr>
                <w:rFonts w:cs="Arial"/>
                <w:sz w:val="18"/>
                <w:szCs w:val="18"/>
              </w:rPr>
            </w:pPr>
            <w:r w:rsidRPr="00340B0D">
              <w:rPr>
                <w:rFonts w:cs="Arial"/>
                <w:sz w:val="18"/>
                <w:szCs w:val="18"/>
              </w:rPr>
              <w:t>Contour label</w:t>
            </w:r>
          </w:p>
        </w:tc>
        <w:tc>
          <w:tcPr>
            <w:tcW w:w="632" w:type="dxa"/>
            <w:tcBorders>
              <w:left w:val="single" w:sz="4" w:space="0" w:color="auto"/>
              <w:right w:val="single" w:sz="12" w:space="0" w:color="auto"/>
            </w:tcBorders>
            <w:shd w:val="clear" w:color="auto" w:fill="auto"/>
            <w:vAlign w:val="center"/>
          </w:tcPr>
          <w:p w14:paraId="7D0F4E7D" w14:textId="77777777" w:rsidR="006C7785" w:rsidRPr="00340B0D" w:rsidRDefault="006C7785" w:rsidP="00380FCD">
            <w:pPr>
              <w:jc w:val="center"/>
              <w:rPr>
                <w:rFonts w:cs="Arial"/>
                <w:sz w:val="18"/>
                <w:szCs w:val="18"/>
              </w:rPr>
            </w:pPr>
          </w:p>
        </w:tc>
      </w:tr>
      <w:tr w:rsidR="006C7785" w:rsidRPr="00340B0D" w14:paraId="5D26126F"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B1BA4F3" w14:textId="77777777" w:rsidR="006C7785" w:rsidRPr="00340B0D" w:rsidRDefault="006C7785" w:rsidP="00380FCD">
            <w:pPr>
              <w:rPr>
                <w:rFonts w:cs="Arial"/>
                <w:sz w:val="18"/>
                <w:szCs w:val="18"/>
              </w:rPr>
            </w:pPr>
            <w:r w:rsidRPr="00340B0D">
              <w:rPr>
                <w:rFonts w:cs="Arial"/>
                <w:sz w:val="18"/>
                <w:szCs w:val="18"/>
              </w:rPr>
              <w:t>Safety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93EF1E" w14:textId="77777777" w:rsidR="006C7785" w:rsidRPr="00340B0D" w:rsidRDefault="006C7785" w:rsidP="00380FCD">
            <w:pPr>
              <w:rPr>
                <w:rFonts w:cs="Arial"/>
                <w:sz w:val="18"/>
                <w:szCs w:val="18"/>
              </w:rPr>
            </w:pPr>
            <w:r>
              <w:rPr>
                <w:rFonts w:cs="Arial"/>
                <w:sz w:val="18"/>
                <w:szCs w:val="18"/>
              </w:rPr>
              <w:t>30m</w:t>
            </w:r>
          </w:p>
        </w:tc>
        <w:tc>
          <w:tcPr>
            <w:tcW w:w="4103" w:type="dxa"/>
            <w:gridSpan w:val="4"/>
            <w:tcBorders>
              <w:left w:val="single" w:sz="12" w:space="0" w:color="auto"/>
            </w:tcBorders>
          </w:tcPr>
          <w:p w14:paraId="1C4940DF" w14:textId="77777777" w:rsidR="006C7785" w:rsidRPr="00340B0D" w:rsidRDefault="006C7785" w:rsidP="00380FCD">
            <w:pPr>
              <w:rPr>
                <w:rFonts w:cs="Arial"/>
                <w:sz w:val="18"/>
                <w:szCs w:val="18"/>
              </w:rPr>
            </w:pPr>
            <w:r w:rsidRPr="00340B0D">
              <w:rPr>
                <w:rFonts w:cs="Arial"/>
                <w:sz w:val="18"/>
                <w:szCs w:val="18"/>
              </w:rPr>
              <w:t>Highlight date dependent</w:t>
            </w:r>
          </w:p>
        </w:tc>
        <w:tc>
          <w:tcPr>
            <w:tcW w:w="632" w:type="dxa"/>
            <w:tcBorders>
              <w:right w:val="single" w:sz="12" w:space="0" w:color="auto"/>
            </w:tcBorders>
          </w:tcPr>
          <w:p w14:paraId="414A5EDD" w14:textId="77777777" w:rsidR="006C7785" w:rsidRPr="00340B0D" w:rsidRDefault="006C7785" w:rsidP="00380FCD">
            <w:pPr>
              <w:rPr>
                <w:rFonts w:cs="Arial"/>
                <w:sz w:val="18"/>
                <w:szCs w:val="18"/>
              </w:rPr>
            </w:pPr>
          </w:p>
        </w:tc>
      </w:tr>
      <w:tr w:rsidR="006C7785" w:rsidRPr="00340B0D" w14:paraId="1334933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189E1779" w14:textId="77777777" w:rsidR="006C7785" w:rsidRPr="00340B0D" w:rsidRDefault="006C7785" w:rsidP="00380FCD">
            <w:pPr>
              <w:rPr>
                <w:rFonts w:cs="Arial"/>
                <w:sz w:val="18"/>
                <w:szCs w:val="18"/>
              </w:rPr>
            </w:pPr>
            <w:r w:rsidRPr="00340B0D">
              <w:rPr>
                <w:rFonts w:cs="Arial"/>
                <w:sz w:val="18"/>
                <w:szCs w:val="18"/>
              </w:rPr>
              <w:t>Safety Depth</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03F74D0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153F298" w14:textId="77777777" w:rsidR="006C7785" w:rsidRPr="00340B0D" w:rsidRDefault="006C7785" w:rsidP="00380FCD">
            <w:pPr>
              <w:rPr>
                <w:rFonts w:cs="Arial"/>
                <w:sz w:val="18"/>
                <w:szCs w:val="18"/>
              </w:rPr>
            </w:pPr>
            <w:r w:rsidRPr="00340B0D">
              <w:rPr>
                <w:rFonts w:cs="Arial"/>
                <w:sz w:val="18"/>
                <w:szCs w:val="18"/>
              </w:rPr>
              <w:t>Highlight document</w:t>
            </w:r>
          </w:p>
        </w:tc>
        <w:tc>
          <w:tcPr>
            <w:tcW w:w="632" w:type="dxa"/>
            <w:tcBorders>
              <w:right w:val="single" w:sz="12" w:space="0" w:color="auto"/>
            </w:tcBorders>
          </w:tcPr>
          <w:p w14:paraId="4C8E8942" w14:textId="77777777" w:rsidR="006C7785" w:rsidRPr="00340B0D" w:rsidRDefault="006C7785" w:rsidP="00380FCD">
            <w:pPr>
              <w:jc w:val="center"/>
              <w:rPr>
                <w:rFonts w:cs="Arial"/>
                <w:sz w:val="18"/>
                <w:szCs w:val="18"/>
              </w:rPr>
            </w:pPr>
          </w:p>
        </w:tc>
      </w:tr>
      <w:tr w:rsidR="006C7785" w:rsidRPr="00340B0D" w14:paraId="1F93C90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300E146" w14:textId="77777777" w:rsidR="006C7785" w:rsidRPr="00340B0D" w:rsidRDefault="006C7785" w:rsidP="00380FCD">
            <w:pPr>
              <w:rPr>
                <w:rFonts w:cs="Arial"/>
                <w:sz w:val="18"/>
                <w:szCs w:val="18"/>
              </w:rPr>
            </w:pPr>
            <w:r w:rsidRPr="00340B0D">
              <w:rPr>
                <w:rFonts w:cs="Arial"/>
                <w:sz w:val="18"/>
                <w:szCs w:val="18"/>
              </w:rPr>
              <w:t>Deep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3CF2607"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F2AE17" w14:textId="77777777" w:rsidR="006C7785" w:rsidRPr="00340B0D" w:rsidRDefault="006C7785" w:rsidP="00380FCD">
            <w:pPr>
              <w:rPr>
                <w:rFonts w:cs="Arial"/>
                <w:b/>
                <w:bCs/>
                <w:sz w:val="18"/>
                <w:szCs w:val="18"/>
              </w:rPr>
            </w:pPr>
            <w:r w:rsidRPr="00340B0D">
              <w:rPr>
                <w:rFonts w:cs="Arial"/>
                <w:sz w:val="18"/>
                <w:szCs w:val="18"/>
              </w:rPr>
              <w:t>Highlight info</w:t>
            </w:r>
          </w:p>
        </w:tc>
        <w:tc>
          <w:tcPr>
            <w:tcW w:w="632" w:type="dxa"/>
            <w:tcBorders>
              <w:right w:val="single" w:sz="12" w:space="0" w:color="auto"/>
            </w:tcBorders>
          </w:tcPr>
          <w:p w14:paraId="750D702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7FF514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3930090" w14:textId="77777777" w:rsidR="006C7785" w:rsidRPr="00340B0D" w:rsidRDefault="006C7785" w:rsidP="00380FCD">
            <w:pPr>
              <w:rPr>
                <w:rFonts w:cs="Arial"/>
                <w:sz w:val="18"/>
                <w:szCs w:val="18"/>
              </w:rPr>
            </w:pPr>
            <w:r w:rsidRPr="00340B0D">
              <w:rPr>
                <w:rFonts w:cs="Arial"/>
                <w:sz w:val="18"/>
                <w:szCs w:val="18"/>
              </w:rPr>
              <w:t>Shallow Contour</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39893595"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5FD9617B" w14:textId="77777777" w:rsidR="006C7785" w:rsidRPr="00340B0D" w:rsidRDefault="006C7785" w:rsidP="00380FCD">
            <w:pPr>
              <w:rPr>
                <w:rFonts w:cs="Arial"/>
                <w:sz w:val="18"/>
                <w:szCs w:val="18"/>
              </w:rPr>
            </w:pPr>
            <w:r w:rsidRPr="00340B0D">
              <w:rPr>
                <w:rFonts w:cs="Arial"/>
                <w:sz w:val="18"/>
                <w:szCs w:val="18"/>
              </w:rPr>
              <w:t>Shallow Pattern</w:t>
            </w:r>
          </w:p>
        </w:tc>
        <w:tc>
          <w:tcPr>
            <w:tcW w:w="632" w:type="dxa"/>
            <w:tcBorders>
              <w:right w:val="single" w:sz="12" w:space="0" w:color="auto"/>
            </w:tcBorders>
          </w:tcPr>
          <w:p w14:paraId="317D890C"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3CFF3997"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58DDC1F2" w14:textId="77777777" w:rsidR="006C7785" w:rsidRPr="00340B0D" w:rsidRDefault="006C7785" w:rsidP="00380FCD">
            <w:pPr>
              <w:rPr>
                <w:rFonts w:cs="Arial"/>
                <w:sz w:val="18"/>
                <w:szCs w:val="18"/>
              </w:rPr>
            </w:pPr>
            <w:r w:rsidRPr="00340B0D">
              <w:rPr>
                <w:rFonts w:cs="Arial"/>
                <w:sz w:val="18"/>
                <w:szCs w:val="18"/>
              </w:rPr>
              <w:t>Four Shades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E6640BF"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3CEC570" w14:textId="77777777" w:rsidR="006C7785" w:rsidRPr="00340B0D" w:rsidRDefault="006C7785" w:rsidP="00380FCD">
            <w:pPr>
              <w:rPr>
                <w:rFonts w:cs="Arial"/>
                <w:sz w:val="18"/>
                <w:szCs w:val="18"/>
              </w:rPr>
            </w:pPr>
            <w:r w:rsidRPr="00340B0D">
              <w:rPr>
                <w:rFonts w:cs="Arial"/>
                <w:sz w:val="18"/>
                <w:szCs w:val="18"/>
              </w:rPr>
              <w:t>Unknown</w:t>
            </w:r>
          </w:p>
        </w:tc>
        <w:tc>
          <w:tcPr>
            <w:tcW w:w="632" w:type="dxa"/>
            <w:tcBorders>
              <w:right w:val="single" w:sz="12" w:space="0" w:color="auto"/>
            </w:tcBorders>
          </w:tcPr>
          <w:p w14:paraId="6E7942A9" w14:textId="77777777" w:rsidR="006C7785" w:rsidRPr="00340B0D" w:rsidRDefault="006C7785" w:rsidP="00380FCD">
            <w:pPr>
              <w:jc w:val="center"/>
              <w:rPr>
                <w:rFonts w:cs="Arial"/>
                <w:sz w:val="18"/>
                <w:szCs w:val="18"/>
              </w:rPr>
            </w:pPr>
          </w:p>
        </w:tc>
      </w:tr>
      <w:tr w:rsidR="006C7785" w:rsidRPr="00340B0D" w14:paraId="67095FA1"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26513AC9" w14:textId="77777777" w:rsidR="006C7785" w:rsidRPr="00340B0D" w:rsidRDefault="006C7785" w:rsidP="00380FCD">
            <w:pPr>
              <w:rPr>
                <w:rFonts w:cs="Arial"/>
                <w:sz w:val="18"/>
                <w:szCs w:val="18"/>
              </w:rPr>
            </w:pPr>
            <w:r w:rsidRPr="00340B0D">
              <w:rPr>
                <w:rFonts w:cs="Arial"/>
                <w:sz w:val="18"/>
                <w:szCs w:val="18"/>
              </w:rPr>
              <w:t>Radar Overlay</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1548FE33"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2C4CA174" w14:textId="77777777" w:rsidR="006C7785" w:rsidRPr="00340B0D" w:rsidRDefault="006C7785" w:rsidP="00380FCD">
            <w:pPr>
              <w:rPr>
                <w:rFonts w:cs="Arial"/>
                <w:sz w:val="18"/>
                <w:szCs w:val="18"/>
              </w:rPr>
            </w:pPr>
            <w:r w:rsidRPr="00340B0D">
              <w:rPr>
                <w:rFonts w:cs="Arial"/>
                <w:sz w:val="18"/>
                <w:szCs w:val="18"/>
              </w:rPr>
              <w:t>Update Review</w:t>
            </w:r>
          </w:p>
        </w:tc>
        <w:tc>
          <w:tcPr>
            <w:tcW w:w="632" w:type="dxa"/>
            <w:tcBorders>
              <w:right w:val="single" w:sz="12" w:space="0" w:color="auto"/>
            </w:tcBorders>
          </w:tcPr>
          <w:p w14:paraId="12DA9817" w14:textId="77777777" w:rsidR="006C7785" w:rsidRPr="00340B0D" w:rsidRDefault="006C7785" w:rsidP="00380FCD">
            <w:pPr>
              <w:jc w:val="center"/>
              <w:rPr>
                <w:rFonts w:cs="Arial"/>
                <w:sz w:val="18"/>
                <w:szCs w:val="18"/>
              </w:rPr>
            </w:pPr>
          </w:p>
        </w:tc>
      </w:tr>
      <w:tr w:rsidR="006C7785" w:rsidRPr="00340B0D" w14:paraId="3592EED8"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DA682F2" w14:textId="77777777" w:rsidR="006C7785" w:rsidRPr="00340B0D" w:rsidRDefault="006C7785" w:rsidP="00380FCD">
            <w:pPr>
              <w:rPr>
                <w:rFonts w:cs="Arial"/>
                <w:sz w:val="18"/>
                <w:szCs w:val="18"/>
              </w:rPr>
            </w:pPr>
            <w:r w:rsidRPr="00340B0D">
              <w:rPr>
                <w:rFonts w:cs="Arial"/>
                <w:sz w:val="18"/>
                <w:szCs w:val="18"/>
              </w:rPr>
              <w:t>Plain Boundaries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7FA677D"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C60FDB4" w14:textId="77777777" w:rsidR="006C7785" w:rsidRPr="00340B0D" w:rsidRDefault="006C7785" w:rsidP="00380FCD">
            <w:pPr>
              <w:rPr>
                <w:rFonts w:cs="Arial"/>
                <w:sz w:val="18"/>
                <w:szCs w:val="18"/>
              </w:rPr>
            </w:pPr>
            <w:r w:rsidRPr="00340B0D">
              <w:rPr>
                <w:rFonts w:cs="Arial"/>
                <w:b/>
                <w:bCs/>
                <w:sz w:val="18"/>
                <w:szCs w:val="18"/>
              </w:rPr>
              <w:t>Text Groups</w:t>
            </w:r>
          </w:p>
        </w:tc>
        <w:tc>
          <w:tcPr>
            <w:tcW w:w="632" w:type="dxa"/>
            <w:tcBorders>
              <w:right w:val="single" w:sz="12" w:space="0" w:color="auto"/>
            </w:tcBorders>
            <w:vAlign w:val="center"/>
          </w:tcPr>
          <w:p w14:paraId="3FF1AD52" w14:textId="77777777" w:rsidR="006C7785" w:rsidRPr="00340B0D" w:rsidRDefault="006C7785" w:rsidP="00380FCD">
            <w:pPr>
              <w:jc w:val="center"/>
              <w:rPr>
                <w:rFonts w:cs="Arial"/>
                <w:sz w:val="18"/>
                <w:szCs w:val="18"/>
              </w:rPr>
            </w:pPr>
            <w:r>
              <w:rPr>
                <w:rFonts w:cs="Arial"/>
                <w:sz w:val="18"/>
                <w:szCs w:val="18"/>
              </w:rPr>
              <w:t>On</w:t>
            </w:r>
          </w:p>
        </w:tc>
      </w:tr>
      <w:tr w:rsidR="006C7785" w:rsidRPr="00340B0D" w14:paraId="74E3FB44"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0E195F4" w14:textId="77777777" w:rsidR="006C7785" w:rsidRPr="00340B0D" w:rsidRDefault="006C7785" w:rsidP="00380FCD">
            <w:pPr>
              <w:rPr>
                <w:rFonts w:cs="Arial"/>
                <w:sz w:val="18"/>
                <w:szCs w:val="18"/>
              </w:rPr>
            </w:pPr>
            <w:r w:rsidRPr="00340B0D">
              <w:rPr>
                <w:rFonts w:cs="Arial"/>
                <w:sz w:val="18"/>
                <w:szCs w:val="18"/>
              </w:rPr>
              <w:t>Simplified Symbols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942A867" w14:textId="77777777" w:rsidR="006C7785" w:rsidRPr="00340B0D" w:rsidRDefault="006C7785" w:rsidP="00380FCD">
            <w:pPr>
              <w:rPr>
                <w:rFonts w:cs="Arial"/>
                <w:sz w:val="18"/>
                <w:szCs w:val="18"/>
              </w:rPr>
            </w:pPr>
            <w:r>
              <w:rPr>
                <w:rFonts w:cs="Arial"/>
                <w:sz w:val="18"/>
                <w:szCs w:val="18"/>
              </w:rPr>
              <w:t>Off</w:t>
            </w:r>
          </w:p>
        </w:tc>
        <w:tc>
          <w:tcPr>
            <w:tcW w:w="4103" w:type="dxa"/>
            <w:gridSpan w:val="4"/>
            <w:tcBorders>
              <w:left w:val="single" w:sz="12" w:space="0" w:color="auto"/>
            </w:tcBorders>
          </w:tcPr>
          <w:p w14:paraId="1D434D70" w14:textId="77777777" w:rsidR="006C7785" w:rsidRPr="00340B0D" w:rsidRDefault="006C7785" w:rsidP="00380FCD">
            <w:pPr>
              <w:rPr>
                <w:rFonts w:cs="Arial"/>
                <w:sz w:val="18"/>
                <w:szCs w:val="18"/>
              </w:rPr>
            </w:pPr>
            <w:r w:rsidRPr="00340B0D">
              <w:rPr>
                <w:rFonts w:cs="Arial"/>
                <w:sz w:val="18"/>
                <w:szCs w:val="18"/>
              </w:rPr>
              <w:t>Chart Text</w:t>
            </w:r>
          </w:p>
        </w:tc>
        <w:tc>
          <w:tcPr>
            <w:tcW w:w="632" w:type="dxa"/>
            <w:tcBorders>
              <w:right w:val="single" w:sz="12" w:space="0" w:color="auto"/>
            </w:tcBorders>
            <w:vAlign w:val="center"/>
          </w:tcPr>
          <w:p w14:paraId="39FE893F" w14:textId="77777777" w:rsidR="006C7785" w:rsidRPr="00340B0D" w:rsidRDefault="006C7785" w:rsidP="00380FCD">
            <w:pPr>
              <w:jc w:val="center"/>
              <w:rPr>
                <w:rFonts w:cs="Arial"/>
                <w:sz w:val="18"/>
                <w:szCs w:val="18"/>
              </w:rPr>
            </w:pPr>
          </w:p>
        </w:tc>
      </w:tr>
      <w:tr w:rsidR="006C7785" w:rsidRPr="00340B0D" w14:paraId="48B61305"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692B678C" w14:textId="77777777" w:rsidR="006C7785" w:rsidRPr="00340B0D" w:rsidRDefault="006C7785" w:rsidP="00380FCD">
            <w:pPr>
              <w:rPr>
                <w:rFonts w:cs="Arial"/>
                <w:sz w:val="18"/>
                <w:szCs w:val="18"/>
              </w:rPr>
            </w:pPr>
            <w:r w:rsidRPr="00340B0D">
              <w:rPr>
                <w:rFonts w:cs="Arial"/>
                <w:sz w:val="18"/>
                <w:szCs w:val="18"/>
              </w:rPr>
              <w:t>Full Light Lines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41304BD6"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74DA32BF" w14:textId="77777777" w:rsidR="006C7785" w:rsidRPr="00340B0D" w:rsidRDefault="006C7785" w:rsidP="00380FCD">
            <w:pPr>
              <w:rPr>
                <w:rFonts w:cs="Arial"/>
                <w:sz w:val="18"/>
                <w:szCs w:val="18"/>
              </w:rPr>
            </w:pPr>
            <w:r w:rsidRPr="00340B0D">
              <w:rPr>
                <w:rFonts w:cs="Arial"/>
                <w:sz w:val="18"/>
                <w:szCs w:val="18"/>
              </w:rPr>
              <w:t xml:space="preserve">    Important text</w:t>
            </w:r>
          </w:p>
        </w:tc>
        <w:tc>
          <w:tcPr>
            <w:tcW w:w="632" w:type="dxa"/>
            <w:tcBorders>
              <w:right w:val="single" w:sz="12" w:space="0" w:color="auto"/>
            </w:tcBorders>
            <w:vAlign w:val="center"/>
          </w:tcPr>
          <w:p w14:paraId="71D9B9B4" w14:textId="77777777" w:rsidR="006C7785" w:rsidRPr="00340B0D" w:rsidRDefault="006C7785" w:rsidP="00380FCD">
            <w:pPr>
              <w:jc w:val="center"/>
              <w:rPr>
                <w:rFonts w:cs="Arial"/>
                <w:sz w:val="18"/>
                <w:szCs w:val="18"/>
              </w:rPr>
            </w:pPr>
          </w:p>
        </w:tc>
      </w:tr>
      <w:tr w:rsidR="006C7785" w:rsidRPr="00340B0D" w14:paraId="2F2D6186"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0C047E90" w14:textId="77777777" w:rsidR="006C7785" w:rsidRPr="00340B0D" w:rsidRDefault="006C7785" w:rsidP="00380FCD">
            <w:pPr>
              <w:rPr>
                <w:rFonts w:cs="Arial"/>
                <w:sz w:val="18"/>
                <w:szCs w:val="18"/>
              </w:rPr>
            </w:pPr>
            <w:r w:rsidRPr="00340B0D">
              <w:rPr>
                <w:rFonts w:cs="Arial"/>
                <w:sz w:val="18"/>
                <w:szCs w:val="18"/>
              </w:rPr>
              <w:t>Ignore scale minimum</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vAlign w:val="center"/>
          </w:tcPr>
          <w:p w14:paraId="237802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DFE03D7" w14:textId="77777777" w:rsidR="006C7785" w:rsidRPr="00340B0D" w:rsidRDefault="006C7785" w:rsidP="00380FCD">
            <w:pPr>
              <w:rPr>
                <w:rFonts w:cs="Arial"/>
                <w:b/>
                <w:bCs/>
                <w:sz w:val="18"/>
                <w:szCs w:val="18"/>
              </w:rPr>
            </w:pPr>
            <w:r w:rsidRPr="00340B0D">
              <w:rPr>
                <w:rFonts w:cs="Arial"/>
                <w:b/>
                <w:bCs/>
                <w:sz w:val="18"/>
                <w:szCs w:val="18"/>
              </w:rPr>
              <w:t xml:space="preserve">    Other Text</w:t>
            </w:r>
          </w:p>
        </w:tc>
        <w:tc>
          <w:tcPr>
            <w:tcW w:w="632" w:type="dxa"/>
            <w:tcBorders>
              <w:right w:val="single" w:sz="12" w:space="0" w:color="auto"/>
            </w:tcBorders>
            <w:vAlign w:val="center"/>
          </w:tcPr>
          <w:p w14:paraId="24E63935" w14:textId="77777777" w:rsidR="006C7785" w:rsidRPr="00340B0D" w:rsidRDefault="006C7785" w:rsidP="00380FCD">
            <w:pPr>
              <w:jc w:val="center"/>
              <w:rPr>
                <w:rFonts w:cs="Arial"/>
                <w:sz w:val="18"/>
                <w:szCs w:val="18"/>
              </w:rPr>
            </w:pPr>
          </w:p>
        </w:tc>
      </w:tr>
      <w:tr w:rsidR="006C7785" w:rsidRPr="00340B0D" w14:paraId="2828F34A" w14:textId="77777777" w:rsidTr="00380FCD">
        <w:trPr>
          <w:gridBefore w:val="1"/>
          <w:wBefore w:w="12" w:type="dxa"/>
        </w:trPr>
        <w:tc>
          <w:tcPr>
            <w:tcW w:w="2994" w:type="dxa"/>
            <w:gridSpan w:val="2"/>
            <w:tcBorders>
              <w:top w:val="single" w:sz="8" w:space="0" w:color="auto"/>
              <w:left w:val="single" w:sz="12" w:space="0" w:color="auto"/>
              <w:bottom w:val="single" w:sz="8" w:space="0" w:color="auto"/>
              <w:right w:val="single" w:sz="12" w:space="0" w:color="auto"/>
            </w:tcBorders>
            <w:shd w:val="clear" w:color="auto" w:fill="auto"/>
          </w:tcPr>
          <w:p w14:paraId="7B031F27" w14:textId="77777777" w:rsidR="006C7785" w:rsidRPr="00340B0D" w:rsidRDefault="006C7785" w:rsidP="00380FCD">
            <w:pPr>
              <w:rPr>
                <w:rFonts w:cs="Arial"/>
                <w:sz w:val="18"/>
                <w:szCs w:val="18"/>
              </w:rPr>
            </w:pPr>
            <w:r w:rsidRPr="00340B0D">
              <w:rPr>
                <w:rFonts w:cs="Arial"/>
                <w:sz w:val="18"/>
                <w:szCs w:val="18"/>
              </w:rPr>
              <w:t>Shallow Water Dangers</w:t>
            </w:r>
          </w:p>
        </w:tc>
        <w:tc>
          <w:tcPr>
            <w:tcW w:w="1505" w:type="dxa"/>
            <w:gridSpan w:val="2"/>
            <w:tcBorders>
              <w:top w:val="single" w:sz="8" w:space="0" w:color="auto"/>
              <w:left w:val="single" w:sz="12" w:space="0" w:color="auto"/>
              <w:bottom w:val="single" w:sz="8" w:space="0" w:color="auto"/>
              <w:right w:val="single" w:sz="12" w:space="0" w:color="auto"/>
            </w:tcBorders>
            <w:shd w:val="clear" w:color="auto" w:fill="auto"/>
          </w:tcPr>
          <w:p w14:paraId="41CF1454" w14:textId="77777777" w:rsidR="006C7785" w:rsidRPr="00340B0D" w:rsidRDefault="006C7785" w:rsidP="00380FCD">
            <w:pPr>
              <w:rPr>
                <w:rFonts w:cs="Arial"/>
                <w:sz w:val="18"/>
                <w:szCs w:val="18"/>
              </w:rPr>
            </w:pPr>
          </w:p>
        </w:tc>
        <w:tc>
          <w:tcPr>
            <w:tcW w:w="4103" w:type="dxa"/>
            <w:gridSpan w:val="4"/>
            <w:tcBorders>
              <w:left w:val="single" w:sz="12" w:space="0" w:color="auto"/>
            </w:tcBorders>
          </w:tcPr>
          <w:p w14:paraId="404BA96A" w14:textId="77777777" w:rsidR="006C7785" w:rsidRPr="00340B0D" w:rsidRDefault="006C7785" w:rsidP="00380FCD">
            <w:pPr>
              <w:rPr>
                <w:rFonts w:cs="Arial"/>
                <w:sz w:val="18"/>
                <w:szCs w:val="18"/>
              </w:rPr>
            </w:pPr>
            <w:r w:rsidRPr="00340B0D">
              <w:rPr>
                <w:rFonts w:cs="Arial"/>
                <w:sz w:val="18"/>
                <w:szCs w:val="18"/>
              </w:rPr>
              <w:t xml:space="preserve">        Names</w:t>
            </w:r>
          </w:p>
        </w:tc>
        <w:tc>
          <w:tcPr>
            <w:tcW w:w="632" w:type="dxa"/>
            <w:tcBorders>
              <w:right w:val="single" w:sz="12" w:space="0" w:color="auto"/>
            </w:tcBorders>
            <w:vAlign w:val="center"/>
          </w:tcPr>
          <w:p w14:paraId="31AF2B9D" w14:textId="77777777" w:rsidR="006C7785" w:rsidRPr="00340B0D" w:rsidRDefault="006C7785" w:rsidP="00380FCD">
            <w:pPr>
              <w:jc w:val="center"/>
              <w:rPr>
                <w:rFonts w:cs="Arial"/>
                <w:sz w:val="18"/>
                <w:szCs w:val="18"/>
              </w:rPr>
            </w:pPr>
          </w:p>
        </w:tc>
      </w:tr>
      <w:tr w:rsidR="006C7785" w:rsidRPr="00340B0D" w14:paraId="7B32FE94" w14:textId="77777777" w:rsidTr="00380FCD">
        <w:trPr>
          <w:gridBefore w:val="1"/>
          <w:wBefore w:w="12" w:type="dxa"/>
        </w:trPr>
        <w:tc>
          <w:tcPr>
            <w:tcW w:w="4499" w:type="dxa"/>
            <w:gridSpan w:val="4"/>
            <w:tcBorders>
              <w:top w:val="single" w:sz="8" w:space="0" w:color="auto"/>
              <w:left w:val="single" w:sz="12" w:space="0" w:color="auto"/>
              <w:right w:val="single" w:sz="12" w:space="0" w:color="auto"/>
            </w:tcBorders>
            <w:shd w:val="clear" w:color="auto" w:fill="BFBFBF" w:themeFill="background1" w:themeFillShade="BF"/>
            <w:vAlign w:val="center"/>
          </w:tcPr>
          <w:p w14:paraId="460A1BC6" w14:textId="77777777" w:rsidR="006C7785" w:rsidRPr="00340B0D" w:rsidRDefault="006C7785" w:rsidP="00380FCD">
            <w:pPr>
              <w:jc w:val="center"/>
              <w:rPr>
                <w:rFonts w:cs="Arial"/>
                <w:b/>
                <w:bCs/>
                <w:sz w:val="18"/>
                <w:szCs w:val="18"/>
              </w:rPr>
            </w:pPr>
            <w:r w:rsidRPr="00340B0D">
              <w:rPr>
                <w:rFonts w:cs="Arial"/>
                <w:b/>
                <w:bCs/>
                <w:sz w:val="18"/>
                <w:szCs w:val="18"/>
              </w:rPr>
              <w:t>Palette</w:t>
            </w:r>
          </w:p>
        </w:tc>
        <w:tc>
          <w:tcPr>
            <w:tcW w:w="4103" w:type="dxa"/>
            <w:gridSpan w:val="4"/>
            <w:tcBorders>
              <w:left w:val="single" w:sz="12" w:space="0" w:color="auto"/>
            </w:tcBorders>
          </w:tcPr>
          <w:p w14:paraId="0CD8561F" w14:textId="77777777" w:rsidR="006C7785" w:rsidRPr="00340B0D" w:rsidRDefault="006C7785" w:rsidP="00380FCD">
            <w:pPr>
              <w:rPr>
                <w:rFonts w:cs="Arial"/>
                <w:b/>
                <w:bCs/>
                <w:sz w:val="18"/>
                <w:szCs w:val="18"/>
              </w:rPr>
            </w:pPr>
            <w:r w:rsidRPr="00340B0D">
              <w:rPr>
                <w:rFonts w:cs="Arial"/>
                <w:sz w:val="18"/>
                <w:szCs w:val="18"/>
              </w:rPr>
              <w:t xml:space="preserve">        Light description</w:t>
            </w:r>
          </w:p>
        </w:tc>
        <w:tc>
          <w:tcPr>
            <w:tcW w:w="632" w:type="dxa"/>
            <w:tcBorders>
              <w:right w:val="single" w:sz="12" w:space="0" w:color="auto"/>
            </w:tcBorders>
          </w:tcPr>
          <w:p w14:paraId="626C98E9" w14:textId="77777777" w:rsidR="006C7785" w:rsidRPr="00340B0D" w:rsidRDefault="006C7785" w:rsidP="00380FCD">
            <w:pPr>
              <w:jc w:val="center"/>
              <w:rPr>
                <w:rFonts w:cs="Arial"/>
                <w:sz w:val="18"/>
                <w:szCs w:val="18"/>
              </w:rPr>
            </w:pPr>
          </w:p>
        </w:tc>
      </w:tr>
      <w:tr w:rsidR="006C7785" w:rsidRPr="00340B0D" w14:paraId="3C3195EB" w14:textId="77777777" w:rsidTr="00380FCD">
        <w:trPr>
          <w:gridBefore w:val="1"/>
          <w:wBefore w:w="12" w:type="dxa"/>
        </w:trPr>
        <w:sdt>
          <w:sdtPr>
            <w:rPr>
              <w:rFonts w:cs="Arial"/>
              <w:sz w:val="18"/>
              <w:szCs w:val="18"/>
            </w:rPr>
            <w:alias w:val="Palette"/>
            <w:tag w:val="Palette"/>
            <w:id w:val="104860025"/>
            <w:placeholder>
              <w:docPart w:val="DFE2F9D6389B4B60A89EAEC8CC344F57"/>
            </w:placeholder>
            <w:comboBox>
              <w:listItem w:displayText="Day" w:value="Day"/>
              <w:listItem w:displayText="Dusk" w:value="Dusk"/>
              <w:listItem w:displayText="Night" w:value="Night"/>
            </w:comboBox>
          </w:sdtPr>
          <w:sdtContent>
            <w:tc>
              <w:tcPr>
                <w:tcW w:w="4499" w:type="dxa"/>
                <w:gridSpan w:val="4"/>
                <w:tcBorders>
                  <w:left w:val="single" w:sz="12" w:space="0" w:color="auto"/>
                  <w:bottom w:val="single" w:sz="12" w:space="0" w:color="auto"/>
                  <w:right w:val="single" w:sz="12" w:space="0" w:color="auto"/>
                </w:tcBorders>
              </w:tcPr>
              <w:p w14:paraId="6E5D6F18" w14:textId="77777777" w:rsidR="006C7785" w:rsidRPr="00340B0D" w:rsidRDefault="006C7785" w:rsidP="00380FCD">
                <w:pPr>
                  <w:rPr>
                    <w:rFonts w:cs="Arial"/>
                    <w:sz w:val="18"/>
                    <w:szCs w:val="18"/>
                  </w:rPr>
                </w:pPr>
                <w:r>
                  <w:rPr>
                    <w:rFonts w:cs="Arial"/>
                    <w:sz w:val="18"/>
                    <w:szCs w:val="18"/>
                  </w:rPr>
                  <w:t>Day</w:t>
                </w:r>
              </w:p>
            </w:tc>
          </w:sdtContent>
        </w:sdt>
        <w:tc>
          <w:tcPr>
            <w:tcW w:w="4103" w:type="dxa"/>
            <w:gridSpan w:val="4"/>
            <w:tcBorders>
              <w:left w:val="single" w:sz="12" w:space="0" w:color="auto"/>
            </w:tcBorders>
          </w:tcPr>
          <w:p w14:paraId="117BEB53" w14:textId="77777777" w:rsidR="006C7785" w:rsidRPr="00340B0D" w:rsidRDefault="006C7785" w:rsidP="00380FCD">
            <w:pPr>
              <w:rPr>
                <w:rFonts w:cs="Arial"/>
                <w:b/>
                <w:bCs/>
                <w:sz w:val="18"/>
                <w:szCs w:val="18"/>
              </w:rPr>
            </w:pPr>
            <w:r w:rsidRPr="00340B0D">
              <w:rPr>
                <w:rFonts w:cs="Arial"/>
                <w:sz w:val="18"/>
                <w:szCs w:val="18"/>
              </w:rPr>
              <w:t xml:space="preserve">        All other chart text</w:t>
            </w:r>
          </w:p>
        </w:tc>
        <w:tc>
          <w:tcPr>
            <w:tcW w:w="632" w:type="dxa"/>
            <w:tcBorders>
              <w:right w:val="single" w:sz="12" w:space="0" w:color="auto"/>
            </w:tcBorders>
          </w:tcPr>
          <w:p w14:paraId="59FF8F84" w14:textId="77777777" w:rsidR="006C7785" w:rsidRPr="00340B0D" w:rsidRDefault="006C7785" w:rsidP="00380FCD">
            <w:pPr>
              <w:jc w:val="center"/>
              <w:rPr>
                <w:rFonts w:cs="Arial"/>
                <w:sz w:val="18"/>
                <w:szCs w:val="18"/>
              </w:rPr>
            </w:pPr>
          </w:p>
        </w:tc>
      </w:tr>
      <w:tr w:rsidR="006C7785" w:rsidRPr="00340B0D" w14:paraId="21F913F7"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FFFFFF" w:themeFill="background1"/>
            <w:vAlign w:val="center"/>
          </w:tcPr>
          <w:p w14:paraId="55511F7A" w14:textId="77777777" w:rsidR="006C7785" w:rsidRPr="00340B0D" w:rsidRDefault="006C7785" w:rsidP="00380FCD">
            <w:pPr>
              <w:jc w:val="center"/>
              <w:rPr>
                <w:rFonts w:cs="Arial"/>
                <w:b/>
                <w:bCs/>
                <w:sz w:val="18"/>
                <w:szCs w:val="18"/>
              </w:rPr>
            </w:pPr>
          </w:p>
        </w:tc>
        <w:tc>
          <w:tcPr>
            <w:tcW w:w="4103" w:type="dxa"/>
            <w:gridSpan w:val="4"/>
            <w:tcBorders>
              <w:left w:val="single" w:sz="12" w:space="0" w:color="auto"/>
            </w:tcBorders>
          </w:tcPr>
          <w:p w14:paraId="2431739F" w14:textId="77777777" w:rsidR="006C7785" w:rsidRPr="00340B0D" w:rsidRDefault="006C7785" w:rsidP="00380FCD">
            <w:pPr>
              <w:rPr>
                <w:rFonts w:cs="Arial"/>
                <w:sz w:val="18"/>
                <w:szCs w:val="18"/>
              </w:rPr>
            </w:pPr>
          </w:p>
        </w:tc>
        <w:tc>
          <w:tcPr>
            <w:tcW w:w="632" w:type="dxa"/>
            <w:tcBorders>
              <w:right w:val="single" w:sz="12" w:space="0" w:color="auto"/>
            </w:tcBorders>
            <w:vAlign w:val="center"/>
          </w:tcPr>
          <w:p w14:paraId="182D6E9C" w14:textId="77777777" w:rsidR="006C7785" w:rsidRPr="00340B0D" w:rsidRDefault="006C7785" w:rsidP="00380FCD">
            <w:pPr>
              <w:jc w:val="center"/>
              <w:rPr>
                <w:rFonts w:cs="Arial"/>
                <w:sz w:val="18"/>
                <w:szCs w:val="18"/>
              </w:rPr>
            </w:pPr>
          </w:p>
        </w:tc>
      </w:tr>
      <w:tr w:rsidR="006C7785" w:rsidRPr="00340B0D" w14:paraId="5BC9170F" w14:textId="77777777" w:rsidTr="00380FCD">
        <w:trPr>
          <w:gridBefore w:val="1"/>
          <w:wBefore w:w="12" w:type="dxa"/>
        </w:trPr>
        <w:tc>
          <w:tcPr>
            <w:tcW w:w="4499" w:type="dxa"/>
            <w:gridSpan w:val="4"/>
            <w:tcBorders>
              <w:left w:val="single" w:sz="12" w:space="0" w:color="auto"/>
              <w:bottom w:val="single" w:sz="12" w:space="0" w:color="auto"/>
              <w:right w:val="single" w:sz="12" w:space="0" w:color="auto"/>
            </w:tcBorders>
            <w:shd w:val="clear" w:color="auto" w:fill="FFFFFF" w:themeFill="background1"/>
          </w:tcPr>
          <w:p w14:paraId="6B7FB488" w14:textId="77777777" w:rsidR="006C7785" w:rsidRPr="00340B0D" w:rsidRDefault="006C7785" w:rsidP="00380FCD">
            <w:pPr>
              <w:rPr>
                <w:rFonts w:cs="Arial"/>
                <w:sz w:val="18"/>
                <w:szCs w:val="18"/>
              </w:rPr>
            </w:pPr>
          </w:p>
        </w:tc>
        <w:tc>
          <w:tcPr>
            <w:tcW w:w="4103" w:type="dxa"/>
            <w:gridSpan w:val="4"/>
            <w:tcBorders>
              <w:left w:val="single" w:sz="12" w:space="0" w:color="auto"/>
              <w:bottom w:val="single" w:sz="12" w:space="0" w:color="auto"/>
            </w:tcBorders>
          </w:tcPr>
          <w:p w14:paraId="1D3DC264" w14:textId="77777777" w:rsidR="006C7785" w:rsidRPr="00340B0D" w:rsidRDefault="006C7785" w:rsidP="00380FCD">
            <w:pPr>
              <w:jc w:val="center"/>
              <w:rPr>
                <w:rFonts w:cs="Arial"/>
                <w:sz w:val="18"/>
                <w:szCs w:val="18"/>
              </w:rPr>
            </w:pPr>
          </w:p>
        </w:tc>
        <w:tc>
          <w:tcPr>
            <w:tcW w:w="632" w:type="dxa"/>
            <w:tcBorders>
              <w:bottom w:val="single" w:sz="12" w:space="0" w:color="auto"/>
              <w:right w:val="single" w:sz="12" w:space="0" w:color="auto"/>
            </w:tcBorders>
            <w:vAlign w:val="center"/>
          </w:tcPr>
          <w:p w14:paraId="655728E7" w14:textId="77777777" w:rsidR="006C7785" w:rsidRPr="00340B0D" w:rsidRDefault="006C7785" w:rsidP="00380FCD">
            <w:pPr>
              <w:jc w:val="center"/>
              <w:rPr>
                <w:rFonts w:cs="Arial"/>
                <w:sz w:val="18"/>
                <w:szCs w:val="18"/>
              </w:rPr>
            </w:pPr>
          </w:p>
        </w:tc>
      </w:tr>
      <w:tr w:rsidR="006C7785" w:rsidRPr="00340B0D" w14:paraId="0F853974" w14:textId="77777777" w:rsidTr="00380FCD">
        <w:trPr>
          <w:gridBefore w:val="1"/>
          <w:wBefore w:w="12" w:type="dxa"/>
        </w:trPr>
        <w:tc>
          <w:tcPr>
            <w:tcW w:w="4499" w:type="dxa"/>
            <w:gridSpan w:val="4"/>
            <w:tcBorders>
              <w:top w:val="single" w:sz="12" w:space="0" w:color="auto"/>
              <w:left w:val="single" w:sz="12" w:space="0" w:color="auto"/>
              <w:right w:val="single" w:sz="12" w:space="0" w:color="auto"/>
            </w:tcBorders>
            <w:shd w:val="clear" w:color="auto" w:fill="BFBFBF" w:themeFill="background1" w:themeFillShade="BF"/>
            <w:vAlign w:val="center"/>
          </w:tcPr>
          <w:p w14:paraId="4C867EED" w14:textId="77777777" w:rsidR="006C7785" w:rsidRPr="00340B0D" w:rsidRDefault="006C7785" w:rsidP="00380FCD">
            <w:pPr>
              <w:jc w:val="center"/>
              <w:rPr>
                <w:rFonts w:cs="Arial"/>
                <w:b/>
                <w:bCs/>
                <w:sz w:val="18"/>
                <w:szCs w:val="18"/>
              </w:rPr>
            </w:pPr>
            <w:r w:rsidRPr="00340B0D">
              <w:rPr>
                <w:rFonts w:cs="Arial"/>
                <w:b/>
                <w:bCs/>
                <w:sz w:val="18"/>
                <w:szCs w:val="18"/>
              </w:rPr>
              <w:t>Date Dependent Objects</w:t>
            </w:r>
          </w:p>
        </w:tc>
        <w:tc>
          <w:tcPr>
            <w:tcW w:w="4735"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EC03A30" w14:textId="77777777" w:rsidR="006C7785" w:rsidRPr="00340B0D" w:rsidRDefault="006C7785" w:rsidP="00380FCD">
            <w:pPr>
              <w:jc w:val="center"/>
              <w:rPr>
                <w:rFonts w:cs="Arial"/>
                <w:sz w:val="18"/>
                <w:szCs w:val="18"/>
              </w:rPr>
            </w:pPr>
            <w:r w:rsidRPr="00340B0D">
              <w:rPr>
                <w:rFonts w:cs="Arial"/>
                <w:b/>
                <w:bCs/>
                <w:sz w:val="18"/>
                <w:szCs w:val="18"/>
              </w:rPr>
              <w:t>Display</w:t>
            </w:r>
          </w:p>
        </w:tc>
      </w:tr>
      <w:tr w:rsidR="006C7785" w:rsidRPr="00340B0D" w14:paraId="408C78A2" w14:textId="77777777" w:rsidTr="00380FCD">
        <w:trPr>
          <w:gridBefore w:val="1"/>
          <w:wBefore w:w="12" w:type="dxa"/>
          <w:trHeight w:val="287"/>
        </w:trPr>
        <w:tc>
          <w:tcPr>
            <w:tcW w:w="2709" w:type="dxa"/>
            <w:tcBorders>
              <w:left w:val="single" w:sz="12" w:space="0" w:color="auto"/>
              <w:bottom w:val="single" w:sz="4" w:space="0" w:color="auto"/>
            </w:tcBorders>
          </w:tcPr>
          <w:p w14:paraId="04F9CDD8" w14:textId="77777777" w:rsidR="006C7785" w:rsidRPr="00340B0D" w:rsidRDefault="006C7785" w:rsidP="00380FCD">
            <w:pPr>
              <w:rPr>
                <w:rFonts w:cs="Arial"/>
                <w:sz w:val="18"/>
                <w:szCs w:val="18"/>
              </w:rPr>
            </w:pPr>
            <w:r w:rsidRPr="00340B0D">
              <w:rPr>
                <w:rFonts w:cs="Arial"/>
                <w:sz w:val="18"/>
                <w:szCs w:val="18"/>
              </w:rPr>
              <w:t>Start Date</w:t>
            </w:r>
          </w:p>
        </w:tc>
        <w:tc>
          <w:tcPr>
            <w:tcW w:w="1790" w:type="dxa"/>
            <w:gridSpan w:val="3"/>
            <w:tcBorders>
              <w:bottom w:val="single" w:sz="4" w:space="0" w:color="auto"/>
              <w:right w:val="single" w:sz="12" w:space="0" w:color="auto"/>
            </w:tcBorders>
          </w:tcPr>
          <w:p w14:paraId="7E5A7B81" w14:textId="77777777" w:rsidR="006C7785" w:rsidRPr="00340B0D" w:rsidRDefault="006C7785" w:rsidP="00380FCD">
            <w:pPr>
              <w:rPr>
                <w:rFonts w:cs="Arial"/>
                <w:sz w:val="18"/>
                <w:szCs w:val="18"/>
              </w:rPr>
            </w:pPr>
          </w:p>
        </w:tc>
        <w:tc>
          <w:tcPr>
            <w:tcW w:w="2809" w:type="dxa"/>
            <w:gridSpan w:val="2"/>
            <w:tcBorders>
              <w:left w:val="single" w:sz="12" w:space="0" w:color="auto"/>
              <w:bottom w:val="single" w:sz="4" w:space="0" w:color="auto"/>
              <w:right w:val="single" w:sz="4" w:space="0" w:color="auto"/>
            </w:tcBorders>
            <w:vAlign w:val="center"/>
          </w:tcPr>
          <w:p w14:paraId="70411239" w14:textId="77777777" w:rsidR="006C7785" w:rsidRPr="00340B0D" w:rsidRDefault="006C7785" w:rsidP="00380FCD">
            <w:pPr>
              <w:rPr>
                <w:rFonts w:cs="Arial"/>
                <w:sz w:val="18"/>
                <w:szCs w:val="18"/>
              </w:rPr>
            </w:pPr>
            <w:r w:rsidRPr="00340B0D">
              <w:rPr>
                <w:rFonts w:cs="Arial"/>
                <w:sz w:val="18"/>
                <w:szCs w:val="18"/>
              </w:rPr>
              <w:t>Centre</w:t>
            </w:r>
          </w:p>
        </w:tc>
        <w:tc>
          <w:tcPr>
            <w:tcW w:w="1926" w:type="dxa"/>
            <w:gridSpan w:val="3"/>
            <w:tcBorders>
              <w:left w:val="single" w:sz="4" w:space="0" w:color="auto"/>
              <w:bottom w:val="single" w:sz="4" w:space="0" w:color="auto"/>
              <w:right w:val="single" w:sz="12" w:space="0" w:color="auto"/>
            </w:tcBorders>
            <w:vAlign w:val="center"/>
          </w:tcPr>
          <w:p w14:paraId="0B651969" w14:textId="77777777" w:rsidR="006C7785" w:rsidRPr="00340B0D" w:rsidRDefault="006C7785" w:rsidP="00380FCD">
            <w:pPr>
              <w:rPr>
                <w:rFonts w:cs="Arial"/>
                <w:sz w:val="18"/>
                <w:szCs w:val="18"/>
              </w:rPr>
            </w:pPr>
          </w:p>
        </w:tc>
      </w:tr>
      <w:tr w:rsidR="006C7785" w:rsidRPr="00340B0D" w14:paraId="13FFAF2D" w14:textId="77777777" w:rsidTr="00380FCD">
        <w:trPr>
          <w:gridBefore w:val="1"/>
          <w:wBefore w:w="12" w:type="dxa"/>
        </w:trPr>
        <w:tc>
          <w:tcPr>
            <w:tcW w:w="2709" w:type="dxa"/>
            <w:tcBorders>
              <w:left w:val="single" w:sz="12" w:space="0" w:color="auto"/>
              <w:bottom w:val="single" w:sz="4" w:space="0" w:color="auto"/>
            </w:tcBorders>
          </w:tcPr>
          <w:p w14:paraId="67FCAE20" w14:textId="77777777" w:rsidR="006C7785" w:rsidRPr="00340B0D" w:rsidRDefault="006C7785" w:rsidP="00380FCD">
            <w:pPr>
              <w:rPr>
                <w:rFonts w:cs="Arial"/>
                <w:sz w:val="18"/>
                <w:szCs w:val="18"/>
              </w:rPr>
            </w:pPr>
            <w:r w:rsidRPr="00340B0D">
              <w:rPr>
                <w:rFonts w:cs="Arial"/>
                <w:sz w:val="18"/>
                <w:szCs w:val="18"/>
              </w:rPr>
              <w:t>End Date</w:t>
            </w:r>
          </w:p>
        </w:tc>
        <w:tc>
          <w:tcPr>
            <w:tcW w:w="1790" w:type="dxa"/>
            <w:gridSpan w:val="3"/>
            <w:tcBorders>
              <w:top w:val="single" w:sz="4" w:space="0" w:color="auto"/>
              <w:bottom w:val="single" w:sz="4" w:space="0" w:color="auto"/>
              <w:right w:val="single" w:sz="12" w:space="0" w:color="auto"/>
            </w:tcBorders>
          </w:tcPr>
          <w:p w14:paraId="63B0E235" w14:textId="77777777" w:rsidR="006C7785" w:rsidRPr="00340B0D" w:rsidRDefault="006C7785" w:rsidP="00380FCD">
            <w:pPr>
              <w:rPr>
                <w:rFonts w:cs="Arial"/>
                <w:sz w:val="18"/>
                <w:szCs w:val="18"/>
              </w:rPr>
            </w:pPr>
          </w:p>
        </w:tc>
        <w:tc>
          <w:tcPr>
            <w:tcW w:w="2809" w:type="dxa"/>
            <w:gridSpan w:val="2"/>
            <w:tcBorders>
              <w:top w:val="single" w:sz="4" w:space="0" w:color="auto"/>
              <w:left w:val="single" w:sz="12" w:space="0" w:color="auto"/>
              <w:bottom w:val="single" w:sz="4" w:space="0" w:color="auto"/>
              <w:right w:val="single" w:sz="4" w:space="0" w:color="auto"/>
            </w:tcBorders>
            <w:shd w:val="clear" w:color="auto" w:fill="FFFFFF" w:themeFill="background1"/>
          </w:tcPr>
          <w:p w14:paraId="13E2EA44" w14:textId="77777777" w:rsidR="006C7785" w:rsidRPr="00340B0D" w:rsidRDefault="006C7785" w:rsidP="00380FCD">
            <w:pPr>
              <w:rPr>
                <w:rFonts w:cs="Arial"/>
                <w:sz w:val="18"/>
                <w:szCs w:val="18"/>
              </w:rPr>
            </w:pPr>
            <w:r w:rsidRPr="00340B0D">
              <w:rPr>
                <w:rFonts w:cs="Arial"/>
                <w:sz w:val="18"/>
                <w:szCs w:val="18"/>
              </w:rPr>
              <w:t>Scale</w:t>
            </w:r>
          </w:p>
        </w:tc>
        <w:tc>
          <w:tcPr>
            <w:tcW w:w="1926" w:type="dxa"/>
            <w:gridSpan w:val="3"/>
            <w:tcBorders>
              <w:top w:val="single" w:sz="4" w:space="0" w:color="auto"/>
              <w:left w:val="single" w:sz="4" w:space="0" w:color="auto"/>
              <w:bottom w:val="single" w:sz="4" w:space="0" w:color="auto"/>
              <w:right w:val="single" w:sz="12" w:space="0" w:color="auto"/>
            </w:tcBorders>
            <w:shd w:val="clear" w:color="auto" w:fill="FFFFFF" w:themeFill="background1"/>
          </w:tcPr>
          <w:p w14:paraId="0341F279" w14:textId="77777777" w:rsidR="006C7785" w:rsidRPr="00340B0D" w:rsidRDefault="006C7785" w:rsidP="00380FCD">
            <w:pPr>
              <w:rPr>
                <w:rFonts w:cs="Arial"/>
                <w:sz w:val="18"/>
                <w:szCs w:val="18"/>
              </w:rPr>
            </w:pPr>
            <w:r w:rsidRPr="00340B0D">
              <w:rPr>
                <w:rFonts w:cs="Arial"/>
                <w:sz w:val="18"/>
                <w:szCs w:val="18"/>
              </w:rPr>
              <w:t>1:</w:t>
            </w:r>
            <w:r>
              <w:rPr>
                <w:rFonts w:cs="Arial"/>
                <w:sz w:val="18"/>
                <w:szCs w:val="18"/>
              </w:rPr>
              <w:t>52000</w:t>
            </w:r>
          </w:p>
        </w:tc>
      </w:tr>
      <w:tr w:rsidR="006C7785" w:rsidRPr="00340B0D" w14:paraId="079FAEAF" w14:textId="77777777" w:rsidTr="00380FCD">
        <w:trPr>
          <w:gridBefore w:val="1"/>
          <w:wBefore w:w="12" w:type="dxa"/>
        </w:trPr>
        <w:tc>
          <w:tcPr>
            <w:tcW w:w="4499" w:type="dxa"/>
            <w:gridSpan w:val="4"/>
            <w:tcBorders>
              <w:top w:val="single" w:sz="4" w:space="0" w:color="auto"/>
              <w:left w:val="single" w:sz="12" w:space="0" w:color="auto"/>
              <w:bottom w:val="single" w:sz="12" w:space="0" w:color="auto"/>
              <w:right w:val="single" w:sz="12" w:space="0" w:color="auto"/>
            </w:tcBorders>
            <w:shd w:val="clear" w:color="auto" w:fill="FFFFFF" w:themeFill="background1"/>
          </w:tcPr>
          <w:p w14:paraId="52F01310" w14:textId="77777777" w:rsidR="006C7785" w:rsidRPr="00340B0D" w:rsidRDefault="006C7785" w:rsidP="00380FCD">
            <w:pPr>
              <w:jc w:val="center"/>
              <w:rPr>
                <w:rFonts w:cs="Arial"/>
                <w:b/>
                <w:bCs/>
                <w:sz w:val="18"/>
                <w:szCs w:val="18"/>
              </w:rPr>
            </w:pPr>
          </w:p>
        </w:tc>
        <w:tc>
          <w:tcPr>
            <w:tcW w:w="2809" w:type="dxa"/>
            <w:gridSpan w:val="2"/>
            <w:tcBorders>
              <w:top w:val="single" w:sz="4" w:space="0" w:color="auto"/>
              <w:left w:val="single" w:sz="12" w:space="0" w:color="auto"/>
              <w:bottom w:val="single" w:sz="12" w:space="0" w:color="auto"/>
              <w:right w:val="single" w:sz="4" w:space="0" w:color="auto"/>
            </w:tcBorders>
            <w:shd w:val="clear" w:color="auto" w:fill="auto"/>
          </w:tcPr>
          <w:p w14:paraId="5F1822C1" w14:textId="77777777" w:rsidR="006C7785" w:rsidRPr="00340B0D" w:rsidRDefault="006C7785" w:rsidP="00380FCD">
            <w:pPr>
              <w:rPr>
                <w:rFonts w:cs="Arial"/>
                <w:sz w:val="18"/>
                <w:szCs w:val="18"/>
              </w:rPr>
            </w:pPr>
            <w:r w:rsidRPr="00340B0D">
              <w:rPr>
                <w:rFonts w:cs="Arial"/>
                <w:sz w:val="18"/>
                <w:szCs w:val="18"/>
              </w:rPr>
              <w:t xml:space="preserve">Orientation </w:t>
            </w:r>
          </w:p>
        </w:tc>
        <w:tc>
          <w:tcPr>
            <w:tcW w:w="1926" w:type="dxa"/>
            <w:gridSpan w:val="3"/>
            <w:tcBorders>
              <w:top w:val="single" w:sz="4" w:space="0" w:color="auto"/>
              <w:left w:val="single" w:sz="4" w:space="0" w:color="auto"/>
              <w:bottom w:val="single" w:sz="12" w:space="0" w:color="auto"/>
              <w:right w:val="single" w:sz="12" w:space="0" w:color="auto"/>
            </w:tcBorders>
            <w:shd w:val="clear" w:color="auto" w:fill="auto"/>
            <w:vAlign w:val="center"/>
          </w:tcPr>
          <w:p w14:paraId="3BFA2D11" w14:textId="77777777" w:rsidR="006C7785" w:rsidRPr="00340B0D" w:rsidRDefault="006C7785" w:rsidP="00380FCD">
            <w:pPr>
              <w:rPr>
                <w:rFonts w:cs="Arial"/>
                <w:sz w:val="18"/>
                <w:szCs w:val="18"/>
              </w:rPr>
            </w:pPr>
          </w:p>
        </w:tc>
      </w:tr>
      <w:tr w:rsidR="006C7785" w:rsidRPr="00340B0D" w14:paraId="724D4ED9"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tcPr>
          <w:p w14:paraId="13FD2A52" w14:textId="77777777" w:rsidR="006C7785" w:rsidRPr="00340B0D" w:rsidRDefault="006C7785" w:rsidP="00380FCD">
            <w:pPr>
              <w:rPr>
                <w:rFonts w:cs="Arial"/>
                <w:sz w:val="18"/>
                <w:szCs w:val="18"/>
              </w:rPr>
            </w:pPr>
          </w:p>
        </w:tc>
      </w:tr>
      <w:tr w:rsidR="006C7785" w:rsidRPr="00340B0D" w14:paraId="3D2276AC"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1AD6CA7A" w14:textId="77777777" w:rsidR="006C7785" w:rsidRPr="00340B0D" w:rsidRDefault="006C7785" w:rsidP="00380FCD">
            <w:pPr>
              <w:jc w:val="center"/>
              <w:rPr>
                <w:rFonts w:cs="Arial"/>
                <w:b/>
                <w:bCs/>
                <w:sz w:val="18"/>
                <w:szCs w:val="18"/>
              </w:rPr>
            </w:pPr>
            <w:r w:rsidRPr="00340B0D">
              <w:rPr>
                <w:rFonts w:cs="Arial"/>
                <w:b/>
                <w:bCs/>
                <w:sz w:val="18"/>
                <w:szCs w:val="18"/>
              </w:rPr>
              <w:t>Viewing Group</w:t>
            </w:r>
            <w:r>
              <w:rPr>
                <w:rFonts w:cs="Arial"/>
                <w:b/>
                <w:bCs/>
                <w:sz w:val="18"/>
                <w:szCs w:val="18"/>
              </w:rPr>
              <w:t>s</w:t>
            </w:r>
          </w:p>
        </w:tc>
      </w:tr>
      <w:tr w:rsidR="006C7785" w:rsidRPr="00340B0D" w14:paraId="073C73FB" w14:textId="77777777" w:rsidTr="00380FCD">
        <w:trPr>
          <w:gridBefore w:val="1"/>
          <w:wBefore w:w="12" w:type="dxa"/>
        </w:trPr>
        <w:tc>
          <w:tcPr>
            <w:tcW w:w="5413" w:type="dxa"/>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E2F81D8" w14:textId="77777777" w:rsidR="006C7785" w:rsidRPr="00340B0D" w:rsidRDefault="006C7785" w:rsidP="00380FCD">
            <w:pPr>
              <w:jc w:val="center"/>
              <w:rPr>
                <w:rFonts w:cs="Arial"/>
                <w:b/>
                <w:bCs/>
                <w:sz w:val="18"/>
                <w:szCs w:val="18"/>
              </w:rPr>
            </w:pPr>
            <w:r w:rsidRPr="00340B0D">
              <w:rPr>
                <w:rFonts w:cs="Arial"/>
                <w:b/>
                <w:bCs/>
                <w:sz w:val="18"/>
                <w:szCs w:val="18"/>
              </w:rPr>
              <w:t>Standard Display</w:t>
            </w:r>
          </w:p>
        </w:tc>
        <w:tc>
          <w:tcPr>
            <w:tcW w:w="3821" w:type="dxa"/>
            <w:gridSpan w:val="4"/>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2F9521BF" w14:textId="77777777" w:rsidR="006C7785" w:rsidRPr="00340B0D" w:rsidRDefault="006C7785" w:rsidP="00380FCD">
            <w:pPr>
              <w:jc w:val="center"/>
              <w:rPr>
                <w:rFonts w:cs="Arial"/>
                <w:b/>
                <w:bCs/>
                <w:sz w:val="18"/>
                <w:szCs w:val="18"/>
              </w:rPr>
            </w:pPr>
            <w:r w:rsidRPr="00340B0D">
              <w:rPr>
                <w:rFonts w:cs="Arial"/>
                <w:b/>
                <w:bCs/>
                <w:sz w:val="18"/>
                <w:szCs w:val="18"/>
              </w:rPr>
              <w:t>Other</w:t>
            </w:r>
          </w:p>
        </w:tc>
      </w:tr>
      <w:tr w:rsidR="006C7785" w:rsidRPr="00340B0D" w14:paraId="10982996"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53A249F" w14:textId="77777777" w:rsidR="006C7785" w:rsidRPr="00340B0D" w:rsidRDefault="006C7785" w:rsidP="00380FCD">
            <w:pPr>
              <w:rPr>
                <w:rFonts w:cs="Arial"/>
                <w:sz w:val="18"/>
                <w:szCs w:val="18"/>
              </w:rPr>
            </w:pPr>
            <w:r w:rsidRPr="00340B0D">
              <w:rPr>
                <w:rFonts w:cs="Arial"/>
                <w:sz w:val="18"/>
                <w:szCs w:val="18"/>
              </w:rPr>
              <w:t>Drying lines</w:t>
            </w:r>
          </w:p>
        </w:tc>
        <w:tc>
          <w:tcPr>
            <w:tcW w:w="1143" w:type="dxa"/>
            <w:gridSpan w:val="2"/>
            <w:tcBorders>
              <w:top w:val="single" w:sz="4" w:space="0" w:color="auto"/>
              <w:left w:val="single" w:sz="4" w:space="0" w:color="auto"/>
              <w:bottom w:val="single" w:sz="4" w:space="0" w:color="auto"/>
              <w:right w:val="single" w:sz="12" w:space="0" w:color="auto"/>
            </w:tcBorders>
          </w:tcPr>
          <w:p w14:paraId="129BC9B2"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D9574A6" w14:textId="77777777" w:rsidR="006C7785" w:rsidRPr="00340B0D" w:rsidRDefault="006C7785" w:rsidP="00380FCD">
            <w:pPr>
              <w:pStyle w:val="Default"/>
              <w:rPr>
                <w:sz w:val="18"/>
                <w:szCs w:val="18"/>
              </w:rPr>
            </w:pPr>
            <w:r w:rsidRPr="00340B0D">
              <w:rPr>
                <w:sz w:val="18"/>
                <w:szCs w:val="18"/>
              </w:rPr>
              <w:t>Spot soundings</w:t>
            </w:r>
          </w:p>
        </w:tc>
        <w:tc>
          <w:tcPr>
            <w:tcW w:w="632" w:type="dxa"/>
            <w:tcBorders>
              <w:top w:val="single" w:sz="4" w:space="0" w:color="auto"/>
              <w:bottom w:val="single" w:sz="4" w:space="0" w:color="auto"/>
              <w:right w:val="single" w:sz="12" w:space="0" w:color="auto"/>
            </w:tcBorders>
            <w:vAlign w:val="center"/>
          </w:tcPr>
          <w:p w14:paraId="69A8ECFA" w14:textId="77777777" w:rsidR="006C7785" w:rsidRPr="00340B0D" w:rsidRDefault="006C7785" w:rsidP="00380FCD">
            <w:pPr>
              <w:rPr>
                <w:rFonts w:cs="Arial"/>
                <w:sz w:val="18"/>
                <w:szCs w:val="18"/>
              </w:rPr>
            </w:pPr>
          </w:p>
        </w:tc>
      </w:tr>
      <w:tr w:rsidR="006C7785" w:rsidRPr="00340B0D" w14:paraId="117AAB5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8800F26" w14:textId="77777777" w:rsidR="006C7785" w:rsidRPr="00340B0D" w:rsidRDefault="006C7785" w:rsidP="00380FCD">
            <w:pPr>
              <w:pStyle w:val="Default"/>
              <w:rPr>
                <w:sz w:val="18"/>
                <w:szCs w:val="18"/>
              </w:rPr>
            </w:pPr>
            <w:r w:rsidRPr="00340B0D">
              <w:rPr>
                <w:sz w:val="18"/>
                <w:szCs w:val="18"/>
              </w:rPr>
              <w:t>Buoys. Beacons, aids to navigation</w:t>
            </w:r>
          </w:p>
        </w:tc>
        <w:tc>
          <w:tcPr>
            <w:tcW w:w="1143" w:type="dxa"/>
            <w:gridSpan w:val="2"/>
            <w:tcBorders>
              <w:top w:val="single" w:sz="4" w:space="0" w:color="auto"/>
              <w:left w:val="single" w:sz="4" w:space="0" w:color="auto"/>
              <w:bottom w:val="single" w:sz="4" w:space="0" w:color="auto"/>
              <w:right w:val="single" w:sz="12" w:space="0" w:color="auto"/>
            </w:tcBorders>
          </w:tcPr>
          <w:p w14:paraId="23D1EC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65712B" w14:textId="77777777" w:rsidR="006C7785" w:rsidRPr="00340B0D" w:rsidRDefault="006C7785" w:rsidP="00380FCD">
            <w:pPr>
              <w:pStyle w:val="Default"/>
              <w:rPr>
                <w:sz w:val="18"/>
                <w:szCs w:val="18"/>
              </w:rPr>
            </w:pPr>
            <w:r w:rsidRPr="00340B0D">
              <w:rPr>
                <w:sz w:val="18"/>
                <w:szCs w:val="18"/>
              </w:rPr>
              <w:t>Submarine cables and pipelines</w:t>
            </w:r>
          </w:p>
        </w:tc>
        <w:tc>
          <w:tcPr>
            <w:tcW w:w="632" w:type="dxa"/>
            <w:tcBorders>
              <w:top w:val="single" w:sz="4" w:space="0" w:color="auto"/>
              <w:bottom w:val="single" w:sz="4" w:space="0" w:color="auto"/>
              <w:right w:val="single" w:sz="12" w:space="0" w:color="auto"/>
            </w:tcBorders>
            <w:vAlign w:val="center"/>
          </w:tcPr>
          <w:p w14:paraId="19B3601B" w14:textId="77777777" w:rsidR="006C7785" w:rsidRPr="00340B0D" w:rsidRDefault="006C7785" w:rsidP="00380FCD">
            <w:pPr>
              <w:rPr>
                <w:rFonts w:cs="Arial"/>
                <w:sz w:val="18"/>
                <w:szCs w:val="18"/>
              </w:rPr>
            </w:pPr>
          </w:p>
        </w:tc>
      </w:tr>
      <w:tr w:rsidR="006C7785" w:rsidRPr="00340B0D" w14:paraId="6DC91B8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0C505F" w14:textId="77777777" w:rsidR="006C7785" w:rsidRPr="00340B0D" w:rsidRDefault="006C7785" w:rsidP="00380FCD">
            <w:pPr>
              <w:pStyle w:val="Default"/>
              <w:ind w:left="720"/>
              <w:rPr>
                <w:sz w:val="18"/>
                <w:szCs w:val="18"/>
              </w:rPr>
            </w:pPr>
            <w:r w:rsidRPr="00340B0D">
              <w:rPr>
                <w:sz w:val="18"/>
                <w:szCs w:val="18"/>
              </w:rPr>
              <w:t xml:space="preserve">Buoys, beacons, structures </w:t>
            </w:r>
          </w:p>
        </w:tc>
        <w:tc>
          <w:tcPr>
            <w:tcW w:w="1143" w:type="dxa"/>
            <w:gridSpan w:val="2"/>
            <w:tcBorders>
              <w:top w:val="single" w:sz="4" w:space="0" w:color="auto"/>
              <w:left w:val="single" w:sz="4" w:space="0" w:color="auto"/>
              <w:bottom w:val="single" w:sz="4" w:space="0" w:color="auto"/>
              <w:right w:val="single" w:sz="12" w:space="0" w:color="auto"/>
            </w:tcBorders>
          </w:tcPr>
          <w:p w14:paraId="35741A97"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22CD0AC" w14:textId="77777777" w:rsidR="006C7785" w:rsidRPr="00340B0D" w:rsidRDefault="006C7785" w:rsidP="00380FCD">
            <w:pPr>
              <w:pStyle w:val="Default"/>
              <w:rPr>
                <w:sz w:val="18"/>
                <w:szCs w:val="18"/>
              </w:rPr>
            </w:pPr>
            <w:r w:rsidRPr="00340B0D">
              <w:rPr>
                <w:sz w:val="18"/>
                <w:szCs w:val="18"/>
              </w:rPr>
              <w:t>All isolated dangers</w:t>
            </w:r>
          </w:p>
        </w:tc>
        <w:tc>
          <w:tcPr>
            <w:tcW w:w="632" w:type="dxa"/>
            <w:tcBorders>
              <w:top w:val="single" w:sz="4" w:space="0" w:color="auto"/>
              <w:bottom w:val="single" w:sz="4" w:space="0" w:color="auto"/>
              <w:right w:val="single" w:sz="12" w:space="0" w:color="auto"/>
            </w:tcBorders>
            <w:vAlign w:val="center"/>
          </w:tcPr>
          <w:p w14:paraId="4C4E2AB4" w14:textId="77777777" w:rsidR="006C7785" w:rsidRPr="00340B0D" w:rsidRDefault="006C7785" w:rsidP="00380FCD">
            <w:pPr>
              <w:rPr>
                <w:rFonts w:cs="Arial"/>
                <w:sz w:val="18"/>
                <w:szCs w:val="18"/>
              </w:rPr>
            </w:pPr>
          </w:p>
        </w:tc>
      </w:tr>
      <w:tr w:rsidR="006C7785" w:rsidRPr="00340B0D" w14:paraId="5D5C853F"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731BF3E" w14:textId="77777777" w:rsidR="006C7785" w:rsidRPr="00340B0D" w:rsidRDefault="006C7785" w:rsidP="00380FCD">
            <w:pPr>
              <w:pStyle w:val="Default"/>
              <w:ind w:left="720"/>
              <w:rPr>
                <w:sz w:val="18"/>
                <w:szCs w:val="18"/>
              </w:rPr>
            </w:pPr>
            <w:r w:rsidRPr="00340B0D">
              <w:rPr>
                <w:sz w:val="18"/>
                <w:szCs w:val="18"/>
              </w:rPr>
              <w:t>Lights</w:t>
            </w:r>
          </w:p>
        </w:tc>
        <w:tc>
          <w:tcPr>
            <w:tcW w:w="1143" w:type="dxa"/>
            <w:gridSpan w:val="2"/>
            <w:tcBorders>
              <w:top w:val="single" w:sz="4" w:space="0" w:color="auto"/>
              <w:left w:val="single" w:sz="4" w:space="0" w:color="auto"/>
              <w:bottom w:val="single" w:sz="4" w:space="0" w:color="auto"/>
              <w:right w:val="single" w:sz="12" w:space="0" w:color="auto"/>
            </w:tcBorders>
          </w:tcPr>
          <w:p w14:paraId="2A82862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C61CE86" w14:textId="77777777" w:rsidR="006C7785" w:rsidRPr="00340B0D" w:rsidRDefault="006C7785" w:rsidP="00380FCD">
            <w:pPr>
              <w:pStyle w:val="Default"/>
              <w:rPr>
                <w:sz w:val="18"/>
                <w:szCs w:val="18"/>
              </w:rPr>
            </w:pPr>
            <w:r w:rsidRPr="00340B0D">
              <w:rPr>
                <w:sz w:val="18"/>
                <w:szCs w:val="18"/>
              </w:rPr>
              <w:t>Magnetic variation</w:t>
            </w:r>
          </w:p>
        </w:tc>
        <w:tc>
          <w:tcPr>
            <w:tcW w:w="632" w:type="dxa"/>
            <w:tcBorders>
              <w:top w:val="single" w:sz="4" w:space="0" w:color="auto"/>
              <w:bottom w:val="single" w:sz="4" w:space="0" w:color="auto"/>
              <w:right w:val="single" w:sz="12" w:space="0" w:color="auto"/>
            </w:tcBorders>
            <w:vAlign w:val="center"/>
          </w:tcPr>
          <w:p w14:paraId="7F3CDFA4" w14:textId="77777777" w:rsidR="006C7785" w:rsidRPr="00340B0D" w:rsidRDefault="006C7785" w:rsidP="00380FCD">
            <w:pPr>
              <w:rPr>
                <w:rFonts w:cs="Arial"/>
                <w:sz w:val="18"/>
                <w:szCs w:val="18"/>
              </w:rPr>
            </w:pPr>
          </w:p>
        </w:tc>
      </w:tr>
      <w:tr w:rsidR="006C7785" w:rsidRPr="00340B0D" w14:paraId="67E61B6C"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4170A6AA" w14:textId="77777777" w:rsidR="006C7785" w:rsidRPr="00340B0D" w:rsidRDefault="006C7785" w:rsidP="00380FCD">
            <w:pPr>
              <w:pStyle w:val="Default"/>
              <w:rPr>
                <w:sz w:val="18"/>
                <w:szCs w:val="18"/>
              </w:rPr>
            </w:pPr>
            <w:r w:rsidRPr="00340B0D">
              <w:rPr>
                <w:sz w:val="18"/>
                <w:szCs w:val="18"/>
              </w:rPr>
              <w:t>Boundaries and limits</w:t>
            </w:r>
          </w:p>
        </w:tc>
        <w:tc>
          <w:tcPr>
            <w:tcW w:w="1143" w:type="dxa"/>
            <w:gridSpan w:val="2"/>
            <w:tcBorders>
              <w:top w:val="single" w:sz="4" w:space="0" w:color="auto"/>
              <w:left w:val="single" w:sz="4" w:space="0" w:color="auto"/>
              <w:bottom w:val="single" w:sz="4" w:space="0" w:color="auto"/>
              <w:right w:val="single" w:sz="12" w:space="0" w:color="auto"/>
            </w:tcBorders>
          </w:tcPr>
          <w:p w14:paraId="19B6AD5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02587F4" w14:textId="77777777" w:rsidR="006C7785" w:rsidRPr="00340B0D" w:rsidRDefault="006C7785" w:rsidP="00380FCD">
            <w:pPr>
              <w:pStyle w:val="Default"/>
              <w:rPr>
                <w:sz w:val="18"/>
                <w:szCs w:val="18"/>
              </w:rPr>
            </w:pPr>
            <w:r w:rsidRPr="00340B0D">
              <w:rPr>
                <w:sz w:val="18"/>
                <w:szCs w:val="18"/>
              </w:rPr>
              <w:t>Depth contours</w:t>
            </w:r>
          </w:p>
        </w:tc>
        <w:tc>
          <w:tcPr>
            <w:tcW w:w="632" w:type="dxa"/>
            <w:tcBorders>
              <w:top w:val="single" w:sz="4" w:space="0" w:color="auto"/>
              <w:bottom w:val="single" w:sz="4" w:space="0" w:color="auto"/>
              <w:right w:val="single" w:sz="12" w:space="0" w:color="auto"/>
            </w:tcBorders>
            <w:vAlign w:val="center"/>
          </w:tcPr>
          <w:p w14:paraId="0ADD53D7" w14:textId="77777777" w:rsidR="006C7785" w:rsidRPr="00340B0D" w:rsidRDefault="006C7785" w:rsidP="00380FCD">
            <w:pPr>
              <w:rPr>
                <w:rFonts w:cs="Arial"/>
                <w:sz w:val="18"/>
                <w:szCs w:val="18"/>
              </w:rPr>
            </w:pPr>
          </w:p>
        </w:tc>
      </w:tr>
      <w:tr w:rsidR="006C7785" w:rsidRPr="00340B0D" w14:paraId="5BDBE43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1B6E08B" w14:textId="77777777" w:rsidR="006C7785" w:rsidRPr="00340B0D" w:rsidRDefault="006C7785" w:rsidP="00380FCD">
            <w:pPr>
              <w:pStyle w:val="Default"/>
              <w:rPr>
                <w:sz w:val="18"/>
                <w:szCs w:val="18"/>
              </w:rPr>
            </w:pPr>
            <w:r w:rsidRPr="00340B0D">
              <w:rPr>
                <w:sz w:val="18"/>
                <w:szCs w:val="18"/>
              </w:rPr>
              <w:t>Prohibited and restricted areas</w:t>
            </w:r>
          </w:p>
        </w:tc>
        <w:tc>
          <w:tcPr>
            <w:tcW w:w="1143" w:type="dxa"/>
            <w:gridSpan w:val="2"/>
            <w:tcBorders>
              <w:top w:val="single" w:sz="4" w:space="0" w:color="auto"/>
              <w:left w:val="single" w:sz="4" w:space="0" w:color="auto"/>
              <w:bottom w:val="single" w:sz="4" w:space="0" w:color="auto"/>
              <w:right w:val="single" w:sz="12" w:space="0" w:color="auto"/>
            </w:tcBorders>
          </w:tcPr>
          <w:p w14:paraId="5FD0F3F5"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E2BF870" w14:textId="77777777" w:rsidR="006C7785" w:rsidRPr="00340B0D" w:rsidRDefault="006C7785" w:rsidP="00380FCD">
            <w:pPr>
              <w:pStyle w:val="Default"/>
              <w:rPr>
                <w:sz w:val="18"/>
                <w:szCs w:val="18"/>
              </w:rPr>
            </w:pPr>
            <w:r w:rsidRPr="00340B0D">
              <w:rPr>
                <w:sz w:val="18"/>
                <w:szCs w:val="18"/>
              </w:rPr>
              <w:t>Seabed</w:t>
            </w:r>
          </w:p>
        </w:tc>
        <w:tc>
          <w:tcPr>
            <w:tcW w:w="632" w:type="dxa"/>
            <w:tcBorders>
              <w:top w:val="single" w:sz="4" w:space="0" w:color="auto"/>
              <w:bottom w:val="single" w:sz="4" w:space="0" w:color="auto"/>
              <w:right w:val="single" w:sz="12" w:space="0" w:color="auto"/>
            </w:tcBorders>
            <w:vAlign w:val="center"/>
          </w:tcPr>
          <w:p w14:paraId="27E6C9E3" w14:textId="77777777" w:rsidR="006C7785" w:rsidRPr="00340B0D" w:rsidRDefault="006C7785" w:rsidP="00380FCD">
            <w:pPr>
              <w:rPr>
                <w:rFonts w:cs="Arial"/>
                <w:sz w:val="18"/>
                <w:szCs w:val="18"/>
              </w:rPr>
            </w:pPr>
          </w:p>
        </w:tc>
      </w:tr>
      <w:tr w:rsidR="006C7785" w:rsidRPr="00340B0D" w14:paraId="14A9CF1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1DCE7775" w14:textId="77777777" w:rsidR="006C7785" w:rsidRPr="00340B0D" w:rsidRDefault="006C7785" w:rsidP="00380FCD">
            <w:pPr>
              <w:pStyle w:val="Default"/>
              <w:rPr>
                <w:sz w:val="18"/>
                <w:szCs w:val="18"/>
              </w:rPr>
            </w:pPr>
            <w:r w:rsidRPr="00340B0D">
              <w:rPr>
                <w:sz w:val="18"/>
                <w:szCs w:val="18"/>
              </w:rPr>
              <w:t>Chart scale boundaries</w:t>
            </w:r>
          </w:p>
        </w:tc>
        <w:tc>
          <w:tcPr>
            <w:tcW w:w="1143" w:type="dxa"/>
            <w:gridSpan w:val="2"/>
            <w:tcBorders>
              <w:top w:val="single" w:sz="4" w:space="0" w:color="auto"/>
              <w:left w:val="single" w:sz="4" w:space="0" w:color="auto"/>
              <w:bottom w:val="single" w:sz="4" w:space="0" w:color="auto"/>
              <w:right w:val="single" w:sz="12" w:space="0" w:color="auto"/>
            </w:tcBorders>
          </w:tcPr>
          <w:p w14:paraId="14C991CF"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13EB5E8F" w14:textId="77777777" w:rsidR="006C7785" w:rsidRPr="00340B0D" w:rsidRDefault="006C7785" w:rsidP="00380FCD">
            <w:pPr>
              <w:pStyle w:val="Default"/>
              <w:rPr>
                <w:sz w:val="18"/>
                <w:szCs w:val="18"/>
              </w:rPr>
            </w:pPr>
            <w:r w:rsidRPr="00340B0D">
              <w:rPr>
                <w:sz w:val="18"/>
                <w:szCs w:val="18"/>
              </w:rPr>
              <w:t>Tidal</w:t>
            </w:r>
          </w:p>
        </w:tc>
        <w:tc>
          <w:tcPr>
            <w:tcW w:w="632" w:type="dxa"/>
            <w:tcBorders>
              <w:top w:val="single" w:sz="4" w:space="0" w:color="auto"/>
              <w:bottom w:val="single" w:sz="4" w:space="0" w:color="auto"/>
              <w:right w:val="single" w:sz="12" w:space="0" w:color="auto"/>
            </w:tcBorders>
            <w:vAlign w:val="center"/>
          </w:tcPr>
          <w:p w14:paraId="47975BCE" w14:textId="77777777" w:rsidR="006C7785" w:rsidRPr="00340B0D" w:rsidRDefault="006C7785" w:rsidP="00380FCD">
            <w:pPr>
              <w:rPr>
                <w:rFonts w:cs="Arial"/>
                <w:sz w:val="18"/>
                <w:szCs w:val="18"/>
              </w:rPr>
            </w:pPr>
          </w:p>
        </w:tc>
      </w:tr>
      <w:tr w:rsidR="006C7785" w:rsidRPr="00340B0D" w14:paraId="514EBBE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17A9CB7" w14:textId="77777777" w:rsidR="006C7785" w:rsidRPr="00340B0D" w:rsidRDefault="006C7785" w:rsidP="00380FCD">
            <w:pPr>
              <w:pStyle w:val="Default"/>
              <w:rPr>
                <w:sz w:val="18"/>
                <w:szCs w:val="18"/>
              </w:rPr>
            </w:pPr>
            <w:r w:rsidRPr="00340B0D">
              <w:rPr>
                <w:sz w:val="18"/>
                <w:szCs w:val="18"/>
              </w:rPr>
              <w:t>Cautionary notes</w:t>
            </w:r>
          </w:p>
        </w:tc>
        <w:tc>
          <w:tcPr>
            <w:tcW w:w="1143" w:type="dxa"/>
            <w:gridSpan w:val="2"/>
            <w:tcBorders>
              <w:top w:val="single" w:sz="4" w:space="0" w:color="auto"/>
              <w:left w:val="single" w:sz="4" w:space="0" w:color="auto"/>
              <w:bottom w:val="single" w:sz="4" w:space="0" w:color="auto"/>
              <w:right w:val="single" w:sz="12" w:space="0" w:color="auto"/>
            </w:tcBorders>
          </w:tcPr>
          <w:p w14:paraId="67DAFFE1"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7974E0D" w14:textId="77777777" w:rsidR="006C7785" w:rsidRPr="00340B0D" w:rsidRDefault="006C7785" w:rsidP="00380FCD">
            <w:pPr>
              <w:pStyle w:val="Default"/>
              <w:rPr>
                <w:sz w:val="18"/>
                <w:szCs w:val="18"/>
              </w:rPr>
            </w:pPr>
            <w:r w:rsidRPr="00340B0D">
              <w:rPr>
                <w:sz w:val="18"/>
                <w:szCs w:val="18"/>
              </w:rPr>
              <w:t>Miscellaneous (Other)</w:t>
            </w:r>
          </w:p>
        </w:tc>
        <w:tc>
          <w:tcPr>
            <w:tcW w:w="632" w:type="dxa"/>
            <w:tcBorders>
              <w:top w:val="single" w:sz="4" w:space="0" w:color="auto"/>
              <w:bottom w:val="single" w:sz="4" w:space="0" w:color="auto"/>
              <w:right w:val="single" w:sz="12" w:space="0" w:color="auto"/>
            </w:tcBorders>
            <w:vAlign w:val="center"/>
          </w:tcPr>
          <w:p w14:paraId="629A3777" w14:textId="77777777" w:rsidR="006C7785" w:rsidRPr="00340B0D" w:rsidRDefault="006C7785" w:rsidP="00380FCD">
            <w:pPr>
              <w:rPr>
                <w:rFonts w:cs="Arial"/>
                <w:sz w:val="18"/>
                <w:szCs w:val="18"/>
              </w:rPr>
            </w:pPr>
          </w:p>
        </w:tc>
      </w:tr>
      <w:tr w:rsidR="006C7785" w:rsidRPr="00340B0D" w14:paraId="6162EA67"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548B676E" w14:textId="77777777" w:rsidR="006C7785" w:rsidRPr="00340B0D" w:rsidRDefault="006C7785" w:rsidP="00380FCD">
            <w:pPr>
              <w:pStyle w:val="Default"/>
              <w:rPr>
                <w:sz w:val="18"/>
                <w:szCs w:val="18"/>
              </w:rPr>
            </w:pPr>
            <w:r w:rsidRPr="00340B0D">
              <w:rPr>
                <w:sz w:val="18"/>
                <w:szCs w:val="18"/>
              </w:rPr>
              <w:t>Ships’ routeing systems and ferry routes</w:t>
            </w:r>
          </w:p>
        </w:tc>
        <w:tc>
          <w:tcPr>
            <w:tcW w:w="1143" w:type="dxa"/>
            <w:gridSpan w:val="2"/>
            <w:tcBorders>
              <w:top w:val="single" w:sz="4" w:space="0" w:color="auto"/>
              <w:left w:val="single" w:sz="4" w:space="0" w:color="auto"/>
              <w:bottom w:val="single" w:sz="4" w:space="0" w:color="auto"/>
              <w:right w:val="single" w:sz="12" w:space="0" w:color="auto"/>
            </w:tcBorders>
          </w:tcPr>
          <w:p w14:paraId="030BD0FD"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775D2E35"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CC29F37" w14:textId="77777777" w:rsidR="006C7785" w:rsidRPr="00340B0D" w:rsidRDefault="006C7785" w:rsidP="00380FCD">
            <w:pPr>
              <w:rPr>
                <w:rFonts w:cs="Arial"/>
                <w:sz w:val="18"/>
                <w:szCs w:val="18"/>
              </w:rPr>
            </w:pPr>
          </w:p>
        </w:tc>
      </w:tr>
      <w:tr w:rsidR="006C7785" w:rsidRPr="00340B0D" w14:paraId="7E651DF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2AC76110" w14:textId="77777777" w:rsidR="006C7785" w:rsidRPr="00340B0D" w:rsidRDefault="006C7785" w:rsidP="00380FCD">
            <w:pPr>
              <w:pStyle w:val="Default"/>
              <w:rPr>
                <w:sz w:val="18"/>
                <w:szCs w:val="18"/>
              </w:rPr>
            </w:pPr>
            <w:r w:rsidRPr="00340B0D">
              <w:rPr>
                <w:sz w:val="18"/>
                <w:szCs w:val="18"/>
              </w:rPr>
              <w:t xml:space="preserve">Archipelagic sea lanes </w:t>
            </w:r>
          </w:p>
        </w:tc>
        <w:tc>
          <w:tcPr>
            <w:tcW w:w="1143" w:type="dxa"/>
            <w:gridSpan w:val="2"/>
            <w:tcBorders>
              <w:top w:val="single" w:sz="4" w:space="0" w:color="auto"/>
              <w:left w:val="single" w:sz="4" w:space="0" w:color="auto"/>
              <w:bottom w:val="single" w:sz="4" w:space="0" w:color="auto"/>
              <w:right w:val="single" w:sz="12" w:space="0" w:color="auto"/>
            </w:tcBorders>
          </w:tcPr>
          <w:p w14:paraId="3DE36F04"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5926BBE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3E026EE5" w14:textId="77777777" w:rsidR="006C7785" w:rsidRPr="00340B0D" w:rsidRDefault="006C7785" w:rsidP="00380FCD">
            <w:pPr>
              <w:rPr>
                <w:rFonts w:cs="Arial"/>
                <w:sz w:val="18"/>
                <w:szCs w:val="18"/>
              </w:rPr>
            </w:pPr>
          </w:p>
        </w:tc>
      </w:tr>
      <w:tr w:rsidR="006C7785" w:rsidRPr="00340B0D" w14:paraId="0B990274"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83B26E2" w14:textId="77777777" w:rsidR="006C7785" w:rsidRPr="00340B0D" w:rsidRDefault="006C7785" w:rsidP="00380FCD">
            <w:pPr>
              <w:pStyle w:val="Default"/>
              <w:rPr>
                <w:sz w:val="18"/>
                <w:szCs w:val="18"/>
              </w:rPr>
            </w:pPr>
            <w:r w:rsidRPr="00340B0D">
              <w:rPr>
                <w:sz w:val="18"/>
                <w:szCs w:val="18"/>
              </w:rPr>
              <w:t>Miscellaneous (Standard)</w:t>
            </w:r>
          </w:p>
        </w:tc>
        <w:tc>
          <w:tcPr>
            <w:tcW w:w="1143" w:type="dxa"/>
            <w:gridSpan w:val="2"/>
            <w:tcBorders>
              <w:top w:val="single" w:sz="4" w:space="0" w:color="auto"/>
              <w:left w:val="single" w:sz="4" w:space="0" w:color="auto"/>
              <w:bottom w:val="single" w:sz="4" w:space="0" w:color="auto"/>
              <w:right w:val="single" w:sz="12" w:space="0" w:color="auto"/>
            </w:tcBorders>
          </w:tcPr>
          <w:p w14:paraId="604F6EB6"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62572850"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44B269FE" w14:textId="77777777" w:rsidR="006C7785" w:rsidRPr="00340B0D" w:rsidRDefault="006C7785" w:rsidP="00380FCD">
            <w:pPr>
              <w:rPr>
                <w:rFonts w:cs="Arial"/>
                <w:sz w:val="18"/>
                <w:szCs w:val="18"/>
              </w:rPr>
            </w:pPr>
          </w:p>
        </w:tc>
      </w:tr>
      <w:tr w:rsidR="006C7785" w:rsidRPr="00340B0D" w14:paraId="585EF389"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7FFD311" w14:textId="77777777" w:rsidR="006C7785" w:rsidRPr="00340B0D" w:rsidRDefault="006C7785" w:rsidP="00380FCD">
            <w:pPr>
              <w:pStyle w:val="Default"/>
              <w:ind w:left="720"/>
              <w:rPr>
                <w:sz w:val="18"/>
                <w:szCs w:val="18"/>
              </w:rPr>
            </w:pPr>
            <w:r w:rsidRPr="00340B0D">
              <w:rPr>
                <w:sz w:val="18"/>
                <w:szCs w:val="18"/>
              </w:rPr>
              <w:t>Chart (Standard)</w:t>
            </w:r>
          </w:p>
        </w:tc>
        <w:tc>
          <w:tcPr>
            <w:tcW w:w="1143" w:type="dxa"/>
            <w:gridSpan w:val="2"/>
            <w:tcBorders>
              <w:top w:val="single" w:sz="4" w:space="0" w:color="auto"/>
              <w:left w:val="single" w:sz="4" w:space="0" w:color="auto"/>
              <w:bottom w:val="single" w:sz="4" w:space="0" w:color="auto"/>
              <w:right w:val="single" w:sz="12" w:space="0" w:color="auto"/>
            </w:tcBorders>
          </w:tcPr>
          <w:p w14:paraId="7C50EC1E"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4" w:space="0" w:color="auto"/>
            </w:tcBorders>
          </w:tcPr>
          <w:p w14:paraId="477F3CE6"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77502316" w14:textId="77777777" w:rsidR="006C7785" w:rsidRPr="00340B0D" w:rsidRDefault="006C7785" w:rsidP="00380FCD">
            <w:pPr>
              <w:rPr>
                <w:rFonts w:cs="Arial"/>
                <w:sz w:val="18"/>
                <w:szCs w:val="18"/>
              </w:rPr>
            </w:pPr>
          </w:p>
        </w:tc>
      </w:tr>
      <w:tr w:rsidR="006C7785" w:rsidRPr="00340B0D" w14:paraId="436BB196" w14:textId="77777777" w:rsidTr="00380FCD">
        <w:trPr>
          <w:gridBefore w:val="1"/>
          <w:wBefore w:w="12" w:type="dxa"/>
        </w:trPr>
        <w:tc>
          <w:tcPr>
            <w:tcW w:w="4270" w:type="dxa"/>
            <w:gridSpan w:val="3"/>
            <w:tcBorders>
              <w:top w:val="single" w:sz="4" w:space="0" w:color="auto"/>
              <w:left w:val="single" w:sz="12" w:space="0" w:color="auto"/>
              <w:bottom w:val="single" w:sz="12" w:space="0" w:color="auto"/>
              <w:right w:val="single" w:sz="4" w:space="0" w:color="auto"/>
            </w:tcBorders>
          </w:tcPr>
          <w:p w14:paraId="4DB1A204" w14:textId="77777777" w:rsidR="006C7785" w:rsidRPr="00340B0D" w:rsidRDefault="006C7785" w:rsidP="00380FCD">
            <w:pPr>
              <w:pStyle w:val="Default"/>
              <w:ind w:left="720"/>
              <w:rPr>
                <w:sz w:val="18"/>
                <w:szCs w:val="18"/>
              </w:rPr>
            </w:pPr>
            <w:r w:rsidRPr="00340B0D">
              <w:rPr>
                <w:sz w:val="18"/>
                <w:szCs w:val="18"/>
              </w:rPr>
              <w:t>Alert Highlights (Standard)</w:t>
            </w:r>
          </w:p>
        </w:tc>
        <w:tc>
          <w:tcPr>
            <w:tcW w:w="1143" w:type="dxa"/>
            <w:gridSpan w:val="2"/>
            <w:tcBorders>
              <w:top w:val="single" w:sz="4" w:space="0" w:color="auto"/>
              <w:left w:val="single" w:sz="4" w:space="0" w:color="auto"/>
              <w:bottom w:val="single" w:sz="12" w:space="0" w:color="auto"/>
              <w:right w:val="single" w:sz="12" w:space="0" w:color="auto"/>
            </w:tcBorders>
          </w:tcPr>
          <w:p w14:paraId="32A145BA" w14:textId="77777777" w:rsidR="006C7785" w:rsidRPr="00340B0D" w:rsidRDefault="006C7785" w:rsidP="00380FCD">
            <w:pPr>
              <w:jc w:val="center"/>
              <w:rPr>
                <w:rFonts w:cs="Arial"/>
                <w:sz w:val="18"/>
                <w:szCs w:val="18"/>
              </w:rPr>
            </w:pPr>
          </w:p>
        </w:tc>
        <w:tc>
          <w:tcPr>
            <w:tcW w:w="3189" w:type="dxa"/>
            <w:gridSpan w:val="3"/>
            <w:tcBorders>
              <w:top w:val="single" w:sz="4" w:space="0" w:color="auto"/>
              <w:left w:val="single" w:sz="12" w:space="0" w:color="auto"/>
              <w:bottom w:val="single" w:sz="12" w:space="0" w:color="auto"/>
            </w:tcBorders>
          </w:tcPr>
          <w:p w14:paraId="6FFCB4FA" w14:textId="77777777" w:rsidR="006C7785" w:rsidRPr="00340B0D" w:rsidRDefault="006C7785" w:rsidP="00380FCD">
            <w:pPr>
              <w:rPr>
                <w:rFonts w:cs="Arial"/>
                <w:sz w:val="18"/>
                <w:szCs w:val="18"/>
              </w:rPr>
            </w:pPr>
          </w:p>
        </w:tc>
        <w:tc>
          <w:tcPr>
            <w:tcW w:w="632" w:type="dxa"/>
            <w:tcBorders>
              <w:top w:val="single" w:sz="4" w:space="0" w:color="auto"/>
              <w:bottom w:val="single" w:sz="12" w:space="0" w:color="auto"/>
              <w:right w:val="single" w:sz="12" w:space="0" w:color="auto"/>
            </w:tcBorders>
            <w:vAlign w:val="center"/>
          </w:tcPr>
          <w:p w14:paraId="4CB7D4CE" w14:textId="77777777" w:rsidR="006C7785" w:rsidRPr="00340B0D" w:rsidRDefault="006C7785" w:rsidP="00380FCD">
            <w:pPr>
              <w:rPr>
                <w:rFonts w:cs="Arial"/>
                <w:sz w:val="18"/>
                <w:szCs w:val="18"/>
              </w:rPr>
            </w:pPr>
          </w:p>
        </w:tc>
      </w:tr>
      <w:tr w:rsidR="006C7785" w:rsidRPr="00340B0D" w14:paraId="351531E4"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shd w:val="clear" w:color="auto" w:fill="BFBFBF" w:themeFill="background1" w:themeFillShade="BF"/>
          </w:tcPr>
          <w:p w14:paraId="15889DAA" w14:textId="77777777" w:rsidR="006C7785" w:rsidRPr="00EF63B4" w:rsidRDefault="006C7785" w:rsidP="00380FCD">
            <w:pPr>
              <w:jc w:val="center"/>
              <w:rPr>
                <w:rFonts w:cs="Arial"/>
                <w:sz w:val="18"/>
                <w:szCs w:val="18"/>
              </w:rPr>
            </w:pPr>
            <w:r>
              <w:rPr>
                <w:rFonts w:cs="Arial"/>
                <w:b/>
                <w:bCs/>
                <w:sz w:val="18"/>
                <w:szCs w:val="18"/>
              </w:rPr>
              <w:lastRenderedPageBreak/>
              <w:t>Additional</w:t>
            </w:r>
          </w:p>
        </w:tc>
      </w:tr>
      <w:tr w:rsidR="006C7785" w:rsidRPr="00340B0D" w14:paraId="477011FA"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0927B4F9"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53567053"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361FFF03"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0486EE49" w14:textId="77777777" w:rsidR="006C7785" w:rsidRPr="00340B0D" w:rsidRDefault="006C7785" w:rsidP="00380FCD">
            <w:pPr>
              <w:rPr>
                <w:rFonts w:cs="Arial"/>
                <w:sz w:val="18"/>
                <w:szCs w:val="18"/>
              </w:rPr>
            </w:pPr>
          </w:p>
        </w:tc>
      </w:tr>
      <w:tr w:rsidR="006C7785" w:rsidRPr="00340B0D" w14:paraId="7AD232F5" w14:textId="77777777" w:rsidTr="00380FCD">
        <w:trPr>
          <w:gridBefore w:val="1"/>
          <w:wBefore w:w="12" w:type="dxa"/>
        </w:trPr>
        <w:tc>
          <w:tcPr>
            <w:tcW w:w="4270" w:type="dxa"/>
            <w:gridSpan w:val="3"/>
            <w:tcBorders>
              <w:top w:val="single" w:sz="4" w:space="0" w:color="auto"/>
              <w:left w:val="single" w:sz="12" w:space="0" w:color="auto"/>
              <w:bottom w:val="single" w:sz="4" w:space="0" w:color="auto"/>
              <w:right w:val="single" w:sz="4" w:space="0" w:color="auto"/>
            </w:tcBorders>
          </w:tcPr>
          <w:p w14:paraId="316E8B26" w14:textId="77777777" w:rsidR="006C7785" w:rsidRPr="00340B0D" w:rsidRDefault="006C7785" w:rsidP="00380FCD">
            <w:pPr>
              <w:pStyle w:val="Default"/>
              <w:ind w:left="720"/>
              <w:rPr>
                <w:sz w:val="18"/>
                <w:szCs w:val="18"/>
              </w:rPr>
            </w:pPr>
          </w:p>
        </w:tc>
        <w:tc>
          <w:tcPr>
            <w:tcW w:w="1143" w:type="dxa"/>
            <w:gridSpan w:val="2"/>
            <w:tcBorders>
              <w:top w:val="single" w:sz="4" w:space="0" w:color="auto"/>
              <w:left w:val="single" w:sz="4" w:space="0" w:color="auto"/>
              <w:bottom w:val="single" w:sz="4" w:space="0" w:color="auto"/>
              <w:right w:val="double" w:sz="4" w:space="0" w:color="auto"/>
            </w:tcBorders>
          </w:tcPr>
          <w:p w14:paraId="78DCF6C9" w14:textId="77777777" w:rsidR="006C7785" w:rsidRPr="00340B0D" w:rsidRDefault="006C7785" w:rsidP="00380FCD">
            <w:pPr>
              <w:jc w:val="center"/>
              <w:rPr>
                <w:rFonts w:cs="Arial"/>
                <w:sz w:val="18"/>
                <w:szCs w:val="18"/>
              </w:rPr>
            </w:pPr>
          </w:p>
        </w:tc>
        <w:tc>
          <w:tcPr>
            <w:tcW w:w="3189" w:type="dxa"/>
            <w:gridSpan w:val="3"/>
            <w:tcBorders>
              <w:top w:val="single" w:sz="4" w:space="0" w:color="auto"/>
              <w:left w:val="double" w:sz="4" w:space="0" w:color="auto"/>
              <w:bottom w:val="single" w:sz="4" w:space="0" w:color="auto"/>
            </w:tcBorders>
          </w:tcPr>
          <w:p w14:paraId="4FF46FE2" w14:textId="77777777" w:rsidR="006C7785" w:rsidRPr="00340B0D" w:rsidRDefault="006C7785" w:rsidP="00380FCD">
            <w:pPr>
              <w:rPr>
                <w:rFonts w:cs="Arial"/>
                <w:sz w:val="18"/>
                <w:szCs w:val="18"/>
              </w:rPr>
            </w:pPr>
          </w:p>
        </w:tc>
        <w:tc>
          <w:tcPr>
            <w:tcW w:w="632" w:type="dxa"/>
            <w:tcBorders>
              <w:top w:val="single" w:sz="4" w:space="0" w:color="auto"/>
              <w:bottom w:val="single" w:sz="4" w:space="0" w:color="auto"/>
              <w:right w:val="single" w:sz="12" w:space="0" w:color="auto"/>
            </w:tcBorders>
            <w:vAlign w:val="center"/>
          </w:tcPr>
          <w:p w14:paraId="6F751C79" w14:textId="77777777" w:rsidR="006C7785" w:rsidRPr="00340B0D" w:rsidRDefault="006C7785" w:rsidP="00380FCD">
            <w:pPr>
              <w:rPr>
                <w:rFonts w:cs="Arial"/>
                <w:sz w:val="18"/>
                <w:szCs w:val="18"/>
              </w:rPr>
            </w:pPr>
          </w:p>
        </w:tc>
      </w:tr>
      <w:tr w:rsidR="006C7785" w:rsidRPr="00340B0D" w14:paraId="486709D4" w14:textId="77777777" w:rsidTr="00380FCD">
        <w:trPr>
          <w:gridBefore w:val="1"/>
          <w:wBefore w:w="12" w:type="dxa"/>
        </w:trPr>
        <w:tc>
          <w:tcPr>
            <w:tcW w:w="9234" w:type="dxa"/>
            <w:gridSpan w:val="9"/>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6CF9DB82" w14:textId="77777777" w:rsidR="006C7785" w:rsidRPr="00340B0D" w:rsidRDefault="006C7785" w:rsidP="00380FCD">
            <w:pPr>
              <w:jc w:val="center"/>
              <w:rPr>
                <w:rFonts w:cs="Arial"/>
                <w:b/>
                <w:bCs/>
                <w:sz w:val="18"/>
                <w:szCs w:val="18"/>
              </w:rPr>
            </w:pPr>
            <w:r w:rsidRPr="00340B0D">
              <w:rPr>
                <w:rFonts w:cs="Arial"/>
                <w:b/>
                <w:bCs/>
                <w:sz w:val="18"/>
                <w:szCs w:val="18"/>
              </w:rPr>
              <w:t>Setup</w:t>
            </w:r>
          </w:p>
        </w:tc>
      </w:tr>
      <w:tr w:rsidR="006C7785" w:rsidRPr="00340B0D" w14:paraId="3D5083FD" w14:textId="77777777" w:rsidTr="00380FCD">
        <w:trPr>
          <w:gridBefore w:val="1"/>
          <w:wBefore w:w="12" w:type="dxa"/>
        </w:trPr>
        <w:tc>
          <w:tcPr>
            <w:tcW w:w="9234" w:type="dxa"/>
            <w:gridSpan w:val="9"/>
            <w:tcBorders>
              <w:top w:val="single" w:sz="4" w:space="0" w:color="auto"/>
              <w:left w:val="single" w:sz="12" w:space="0" w:color="auto"/>
              <w:bottom w:val="single" w:sz="4" w:space="0" w:color="auto"/>
              <w:right w:val="single" w:sz="12" w:space="0" w:color="auto"/>
            </w:tcBorders>
            <w:vAlign w:val="center"/>
          </w:tcPr>
          <w:p w14:paraId="33F0F0BE" w14:textId="77777777" w:rsidR="006C7785" w:rsidRPr="00890E92" w:rsidRDefault="006C7785" w:rsidP="00380FCD">
            <w:pPr>
              <w:rPr>
                <w:rFonts w:cs="Arial"/>
                <w:i/>
              </w:rPr>
            </w:pPr>
            <w:r w:rsidRPr="008604AE">
              <w:rPr>
                <w:rFonts w:cs="Arial"/>
                <w:i/>
              </w:rPr>
              <w:t>Load the following cell 3.3 Settings\ENC_ROOT\GB4X0001.0</w:t>
            </w:r>
            <w:r>
              <w:rPr>
                <w:rFonts w:cs="Arial"/>
                <w:i/>
              </w:rPr>
              <w:t>00 with the above settings:</w:t>
            </w:r>
          </w:p>
        </w:tc>
      </w:tr>
      <w:tr w:rsidR="006C7785" w:rsidRPr="00340B0D" w14:paraId="54ABA9C1"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tcPr>
          <w:p w14:paraId="54E44804" w14:textId="77777777" w:rsidR="006C7785" w:rsidRPr="00340B0D" w:rsidRDefault="006C7785" w:rsidP="00380FCD">
            <w:pPr>
              <w:jc w:val="center"/>
              <w:rPr>
                <w:rFonts w:cs="Arial"/>
                <w:b/>
                <w:bCs/>
                <w:sz w:val="18"/>
                <w:szCs w:val="18"/>
              </w:rPr>
            </w:pPr>
            <w:r w:rsidRPr="00340B0D">
              <w:rPr>
                <w:rFonts w:cs="Arial"/>
                <w:b/>
                <w:bCs/>
                <w:sz w:val="18"/>
                <w:szCs w:val="18"/>
              </w:rPr>
              <w:t>Action</w:t>
            </w:r>
          </w:p>
        </w:tc>
      </w:tr>
      <w:tr w:rsidR="006C7785" w:rsidRPr="00340B0D" w14:paraId="7942AEA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589C24F5" w14:textId="77777777" w:rsidR="006C7785" w:rsidRPr="00614B0E" w:rsidRDefault="006C7785" w:rsidP="00380FCD">
            <w:pPr>
              <w:rPr>
                <w:rFonts w:cs="Arial"/>
                <w:b/>
                <w:bCs/>
              </w:rPr>
            </w:pPr>
            <w:r w:rsidRPr="00360A59">
              <w:rPr>
                <w:rFonts w:cs="Arial"/>
                <w:i/>
              </w:rPr>
              <w:t>View the features at position 32°20.400’S  61°20.650’ E  scale 1:5000</w:t>
            </w:r>
          </w:p>
        </w:tc>
      </w:tr>
      <w:tr w:rsidR="006C7785" w:rsidRPr="00340B0D" w14:paraId="620BA238" w14:textId="77777777" w:rsidTr="00380FCD">
        <w:trPr>
          <w:gridBefore w:val="1"/>
          <w:wBefore w:w="12" w:type="dxa"/>
        </w:trPr>
        <w:tc>
          <w:tcPr>
            <w:tcW w:w="9234" w:type="dxa"/>
            <w:gridSpan w:val="9"/>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14:paraId="0E335334" w14:textId="77777777" w:rsidR="006C7785" w:rsidRPr="00D73361" w:rsidRDefault="006C7785" w:rsidP="00380FCD">
            <w:pPr>
              <w:jc w:val="center"/>
              <w:rPr>
                <w:rFonts w:cs="Arial"/>
                <w:b/>
                <w:sz w:val="18"/>
                <w:szCs w:val="18"/>
              </w:rPr>
            </w:pPr>
            <w:r w:rsidRPr="00D73361">
              <w:rPr>
                <w:rFonts w:cs="Arial"/>
                <w:b/>
                <w:i/>
              </w:rPr>
              <w:t>Result</w:t>
            </w:r>
          </w:p>
        </w:tc>
      </w:tr>
      <w:tr w:rsidR="006C7785" w14:paraId="00F884DA" w14:textId="77777777" w:rsidTr="00380FCD">
        <w:tc>
          <w:tcPr>
            <w:tcW w:w="9246" w:type="dxa"/>
            <w:gridSpan w:val="10"/>
            <w:vAlign w:val="center"/>
          </w:tcPr>
          <w:p w14:paraId="735B1E40" w14:textId="77777777" w:rsidR="006C7785" w:rsidRDefault="006C7785" w:rsidP="00380FCD">
            <w:pPr>
              <w:pStyle w:val="ListParagraph"/>
              <w:rPr>
                <w:rFonts w:cs="Arial"/>
                <w:i/>
              </w:rPr>
            </w:pPr>
            <w:r w:rsidRPr="00360A59">
              <w:rPr>
                <w:rFonts w:cs="Arial"/>
                <w:i/>
              </w:rPr>
              <w:t>Confirm that items 1-6 display as shown in the graphic below:</w:t>
            </w:r>
          </w:p>
          <w:p w14:paraId="09A46A46" w14:textId="77777777" w:rsidR="006C7785" w:rsidRDefault="006C7785" w:rsidP="00380FCD">
            <w:pPr>
              <w:pStyle w:val="ListParagraph"/>
              <w:rPr>
                <w:rFonts w:cs="Arial"/>
                <w:i/>
              </w:rPr>
            </w:pPr>
          </w:p>
          <w:p w14:paraId="038DBE00" w14:textId="77777777" w:rsidR="006C7785" w:rsidRDefault="006C7785" w:rsidP="00380FCD">
            <w:pPr>
              <w:pStyle w:val="ListParagraph"/>
              <w:rPr>
                <w:rFonts w:cs="Arial"/>
                <w:i/>
              </w:rPr>
            </w:pPr>
            <w:r w:rsidRPr="00685941">
              <w:rPr>
                <w:rFonts w:cs="Arial"/>
                <w:i/>
                <w:noProof/>
                <w:lang w:val="en-IN" w:eastAsia="en-IN"/>
              </w:rPr>
              <w:drawing>
                <wp:inline distT="0" distB="0" distL="0" distR="0" wp14:anchorId="44113DA8" wp14:editId="23CDEE4B">
                  <wp:extent cx="5836920" cy="2944495"/>
                  <wp:effectExtent l="0" t="0" r="0" b="8255"/>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31"/>
                          <a:stretch>
                            <a:fillRect/>
                          </a:stretch>
                        </pic:blipFill>
                        <pic:spPr>
                          <a:xfrm>
                            <a:off x="0" y="0"/>
                            <a:ext cx="5836920" cy="2944495"/>
                          </a:xfrm>
                          <a:prstGeom prst="rect">
                            <a:avLst/>
                          </a:prstGeom>
                        </pic:spPr>
                      </pic:pic>
                    </a:graphicData>
                  </a:graphic>
                </wp:inline>
              </w:drawing>
            </w:r>
          </w:p>
          <w:p w14:paraId="6FBEACCF" w14:textId="77777777" w:rsidR="006C7785" w:rsidRPr="00EE4701" w:rsidRDefault="006C7785" w:rsidP="00380FCD">
            <w:pPr>
              <w:pStyle w:val="ListParagraph"/>
              <w:rPr>
                <w:rFonts w:cs="Arial"/>
                <w:i/>
              </w:rPr>
            </w:pPr>
          </w:p>
        </w:tc>
      </w:tr>
    </w:tbl>
    <w:p w14:paraId="590D5837" w14:textId="77777777" w:rsidR="006C7785" w:rsidRDefault="006C7785" w:rsidP="006C7785">
      <w:r>
        <w:br w:type="page"/>
      </w:r>
    </w:p>
    <w:p w14:paraId="6FFE1896" w14:textId="77777777" w:rsidR="006C7785" w:rsidRPr="00DC113D" w:rsidRDefault="006C7785" w:rsidP="006C7785">
      <w:pPr>
        <w:pStyle w:val="Heading1"/>
        <w:numPr>
          <w:ilvl w:val="1"/>
          <w:numId w:val="73"/>
        </w:numPr>
        <w:tabs>
          <w:tab w:val="left" w:pos="567"/>
        </w:tabs>
        <w:spacing w:after="120"/>
        <w:ind w:left="567" w:hanging="567"/>
        <w:rPr>
          <w:rFonts w:cs="Arial"/>
          <w:b w:val="0"/>
          <w:color w:val="000000" w:themeColor="text1"/>
          <w:highlight w:val="yellow"/>
        </w:rPr>
      </w:pPr>
      <w:bookmarkStart w:id="863" w:name="_Toc152748585"/>
      <w:r w:rsidRPr="00DC113D">
        <w:rPr>
          <w:rFonts w:cs="Arial"/>
          <w:color w:val="000000" w:themeColor="text1"/>
          <w:highlight w:val="yellow"/>
        </w:rPr>
        <w:lastRenderedPageBreak/>
        <w:t>Portrayal of multiple datasets under Interoperability</w:t>
      </w:r>
      <w:bookmarkEnd w:id="863"/>
      <w:r w:rsidRPr="00DC113D">
        <w:rPr>
          <w:rFonts w:cs="Arial"/>
          <w:color w:val="000000" w:themeColor="text1"/>
          <w:highlight w:val="yellow"/>
        </w:rPr>
        <w:t xml:space="preserve"> </w:t>
      </w:r>
    </w:p>
    <w:p w14:paraId="0202194C" w14:textId="77777777" w:rsidR="006C7785" w:rsidRPr="00DC113D" w:rsidRDefault="006C7785" w:rsidP="006C7785">
      <w:pPr>
        <w:pStyle w:val="Heading1"/>
        <w:numPr>
          <w:ilvl w:val="2"/>
          <w:numId w:val="73"/>
        </w:numPr>
        <w:tabs>
          <w:tab w:val="left" w:pos="567"/>
        </w:tabs>
        <w:spacing w:after="120"/>
        <w:ind w:left="567" w:hanging="567"/>
        <w:rPr>
          <w:rFonts w:cs="Arial"/>
          <w:b w:val="0"/>
          <w:color w:val="000000" w:themeColor="text1"/>
        </w:rPr>
      </w:pPr>
      <w:r w:rsidRPr="00DC113D">
        <w:rPr>
          <w:rFonts w:cs="Arial"/>
          <w:color w:val="000000" w:themeColor="text1"/>
        </w:rPr>
        <w:t>Load invalid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70"/>
        <w:gridCol w:w="3107"/>
        <w:gridCol w:w="2171"/>
        <w:gridCol w:w="2078"/>
      </w:tblGrid>
      <w:tr w:rsidR="006C7785" w14:paraId="4DBE5584" w14:textId="77777777" w:rsidTr="00380FCD">
        <w:trPr>
          <w:trHeight w:val="454"/>
          <w:tblHeader/>
        </w:trPr>
        <w:tc>
          <w:tcPr>
            <w:tcW w:w="2381" w:type="dxa"/>
            <w:shd w:val="clear" w:color="auto" w:fill="CCFFCC"/>
            <w:vAlign w:val="center"/>
          </w:tcPr>
          <w:p w14:paraId="2591342E"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4E8B8BB3" w14:textId="77777777" w:rsidR="006C7785" w:rsidRPr="00360A59" w:rsidRDefault="006C7785" w:rsidP="00380FCD">
            <w:pPr>
              <w:rPr>
                <w:rFonts w:cs="Arial"/>
              </w:rPr>
            </w:pPr>
            <w:r w:rsidRPr="00360A59">
              <w:rPr>
                <w:rFonts w:cs="Arial"/>
              </w:rPr>
              <w:t>CorruptInteroperabilityCatalogue</w:t>
            </w:r>
          </w:p>
        </w:tc>
        <w:tc>
          <w:tcPr>
            <w:tcW w:w="2382" w:type="dxa"/>
            <w:shd w:val="clear" w:color="auto" w:fill="CCFFCC"/>
            <w:vAlign w:val="center"/>
          </w:tcPr>
          <w:p w14:paraId="5A7B2B57" w14:textId="77777777" w:rsidR="006C7785" w:rsidRPr="00360A59" w:rsidRDefault="006C7785" w:rsidP="00380FCD">
            <w:pPr>
              <w:rPr>
                <w:rFonts w:cs="Arial"/>
              </w:rPr>
            </w:pPr>
            <w:r w:rsidRPr="00360A59">
              <w:rPr>
                <w:rFonts w:cs="Arial"/>
                <w:b/>
              </w:rPr>
              <w:t>IHO Reference</w:t>
            </w:r>
          </w:p>
        </w:tc>
        <w:tc>
          <w:tcPr>
            <w:tcW w:w="2382" w:type="dxa"/>
            <w:shd w:val="clear" w:color="auto" w:fill="CCFFCC"/>
            <w:vAlign w:val="center"/>
          </w:tcPr>
          <w:p w14:paraId="423A963A" w14:textId="77777777" w:rsidR="006C7785" w:rsidRPr="00360A59" w:rsidRDefault="006C7785" w:rsidP="00380FCD">
            <w:pPr>
              <w:spacing w:line="240" w:lineRule="auto"/>
              <w:rPr>
                <w:rFonts w:cs="Arial"/>
                <w:color w:val="000000"/>
              </w:rPr>
            </w:pPr>
            <w:r w:rsidRPr="00360A59">
              <w:rPr>
                <w:rFonts w:cs="Arial"/>
                <w:color w:val="000000"/>
              </w:rPr>
              <w:t>S-98 C-7.2.9</w:t>
            </w:r>
          </w:p>
          <w:p w14:paraId="5CA1FEF1" w14:textId="77777777" w:rsidR="006C7785" w:rsidRPr="00360A59" w:rsidRDefault="006C7785" w:rsidP="00380FCD">
            <w:pPr>
              <w:rPr>
                <w:rFonts w:cs="Arial"/>
              </w:rPr>
            </w:pPr>
          </w:p>
        </w:tc>
      </w:tr>
      <w:tr w:rsidR="006C7785" w14:paraId="49B2C52F" w14:textId="77777777" w:rsidTr="00380FCD">
        <w:trPr>
          <w:tblHeader/>
        </w:trPr>
        <w:tc>
          <w:tcPr>
            <w:tcW w:w="9526" w:type="dxa"/>
            <w:gridSpan w:val="4"/>
            <w:shd w:val="clear" w:color="auto" w:fill="CCFFCC"/>
            <w:vAlign w:val="center"/>
          </w:tcPr>
          <w:p w14:paraId="19E38D5C" w14:textId="77777777" w:rsidR="006C7785" w:rsidRPr="00360A59" w:rsidRDefault="006C7785" w:rsidP="00380FCD">
            <w:pPr>
              <w:rPr>
                <w:rFonts w:cs="Arial"/>
              </w:rPr>
            </w:pPr>
            <w:r w:rsidRPr="00360A59">
              <w:rPr>
                <w:rFonts w:cs="Arial"/>
                <w:b/>
              </w:rPr>
              <w:t>Test description</w:t>
            </w:r>
          </w:p>
        </w:tc>
      </w:tr>
      <w:tr w:rsidR="006C7785" w14:paraId="38268E28" w14:textId="77777777" w:rsidTr="00380FCD">
        <w:trPr>
          <w:tblHeader/>
        </w:trPr>
        <w:tc>
          <w:tcPr>
            <w:tcW w:w="9526" w:type="dxa"/>
            <w:gridSpan w:val="4"/>
            <w:vAlign w:val="center"/>
          </w:tcPr>
          <w:p w14:paraId="6A436FD7" w14:textId="77777777" w:rsidR="006C7785" w:rsidRPr="00360A59" w:rsidRDefault="006C7785" w:rsidP="00380FCD">
            <w:pPr>
              <w:rPr>
                <w:rFonts w:cs="Arial"/>
                <w:i/>
              </w:rPr>
            </w:pPr>
            <w:r w:rsidRPr="00360A59">
              <w:rPr>
                <w:rFonts w:cs="Arial"/>
                <w:i/>
              </w:rPr>
              <w:t>This test verifies that the ECDIS correctly rejects an inconsistent or corrupt interoperability catalogue.</w:t>
            </w:r>
          </w:p>
        </w:tc>
      </w:tr>
      <w:tr w:rsidR="006C7785" w14:paraId="3A55F8BF" w14:textId="77777777" w:rsidTr="00380FCD">
        <w:trPr>
          <w:tblHeader/>
        </w:trPr>
        <w:tc>
          <w:tcPr>
            <w:tcW w:w="9526" w:type="dxa"/>
            <w:gridSpan w:val="4"/>
            <w:shd w:val="clear" w:color="auto" w:fill="CCFFCC"/>
            <w:vAlign w:val="center"/>
          </w:tcPr>
          <w:p w14:paraId="3A286275" w14:textId="77777777" w:rsidR="006C7785" w:rsidRPr="00360A59" w:rsidRDefault="006C7785" w:rsidP="00380FCD">
            <w:pPr>
              <w:rPr>
                <w:rFonts w:cs="Arial"/>
              </w:rPr>
            </w:pPr>
            <w:r w:rsidRPr="00360A59">
              <w:rPr>
                <w:rFonts w:cs="Arial"/>
                <w:b/>
              </w:rPr>
              <w:t>Setup</w:t>
            </w:r>
          </w:p>
        </w:tc>
      </w:tr>
      <w:tr w:rsidR="006C7785" w14:paraId="6F18CB37" w14:textId="77777777" w:rsidTr="00380FCD">
        <w:trPr>
          <w:tblHeader/>
        </w:trPr>
        <w:tc>
          <w:tcPr>
            <w:tcW w:w="9526" w:type="dxa"/>
            <w:gridSpan w:val="4"/>
            <w:vAlign w:val="center"/>
          </w:tcPr>
          <w:p w14:paraId="0F3493DA" w14:textId="77777777" w:rsidR="006C7785" w:rsidRPr="00360A59" w:rsidRDefault="006C7785" w:rsidP="00380FCD">
            <w:pPr>
              <w:rPr>
                <w:rFonts w:cs="Arial"/>
                <w:i/>
              </w:rPr>
            </w:pPr>
          </w:p>
        </w:tc>
      </w:tr>
      <w:tr w:rsidR="006C7785" w14:paraId="11E658D5" w14:textId="77777777" w:rsidTr="00380FCD">
        <w:trPr>
          <w:tblHeader/>
        </w:trPr>
        <w:tc>
          <w:tcPr>
            <w:tcW w:w="9526" w:type="dxa"/>
            <w:gridSpan w:val="4"/>
            <w:shd w:val="clear" w:color="auto" w:fill="CCFFCC"/>
            <w:vAlign w:val="center"/>
          </w:tcPr>
          <w:p w14:paraId="2538DF97" w14:textId="77777777" w:rsidR="006C7785" w:rsidRPr="00360A59" w:rsidRDefault="006C7785" w:rsidP="00380FCD">
            <w:pPr>
              <w:rPr>
                <w:rFonts w:cs="Arial"/>
              </w:rPr>
            </w:pPr>
            <w:r w:rsidRPr="00360A59">
              <w:rPr>
                <w:rFonts w:cs="Arial"/>
                <w:b/>
              </w:rPr>
              <w:t>Action</w:t>
            </w:r>
          </w:p>
        </w:tc>
      </w:tr>
      <w:tr w:rsidR="006C7785" w14:paraId="6114256C" w14:textId="77777777" w:rsidTr="00380FCD">
        <w:trPr>
          <w:tblHeader/>
        </w:trPr>
        <w:tc>
          <w:tcPr>
            <w:tcW w:w="9526" w:type="dxa"/>
            <w:gridSpan w:val="4"/>
            <w:vAlign w:val="center"/>
          </w:tcPr>
          <w:p w14:paraId="4CEAA6F7" w14:textId="77777777" w:rsidR="006C7785" w:rsidRPr="00360A59" w:rsidRDefault="006C7785" w:rsidP="00380FCD">
            <w:pPr>
              <w:rPr>
                <w:rFonts w:cs="Arial"/>
                <w:b/>
                <w:bCs/>
                <w:i/>
              </w:rPr>
            </w:pPr>
            <w:r w:rsidRPr="00360A59">
              <w:rPr>
                <w:rFonts w:cs="Arial"/>
                <w:i/>
              </w:rPr>
              <w:t xml:space="preserve">Load the exchange set </w:t>
            </w:r>
            <w:r w:rsidRPr="00360A59">
              <w:rPr>
                <w:rFonts w:cs="Arial"/>
                <w:b/>
                <w:bCs/>
                <w:i/>
              </w:rPr>
              <w:t>CorruptInteroperabilityCatalogue</w:t>
            </w:r>
          </w:p>
        </w:tc>
      </w:tr>
      <w:tr w:rsidR="006C7785" w14:paraId="7C35A178" w14:textId="77777777" w:rsidTr="00380FCD">
        <w:trPr>
          <w:tblHeader/>
        </w:trPr>
        <w:tc>
          <w:tcPr>
            <w:tcW w:w="9526" w:type="dxa"/>
            <w:gridSpan w:val="4"/>
            <w:shd w:val="clear" w:color="auto" w:fill="CCFFCC"/>
            <w:vAlign w:val="center"/>
          </w:tcPr>
          <w:p w14:paraId="5CEC9C50" w14:textId="77777777" w:rsidR="006C7785" w:rsidRPr="00360A59" w:rsidRDefault="006C7785" w:rsidP="00380FCD">
            <w:pPr>
              <w:rPr>
                <w:rFonts w:cs="Arial"/>
              </w:rPr>
            </w:pPr>
            <w:r w:rsidRPr="00360A59">
              <w:rPr>
                <w:rFonts w:cs="Arial"/>
                <w:b/>
              </w:rPr>
              <w:t>Results</w:t>
            </w:r>
          </w:p>
        </w:tc>
      </w:tr>
      <w:tr w:rsidR="006C7785" w14:paraId="4B0EA2C9" w14:textId="77777777" w:rsidTr="00380FCD">
        <w:trPr>
          <w:tblHeader/>
        </w:trPr>
        <w:tc>
          <w:tcPr>
            <w:tcW w:w="9526" w:type="dxa"/>
            <w:gridSpan w:val="4"/>
            <w:vAlign w:val="center"/>
          </w:tcPr>
          <w:p w14:paraId="308074D3" w14:textId="77777777" w:rsidR="006C7785" w:rsidRPr="00360A59" w:rsidRDefault="006C7785" w:rsidP="00380FCD">
            <w:pPr>
              <w:rPr>
                <w:rFonts w:cs="Arial"/>
                <w:i/>
                <w:iCs/>
                <w:position w:val="-1"/>
                <w:lang w:val="en-US"/>
              </w:rPr>
            </w:pPr>
            <w:r w:rsidRPr="00360A59">
              <w:rPr>
                <w:rFonts w:cs="Arial"/>
                <w:i/>
                <w:iCs/>
                <w:position w:val="-1"/>
                <w:lang w:val="en-US"/>
              </w:rPr>
              <w:t>Verify the installation of the  interoperability catalogue is rejected and a suitable error message given to the end user.</w:t>
            </w:r>
          </w:p>
        </w:tc>
      </w:tr>
    </w:tbl>
    <w:p w14:paraId="0B87D496" w14:textId="77777777" w:rsidR="006C7785" w:rsidRDefault="006C7785" w:rsidP="006C7785">
      <w:pPr>
        <w:spacing w:line="240" w:lineRule="auto"/>
      </w:pPr>
    </w:p>
    <w:p w14:paraId="74F3309E"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309D0B18" w14:textId="77777777" w:rsidR="006C7785" w:rsidRDefault="006C7785" w:rsidP="006C7785">
      <w:pPr>
        <w:spacing w:line="240" w:lineRule="auto"/>
      </w:pPr>
    </w:p>
    <w:p w14:paraId="13BF6E90" w14:textId="77777777" w:rsidR="006C7785" w:rsidRPr="00067CA1" w:rsidRDefault="006C7785" w:rsidP="006C7785">
      <w:pPr>
        <w:pStyle w:val="Heading1"/>
        <w:numPr>
          <w:ilvl w:val="2"/>
          <w:numId w:val="73"/>
        </w:numPr>
        <w:tabs>
          <w:tab w:val="left" w:pos="567"/>
        </w:tabs>
        <w:spacing w:after="120"/>
        <w:ind w:left="567" w:hanging="567"/>
        <w:rPr>
          <w:rFonts w:cs="Arial"/>
          <w:b w:val="0"/>
          <w:color w:val="000000" w:themeColor="text1"/>
        </w:rPr>
      </w:pPr>
      <w:r w:rsidRPr="00067CA1">
        <w:rPr>
          <w:rFonts w:cs="Arial"/>
          <w:color w:val="000000" w:themeColor="text1"/>
        </w:rPr>
        <w:t>Load updated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C7785" w14:paraId="6B34A622" w14:textId="77777777" w:rsidTr="00380FCD">
        <w:trPr>
          <w:trHeight w:val="454"/>
          <w:tblHeader/>
        </w:trPr>
        <w:tc>
          <w:tcPr>
            <w:tcW w:w="2381" w:type="dxa"/>
            <w:shd w:val="clear" w:color="auto" w:fill="CCFFCC"/>
            <w:vAlign w:val="center"/>
          </w:tcPr>
          <w:p w14:paraId="320151CC" w14:textId="77777777" w:rsidR="006C7785" w:rsidRPr="00360A59" w:rsidRDefault="006C7785" w:rsidP="00380FCD">
            <w:pPr>
              <w:rPr>
                <w:rFonts w:cs="Arial"/>
              </w:rPr>
            </w:pPr>
            <w:r w:rsidRPr="00360A59">
              <w:rPr>
                <w:rFonts w:cs="Arial"/>
                <w:b/>
              </w:rPr>
              <w:t>Test Reference</w:t>
            </w:r>
          </w:p>
        </w:tc>
        <w:tc>
          <w:tcPr>
            <w:tcW w:w="2381" w:type="dxa"/>
            <w:shd w:val="clear" w:color="auto" w:fill="CCFFCC"/>
            <w:vAlign w:val="center"/>
          </w:tcPr>
          <w:p w14:paraId="77ABBD86" w14:textId="77777777" w:rsidR="006C7785" w:rsidRPr="00360A59" w:rsidRDefault="006C7785" w:rsidP="00380FCD">
            <w:pPr>
              <w:rPr>
                <w:rFonts w:cs="Arial"/>
              </w:rPr>
            </w:pPr>
            <w:r w:rsidRPr="00360A59">
              <w:rPr>
                <w:rFonts w:cs="Arial"/>
              </w:rPr>
              <w:t>UpdatedInteroperabilityCatalogue</w:t>
            </w:r>
          </w:p>
        </w:tc>
        <w:tc>
          <w:tcPr>
            <w:tcW w:w="2382" w:type="dxa"/>
            <w:shd w:val="clear" w:color="auto" w:fill="CCFFCC"/>
            <w:vAlign w:val="center"/>
          </w:tcPr>
          <w:p w14:paraId="1292A349" w14:textId="77777777" w:rsidR="006C7785" w:rsidRPr="00360A59" w:rsidRDefault="006C7785" w:rsidP="00380FCD">
            <w:pPr>
              <w:rPr>
                <w:rFonts w:cs="Arial"/>
              </w:rPr>
            </w:pPr>
            <w:r w:rsidRPr="00360A59">
              <w:rPr>
                <w:rFonts w:cs="Arial"/>
                <w:b/>
              </w:rPr>
              <w:t>IHO Reference</w:t>
            </w:r>
          </w:p>
        </w:tc>
        <w:tc>
          <w:tcPr>
            <w:tcW w:w="2382" w:type="dxa"/>
            <w:shd w:val="clear" w:color="auto" w:fill="CCFFCC"/>
            <w:vAlign w:val="center"/>
          </w:tcPr>
          <w:p w14:paraId="1E8EE6B0" w14:textId="77777777" w:rsidR="006C7785" w:rsidRPr="00360A59" w:rsidRDefault="006C7785" w:rsidP="00380FCD">
            <w:pPr>
              <w:rPr>
                <w:rFonts w:cs="Arial"/>
              </w:rPr>
            </w:pPr>
            <w:r w:rsidRPr="00360A59">
              <w:rPr>
                <w:rFonts w:cs="Arial"/>
              </w:rPr>
              <w:t>(S-100 Part 9/S-98)</w:t>
            </w:r>
          </w:p>
        </w:tc>
      </w:tr>
      <w:tr w:rsidR="006C7785" w14:paraId="00BC9A4B" w14:textId="77777777" w:rsidTr="00380FCD">
        <w:trPr>
          <w:tblHeader/>
        </w:trPr>
        <w:tc>
          <w:tcPr>
            <w:tcW w:w="9526" w:type="dxa"/>
            <w:gridSpan w:val="4"/>
            <w:shd w:val="clear" w:color="auto" w:fill="CCFFCC"/>
            <w:vAlign w:val="center"/>
          </w:tcPr>
          <w:p w14:paraId="5DD64908" w14:textId="77777777" w:rsidR="006C7785" w:rsidRPr="00360A59" w:rsidRDefault="006C7785" w:rsidP="00380FCD">
            <w:pPr>
              <w:rPr>
                <w:rFonts w:cs="Arial"/>
              </w:rPr>
            </w:pPr>
            <w:r w:rsidRPr="00360A59">
              <w:rPr>
                <w:rFonts w:cs="Arial"/>
                <w:b/>
              </w:rPr>
              <w:t>Test description</w:t>
            </w:r>
          </w:p>
        </w:tc>
      </w:tr>
      <w:tr w:rsidR="006C7785" w14:paraId="35592660" w14:textId="77777777" w:rsidTr="00380FCD">
        <w:trPr>
          <w:tblHeader/>
        </w:trPr>
        <w:tc>
          <w:tcPr>
            <w:tcW w:w="9526" w:type="dxa"/>
            <w:gridSpan w:val="4"/>
            <w:vAlign w:val="center"/>
          </w:tcPr>
          <w:p w14:paraId="5E77CF50" w14:textId="77777777" w:rsidR="006C7785" w:rsidRPr="00360A59" w:rsidRDefault="006C7785" w:rsidP="00380FCD">
            <w:pPr>
              <w:rPr>
                <w:rFonts w:cs="Arial"/>
                <w:i/>
              </w:rPr>
            </w:pPr>
            <w:r w:rsidRPr="00360A59">
              <w:rPr>
                <w:rFonts w:cs="Arial"/>
                <w:i/>
              </w:rPr>
              <w:t>This test verifies that the ECDIS is able to load an updated interoperability catalogue.</w:t>
            </w:r>
          </w:p>
        </w:tc>
      </w:tr>
      <w:tr w:rsidR="006C7785" w14:paraId="0DA2D8EA" w14:textId="77777777" w:rsidTr="00380FCD">
        <w:trPr>
          <w:tblHeader/>
        </w:trPr>
        <w:tc>
          <w:tcPr>
            <w:tcW w:w="9526" w:type="dxa"/>
            <w:gridSpan w:val="4"/>
            <w:shd w:val="clear" w:color="auto" w:fill="CCFFCC"/>
            <w:vAlign w:val="center"/>
          </w:tcPr>
          <w:p w14:paraId="38220EE9" w14:textId="77777777" w:rsidR="006C7785" w:rsidRPr="00360A59" w:rsidRDefault="006C7785" w:rsidP="00380FCD">
            <w:pPr>
              <w:rPr>
                <w:rFonts w:cs="Arial"/>
              </w:rPr>
            </w:pPr>
            <w:r w:rsidRPr="00360A59">
              <w:rPr>
                <w:rFonts w:cs="Arial"/>
                <w:b/>
              </w:rPr>
              <w:t>Setup</w:t>
            </w:r>
          </w:p>
        </w:tc>
      </w:tr>
      <w:tr w:rsidR="006C7785" w14:paraId="28BCF488" w14:textId="77777777" w:rsidTr="00380FCD">
        <w:trPr>
          <w:tblHeader/>
        </w:trPr>
        <w:tc>
          <w:tcPr>
            <w:tcW w:w="9526" w:type="dxa"/>
            <w:gridSpan w:val="4"/>
            <w:vAlign w:val="center"/>
          </w:tcPr>
          <w:p w14:paraId="3B683B6F" w14:textId="77777777" w:rsidR="006C7785" w:rsidRPr="00360A59" w:rsidRDefault="006C7785" w:rsidP="00380FCD">
            <w:pPr>
              <w:rPr>
                <w:rFonts w:cs="Arial"/>
                <w:i/>
              </w:rPr>
            </w:pPr>
          </w:p>
        </w:tc>
      </w:tr>
      <w:tr w:rsidR="006C7785" w14:paraId="6A7EE72E" w14:textId="77777777" w:rsidTr="00380FCD">
        <w:trPr>
          <w:tblHeader/>
        </w:trPr>
        <w:tc>
          <w:tcPr>
            <w:tcW w:w="9526" w:type="dxa"/>
            <w:gridSpan w:val="4"/>
            <w:shd w:val="clear" w:color="auto" w:fill="CCFFCC"/>
            <w:vAlign w:val="center"/>
          </w:tcPr>
          <w:p w14:paraId="73FDCBC3" w14:textId="77777777" w:rsidR="006C7785" w:rsidRPr="00360A59" w:rsidRDefault="006C7785" w:rsidP="00380FCD">
            <w:pPr>
              <w:rPr>
                <w:rFonts w:cs="Arial"/>
              </w:rPr>
            </w:pPr>
            <w:r w:rsidRPr="00360A59">
              <w:rPr>
                <w:rFonts w:cs="Arial"/>
                <w:b/>
              </w:rPr>
              <w:t>Action</w:t>
            </w:r>
          </w:p>
        </w:tc>
      </w:tr>
      <w:tr w:rsidR="006C7785" w14:paraId="0BFD1ADB" w14:textId="77777777" w:rsidTr="00380FCD">
        <w:trPr>
          <w:tblHeader/>
        </w:trPr>
        <w:tc>
          <w:tcPr>
            <w:tcW w:w="9526" w:type="dxa"/>
            <w:gridSpan w:val="4"/>
            <w:vAlign w:val="center"/>
          </w:tcPr>
          <w:p w14:paraId="2177CCEB" w14:textId="77777777" w:rsidR="006C7785" w:rsidRPr="00360A59" w:rsidRDefault="006C7785" w:rsidP="00380FCD">
            <w:pPr>
              <w:rPr>
                <w:rFonts w:cs="Arial"/>
                <w:i/>
              </w:rPr>
            </w:pPr>
            <w:r w:rsidRPr="00360A59">
              <w:rPr>
                <w:rFonts w:cs="Arial"/>
                <w:i/>
              </w:rPr>
              <w:t xml:space="preserve">Load the exchange set </w:t>
            </w:r>
            <w:r w:rsidRPr="00360A59">
              <w:rPr>
                <w:rFonts w:cs="Arial"/>
                <w:b/>
                <w:bCs/>
                <w:i/>
              </w:rPr>
              <w:t>UpdatedInteroperabilityCatalogue</w:t>
            </w:r>
          </w:p>
        </w:tc>
      </w:tr>
      <w:tr w:rsidR="006C7785" w14:paraId="69E4930F" w14:textId="77777777" w:rsidTr="00380FCD">
        <w:trPr>
          <w:tblHeader/>
        </w:trPr>
        <w:tc>
          <w:tcPr>
            <w:tcW w:w="9526" w:type="dxa"/>
            <w:gridSpan w:val="4"/>
            <w:shd w:val="clear" w:color="auto" w:fill="CCFFCC"/>
            <w:vAlign w:val="center"/>
          </w:tcPr>
          <w:p w14:paraId="07FC01FA" w14:textId="77777777" w:rsidR="006C7785" w:rsidRPr="00360A59" w:rsidRDefault="006C7785" w:rsidP="00380FCD">
            <w:pPr>
              <w:rPr>
                <w:rFonts w:cs="Arial"/>
              </w:rPr>
            </w:pPr>
            <w:r w:rsidRPr="00360A59">
              <w:rPr>
                <w:rFonts w:cs="Arial"/>
                <w:b/>
              </w:rPr>
              <w:t>Results</w:t>
            </w:r>
          </w:p>
        </w:tc>
      </w:tr>
      <w:tr w:rsidR="006C7785" w14:paraId="19FAEFB9" w14:textId="77777777" w:rsidTr="00380FCD">
        <w:trPr>
          <w:tblHeader/>
        </w:trPr>
        <w:tc>
          <w:tcPr>
            <w:tcW w:w="9526" w:type="dxa"/>
            <w:gridSpan w:val="4"/>
            <w:vAlign w:val="center"/>
          </w:tcPr>
          <w:p w14:paraId="00EA8BFB" w14:textId="77777777" w:rsidR="006C7785" w:rsidRPr="00360A59" w:rsidRDefault="006C7785" w:rsidP="00380FCD">
            <w:pPr>
              <w:rPr>
                <w:rFonts w:cs="Arial"/>
                <w:i/>
                <w:iCs/>
                <w:position w:val="-1"/>
                <w:lang w:val="en-US"/>
              </w:rPr>
            </w:pPr>
          </w:p>
          <w:p w14:paraId="4108D461" w14:textId="77777777" w:rsidR="006C7785" w:rsidRPr="00360A59" w:rsidRDefault="006C7785" w:rsidP="00380FCD">
            <w:pPr>
              <w:rPr>
                <w:rFonts w:cs="Arial"/>
                <w:i/>
                <w:iCs/>
                <w:position w:val="-1"/>
                <w:lang w:val="en-US"/>
              </w:rPr>
            </w:pPr>
            <w:r w:rsidRPr="00360A59">
              <w:rPr>
                <w:rFonts w:cs="Arial"/>
                <w:i/>
                <w:iCs/>
                <w:position w:val="-1"/>
                <w:lang w:val="en-US"/>
              </w:rPr>
              <w:t>Verify the version of the interoperability catalogue installed on the ECDIS correspond to those in the following table:</w:t>
            </w:r>
          </w:p>
          <w:p w14:paraId="0AC86FEC" w14:textId="77777777" w:rsidR="006C7785" w:rsidRPr="00360A59" w:rsidRDefault="006C7785" w:rsidP="00380FCD">
            <w:pPr>
              <w:rPr>
                <w:rFonts w:cs="Arial"/>
              </w:rPr>
            </w:pPr>
          </w:p>
          <w:tbl>
            <w:tblPr>
              <w:tblStyle w:val="TableGrid"/>
              <w:tblW w:w="0" w:type="auto"/>
              <w:jc w:val="center"/>
              <w:tblLook w:val="04A0" w:firstRow="1" w:lastRow="0" w:firstColumn="1" w:lastColumn="0" w:noHBand="0" w:noVBand="1"/>
            </w:tblPr>
            <w:tblGrid>
              <w:gridCol w:w="3100"/>
              <w:gridCol w:w="2757"/>
            </w:tblGrid>
            <w:tr w:rsidR="006C7785" w:rsidRPr="00360A59" w14:paraId="6F5D2030" w14:textId="77777777" w:rsidTr="00380FCD">
              <w:trPr>
                <w:jc w:val="center"/>
              </w:trPr>
              <w:tc>
                <w:tcPr>
                  <w:tcW w:w="3100" w:type="dxa"/>
                </w:tcPr>
                <w:p w14:paraId="467A7824" w14:textId="77777777" w:rsidR="006C7785" w:rsidRPr="00360A59" w:rsidRDefault="006C7785" w:rsidP="00380FCD">
                  <w:pPr>
                    <w:rPr>
                      <w:rFonts w:cs="Arial"/>
                      <w:b/>
                      <w:bCs/>
                      <w:i/>
                      <w:iCs/>
                      <w:position w:val="-1"/>
                      <w:lang w:val="en-US"/>
                    </w:rPr>
                  </w:pPr>
                  <w:r w:rsidRPr="00360A59">
                    <w:rPr>
                      <w:rFonts w:cs="Arial"/>
                      <w:b/>
                      <w:bCs/>
                      <w:i/>
                      <w:iCs/>
                      <w:position w:val="-1"/>
                      <w:lang w:val="en-US"/>
                    </w:rPr>
                    <w:t xml:space="preserve">Catalogue </w:t>
                  </w:r>
                </w:p>
              </w:tc>
              <w:tc>
                <w:tcPr>
                  <w:tcW w:w="2757" w:type="dxa"/>
                </w:tcPr>
                <w:p w14:paraId="635FDAE3" w14:textId="77777777" w:rsidR="006C7785" w:rsidRPr="00360A59" w:rsidRDefault="006C7785" w:rsidP="00380FCD">
                  <w:pPr>
                    <w:rPr>
                      <w:rFonts w:cs="Arial"/>
                      <w:b/>
                      <w:bCs/>
                      <w:i/>
                      <w:iCs/>
                      <w:position w:val="-1"/>
                      <w:lang w:val="en-US"/>
                    </w:rPr>
                  </w:pPr>
                  <w:r w:rsidRPr="00360A59">
                    <w:rPr>
                      <w:rFonts w:cs="Arial"/>
                      <w:b/>
                      <w:bCs/>
                      <w:i/>
                      <w:iCs/>
                      <w:position w:val="-1"/>
                      <w:lang w:val="en-US"/>
                    </w:rPr>
                    <w:t>Version / Issue Date.</w:t>
                  </w:r>
                </w:p>
              </w:tc>
            </w:tr>
            <w:tr w:rsidR="006C7785" w:rsidRPr="00360A59" w14:paraId="0B3DA7DB" w14:textId="77777777" w:rsidTr="00380FCD">
              <w:trPr>
                <w:jc w:val="center"/>
              </w:trPr>
              <w:tc>
                <w:tcPr>
                  <w:tcW w:w="3100" w:type="dxa"/>
                </w:tcPr>
                <w:p w14:paraId="62A8B697" w14:textId="77777777" w:rsidR="006C7785" w:rsidRPr="00360A59" w:rsidRDefault="006C7785" w:rsidP="00380FCD">
                  <w:pPr>
                    <w:rPr>
                      <w:rFonts w:cs="Arial"/>
                      <w:i/>
                      <w:iCs/>
                      <w:position w:val="-1"/>
                      <w:lang w:val="en-US"/>
                    </w:rPr>
                  </w:pPr>
                  <w:r w:rsidRPr="00360A59">
                    <w:rPr>
                      <w:rFonts w:cs="Arial"/>
                      <w:i/>
                      <w:iCs/>
                      <w:position w:val="-1"/>
                      <w:lang w:val="en-US"/>
                    </w:rPr>
                    <w:t xml:space="preserve">Interoperability Catalogue </w:t>
                  </w:r>
                </w:p>
              </w:tc>
              <w:tc>
                <w:tcPr>
                  <w:tcW w:w="2757" w:type="dxa"/>
                </w:tcPr>
                <w:p w14:paraId="7D71A115" w14:textId="77777777" w:rsidR="006C7785" w:rsidRPr="00360A59" w:rsidRDefault="006C7785" w:rsidP="00380FCD">
                  <w:pPr>
                    <w:rPr>
                      <w:rFonts w:cs="Arial"/>
                      <w:i/>
                      <w:iCs/>
                      <w:position w:val="-1"/>
                      <w:lang w:val="en-US"/>
                    </w:rPr>
                  </w:pPr>
                  <w:r w:rsidRPr="00360A59">
                    <w:rPr>
                      <w:rFonts w:cs="Arial"/>
                      <w:i/>
                      <w:iCs/>
                      <w:position w:val="-1"/>
                      <w:lang w:val="en-US"/>
                    </w:rPr>
                    <w:t>2.0.0 / yyyymmdd</w:t>
                  </w:r>
                </w:p>
              </w:tc>
            </w:tr>
          </w:tbl>
          <w:p w14:paraId="575D2E89" w14:textId="77777777" w:rsidR="006C7785" w:rsidRPr="00360A59" w:rsidRDefault="006C7785" w:rsidP="00380FCD">
            <w:pPr>
              <w:rPr>
                <w:rFonts w:cs="Arial"/>
              </w:rPr>
            </w:pPr>
          </w:p>
          <w:p w14:paraId="2CCF1D88" w14:textId="77777777" w:rsidR="006C7785" w:rsidRPr="00360A59" w:rsidRDefault="006C7785" w:rsidP="00380FCD">
            <w:pPr>
              <w:rPr>
                <w:rFonts w:cs="Arial"/>
              </w:rPr>
            </w:pPr>
          </w:p>
          <w:p w14:paraId="20ACA321" w14:textId="77777777" w:rsidR="006C7785" w:rsidRPr="00360A59" w:rsidRDefault="006C7785" w:rsidP="00380FCD">
            <w:pPr>
              <w:rPr>
                <w:rFonts w:cs="Arial"/>
                <w:b/>
                <w:bCs/>
                <w:i/>
                <w:iCs/>
              </w:rPr>
            </w:pPr>
            <w:r w:rsidRPr="00360A59">
              <w:rPr>
                <w:rFonts w:cs="Arial"/>
                <w:b/>
                <w:bCs/>
                <w:i/>
                <w:iCs/>
              </w:rPr>
              <w:t>[Test effect of new interoperability catalogue: Changed interleaved behaviour, Changed Suppressed features, also change from L1 to L2 and vice versa between old/new catalogues]</w:t>
            </w:r>
          </w:p>
        </w:tc>
      </w:tr>
    </w:tbl>
    <w:p w14:paraId="4ACB51AA" w14:textId="77777777" w:rsidR="006C7785" w:rsidRDefault="006C7785" w:rsidP="006C7785">
      <w:pPr>
        <w:spacing w:line="240" w:lineRule="auto"/>
      </w:pPr>
    </w:p>
    <w:p w14:paraId="7508CF34"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E020608" w14:textId="77777777" w:rsidR="006C7785" w:rsidRDefault="006C7785" w:rsidP="006C7785">
      <w:pPr>
        <w:spacing w:line="240" w:lineRule="auto"/>
      </w:pPr>
    </w:p>
    <w:p w14:paraId="5EAE62C1" w14:textId="77777777" w:rsidR="006C7785" w:rsidRPr="00A30671" w:rsidRDefault="006C7785" w:rsidP="006C7785">
      <w:pPr>
        <w:pStyle w:val="Heading1"/>
        <w:numPr>
          <w:ilvl w:val="2"/>
          <w:numId w:val="73"/>
        </w:numPr>
        <w:tabs>
          <w:tab w:val="left" w:pos="567"/>
        </w:tabs>
        <w:spacing w:after="120"/>
        <w:ind w:left="567" w:hanging="567"/>
        <w:rPr>
          <w:rFonts w:cs="Arial"/>
          <w:b w:val="0"/>
          <w:color w:val="000000" w:themeColor="text1"/>
        </w:rPr>
      </w:pPr>
      <w:r w:rsidRPr="00A30671">
        <w:rPr>
          <w:rFonts w:cs="Arial"/>
          <w:color w:val="000000" w:themeColor="text1"/>
        </w:rPr>
        <w:lastRenderedPageBreak/>
        <w:t>Portrayal under Interoperability.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C7785" w14:paraId="708F0362" w14:textId="77777777" w:rsidTr="00380FCD">
        <w:trPr>
          <w:trHeight w:val="454"/>
          <w:tblHeader/>
        </w:trPr>
        <w:tc>
          <w:tcPr>
            <w:tcW w:w="2381" w:type="dxa"/>
            <w:shd w:val="clear" w:color="auto" w:fill="CCFFCC"/>
            <w:vAlign w:val="center"/>
          </w:tcPr>
          <w:p w14:paraId="630F7E12" w14:textId="77777777" w:rsidR="006C7785" w:rsidRPr="005228CB" w:rsidRDefault="006C7785" w:rsidP="00380FCD">
            <w:pPr>
              <w:rPr>
                <w:rFonts w:cs="Arial"/>
              </w:rPr>
            </w:pPr>
            <w:r w:rsidRPr="005228CB">
              <w:rPr>
                <w:rFonts w:cs="Arial"/>
                <w:b/>
              </w:rPr>
              <w:t>Test Reference</w:t>
            </w:r>
          </w:p>
        </w:tc>
        <w:tc>
          <w:tcPr>
            <w:tcW w:w="2381" w:type="dxa"/>
            <w:shd w:val="clear" w:color="auto" w:fill="CCFFCC"/>
            <w:vAlign w:val="center"/>
          </w:tcPr>
          <w:p w14:paraId="64647152" w14:textId="77777777" w:rsidR="006C7785" w:rsidRPr="005228CB" w:rsidRDefault="006C7785" w:rsidP="00380FCD">
            <w:pPr>
              <w:rPr>
                <w:rFonts w:cs="Arial"/>
              </w:rPr>
            </w:pPr>
            <w:r w:rsidRPr="005228CB">
              <w:rPr>
                <w:rFonts w:cs="Arial"/>
              </w:rPr>
              <w:t>InteroperabilityCataloguePortrayal</w:t>
            </w:r>
          </w:p>
        </w:tc>
        <w:tc>
          <w:tcPr>
            <w:tcW w:w="2382" w:type="dxa"/>
            <w:shd w:val="clear" w:color="auto" w:fill="CCFFCC"/>
            <w:vAlign w:val="center"/>
          </w:tcPr>
          <w:p w14:paraId="7C5C4F7F" w14:textId="77777777" w:rsidR="006C7785" w:rsidRPr="005228CB" w:rsidRDefault="006C7785" w:rsidP="00380FCD">
            <w:pPr>
              <w:rPr>
                <w:rFonts w:cs="Arial"/>
              </w:rPr>
            </w:pPr>
            <w:r w:rsidRPr="005228CB">
              <w:rPr>
                <w:rFonts w:cs="Arial"/>
                <w:b/>
              </w:rPr>
              <w:t>IHO Reference</w:t>
            </w:r>
          </w:p>
        </w:tc>
        <w:tc>
          <w:tcPr>
            <w:tcW w:w="2382" w:type="dxa"/>
            <w:shd w:val="clear" w:color="auto" w:fill="CCFFCC"/>
            <w:vAlign w:val="center"/>
          </w:tcPr>
          <w:p w14:paraId="7C62ACE0" w14:textId="77777777" w:rsidR="006C7785" w:rsidRPr="005228CB" w:rsidRDefault="006C7785" w:rsidP="00380FCD">
            <w:pPr>
              <w:rPr>
                <w:rFonts w:cs="Arial"/>
              </w:rPr>
            </w:pPr>
            <w:r w:rsidRPr="005228CB">
              <w:rPr>
                <w:rFonts w:cs="Arial"/>
              </w:rPr>
              <w:t>(S-100 Part 9/S-98)</w:t>
            </w:r>
          </w:p>
        </w:tc>
      </w:tr>
      <w:tr w:rsidR="006C7785" w14:paraId="433318E4" w14:textId="77777777" w:rsidTr="00380FCD">
        <w:trPr>
          <w:tblHeader/>
        </w:trPr>
        <w:tc>
          <w:tcPr>
            <w:tcW w:w="9526" w:type="dxa"/>
            <w:gridSpan w:val="4"/>
            <w:shd w:val="clear" w:color="auto" w:fill="CCFFCC"/>
            <w:vAlign w:val="center"/>
          </w:tcPr>
          <w:p w14:paraId="3981CA1A" w14:textId="77777777" w:rsidR="006C7785" w:rsidRPr="005228CB" w:rsidRDefault="006C7785" w:rsidP="00380FCD">
            <w:pPr>
              <w:rPr>
                <w:rFonts w:cs="Arial"/>
              </w:rPr>
            </w:pPr>
            <w:r w:rsidRPr="005228CB">
              <w:rPr>
                <w:rFonts w:cs="Arial"/>
                <w:b/>
              </w:rPr>
              <w:t>Test description</w:t>
            </w:r>
          </w:p>
        </w:tc>
      </w:tr>
      <w:tr w:rsidR="006C7785" w14:paraId="4EB8A0F8" w14:textId="77777777" w:rsidTr="00380FCD">
        <w:trPr>
          <w:tblHeader/>
        </w:trPr>
        <w:tc>
          <w:tcPr>
            <w:tcW w:w="9526" w:type="dxa"/>
            <w:gridSpan w:val="4"/>
            <w:vAlign w:val="center"/>
          </w:tcPr>
          <w:p w14:paraId="1A4ECDAE" w14:textId="77777777" w:rsidR="006C7785" w:rsidRPr="005228CB" w:rsidRDefault="006C7785" w:rsidP="00380FCD">
            <w:pPr>
              <w:rPr>
                <w:rFonts w:cs="Arial"/>
                <w:i/>
              </w:rPr>
            </w:pPr>
          </w:p>
          <w:p w14:paraId="5C35406F" w14:textId="77777777" w:rsidR="006C7785" w:rsidRPr="005228CB" w:rsidRDefault="006C7785" w:rsidP="00380FCD">
            <w:pPr>
              <w:rPr>
                <w:rFonts w:cs="Arial"/>
                <w:i/>
              </w:rPr>
            </w:pPr>
            <w:r w:rsidRPr="005228CB">
              <w:rPr>
                <w:rFonts w:cs="Arial"/>
                <w:i/>
              </w:rPr>
              <w:t>This test verifies that the ECDIS is capable of displaying multiple datasets using interoperability catalogues installed.</w:t>
            </w:r>
          </w:p>
          <w:p w14:paraId="01F5D352" w14:textId="77777777" w:rsidR="006C7785" w:rsidRPr="005228CB" w:rsidRDefault="006C7785" w:rsidP="00380FCD">
            <w:pPr>
              <w:rPr>
                <w:rFonts w:cs="Arial"/>
                <w:i/>
              </w:rPr>
            </w:pPr>
          </w:p>
        </w:tc>
      </w:tr>
      <w:tr w:rsidR="006C7785" w14:paraId="64B59E14" w14:textId="77777777" w:rsidTr="00380FCD">
        <w:trPr>
          <w:tblHeader/>
        </w:trPr>
        <w:tc>
          <w:tcPr>
            <w:tcW w:w="9526" w:type="dxa"/>
            <w:gridSpan w:val="4"/>
            <w:shd w:val="clear" w:color="auto" w:fill="CCFFCC"/>
            <w:vAlign w:val="center"/>
          </w:tcPr>
          <w:p w14:paraId="1C041C12" w14:textId="77777777" w:rsidR="006C7785" w:rsidRPr="005228CB" w:rsidRDefault="006C7785" w:rsidP="00380FCD">
            <w:pPr>
              <w:rPr>
                <w:rFonts w:cs="Arial"/>
              </w:rPr>
            </w:pPr>
            <w:r w:rsidRPr="005228CB">
              <w:rPr>
                <w:rFonts w:cs="Arial"/>
                <w:b/>
              </w:rPr>
              <w:t>Setup</w:t>
            </w:r>
          </w:p>
        </w:tc>
      </w:tr>
      <w:tr w:rsidR="006C7785" w14:paraId="33F7925F" w14:textId="77777777" w:rsidTr="00380FCD">
        <w:trPr>
          <w:tblHeader/>
        </w:trPr>
        <w:tc>
          <w:tcPr>
            <w:tcW w:w="9526" w:type="dxa"/>
            <w:gridSpan w:val="4"/>
            <w:vAlign w:val="center"/>
          </w:tcPr>
          <w:p w14:paraId="267E404E" w14:textId="77777777" w:rsidR="006C7785" w:rsidRPr="005228CB" w:rsidRDefault="006C7785" w:rsidP="00380FCD">
            <w:pPr>
              <w:rPr>
                <w:rFonts w:cs="Arial"/>
                <w:i/>
              </w:rPr>
            </w:pPr>
          </w:p>
          <w:p w14:paraId="5475BE69" w14:textId="77777777" w:rsidR="006C7785" w:rsidRPr="005228CB" w:rsidRDefault="006C7785" w:rsidP="00380FCD">
            <w:pPr>
              <w:rPr>
                <w:rFonts w:cs="Arial"/>
                <w:i/>
              </w:rPr>
            </w:pPr>
            <w:r w:rsidRPr="005228CB">
              <w:rPr>
                <w:rFonts w:cs="Arial"/>
                <w:i/>
              </w:rPr>
              <w:t xml:space="preserve">Load exchange set </w:t>
            </w:r>
            <w:r w:rsidRPr="005228CB">
              <w:rPr>
                <w:rFonts w:cs="Arial"/>
                <w:b/>
                <w:bCs/>
                <w:i/>
              </w:rPr>
              <w:t xml:space="preserve">InitialPowerUp </w:t>
            </w:r>
            <w:r w:rsidRPr="005228CB">
              <w:rPr>
                <w:rFonts w:cs="Arial"/>
                <w:i/>
              </w:rPr>
              <w:t>with the following settings:</w:t>
            </w:r>
          </w:p>
          <w:p w14:paraId="4416A653" w14:textId="77777777" w:rsidR="006C7785" w:rsidRPr="005228CB" w:rsidRDefault="006C7785" w:rsidP="00380FCD">
            <w:pPr>
              <w:rPr>
                <w:rFonts w:cs="Arial"/>
                <w:i/>
              </w:rPr>
            </w:pPr>
          </w:p>
        </w:tc>
      </w:tr>
      <w:tr w:rsidR="006C7785" w14:paraId="7C526380" w14:textId="77777777" w:rsidTr="00380FCD">
        <w:trPr>
          <w:tblHeader/>
        </w:trPr>
        <w:tc>
          <w:tcPr>
            <w:tcW w:w="9526" w:type="dxa"/>
            <w:gridSpan w:val="4"/>
            <w:shd w:val="clear" w:color="auto" w:fill="CCFFCC"/>
            <w:vAlign w:val="center"/>
          </w:tcPr>
          <w:p w14:paraId="3BB726A5" w14:textId="77777777" w:rsidR="006C7785" w:rsidRPr="005228CB" w:rsidRDefault="006C7785" w:rsidP="00380FCD">
            <w:pPr>
              <w:rPr>
                <w:rFonts w:cs="Arial"/>
              </w:rPr>
            </w:pPr>
            <w:r w:rsidRPr="005228CB">
              <w:rPr>
                <w:rFonts w:cs="Arial"/>
                <w:b/>
              </w:rPr>
              <w:t>Action</w:t>
            </w:r>
          </w:p>
        </w:tc>
      </w:tr>
      <w:tr w:rsidR="006C7785" w14:paraId="05037FE8" w14:textId="77777777" w:rsidTr="00380FCD">
        <w:trPr>
          <w:tblHeader/>
        </w:trPr>
        <w:tc>
          <w:tcPr>
            <w:tcW w:w="9526" w:type="dxa"/>
            <w:gridSpan w:val="4"/>
            <w:vAlign w:val="center"/>
          </w:tcPr>
          <w:p w14:paraId="7FC0245A" w14:textId="77777777" w:rsidR="006C7785" w:rsidRPr="005228CB" w:rsidRDefault="006C7785" w:rsidP="00380FCD">
            <w:pPr>
              <w:rPr>
                <w:rFonts w:cs="Arial"/>
                <w:i/>
              </w:rPr>
            </w:pPr>
          </w:p>
          <w:p w14:paraId="093F7E78" w14:textId="77777777" w:rsidR="006C7785" w:rsidRPr="005228CB" w:rsidRDefault="006C7785" w:rsidP="00380FCD">
            <w:pPr>
              <w:rPr>
                <w:rFonts w:cs="Arial"/>
                <w:i/>
              </w:rPr>
            </w:pPr>
          </w:p>
          <w:p w14:paraId="63E3791D" w14:textId="77777777" w:rsidR="006C7785" w:rsidRPr="005228CB" w:rsidRDefault="006C7785" w:rsidP="00380FCD">
            <w:pPr>
              <w:rPr>
                <w:rFonts w:cs="Arial"/>
                <w:i/>
              </w:rPr>
            </w:pPr>
            <w:r w:rsidRPr="005228CB">
              <w:rPr>
                <w:rFonts w:cs="Arial"/>
                <w:i/>
              </w:rPr>
              <w:t>(A) Set Interoperability Level to 1.</w:t>
            </w:r>
          </w:p>
          <w:p w14:paraId="28AA3E3B" w14:textId="77777777" w:rsidR="006C7785" w:rsidRPr="005228CB" w:rsidRDefault="006C7785" w:rsidP="00380FCD">
            <w:pPr>
              <w:rPr>
                <w:rFonts w:cs="Arial"/>
                <w:i/>
              </w:rPr>
            </w:pPr>
            <w:r w:rsidRPr="005228CB">
              <w:rPr>
                <w:rFonts w:cs="Arial"/>
                <w:i/>
              </w:rPr>
              <w:t xml:space="preserve">(B) Set Interoperability Level to 2 with Predefined Display Combination = </w:t>
            </w:r>
            <w:r w:rsidRPr="005228CB">
              <w:rPr>
                <w:rFonts w:cs="Arial"/>
                <w:i/>
                <w:highlight w:val="yellow"/>
              </w:rPr>
              <w:t>???</w:t>
            </w:r>
          </w:p>
          <w:p w14:paraId="2622181B" w14:textId="77777777" w:rsidR="006C7785" w:rsidRPr="005228CB" w:rsidRDefault="006C7785" w:rsidP="00380FCD">
            <w:pPr>
              <w:rPr>
                <w:rFonts w:cs="Arial"/>
                <w:i/>
              </w:rPr>
            </w:pPr>
          </w:p>
        </w:tc>
      </w:tr>
      <w:tr w:rsidR="006C7785" w14:paraId="4AB6AB9E" w14:textId="77777777" w:rsidTr="00380FCD">
        <w:trPr>
          <w:tblHeader/>
        </w:trPr>
        <w:tc>
          <w:tcPr>
            <w:tcW w:w="9526" w:type="dxa"/>
            <w:gridSpan w:val="4"/>
            <w:shd w:val="clear" w:color="auto" w:fill="CCFFCC"/>
            <w:vAlign w:val="center"/>
          </w:tcPr>
          <w:p w14:paraId="724E8E51" w14:textId="77777777" w:rsidR="006C7785" w:rsidRPr="005228CB" w:rsidRDefault="006C7785" w:rsidP="00380FCD">
            <w:pPr>
              <w:rPr>
                <w:rFonts w:cs="Arial"/>
              </w:rPr>
            </w:pPr>
            <w:r w:rsidRPr="005228CB">
              <w:rPr>
                <w:rFonts w:cs="Arial"/>
                <w:b/>
              </w:rPr>
              <w:t>Results</w:t>
            </w:r>
          </w:p>
        </w:tc>
      </w:tr>
      <w:tr w:rsidR="006C7785" w14:paraId="548CCA1E" w14:textId="77777777" w:rsidTr="00380FCD">
        <w:trPr>
          <w:tblHeader/>
        </w:trPr>
        <w:tc>
          <w:tcPr>
            <w:tcW w:w="9526" w:type="dxa"/>
            <w:gridSpan w:val="4"/>
            <w:vAlign w:val="center"/>
          </w:tcPr>
          <w:p w14:paraId="5CE29F58" w14:textId="77777777" w:rsidR="006C7785" w:rsidRPr="005228CB" w:rsidRDefault="006C7785" w:rsidP="00380FCD">
            <w:pPr>
              <w:rPr>
                <w:rFonts w:cs="Arial"/>
                <w:i/>
                <w:iCs/>
                <w:position w:val="-1"/>
                <w:lang w:val="en-US"/>
              </w:rPr>
            </w:pPr>
          </w:p>
          <w:p w14:paraId="7D07CFBA" w14:textId="77777777" w:rsidR="006C7785" w:rsidRPr="005228CB" w:rsidRDefault="006C7785" w:rsidP="00380FCD">
            <w:pPr>
              <w:rPr>
                <w:rFonts w:cs="Arial"/>
                <w:i/>
                <w:iCs/>
                <w:position w:val="-1"/>
                <w:lang w:val="en-US"/>
              </w:rPr>
            </w:pPr>
            <w:r w:rsidRPr="005228CB">
              <w:rPr>
                <w:rFonts w:cs="Arial"/>
                <w:i/>
                <w:iCs/>
                <w:position w:val="-1"/>
                <w:lang w:val="en-US"/>
              </w:rPr>
              <w:t>Verify the user is informed of the operation of the interoperability mechanism at level 2 (feature substitution)</w:t>
            </w:r>
          </w:p>
          <w:p w14:paraId="2FB90DD4" w14:textId="77777777" w:rsidR="006C7785" w:rsidRPr="005228CB" w:rsidRDefault="006C7785" w:rsidP="00380FCD">
            <w:pPr>
              <w:rPr>
                <w:rFonts w:cs="Arial"/>
                <w:i/>
                <w:iCs/>
                <w:position w:val="-1"/>
                <w:lang w:val="en-US"/>
              </w:rPr>
            </w:pPr>
          </w:p>
          <w:p w14:paraId="69545036" w14:textId="77777777" w:rsidR="006C7785" w:rsidRPr="005228CB" w:rsidRDefault="006C7785" w:rsidP="00380FCD">
            <w:pPr>
              <w:rPr>
                <w:rFonts w:cs="Arial"/>
                <w:i/>
                <w:iCs/>
                <w:position w:val="-1"/>
                <w:lang w:val="en-US"/>
              </w:rPr>
            </w:pPr>
            <w:r w:rsidRPr="005228CB">
              <w:rPr>
                <w:rFonts w:cs="Arial"/>
                <w:i/>
                <w:iCs/>
                <w:position w:val="-1"/>
                <w:lang w:val="en-US"/>
              </w:rPr>
              <w:t>Verify portrayal according to the following images testing with settings (A) and (B) respectively:</w:t>
            </w:r>
          </w:p>
          <w:p w14:paraId="62960B6B" w14:textId="77777777" w:rsidR="006C7785" w:rsidRPr="005228CB" w:rsidRDefault="006C7785" w:rsidP="00380FCD">
            <w:pPr>
              <w:rPr>
                <w:rFonts w:cs="Arial"/>
                <w:i/>
                <w:iCs/>
                <w:position w:val="-1"/>
                <w:lang w:val="en-US"/>
              </w:rPr>
            </w:pPr>
          </w:p>
          <w:p w14:paraId="314105FA" w14:textId="77777777" w:rsidR="006C7785" w:rsidRPr="005228CB" w:rsidRDefault="006C7785" w:rsidP="00380FCD">
            <w:pPr>
              <w:rPr>
                <w:rFonts w:cs="Arial"/>
                <w:b/>
                <w:bCs/>
                <w:i/>
                <w:iCs/>
                <w:position w:val="-1"/>
                <w:lang w:val="en-US"/>
              </w:rPr>
            </w:pPr>
            <w:r w:rsidRPr="005228CB">
              <w:rPr>
                <w:rFonts w:cs="Arial"/>
                <w:b/>
                <w:bCs/>
                <w:i/>
                <w:iCs/>
                <w:position w:val="-1"/>
                <w:lang w:val="en-US"/>
              </w:rPr>
              <w:t>[IMG – IC Level 2 Portrayal required:]</w:t>
            </w:r>
          </w:p>
          <w:p w14:paraId="268F1632" w14:textId="77777777" w:rsidR="006C7785" w:rsidRPr="005228CB" w:rsidRDefault="006C7785" w:rsidP="00380FCD">
            <w:pPr>
              <w:rPr>
                <w:rFonts w:cs="Arial"/>
                <w:b/>
                <w:bCs/>
                <w:i/>
                <w:iCs/>
                <w:position w:val="-1"/>
                <w:lang w:val="en-US"/>
              </w:rPr>
            </w:pPr>
            <w:r w:rsidRPr="005228CB">
              <w:rPr>
                <w:rFonts w:cs="Arial"/>
                <w:b/>
                <w:bCs/>
                <w:i/>
                <w:iCs/>
                <w:position w:val="-1"/>
                <w:lang w:val="en-US"/>
              </w:rPr>
              <w:t>1. S-101/S-102/S-104</w:t>
            </w:r>
          </w:p>
          <w:p w14:paraId="5A5355DA" w14:textId="77777777" w:rsidR="006C7785" w:rsidRPr="005228CB" w:rsidRDefault="006C7785" w:rsidP="00380FCD">
            <w:pPr>
              <w:rPr>
                <w:rFonts w:cs="Arial"/>
                <w:b/>
                <w:bCs/>
                <w:i/>
                <w:iCs/>
                <w:position w:val="-1"/>
                <w:lang w:val="en-US"/>
              </w:rPr>
            </w:pPr>
            <w:r w:rsidRPr="005228CB">
              <w:rPr>
                <w:rFonts w:cs="Arial"/>
                <w:b/>
                <w:bCs/>
                <w:i/>
                <w:iCs/>
                <w:position w:val="-1"/>
                <w:lang w:val="en-US"/>
              </w:rPr>
              <w:t>2. S-124/S-101</w:t>
            </w:r>
          </w:p>
          <w:p w14:paraId="4A11764B" w14:textId="77777777" w:rsidR="006C7785" w:rsidRPr="005228CB" w:rsidRDefault="006C7785" w:rsidP="00380FCD">
            <w:pPr>
              <w:rPr>
                <w:rFonts w:cs="Arial"/>
                <w:b/>
                <w:bCs/>
                <w:i/>
                <w:iCs/>
                <w:position w:val="-1"/>
                <w:lang w:val="en-US"/>
              </w:rPr>
            </w:pPr>
            <w:r w:rsidRPr="005228CB">
              <w:rPr>
                <w:rFonts w:cs="Arial"/>
                <w:b/>
                <w:bCs/>
                <w:i/>
                <w:iCs/>
                <w:position w:val="-1"/>
                <w:lang w:val="en-US"/>
              </w:rPr>
              <w:t>3. S-129/S-101</w:t>
            </w:r>
          </w:p>
          <w:p w14:paraId="1AF3FCE1" w14:textId="77777777" w:rsidR="006C7785" w:rsidRPr="005228CB" w:rsidRDefault="006C7785" w:rsidP="00380FCD">
            <w:pPr>
              <w:rPr>
                <w:rFonts w:cs="Arial"/>
                <w:i/>
                <w:iCs/>
                <w:position w:val="-1"/>
                <w:lang w:val="en-US"/>
              </w:rPr>
            </w:pPr>
          </w:p>
          <w:p w14:paraId="1D391137" w14:textId="77777777" w:rsidR="006C7785" w:rsidRPr="005228CB" w:rsidRDefault="006C7785" w:rsidP="00380FCD">
            <w:pPr>
              <w:rPr>
                <w:rFonts w:cs="Arial"/>
                <w:i/>
                <w:iCs/>
                <w:position w:val="-1"/>
                <w:lang w:val="en-US"/>
              </w:rPr>
            </w:pPr>
            <w:r w:rsidRPr="005228CB">
              <w:rPr>
                <w:rFonts w:cs="Arial"/>
                <w:i/>
                <w:iCs/>
                <w:position w:val="-1"/>
                <w:lang w:val="en-US"/>
              </w:rPr>
              <w:t>WLA and user selected safety contour are tested separately.</w:t>
            </w:r>
          </w:p>
          <w:p w14:paraId="31563DC7" w14:textId="77777777" w:rsidR="006C7785" w:rsidRPr="005228CB" w:rsidRDefault="006C7785" w:rsidP="00380FCD">
            <w:pPr>
              <w:rPr>
                <w:rFonts w:cs="Arial"/>
                <w:i/>
                <w:iCs/>
                <w:position w:val="-1"/>
                <w:lang w:val="en-US"/>
              </w:rPr>
            </w:pPr>
          </w:p>
        </w:tc>
      </w:tr>
    </w:tbl>
    <w:p w14:paraId="3832BE09" w14:textId="77777777" w:rsidR="006C7785" w:rsidRDefault="006C7785" w:rsidP="006C7785">
      <w:pPr>
        <w:spacing w:line="240" w:lineRule="auto"/>
      </w:pPr>
    </w:p>
    <w:p w14:paraId="0DB130A5" w14:textId="77777777" w:rsidR="006C7785" w:rsidRPr="008C2033" w:rsidRDefault="006C7785" w:rsidP="006C7785">
      <w:pPr>
        <w:spacing w:line="240" w:lineRule="auto"/>
        <w:rPr>
          <w:color w:val="FF0000"/>
        </w:rPr>
      </w:pPr>
      <w:r w:rsidRPr="008C2033">
        <w:rPr>
          <w:b/>
          <w:color w:val="FF0000"/>
        </w:rPr>
        <w:t>IIC Comment:</w:t>
      </w:r>
      <w:r w:rsidRPr="008C2033">
        <w:rPr>
          <w:color w:val="FF0000"/>
        </w:rPr>
        <w:t xml:space="preserve"> </w:t>
      </w:r>
      <w:r w:rsidRPr="008C2033">
        <w:rPr>
          <w:i/>
          <w:color w:val="FF0000"/>
        </w:rPr>
        <w:t>Dataset</w:t>
      </w:r>
      <w:r w:rsidRPr="008C2033">
        <w:rPr>
          <w:color w:val="FF0000"/>
        </w:rPr>
        <w:t xml:space="preserve"> not available</w:t>
      </w:r>
    </w:p>
    <w:p w14:paraId="61A3E775" w14:textId="77777777" w:rsidR="006C7785" w:rsidRDefault="006C7785" w:rsidP="006C7785">
      <w:pPr>
        <w:spacing w:line="240" w:lineRule="auto"/>
      </w:pPr>
    </w:p>
    <w:p w14:paraId="67F35236" w14:textId="77777777" w:rsidR="006C7785" w:rsidRPr="007B7669" w:rsidRDefault="006C7785" w:rsidP="006C7785">
      <w:pPr>
        <w:pStyle w:val="Heading1"/>
        <w:numPr>
          <w:ilvl w:val="1"/>
          <w:numId w:val="73"/>
        </w:numPr>
        <w:tabs>
          <w:tab w:val="left" w:pos="567"/>
        </w:tabs>
        <w:spacing w:after="120"/>
        <w:ind w:left="567" w:hanging="567"/>
        <w:rPr>
          <w:rFonts w:cs="Arial"/>
          <w:b w:val="0"/>
          <w:color w:val="000000" w:themeColor="text1"/>
        </w:rPr>
      </w:pPr>
      <w:bookmarkStart w:id="864" w:name="_Toc152748586"/>
      <w:r w:rsidRPr="007B7669">
        <w:rPr>
          <w:rFonts w:cs="Arial"/>
          <w:color w:val="000000" w:themeColor="text1"/>
        </w:rPr>
        <w:lastRenderedPageBreak/>
        <w:t>Display Priorities</w:t>
      </w:r>
      <w:bookmarkEnd w:id="864"/>
    </w:p>
    <w:p w14:paraId="7CA5D23B" w14:textId="77777777" w:rsidR="006C7785" w:rsidRPr="007B7669" w:rsidRDefault="006C7785" w:rsidP="006C7785">
      <w:pPr>
        <w:pStyle w:val="Heading1"/>
        <w:numPr>
          <w:ilvl w:val="2"/>
          <w:numId w:val="73"/>
        </w:numPr>
        <w:tabs>
          <w:tab w:val="left" w:pos="567"/>
        </w:tabs>
        <w:spacing w:after="120"/>
        <w:ind w:left="567" w:hanging="567"/>
        <w:rPr>
          <w:rFonts w:cs="Arial"/>
          <w:b w:val="0"/>
          <w:color w:val="000000" w:themeColor="text1"/>
        </w:rPr>
      </w:pPr>
      <w:r w:rsidRPr="007B7669">
        <w:rPr>
          <w:rFonts w:cs="Arial"/>
          <w:color w:val="000000" w:themeColor="text1"/>
        </w:rPr>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538C29E" w14:textId="77777777" w:rsidTr="00380FCD">
        <w:trPr>
          <w:trHeight w:val="454"/>
          <w:tblHeader/>
        </w:trPr>
        <w:tc>
          <w:tcPr>
            <w:tcW w:w="2381" w:type="dxa"/>
            <w:shd w:val="clear" w:color="auto" w:fill="CCFFCC"/>
            <w:vAlign w:val="center"/>
          </w:tcPr>
          <w:p w14:paraId="007F21DD" w14:textId="77777777" w:rsidR="006C7785" w:rsidRPr="00D54338" w:rsidRDefault="006C7785" w:rsidP="00380FCD">
            <w:pPr>
              <w:rPr>
                <w:rFonts w:cs="Arial"/>
              </w:rPr>
            </w:pPr>
            <w:r w:rsidRPr="00D54338">
              <w:rPr>
                <w:rFonts w:cs="Arial"/>
                <w:b/>
              </w:rPr>
              <w:t>Test Reference</w:t>
            </w:r>
          </w:p>
        </w:tc>
        <w:tc>
          <w:tcPr>
            <w:tcW w:w="2381" w:type="dxa"/>
            <w:shd w:val="clear" w:color="auto" w:fill="CCFFCC"/>
            <w:vAlign w:val="center"/>
          </w:tcPr>
          <w:p w14:paraId="2842DBA6" w14:textId="77777777" w:rsidR="006C7785" w:rsidRPr="00D54338" w:rsidRDefault="006C7785" w:rsidP="00380FCD">
            <w:pPr>
              <w:rPr>
                <w:rFonts w:cs="Arial"/>
              </w:rPr>
            </w:pPr>
            <w:r w:rsidRPr="00D54338">
              <w:rPr>
                <w:rFonts w:cs="Arial"/>
              </w:rPr>
              <w:t>SamePriority</w:t>
            </w:r>
          </w:p>
        </w:tc>
        <w:tc>
          <w:tcPr>
            <w:tcW w:w="2382" w:type="dxa"/>
            <w:shd w:val="clear" w:color="auto" w:fill="CCFFCC"/>
            <w:vAlign w:val="center"/>
          </w:tcPr>
          <w:p w14:paraId="27F14A45" w14:textId="77777777" w:rsidR="006C7785" w:rsidRPr="00D54338" w:rsidRDefault="006C7785" w:rsidP="00380FCD">
            <w:pPr>
              <w:rPr>
                <w:rFonts w:cs="Arial"/>
              </w:rPr>
            </w:pPr>
            <w:r w:rsidRPr="00D54338">
              <w:rPr>
                <w:rFonts w:cs="Arial"/>
                <w:b/>
              </w:rPr>
              <w:t>IHO Reference</w:t>
            </w:r>
          </w:p>
        </w:tc>
        <w:tc>
          <w:tcPr>
            <w:tcW w:w="2382" w:type="dxa"/>
            <w:shd w:val="clear" w:color="auto" w:fill="CCFFCC"/>
            <w:vAlign w:val="center"/>
          </w:tcPr>
          <w:p w14:paraId="6EBB0BAC" w14:textId="77777777" w:rsidR="006C7785" w:rsidRPr="00D54338" w:rsidRDefault="006C7785" w:rsidP="00380FCD">
            <w:pPr>
              <w:spacing w:line="240" w:lineRule="auto"/>
              <w:rPr>
                <w:rFonts w:cs="Arial"/>
                <w:color w:val="000000"/>
              </w:rPr>
            </w:pPr>
            <w:r w:rsidRPr="00D54338">
              <w:rPr>
                <w:rFonts w:cs="Arial"/>
                <w:color w:val="000000"/>
              </w:rPr>
              <w:t>S-98 C-7.2.9</w:t>
            </w:r>
          </w:p>
          <w:p w14:paraId="18BBBC70" w14:textId="77777777" w:rsidR="006C7785" w:rsidRPr="00D54338" w:rsidRDefault="006C7785" w:rsidP="00380FCD">
            <w:pPr>
              <w:rPr>
                <w:rFonts w:cs="Arial"/>
              </w:rPr>
            </w:pPr>
          </w:p>
        </w:tc>
      </w:tr>
      <w:tr w:rsidR="006C7785" w14:paraId="142C1BF2" w14:textId="77777777" w:rsidTr="00380FCD">
        <w:trPr>
          <w:tblHeader/>
        </w:trPr>
        <w:tc>
          <w:tcPr>
            <w:tcW w:w="9526" w:type="dxa"/>
            <w:gridSpan w:val="4"/>
            <w:shd w:val="clear" w:color="auto" w:fill="CCFFCC"/>
            <w:vAlign w:val="center"/>
          </w:tcPr>
          <w:p w14:paraId="1D8F0E81" w14:textId="77777777" w:rsidR="006C7785" w:rsidRPr="00D54338" w:rsidRDefault="006C7785" w:rsidP="00380FCD">
            <w:pPr>
              <w:rPr>
                <w:rFonts w:cs="Arial"/>
              </w:rPr>
            </w:pPr>
            <w:r w:rsidRPr="00D54338">
              <w:rPr>
                <w:rFonts w:cs="Arial"/>
                <w:b/>
              </w:rPr>
              <w:t>Test description</w:t>
            </w:r>
          </w:p>
        </w:tc>
      </w:tr>
      <w:tr w:rsidR="006C7785" w14:paraId="4BFA5DAE" w14:textId="77777777" w:rsidTr="00380FCD">
        <w:trPr>
          <w:tblHeader/>
        </w:trPr>
        <w:tc>
          <w:tcPr>
            <w:tcW w:w="9526" w:type="dxa"/>
            <w:gridSpan w:val="4"/>
            <w:vAlign w:val="center"/>
          </w:tcPr>
          <w:p w14:paraId="7B38C56A" w14:textId="77777777" w:rsidR="006C7785" w:rsidRPr="00D54338" w:rsidRDefault="006C7785" w:rsidP="00380FCD">
            <w:pPr>
              <w:rPr>
                <w:rFonts w:cs="Arial"/>
                <w:i/>
              </w:rPr>
            </w:pPr>
            <w:r w:rsidRPr="00D54338">
              <w:rPr>
                <w:rFonts w:cs="Arial"/>
                <w:i/>
              </w:rPr>
              <w:t>Same priority and different geometry</w:t>
            </w:r>
          </w:p>
        </w:tc>
      </w:tr>
      <w:tr w:rsidR="006C7785" w14:paraId="22D608CA" w14:textId="77777777" w:rsidTr="00380FCD">
        <w:trPr>
          <w:tblHeader/>
        </w:trPr>
        <w:tc>
          <w:tcPr>
            <w:tcW w:w="9526" w:type="dxa"/>
            <w:gridSpan w:val="4"/>
            <w:shd w:val="clear" w:color="auto" w:fill="CCFFCC"/>
            <w:vAlign w:val="center"/>
          </w:tcPr>
          <w:p w14:paraId="5EE8C4E2" w14:textId="77777777" w:rsidR="006C7785" w:rsidRPr="00D54338" w:rsidRDefault="006C7785" w:rsidP="00380FCD">
            <w:pPr>
              <w:rPr>
                <w:rFonts w:cs="Arial"/>
              </w:rPr>
            </w:pPr>
            <w:r w:rsidRPr="00D54338">
              <w:rPr>
                <w:rFonts w:cs="Arial"/>
                <w:b/>
              </w:rPr>
              <w:t>Setup</w:t>
            </w:r>
          </w:p>
        </w:tc>
      </w:tr>
      <w:tr w:rsidR="006C7785" w14:paraId="34AFFA01" w14:textId="77777777" w:rsidTr="00380FCD">
        <w:trPr>
          <w:tblHeader/>
        </w:trPr>
        <w:tc>
          <w:tcPr>
            <w:tcW w:w="9526" w:type="dxa"/>
            <w:gridSpan w:val="4"/>
            <w:vAlign w:val="center"/>
          </w:tcPr>
          <w:p w14:paraId="081BFC70" w14:textId="77777777" w:rsidR="006C7785" w:rsidRPr="00D54338" w:rsidRDefault="006C7785" w:rsidP="00380FCD">
            <w:pPr>
              <w:rPr>
                <w:rFonts w:cs="Arial"/>
                <w:i/>
              </w:rPr>
            </w:pPr>
            <w:r w:rsidRPr="00D54338">
              <w:rPr>
                <w:rFonts w:cs="Arial"/>
                <w:i/>
              </w:rPr>
              <w:t>As for test DifferentPriority</w:t>
            </w:r>
          </w:p>
        </w:tc>
      </w:tr>
      <w:tr w:rsidR="006C7785" w14:paraId="296BCA84" w14:textId="77777777" w:rsidTr="00380FCD">
        <w:trPr>
          <w:tblHeader/>
        </w:trPr>
        <w:tc>
          <w:tcPr>
            <w:tcW w:w="9526" w:type="dxa"/>
            <w:gridSpan w:val="4"/>
            <w:shd w:val="clear" w:color="auto" w:fill="CCFFCC"/>
            <w:vAlign w:val="center"/>
          </w:tcPr>
          <w:p w14:paraId="5E16BD5F" w14:textId="77777777" w:rsidR="006C7785" w:rsidRPr="00D54338" w:rsidRDefault="006C7785" w:rsidP="00380FCD">
            <w:pPr>
              <w:rPr>
                <w:rFonts w:cs="Arial"/>
              </w:rPr>
            </w:pPr>
            <w:r w:rsidRPr="00D54338">
              <w:rPr>
                <w:rFonts w:cs="Arial"/>
                <w:b/>
              </w:rPr>
              <w:t>Action</w:t>
            </w:r>
          </w:p>
        </w:tc>
      </w:tr>
      <w:tr w:rsidR="006C7785" w14:paraId="1CD4DE40" w14:textId="77777777" w:rsidTr="00380FCD">
        <w:trPr>
          <w:tblHeader/>
        </w:trPr>
        <w:tc>
          <w:tcPr>
            <w:tcW w:w="9526" w:type="dxa"/>
            <w:gridSpan w:val="4"/>
            <w:vAlign w:val="center"/>
          </w:tcPr>
          <w:p w14:paraId="2744FE19" w14:textId="77777777" w:rsidR="006C7785" w:rsidRPr="00D54338" w:rsidRDefault="006C7785" w:rsidP="00380FCD">
            <w:pPr>
              <w:rPr>
                <w:rFonts w:cs="Arial"/>
                <w:i/>
              </w:rPr>
            </w:pPr>
            <w:r w:rsidRPr="00D54338">
              <w:rPr>
                <w:rFonts w:cs="Arial"/>
                <w:i/>
              </w:rPr>
              <w:t>View the features at position 32°20.400’S 61°21.900’ E scale 1:5000</w:t>
            </w:r>
          </w:p>
        </w:tc>
      </w:tr>
      <w:tr w:rsidR="006C7785" w14:paraId="2F261728" w14:textId="77777777" w:rsidTr="00380FCD">
        <w:trPr>
          <w:tblHeader/>
        </w:trPr>
        <w:tc>
          <w:tcPr>
            <w:tcW w:w="9526" w:type="dxa"/>
            <w:gridSpan w:val="4"/>
            <w:tcBorders>
              <w:bottom w:val="single" w:sz="4" w:space="0" w:color="auto"/>
            </w:tcBorders>
            <w:shd w:val="clear" w:color="auto" w:fill="CCFFCC"/>
            <w:vAlign w:val="center"/>
          </w:tcPr>
          <w:p w14:paraId="2D5EF692" w14:textId="77777777" w:rsidR="006C7785" w:rsidRPr="00D54338" w:rsidRDefault="006C7785" w:rsidP="00380FCD">
            <w:pPr>
              <w:rPr>
                <w:rFonts w:cs="Arial"/>
              </w:rPr>
            </w:pPr>
            <w:r w:rsidRPr="00D54338">
              <w:rPr>
                <w:rFonts w:cs="Arial"/>
                <w:b/>
              </w:rPr>
              <w:t>Results</w:t>
            </w:r>
          </w:p>
        </w:tc>
      </w:tr>
      <w:tr w:rsidR="006C7785" w14:paraId="07A7AF0D" w14:textId="77777777" w:rsidTr="00380FCD">
        <w:trPr>
          <w:tblHeader/>
        </w:trPr>
        <w:tc>
          <w:tcPr>
            <w:tcW w:w="9526" w:type="dxa"/>
            <w:gridSpan w:val="4"/>
            <w:tcBorders>
              <w:bottom w:val="nil"/>
            </w:tcBorders>
            <w:vAlign w:val="center"/>
          </w:tcPr>
          <w:p w14:paraId="63532462" w14:textId="77777777" w:rsidR="006C7785" w:rsidRPr="00D54338" w:rsidRDefault="006C7785" w:rsidP="00380FCD">
            <w:pPr>
              <w:rPr>
                <w:rFonts w:cs="Arial"/>
                <w:i/>
              </w:rPr>
            </w:pPr>
            <w:r w:rsidRPr="00D54338">
              <w:rPr>
                <w:rFonts w:cs="Arial"/>
                <w:i/>
              </w:rPr>
              <w:t>Confirm that items 1-6 display as shown in the graphic below:</w:t>
            </w:r>
          </w:p>
        </w:tc>
      </w:tr>
      <w:tr w:rsidR="006C7785" w14:paraId="7E9DCBE6" w14:textId="77777777" w:rsidTr="00380FCD">
        <w:trPr>
          <w:tblHeader/>
        </w:trPr>
        <w:tc>
          <w:tcPr>
            <w:tcW w:w="9526" w:type="dxa"/>
            <w:gridSpan w:val="4"/>
            <w:tcBorders>
              <w:top w:val="nil"/>
            </w:tcBorders>
            <w:vAlign w:val="center"/>
          </w:tcPr>
          <w:p w14:paraId="46F34B55" w14:textId="77777777" w:rsidR="006C7785" w:rsidRDefault="006C7785" w:rsidP="00380FCD">
            <w:pPr>
              <w:jc w:val="center"/>
            </w:pPr>
            <w:r w:rsidRPr="00685941">
              <w:rPr>
                <w:noProof/>
                <w:sz w:val="16"/>
                <w:szCs w:val="16"/>
                <w:lang w:val="en-IN" w:eastAsia="en-IN"/>
              </w:rPr>
              <w:drawing>
                <wp:inline distT="0" distB="0" distL="0" distR="0" wp14:anchorId="489D1067" wp14:editId="2E3B7FE6">
                  <wp:extent cx="5836920" cy="2965450"/>
                  <wp:effectExtent l="0" t="0" r="0" b="6350"/>
                  <wp:docPr id="75" name="Picture 7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game&#10;&#10;Description automatically generated"/>
                          <pic:cNvPicPr/>
                        </pic:nvPicPr>
                        <pic:blipFill>
                          <a:blip r:embed="rId132"/>
                          <a:stretch>
                            <a:fillRect/>
                          </a:stretch>
                        </pic:blipFill>
                        <pic:spPr>
                          <a:xfrm>
                            <a:off x="0" y="0"/>
                            <a:ext cx="5836920" cy="2965450"/>
                          </a:xfrm>
                          <a:prstGeom prst="rect">
                            <a:avLst/>
                          </a:prstGeom>
                        </pic:spPr>
                      </pic:pic>
                    </a:graphicData>
                  </a:graphic>
                </wp:inline>
              </w:drawing>
            </w:r>
          </w:p>
        </w:tc>
      </w:tr>
    </w:tbl>
    <w:p w14:paraId="06A43676" w14:textId="77777777" w:rsidR="006C7785" w:rsidRDefault="006C7785" w:rsidP="006C7785"/>
    <w:p w14:paraId="64CA02BD" w14:textId="77777777" w:rsidR="006C7785" w:rsidRDefault="006C7785" w:rsidP="006C7785">
      <w:pPr>
        <w:pStyle w:val="Heading3"/>
      </w:pPr>
      <w:r>
        <w:br w:type="page"/>
      </w:r>
    </w:p>
    <w:p w14:paraId="34D7FD81" w14:textId="77777777" w:rsidR="006C7785" w:rsidRPr="007B7669" w:rsidRDefault="006C7785" w:rsidP="006C7785">
      <w:pPr>
        <w:pStyle w:val="Heading1"/>
        <w:numPr>
          <w:ilvl w:val="2"/>
          <w:numId w:val="73"/>
        </w:numPr>
        <w:tabs>
          <w:tab w:val="left" w:pos="567"/>
        </w:tabs>
        <w:spacing w:after="120"/>
        <w:ind w:left="567" w:hanging="567"/>
        <w:rPr>
          <w:rFonts w:cs="Arial"/>
          <w:b w:val="0"/>
          <w:color w:val="000000" w:themeColor="text1"/>
        </w:rPr>
      </w:pPr>
      <w:r w:rsidRPr="007B7669">
        <w:rPr>
          <w:rFonts w:cs="Arial"/>
          <w:color w:val="000000" w:themeColor="text1"/>
        </w:rPr>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8DC43EE" w14:textId="77777777" w:rsidTr="00380FCD">
        <w:trPr>
          <w:trHeight w:val="454"/>
          <w:tblHeader/>
        </w:trPr>
        <w:tc>
          <w:tcPr>
            <w:tcW w:w="2381" w:type="dxa"/>
            <w:shd w:val="clear" w:color="auto" w:fill="CCFFCC"/>
            <w:vAlign w:val="center"/>
          </w:tcPr>
          <w:p w14:paraId="5D250678" w14:textId="77777777" w:rsidR="006C7785" w:rsidRPr="00D54338" w:rsidRDefault="006C7785" w:rsidP="00380FCD">
            <w:pPr>
              <w:rPr>
                <w:rFonts w:cs="Arial"/>
              </w:rPr>
            </w:pPr>
            <w:r w:rsidRPr="00D54338">
              <w:rPr>
                <w:rFonts w:cs="Arial"/>
                <w:b/>
              </w:rPr>
              <w:t>Test Reference</w:t>
            </w:r>
          </w:p>
        </w:tc>
        <w:tc>
          <w:tcPr>
            <w:tcW w:w="2381" w:type="dxa"/>
            <w:shd w:val="clear" w:color="auto" w:fill="CCFFCC"/>
            <w:vAlign w:val="center"/>
          </w:tcPr>
          <w:p w14:paraId="707603CE" w14:textId="77777777" w:rsidR="006C7785" w:rsidRPr="00D54338" w:rsidRDefault="006C7785" w:rsidP="00380FCD">
            <w:pPr>
              <w:rPr>
                <w:rFonts w:cs="Arial"/>
              </w:rPr>
            </w:pPr>
            <w:r w:rsidRPr="00D54338">
              <w:rPr>
                <w:rFonts w:cs="Arial"/>
              </w:rPr>
              <w:t>LineSuppression</w:t>
            </w:r>
          </w:p>
        </w:tc>
        <w:tc>
          <w:tcPr>
            <w:tcW w:w="2382" w:type="dxa"/>
            <w:shd w:val="clear" w:color="auto" w:fill="CCFFCC"/>
            <w:vAlign w:val="center"/>
          </w:tcPr>
          <w:p w14:paraId="7A7CEA59" w14:textId="77777777" w:rsidR="006C7785" w:rsidRPr="00D54338" w:rsidRDefault="006C7785" w:rsidP="00380FCD">
            <w:pPr>
              <w:rPr>
                <w:rFonts w:cs="Arial"/>
              </w:rPr>
            </w:pPr>
            <w:r w:rsidRPr="00D54338">
              <w:rPr>
                <w:rFonts w:cs="Arial"/>
                <w:b/>
              </w:rPr>
              <w:t>IHO Reference</w:t>
            </w:r>
          </w:p>
        </w:tc>
        <w:tc>
          <w:tcPr>
            <w:tcW w:w="2382" w:type="dxa"/>
            <w:shd w:val="clear" w:color="auto" w:fill="CCFFCC"/>
            <w:vAlign w:val="center"/>
          </w:tcPr>
          <w:p w14:paraId="2537438E" w14:textId="77777777" w:rsidR="006C7785" w:rsidRPr="00D54338" w:rsidRDefault="006C7785" w:rsidP="00380FCD">
            <w:pPr>
              <w:spacing w:line="240" w:lineRule="auto"/>
              <w:rPr>
                <w:rFonts w:cs="Arial"/>
                <w:color w:val="000000"/>
              </w:rPr>
            </w:pPr>
            <w:r w:rsidRPr="00D54338">
              <w:rPr>
                <w:rFonts w:cs="Arial"/>
                <w:color w:val="000000"/>
              </w:rPr>
              <w:t>S-98 C-7.2.9</w:t>
            </w:r>
          </w:p>
          <w:p w14:paraId="542775BA" w14:textId="77777777" w:rsidR="006C7785" w:rsidRPr="00D54338" w:rsidRDefault="006C7785" w:rsidP="00380FCD">
            <w:pPr>
              <w:rPr>
                <w:rFonts w:cs="Arial"/>
              </w:rPr>
            </w:pPr>
          </w:p>
        </w:tc>
      </w:tr>
      <w:tr w:rsidR="006C7785" w14:paraId="3823766E" w14:textId="77777777" w:rsidTr="00380FCD">
        <w:trPr>
          <w:tblHeader/>
        </w:trPr>
        <w:tc>
          <w:tcPr>
            <w:tcW w:w="9526" w:type="dxa"/>
            <w:gridSpan w:val="4"/>
            <w:shd w:val="clear" w:color="auto" w:fill="CCFFCC"/>
            <w:vAlign w:val="center"/>
          </w:tcPr>
          <w:p w14:paraId="0526AF65" w14:textId="77777777" w:rsidR="006C7785" w:rsidRPr="00D54338" w:rsidRDefault="006C7785" w:rsidP="00380FCD">
            <w:pPr>
              <w:rPr>
                <w:rFonts w:cs="Arial"/>
              </w:rPr>
            </w:pPr>
            <w:r w:rsidRPr="00D54338">
              <w:rPr>
                <w:rFonts w:cs="Arial"/>
                <w:b/>
              </w:rPr>
              <w:t>Test description</w:t>
            </w:r>
          </w:p>
        </w:tc>
      </w:tr>
      <w:tr w:rsidR="006C7785" w14:paraId="1B0B1549" w14:textId="77777777" w:rsidTr="00380FCD">
        <w:trPr>
          <w:tblHeader/>
        </w:trPr>
        <w:tc>
          <w:tcPr>
            <w:tcW w:w="9526" w:type="dxa"/>
            <w:gridSpan w:val="4"/>
            <w:vAlign w:val="center"/>
          </w:tcPr>
          <w:p w14:paraId="43833167" w14:textId="77777777" w:rsidR="006C7785" w:rsidRPr="00D54338" w:rsidRDefault="006C7785" w:rsidP="00380FCD">
            <w:pPr>
              <w:rPr>
                <w:rFonts w:cs="Arial"/>
                <w:i/>
              </w:rPr>
            </w:pPr>
            <w:r w:rsidRPr="00D54338">
              <w:rPr>
                <w:rFonts w:cs="Arial"/>
                <w:i/>
              </w:rPr>
              <w:t>Line suppression</w:t>
            </w:r>
          </w:p>
        </w:tc>
      </w:tr>
      <w:tr w:rsidR="006C7785" w14:paraId="0CA2601E" w14:textId="77777777" w:rsidTr="00380FCD">
        <w:trPr>
          <w:tblHeader/>
        </w:trPr>
        <w:tc>
          <w:tcPr>
            <w:tcW w:w="9526" w:type="dxa"/>
            <w:gridSpan w:val="4"/>
            <w:shd w:val="clear" w:color="auto" w:fill="CCFFCC"/>
            <w:vAlign w:val="center"/>
          </w:tcPr>
          <w:p w14:paraId="133C5555" w14:textId="77777777" w:rsidR="006C7785" w:rsidRPr="00D54338" w:rsidRDefault="006C7785" w:rsidP="00380FCD">
            <w:pPr>
              <w:rPr>
                <w:rFonts w:cs="Arial"/>
              </w:rPr>
            </w:pPr>
            <w:r w:rsidRPr="00D54338">
              <w:rPr>
                <w:rFonts w:cs="Arial"/>
                <w:b/>
              </w:rPr>
              <w:t>Setup</w:t>
            </w:r>
          </w:p>
        </w:tc>
      </w:tr>
      <w:tr w:rsidR="006C7785" w14:paraId="6D6B18C8" w14:textId="77777777" w:rsidTr="00380FCD">
        <w:trPr>
          <w:tblHeader/>
        </w:trPr>
        <w:tc>
          <w:tcPr>
            <w:tcW w:w="9526" w:type="dxa"/>
            <w:gridSpan w:val="4"/>
            <w:vAlign w:val="center"/>
          </w:tcPr>
          <w:p w14:paraId="4C4E2841" w14:textId="77777777" w:rsidR="006C7785" w:rsidRPr="00D54338" w:rsidRDefault="006C7785" w:rsidP="00380FCD">
            <w:pPr>
              <w:rPr>
                <w:rFonts w:cs="Arial"/>
                <w:i/>
              </w:rPr>
            </w:pPr>
            <w:r w:rsidRPr="00D54338">
              <w:rPr>
                <w:rFonts w:cs="Arial"/>
                <w:i/>
              </w:rPr>
              <w:t>As for test DifferentPriority</w:t>
            </w:r>
          </w:p>
        </w:tc>
      </w:tr>
      <w:tr w:rsidR="006C7785" w14:paraId="3A3A12C2" w14:textId="77777777" w:rsidTr="00380FCD">
        <w:trPr>
          <w:tblHeader/>
        </w:trPr>
        <w:tc>
          <w:tcPr>
            <w:tcW w:w="9526" w:type="dxa"/>
            <w:gridSpan w:val="4"/>
            <w:shd w:val="clear" w:color="auto" w:fill="CCFFCC"/>
            <w:vAlign w:val="center"/>
          </w:tcPr>
          <w:p w14:paraId="40A2A253" w14:textId="77777777" w:rsidR="006C7785" w:rsidRPr="00D54338" w:rsidRDefault="006C7785" w:rsidP="00380FCD">
            <w:pPr>
              <w:rPr>
                <w:rFonts w:cs="Arial"/>
              </w:rPr>
            </w:pPr>
            <w:r w:rsidRPr="00D54338">
              <w:rPr>
                <w:rFonts w:cs="Arial"/>
                <w:b/>
              </w:rPr>
              <w:t>Action</w:t>
            </w:r>
          </w:p>
        </w:tc>
      </w:tr>
      <w:tr w:rsidR="006C7785" w14:paraId="374C3274" w14:textId="77777777" w:rsidTr="00380FCD">
        <w:trPr>
          <w:tblHeader/>
        </w:trPr>
        <w:tc>
          <w:tcPr>
            <w:tcW w:w="9526" w:type="dxa"/>
            <w:gridSpan w:val="4"/>
            <w:vAlign w:val="center"/>
          </w:tcPr>
          <w:p w14:paraId="60EE76B0" w14:textId="77777777" w:rsidR="006C7785" w:rsidRPr="00D54338" w:rsidRDefault="006C7785" w:rsidP="00380FCD">
            <w:pPr>
              <w:rPr>
                <w:rFonts w:cs="Arial"/>
                <w:i/>
              </w:rPr>
            </w:pPr>
            <w:r w:rsidRPr="00D54338">
              <w:rPr>
                <w:rFonts w:cs="Arial"/>
                <w:i/>
              </w:rPr>
              <w:t>View the features at position 32°20.400’S 61°23.150’ E scale 1:5 000</w:t>
            </w:r>
          </w:p>
        </w:tc>
      </w:tr>
      <w:tr w:rsidR="006C7785" w14:paraId="68856432" w14:textId="77777777" w:rsidTr="00380FCD">
        <w:trPr>
          <w:tblHeader/>
        </w:trPr>
        <w:tc>
          <w:tcPr>
            <w:tcW w:w="9526" w:type="dxa"/>
            <w:gridSpan w:val="4"/>
            <w:tcBorders>
              <w:bottom w:val="single" w:sz="4" w:space="0" w:color="auto"/>
            </w:tcBorders>
            <w:shd w:val="clear" w:color="auto" w:fill="CCFFCC"/>
            <w:vAlign w:val="center"/>
          </w:tcPr>
          <w:p w14:paraId="013850EE" w14:textId="77777777" w:rsidR="006C7785" w:rsidRPr="00D54338" w:rsidRDefault="006C7785" w:rsidP="00380FCD">
            <w:pPr>
              <w:rPr>
                <w:rFonts w:cs="Arial"/>
              </w:rPr>
            </w:pPr>
            <w:r w:rsidRPr="00D54338">
              <w:rPr>
                <w:rFonts w:cs="Arial"/>
                <w:b/>
              </w:rPr>
              <w:t>Results</w:t>
            </w:r>
          </w:p>
        </w:tc>
      </w:tr>
      <w:tr w:rsidR="006C7785" w14:paraId="1F1053FE" w14:textId="77777777" w:rsidTr="00380FCD">
        <w:trPr>
          <w:tblHeader/>
        </w:trPr>
        <w:tc>
          <w:tcPr>
            <w:tcW w:w="9526" w:type="dxa"/>
            <w:gridSpan w:val="4"/>
            <w:tcBorders>
              <w:bottom w:val="nil"/>
            </w:tcBorders>
            <w:vAlign w:val="center"/>
          </w:tcPr>
          <w:p w14:paraId="6061B2AC" w14:textId="77777777" w:rsidR="006C7785" w:rsidRPr="00D54338" w:rsidRDefault="006C7785" w:rsidP="00380FCD">
            <w:pPr>
              <w:rPr>
                <w:rFonts w:cs="Arial"/>
                <w:i/>
              </w:rPr>
            </w:pPr>
            <w:r w:rsidRPr="00D54338">
              <w:rPr>
                <w:rFonts w:cs="Arial"/>
                <w:i/>
              </w:rPr>
              <w:t>Confirm that items 1-16 display as shown in the graphic below:</w:t>
            </w:r>
          </w:p>
        </w:tc>
      </w:tr>
      <w:tr w:rsidR="006C7785" w14:paraId="64E68AEF" w14:textId="77777777" w:rsidTr="00380FCD">
        <w:trPr>
          <w:tblHeader/>
        </w:trPr>
        <w:tc>
          <w:tcPr>
            <w:tcW w:w="9526" w:type="dxa"/>
            <w:gridSpan w:val="4"/>
            <w:tcBorders>
              <w:top w:val="nil"/>
            </w:tcBorders>
            <w:vAlign w:val="center"/>
          </w:tcPr>
          <w:p w14:paraId="5072F324" w14:textId="77777777" w:rsidR="006C7785" w:rsidRPr="00AA3791" w:rsidRDefault="006C7785" w:rsidP="00380FCD">
            <w:pPr>
              <w:jc w:val="center"/>
            </w:pPr>
            <w:r w:rsidRPr="000708E2">
              <w:rPr>
                <w:noProof/>
                <w:lang w:val="en-IN" w:eastAsia="en-IN"/>
              </w:rPr>
              <w:drawing>
                <wp:inline distT="0" distB="0" distL="0" distR="0" wp14:anchorId="10491FA9" wp14:editId="3BA66D6D">
                  <wp:extent cx="5836920" cy="3505835"/>
                  <wp:effectExtent l="0" t="0" r="0" b="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133"/>
                          <a:stretch>
                            <a:fillRect/>
                          </a:stretch>
                        </pic:blipFill>
                        <pic:spPr>
                          <a:xfrm>
                            <a:off x="0" y="0"/>
                            <a:ext cx="5836920" cy="3505835"/>
                          </a:xfrm>
                          <a:prstGeom prst="rect">
                            <a:avLst/>
                          </a:prstGeom>
                        </pic:spPr>
                      </pic:pic>
                    </a:graphicData>
                  </a:graphic>
                </wp:inline>
              </w:drawing>
            </w:r>
          </w:p>
        </w:tc>
      </w:tr>
    </w:tbl>
    <w:p w14:paraId="7B6CF160" w14:textId="77777777" w:rsidR="006C7785" w:rsidRDefault="006C7785" w:rsidP="006C7785"/>
    <w:p w14:paraId="1D74E810"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C6F089" w14:textId="77777777" w:rsidTr="00380FCD">
        <w:trPr>
          <w:trHeight w:val="454"/>
          <w:tblHeader/>
        </w:trPr>
        <w:tc>
          <w:tcPr>
            <w:tcW w:w="2381" w:type="dxa"/>
            <w:shd w:val="clear" w:color="auto" w:fill="CCFFCC"/>
            <w:vAlign w:val="center"/>
          </w:tcPr>
          <w:p w14:paraId="28F76EC7" w14:textId="77777777" w:rsidR="006C7785" w:rsidRPr="007B7669" w:rsidRDefault="006C7785" w:rsidP="00380FCD">
            <w:pPr>
              <w:rPr>
                <w:rFonts w:cs="Arial"/>
                <w:color w:val="000000" w:themeColor="text1"/>
              </w:rPr>
            </w:pPr>
            <w:r w:rsidRPr="007B7669">
              <w:rPr>
                <w:rFonts w:cs="Arial"/>
                <w:b/>
                <w:color w:val="000000" w:themeColor="text1"/>
              </w:rPr>
              <w:t>Test Reference</w:t>
            </w:r>
          </w:p>
        </w:tc>
        <w:tc>
          <w:tcPr>
            <w:tcW w:w="2381" w:type="dxa"/>
            <w:shd w:val="clear" w:color="auto" w:fill="CCFFCC"/>
            <w:vAlign w:val="center"/>
          </w:tcPr>
          <w:p w14:paraId="37618E47" w14:textId="77777777" w:rsidR="006C7785" w:rsidRPr="007B7669" w:rsidRDefault="006C7785" w:rsidP="00380FCD">
            <w:pPr>
              <w:rPr>
                <w:rFonts w:cs="Arial"/>
                <w:color w:val="000000" w:themeColor="text1"/>
              </w:rPr>
            </w:pPr>
            <w:r w:rsidRPr="007B7669">
              <w:rPr>
                <w:rFonts w:cs="Arial"/>
                <w:color w:val="000000" w:themeColor="text1"/>
              </w:rPr>
              <w:t>ManualUpdates</w:t>
            </w:r>
          </w:p>
        </w:tc>
        <w:tc>
          <w:tcPr>
            <w:tcW w:w="2382" w:type="dxa"/>
            <w:shd w:val="clear" w:color="auto" w:fill="CCFFCC"/>
            <w:vAlign w:val="center"/>
          </w:tcPr>
          <w:p w14:paraId="349C064C"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60AA568B" w14:textId="77777777" w:rsidR="006C7785" w:rsidRPr="007B7669" w:rsidRDefault="006C7785" w:rsidP="00380FCD">
            <w:pPr>
              <w:rPr>
                <w:rFonts w:cs="Arial"/>
                <w:color w:val="000000" w:themeColor="text1"/>
              </w:rPr>
            </w:pPr>
          </w:p>
        </w:tc>
      </w:tr>
      <w:tr w:rsidR="006C7785" w14:paraId="3910C447" w14:textId="77777777" w:rsidTr="00380FCD">
        <w:trPr>
          <w:tblHeader/>
        </w:trPr>
        <w:tc>
          <w:tcPr>
            <w:tcW w:w="9526" w:type="dxa"/>
            <w:gridSpan w:val="4"/>
            <w:shd w:val="clear" w:color="auto" w:fill="CCFFCC"/>
            <w:vAlign w:val="center"/>
          </w:tcPr>
          <w:p w14:paraId="480669AC"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59336FDE" w14:textId="77777777" w:rsidTr="00380FCD">
        <w:trPr>
          <w:tblHeader/>
        </w:trPr>
        <w:tc>
          <w:tcPr>
            <w:tcW w:w="9526" w:type="dxa"/>
            <w:gridSpan w:val="4"/>
            <w:vAlign w:val="center"/>
          </w:tcPr>
          <w:p w14:paraId="5346ABA3" w14:textId="77777777" w:rsidR="006C7785" w:rsidRPr="007B7669" w:rsidRDefault="006C7785" w:rsidP="00380FCD">
            <w:pPr>
              <w:rPr>
                <w:rFonts w:cs="Arial"/>
                <w:i/>
                <w:color w:val="000000" w:themeColor="text1"/>
              </w:rPr>
            </w:pPr>
            <w:r w:rsidRPr="007B7669">
              <w:rPr>
                <w:rFonts w:cs="Arial"/>
                <w:i/>
                <w:color w:val="000000" w:themeColor="text1"/>
              </w:rPr>
              <w:t>Manual updates</w:t>
            </w:r>
          </w:p>
        </w:tc>
      </w:tr>
      <w:tr w:rsidR="006C7785" w14:paraId="2A02338B" w14:textId="77777777" w:rsidTr="00380FCD">
        <w:trPr>
          <w:tblHeader/>
        </w:trPr>
        <w:tc>
          <w:tcPr>
            <w:tcW w:w="9526" w:type="dxa"/>
            <w:gridSpan w:val="4"/>
            <w:shd w:val="clear" w:color="auto" w:fill="CCFFCC"/>
            <w:vAlign w:val="center"/>
          </w:tcPr>
          <w:p w14:paraId="255787D1"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E687778" w14:textId="77777777" w:rsidTr="00380FCD">
        <w:trPr>
          <w:tblHeader/>
        </w:trPr>
        <w:tc>
          <w:tcPr>
            <w:tcW w:w="9526" w:type="dxa"/>
            <w:gridSpan w:val="4"/>
            <w:vAlign w:val="center"/>
          </w:tcPr>
          <w:p w14:paraId="31803470" w14:textId="77777777" w:rsidR="006C7785" w:rsidRPr="007B7669" w:rsidRDefault="006C7785" w:rsidP="00380FCD">
            <w:pPr>
              <w:rPr>
                <w:rFonts w:cs="Arial"/>
                <w:i/>
                <w:color w:val="000000" w:themeColor="text1"/>
              </w:rPr>
            </w:pPr>
            <w:r w:rsidRPr="007B7669">
              <w:rPr>
                <w:rFonts w:cs="Arial"/>
                <w:i/>
                <w:color w:val="000000" w:themeColor="text1"/>
              </w:rPr>
              <w:t>As for test DifferentPriority</w:t>
            </w:r>
          </w:p>
        </w:tc>
      </w:tr>
      <w:tr w:rsidR="006C7785" w14:paraId="4DA7B3D9" w14:textId="77777777" w:rsidTr="00380FCD">
        <w:trPr>
          <w:tblHeader/>
        </w:trPr>
        <w:tc>
          <w:tcPr>
            <w:tcW w:w="9526" w:type="dxa"/>
            <w:gridSpan w:val="4"/>
            <w:shd w:val="clear" w:color="auto" w:fill="CCFFCC"/>
            <w:vAlign w:val="center"/>
          </w:tcPr>
          <w:p w14:paraId="28BBF4B6"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09E15AC0" w14:textId="77777777" w:rsidTr="00380FCD">
        <w:trPr>
          <w:tblHeader/>
        </w:trPr>
        <w:tc>
          <w:tcPr>
            <w:tcW w:w="9526" w:type="dxa"/>
            <w:gridSpan w:val="4"/>
            <w:vAlign w:val="center"/>
          </w:tcPr>
          <w:p w14:paraId="35AB5B7B" w14:textId="77777777" w:rsidR="006C7785" w:rsidRPr="007B7669" w:rsidRDefault="006C7785" w:rsidP="00380FCD">
            <w:pPr>
              <w:rPr>
                <w:rFonts w:cs="Arial"/>
                <w:i/>
                <w:color w:val="000000" w:themeColor="text1"/>
              </w:rPr>
            </w:pPr>
            <w:r w:rsidRPr="007B7669">
              <w:rPr>
                <w:rFonts w:cs="Arial"/>
                <w:i/>
                <w:color w:val="000000" w:themeColor="text1"/>
              </w:rPr>
              <w:t>View the feature at position  32º21.100’S-61º20.650’E  scale 1:5 000</w:t>
            </w:r>
          </w:p>
        </w:tc>
      </w:tr>
      <w:tr w:rsidR="006C7785" w14:paraId="662DFC62" w14:textId="77777777" w:rsidTr="00380FCD">
        <w:trPr>
          <w:tblHeader/>
        </w:trPr>
        <w:tc>
          <w:tcPr>
            <w:tcW w:w="9526" w:type="dxa"/>
            <w:gridSpan w:val="4"/>
            <w:tcBorders>
              <w:bottom w:val="single" w:sz="4" w:space="0" w:color="auto"/>
            </w:tcBorders>
            <w:shd w:val="clear" w:color="auto" w:fill="CCFFCC"/>
            <w:vAlign w:val="center"/>
          </w:tcPr>
          <w:p w14:paraId="25631BCB"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3C47D9F7" w14:textId="77777777" w:rsidTr="00380FCD">
        <w:trPr>
          <w:tblHeader/>
        </w:trPr>
        <w:tc>
          <w:tcPr>
            <w:tcW w:w="9526" w:type="dxa"/>
            <w:gridSpan w:val="4"/>
            <w:tcBorders>
              <w:bottom w:val="nil"/>
            </w:tcBorders>
            <w:vAlign w:val="center"/>
          </w:tcPr>
          <w:p w14:paraId="0D3819F1" w14:textId="77777777" w:rsidR="006C7785" w:rsidRPr="007B7669" w:rsidRDefault="006C7785" w:rsidP="00380FCD">
            <w:pPr>
              <w:rPr>
                <w:rFonts w:cs="Arial"/>
                <w:i/>
                <w:color w:val="000000" w:themeColor="text1"/>
              </w:rPr>
            </w:pPr>
            <w:r w:rsidRPr="007B7669">
              <w:rPr>
                <w:rFonts w:cs="Arial"/>
                <w:i/>
                <w:color w:val="000000" w:themeColor="text1"/>
              </w:rPr>
              <w:t>Confirm that items 1-4 display as shown in the graphic below:</w:t>
            </w:r>
          </w:p>
        </w:tc>
      </w:tr>
      <w:tr w:rsidR="006C7785" w14:paraId="0810C118" w14:textId="77777777" w:rsidTr="00380FCD">
        <w:trPr>
          <w:tblHeader/>
        </w:trPr>
        <w:tc>
          <w:tcPr>
            <w:tcW w:w="9526" w:type="dxa"/>
            <w:gridSpan w:val="4"/>
            <w:tcBorders>
              <w:top w:val="nil"/>
            </w:tcBorders>
            <w:vAlign w:val="center"/>
          </w:tcPr>
          <w:p w14:paraId="2B81A10A" w14:textId="77777777" w:rsidR="006C7785" w:rsidRDefault="006C7785" w:rsidP="00380FCD">
            <w:pPr>
              <w:jc w:val="center"/>
              <w:rPr>
                <w:noProof/>
                <w:lang w:eastAsia="en-GB"/>
              </w:rPr>
            </w:pPr>
          </w:p>
          <w:p w14:paraId="270BBAFA" w14:textId="77777777" w:rsidR="006C7785" w:rsidRPr="00AA3791" w:rsidRDefault="006C7785" w:rsidP="00380FCD">
            <w:pPr>
              <w:jc w:val="center"/>
            </w:pPr>
            <w:r w:rsidRPr="000708E2">
              <w:rPr>
                <w:noProof/>
                <w:lang w:val="en-IN" w:eastAsia="en-IN"/>
              </w:rPr>
              <w:drawing>
                <wp:inline distT="0" distB="0" distL="0" distR="0" wp14:anchorId="025CEB21" wp14:editId="7AC0C463">
                  <wp:extent cx="5836920" cy="3438525"/>
                  <wp:effectExtent l="0" t="0" r="0" b="9525"/>
                  <wp:docPr id="87" name="Picture 87" descr="A blue background with a couple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ue background with a couple of squares&#10;&#10;Description automatically generated with medium confidence"/>
                          <pic:cNvPicPr/>
                        </pic:nvPicPr>
                        <pic:blipFill>
                          <a:blip r:embed="rId134"/>
                          <a:stretch>
                            <a:fillRect/>
                          </a:stretch>
                        </pic:blipFill>
                        <pic:spPr>
                          <a:xfrm>
                            <a:off x="0" y="0"/>
                            <a:ext cx="5836920" cy="3438525"/>
                          </a:xfrm>
                          <a:prstGeom prst="rect">
                            <a:avLst/>
                          </a:prstGeom>
                        </pic:spPr>
                      </pic:pic>
                    </a:graphicData>
                  </a:graphic>
                </wp:inline>
              </w:drawing>
            </w:r>
          </w:p>
        </w:tc>
      </w:tr>
    </w:tbl>
    <w:p w14:paraId="05CC7902" w14:textId="77777777" w:rsidR="006C7785" w:rsidRDefault="006C7785" w:rsidP="006C7785"/>
    <w:p w14:paraId="104AF98D"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116D1AB" w14:textId="77777777" w:rsidTr="00380FCD">
        <w:trPr>
          <w:cantSplit/>
          <w:trHeight w:val="454"/>
        </w:trPr>
        <w:tc>
          <w:tcPr>
            <w:tcW w:w="2381" w:type="dxa"/>
            <w:shd w:val="clear" w:color="auto" w:fill="CCFFCC"/>
            <w:vAlign w:val="center"/>
          </w:tcPr>
          <w:p w14:paraId="27545610" w14:textId="77777777" w:rsidR="006C7785" w:rsidRPr="007B7669" w:rsidRDefault="006C7785" w:rsidP="00380FCD">
            <w:pPr>
              <w:rPr>
                <w:rFonts w:cs="Arial"/>
                <w:color w:val="000000" w:themeColor="text1"/>
              </w:rPr>
            </w:pPr>
            <w:r w:rsidRPr="007B7669">
              <w:rPr>
                <w:rFonts w:cs="Arial"/>
                <w:b/>
                <w:color w:val="000000" w:themeColor="text1"/>
              </w:rPr>
              <w:t>Test Reference</w:t>
            </w:r>
          </w:p>
        </w:tc>
        <w:tc>
          <w:tcPr>
            <w:tcW w:w="2381" w:type="dxa"/>
            <w:shd w:val="clear" w:color="auto" w:fill="CCFFCC"/>
            <w:vAlign w:val="center"/>
          </w:tcPr>
          <w:p w14:paraId="6976745C" w14:textId="77777777" w:rsidR="006C7785" w:rsidRPr="007B7669" w:rsidRDefault="006C7785" w:rsidP="00380FCD">
            <w:pPr>
              <w:rPr>
                <w:rFonts w:cs="Arial"/>
                <w:color w:val="000000" w:themeColor="text1"/>
              </w:rPr>
            </w:pPr>
            <w:r w:rsidRPr="007B7669">
              <w:rPr>
                <w:rFonts w:cs="Arial"/>
                <w:color w:val="000000" w:themeColor="text1"/>
              </w:rPr>
              <w:t>TextDisplay1</w:t>
            </w:r>
          </w:p>
        </w:tc>
        <w:tc>
          <w:tcPr>
            <w:tcW w:w="2382" w:type="dxa"/>
            <w:shd w:val="clear" w:color="auto" w:fill="CCFFCC"/>
            <w:vAlign w:val="center"/>
          </w:tcPr>
          <w:p w14:paraId="005AD161"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371F358E" w14:textId="77777777" w:rsidR="006C7785" w:rsidRPr="007B7669" w:rsidRDefault="006C7785" w:rsidP="00380FCD">
            <w:pPr>
              <w:spacing w:line="240" w:lineRule="auto"/>
              <w:rPr>
                <w:rFonts w:cs="Arial"/>
                <w:color w:val="000000" w:themeColor="text1"/>
              </w:rPr>
            </w:pPr>
            <w:r w:rsidRPr="007B7669">
              <w:rPr>
                <w:rFonts w:cs="Arial"/>
                <w:color w:val="000000" w:themeColor="text1"/>
              </w:rPr>
              <w:t>S-98 C-7.2.9</w:t>
            </w:r>
          </w:p>
          <w:p w14:paraId="43564EB8" w14:textId="77777777" w:rsidR="006C7785" w:rsidRPr="007B7669" w:rsidRDefault="006C7785" w:rsidP="00380FCD">
            <w:pPr>
              <w:rPr>
                <w:rFonts w:cs="Arial"/>
                <w:color w:val="000000" w:themeColor="text1"/>
              </w:rPr>
            </w:pPr>
          </w:p>
        </w:tc>
      </w:tr>
      <w:tr w:rsidR="006C7785" w14:paraId="31025569" w14:textId="77777777" w:rsidTr="00380FCD">
        <w:trPr>
          <w:cantSplit/>
        </w:trPr>
        <w:tc>
          <w:tcPr>
            <w:tcW w:w="9526" w:type="dxa"/>
            <w:gridSpan w:val="4"/>
            <w:shd w:val="clear" w:color="auto" w:fill="CCFFCC"/>
            <w:vAlign w:val="center"/>
          </w:tcPr>
          <w:p w14:paraId="43766B62"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4F45EA5E" w14:textId="77777777" w:rsidTr="00380FCD">
        <w:trPr>
          <w:cantSplit/>
        </w:trPr>
        <w:tc>
          <w:tcPr>
            <w:tcW w:w="9526" w:type="dxa"/>
            <w:gridSpan w:val="4"/>
            <w:vAlign w:val="center"/>
          </w:tcPr>
          <w:p w14:paraId="41936992" w14:textId="77777777" w:rsidR="006C7785" w:rsidRPr="007B7669" w:rsidRDefault="006C7785" w:rsidP="00380FCD">
            <w:pPr>
              <w:rPr>
                <w:rFonts w:cs="Arial"/>
                <w:i/>
                <w:color w:val="000000" w:themeColor="text1"/>
              </w:rPr>
            </w:pPr>
            <w:r w:rsidRPr="007B7669">
              <w:rPr>
                <w:rFonts w:cs="Arial"/>
                <w:i/>
                <w:color w:val="000000" w:themeColor="text1"/>
              </w:rPr>
              <w:t>Text display</w:t>
            </w:r>
          </w:p>
        </w:tc>
      </w:tr>
      <w:tr w:rsidR="006C7785" w14:paraId="665B5A3A" w14:textId="77777777" w:rsidTr="00380FCD">
        <w:trPr>
          <w:cantSplit/>
        </w:trPr>
        <w:tc>
          <w:tcPr>
            <w:tcW w:w="9526" w:type="dxa"/>
            <w:gridSpan w:val="4"/>
            <w:shd w:val="clear" w:color="auto" w:fill="CCFFCC"/>
            <w:vAlign w:val="center"/>
          </w:tcPr>
          <w:p w14:paraId="483CFA4E"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A09640D" w14:textId="77777777" w:rsidTr="00380FCD">
        <w:trPr>
          <w:cantSplit/>
        </w:trPr>
        <w:tc>
          <w:tcPr>
            <w:tcW w:w="9526" w:type="dxa"/>
            <w:gridSpan w:val="4"/>
            <w:vAlign w:val="center"/>
          </w:tcPr>
          <w:p w14:paraId="59A13F61" w14:textId="77777777" w:rsidR="006C7785" w:rsidRPr="007B7669" w:rsidRDefault="006C7785" w:rsidP="00380FCD">
            <w:pPr>
              <w:rPr>
                <w:rFonts w:cs="Arial"/>
                <w:i/>
                <w:color w:val="000000" w:themeColor="text1"/>
              </w:rPr>
            </w:pPr>
            <w:r w:rsidRPr="007B7669">
              <w:rPr>
                <w:rFonts w:cs="Arial"/>
                <w:i/>
                <w:color w:val="000000" w:themeColor="text1"/>
              </w:rPr>
              <w:t>As for test DifferentPriority</w:t>
            </w:r>
          </w:p>
        </w:tc>
      </w:tr>
      <w:tr w:rsidR="006C7785" w14:paraId="1ACACAD8" w14:textId="77777777" w:rsidTr="00380FCD">
        <w:trPr>
          <w:cantSplit/>
        </w:trPr>
        <w:tc>
          <w:tcPr>
            <w:tcW w:w="9526" w:type="dxa"/>
            <w:gridSpan w:val="4"/>
            <w:shd w:val="clear" w:color="auto" w:fill="CCFFCC"/>
            <w:vAlign w:val="center"/>
          </w:tcPr>
          <w:p w14:paraId="75500B34"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24EBF47F" w14:textId="77777777" w:rsidTr="00380FCD">
        <w:trPr>
          <w:cantSplit/>
        </w:trPr>
        <w:tc>
          <w:tcPr>
            <w:tcW w:w="9526" w:type="dxa"/>
            <w:gridSpan w:val="4"/>
            <w:vAlign w:val="center"/>
          </w:tcPr>
          <w:p w14:paraId="70D48B2B" w14:textId="77777777" w:rsidR="006C7785" w:rsidRPr="007B7669" w:rsidRDefault="006C7785" w:rsidP="00380FCD">
            <w:pPr>
              <w:rPr>
                <w:rFonts w:cs="Arial"/>
                <w:i/>
                <w:color w:val="000000" w:themeColor="text1"/>
              </w:rPr>
            </w:pPr>
            <w:r w:rsidRPr="007B7669">
              <w:rPr>
                <w:rFonts w:cs="Arial"/>
                <w:i/>
                <w:color w:val="000000" w:themeColor="text1"/>
              </w:rPr>
              <w:t>View the features at position 32°21.100’S 61°21.900’E scale 1:5 000</w:t>
            </w:r>
          </w:p>
        </w:tc>
      </w:tr>
      <w:tr w:rsidR="006C7785" w14:paraId="6BC7AE2F" w14:textId="77777777" w:rsidTr="00380FCD">
        <w:trPr>
          <w:cantSplit/>
        </w:trPr>
        <w:tc>
          <w:tcPr>
            <w:tcW w:w="9526" w:type="dxa"/>
            <w:gridSpan w:val="4"/>
            <w:tcBorders>
              <w:bottom w:val="single" w:sz="4" w:space="0" w:color="auto"/>
            </w:tcBorders>
            <w:shd w:val="clear" w:color="auto" w:fill="CCFFCC"/>
            <w:vAlign w:val="center"/>
          </w:tcPr>
          <w:p w14:paraId="0B0F79FE"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4382091E" w14:textId="77777777" w:rsidTr="00380FCD">
        <w:trPr>
          <w:cantSplit/>
        </w:trPr>
        <w:tc>
          <w:tcPr>
            <w:tcW w:w="9526" w:type="dxa"/>
            <w:gridSpan w:val="4"/>
            <w:tcBorders>
              <w:bottom w:val="nil"/>
            </w:tcBorders>
            <w:vAlign w:val="center"/>
          </w:tcPr>
          <w:p w14:paraId="667221A8" w14:textId="77777777" w:rsidR="006C7785" w:rsidRPr="007B7669" w:rsidRDefault="006C7785" w:rsidP="00380FCD">
            <w:pPr>
              <w:rPr>
                <w:rFonts w:cs="Arial"/>
                <w:i/>
                <w:color w:val="000000" w:themeColor="text1"/>
              </w:rPr>
            </w:pPr>
            <w:r w:rsidRPr="007B7669">
              <w:rPr>
                <w:rFonts w:cs="Arial"/>
                <w:i/>
                <w:color w:val="000000" w:themeColor="text1"/>
              </w:rPr>
              <w:t>Confirm that items 1 to 6 display as shown in the graphic below:</w:t>
            </w:r>
          </w:p>
        </w:tc>
      </w:tr>
      <w:tr w:rsidR="006C7785" w14:paraId="39672E50" w14:textId="77777777" w:rsidTr="00380FCD">
        <w:trPr>
          <w:cantSplit/>
        </w:trPr>
        <w:tc>
          <w:tcPr>
            <w:tcW w:w="9526" w:type="dxa"/>
            <w:gridSpan w:val="4"/>
            <w:tcBorders>
              <w:top w:val="nil"/>
              <w:bottom w:val="nil"/>
            </w:tcBorders>
            <w:vAlign w:val="center"/>
          </w:tcPr>
          <w:p w14:paraId="6EA48AA1" w14:textId="77777777" w:rsidR="006C7785" w:rsidRPr="00052C2D" w:rsidRDefault="006C7785" w:rsidP="00380FCD">
            <w:pPr>
              <w:jc w:val="center"/>
            </w:pPr>
            <w:r w:rsidRPr="000708E2">
              <w:rPr>
                <w:noProof/>
                <w:lang w:val="en-IN" w:eastAsia="en-IN"/>
              </w:rPr>
              <w:drawing>
                <wp:inline distT="0" distB="0" distL="0" distR="0" wp14:anchorId="577F0628" wp14:editId="503B0958">
                  <wp:extent cx="5836920" cy="3347085"/>
                  <wp:effectExtent l="0" t="0" r="0" b="5715"/>
                  <wp:docPr id="89" name="Picture 89"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group of geometric shapes&#10;&#10;Description automatically generated"/>
                          <pic:cNvPicPr/>
                        </pic:nvPicPr>
                        <pic:blipFill>
                          <a:blip r:embed="rId135"/>
                          <a:stretch>
                            <a:fillRect/>
                          </a:stretch>
                        </pic:blipFill>
                        <pic:spPr>
                          <a:xfrm>
                            <a:off x="0" y="0"/>
                            <a:ext cx="5836920" cy="3347085"/>
                          </a:xfrm>
                          <a:prstGeom prst="rect">
                            <a:avLst/>
                          </a:prstGeom>
                        </pic:spPr>
                      </pic:pic>
                    </a:graphicData>
                  </a:graphic>
                </wp:inline>
              </w:drawing>
            </w:r>
            <w:r>
              <w:fldChar w:fldCharType="begin"/>
            </w:r>
            <w:r>
              <w:fldChar w:fldCharType="end"/>
            </w:r>
          </w:p>
        </w:tc>
      </w:tr>
      <w:tr w:rsidR="006C7785" w14:paraId="3065F475" w14:textId="77777777" w:rsidTr="00380FCD">
        <w:trPr>
          <w:cantSplit/>
        </w:trPr>
        <w:tc>
          <w:tcPr>
            <w:tcW w:w="9526" w:type="dxa"/>
            <w:gridSpan w:val="4"/>
            <w:tcBorders>
              <w:top w:val="nil"/>
              <w:bottom w:val="nil"/>
            </w:tcBorders>
            <w:vAlign w:val="center"/>
          </w:tcPr>
          <w:p w14:paraId="46687539" w14:textId="77777777" w:rsidR="006C7785" w:rsidRPr="007B7669" w:rsidRDefault="006C7785" w:rsidP="00380FCD">
            <w:pPr>
              <w:rPr>
                <w:rFonts w:cs="Arial"/>
                <w:noProof/>
                <w:highlight w:val="yellow"/>
                <w:lang w:eastAsia="en-GB"/>
              </w:rPr>
            </w:pPr>
            <w:r w:rsidRPr="007B7669">
              <w:rPr>
                <w:rFonts w:cs="Arial"/>
                <w:noProof/>
                <w:highlight w:val="yellow"/>
                <w:lang w:eastAsia="en-GB"/>
              </w:rPr>
              <w:t>Alternative 1: Manufacturer may implement display of text only once for a feature which is masked</w:t>
            </w:r>
          </w:p>
        </w:tc>
      </w:tr>
      <w:tr w:rsidR="006C7785" w14:paraId="487E740A" w14:textId="77777777" w:rsidTr="00380FCD">
        <w:trPr>
          <w:cantSplit/>
        </w:trPr>
        <w:tc>
          <w:tcPr>
            <w:tcW w:w="9526" w:type="dxa"/>
            <w:gridSpan w:val="4"/>
            <w:tcBorders>
              <w:top w:val="nil"/>
              <w:bottom w:val="nil"/>
            </w:tcBorders>
            <w:vAlign w:val="center"/>
          </w:tcPr>
          <w:p w14:paraId="526003CB" w14:textId="77777777" w:rsidR="006C7785" w:rsidRPr="0017374B" w:rsidRDefault="006C7785" w:rsidP="00380FCD">
            <w:pPr>
              <w:jc w:val="center"/>
              <w:rPr>
                <w:noProof/>
                <w:lang w:eastAsia="en-GB"/>
              </w:rPr>
            </w:pPr>
            <w:r w:rsidRPr="00CB2F28">
              <w:rPr>
                <w:noProof/>
                <w:lang w:val="en-IN" w:eastAsia="en-IN"/>
              </w:rPr>
              <w:drawing>
                <wp:inline distT="0" distB="0" distL="0" distR="0" wp14:anchorId="30CB8095" wp14:editId="03E246B8">
                  <wp:extent cx="5836920" cy="3113405"/>
                  <wp:effectExtent l="0" t="0" r="0" b="0"/>
                  <wp:docPr id="90" name="Picture 90" descr="A blue backgroun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ue background with different shapes&#10;&#10;Description automatically generated"/>
                          <pic:cNvPicPr/>
                        </pic:nvPicPr>
                        <pic:blipFill>
                          <a:blip r:embed="rId136"/>
                          <a:stretch>
                            <a:fillRect/>
                          </a:stretch>
                        </pic:blipFill>
                        <pic:spPr>
                          <a:xfrm>
                            <a:off x="0" y="0"/>
                            <a:ext cx="5836920" cy="3113405"/>
                          </a:xfrm>
                          <a:prstGeom prst="rect">
                            <a:avLst/>
                          </a:prstGeom>
                        </pic:spPr>
                      </pic:pic>
                    </a:graphicData>
                  </a:graphic>
                </wp:inline>
              </w:drawing>
            </w:r>
          </w:p>
        </w:tc>
      </w:tr>
      <w:tr w:rsidR="006C7785" w14:paraId="6167746C" w14:textId="77777777" w:rsidTr="00380FCD">
        <w:trPr>
          <w:cantSplit/>
        </w:trPr>
        <w:tc>
          <w:tcPr>
            <w:tcW w:w="9526" w:type="dxa"/>
            <w:gridSpan w:val="4"/>
            <w:tcBorders>
              <w:top w:val="nil"/>
            </w:tcBorders>
            <w:vAlign w:val="center"/>
          </w:tcPr>
          <w:p w14:paraId="36366FB0" w14:textId="77777777" w:rsidR="006C7785" w:rsidRPr="007B7669" w:rsidRDefault="006C7785" w:rsidP="00380FCD">
            <w:pPr>
              <w:rPr>
                <w:rFonts w:cs="Arial"/>
                <w:noProof/>
                <w:lang w:eastAsia="en-GB"/>
              </w:rPr>
            </w:pPr>
            <w:r w:rsidRPr="007B7669">
              <w:rPr>
                <w:rFonts w:cs="Arial"/>
                <w:noProof/>
                <w:lang w:eastAsia="en-GB"/>
              </w:rPr>
              <w:t>Alternative 2: Manufacturer may implement display of text across parts of a feature that is not masked.</w:t>
            </w:r>
          </w:p>
        </w:tc>
      </w:tr>
    </w:tbl>
    <w:p w14:paraId="58EA49FF"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43799AB9" w14:textId="77777777" w:rsidTr="00380FCD">
        <w:trPr>
          <w:trHeight w:val="454"/>
          <w:tblHeader/>
        </w:trPr>
        <w:tc>
          <w:tcPr>
            <w:tcW w:w="2381" w:type="dxa"/>
            <w:shd w:val="clear" w:color="auto" w:fill="CCFFCC"/>
            <w:vAlign w:val="center"/>
          </w:tcPr>
          <w:p w14:paraId="2F2591A8" w14:textId="77777777" w:rsidR="006C7785" w:rsidRPr="007B7669" w:rsidRDefault="006C7785" w:rsidP="00380FCD">
            <w:pPr>
              <w:rPr>
                <w:rFonts w:cs="Arial"/>
                <w:color w:val="000000" w:themeColor="text1"/>
              </w:rPr>
            </w:pPr>
            <w:r>
              <w:lastRenderedPageBreak/>
              <w:br w:type="page"/>
            </w:r>
            <w:r w:rsidRPr="007B7669">
              <w:rPr>
                <w:rFonts w:cs="Arial"/>
                <w:b/>
                <w:color w:val="000000" w:themeColor="text1"/>
              </w:rPr>
              <w:t>Test Reference</w:t>
            </w:r>
          </w:p>
        </w:tc>
        <w:tc>
          <w:tcPr>
            <w:tcW w:w="2381" w:type="dxa"/>
            <w:shd w:val="clear" w:color="auto" w:fill="CCFFCC"/>
            <w:vAlign w:val="center"/>
          </w:tcPr>
          <w:p w14:paraId="4F51A196" w14:textId="77777777" w:rsidR="006C7785" w:rsidRPr="007B7669" w:rsidRDefault="006C7785" w:rsidP="00380FCD">
            <w:pPr>
              <w:rPr>
                <w:rFonts w:cs="Arial"/>
                <w:color w:val="000000" w:themeColor="text1"/>
              </w:rPr>
            </w:pPr>
            <w:r w:rsidRPr="007B7669">
              <w:rPr>
                <w:rFonts w:cs="Arial"/>
                <w:color w:val="000000" w:themeColor="text1"/>
              </w:rPr>
              <w:t>TextDisplay2</w:t>
            </w:r>
          </w:p>
        </w:tc>
        <w:tc>
          <w:tcPr>
            <w:tcW w:w="2382" w:type="dxa"/>
            <w:shd w:val="clear" w:color="auto" w:fill="CCFFCC"/>
            <w:vAlign w:val="center"/>
          </w:tcPr>
          <w:p w14:paraId="09B0E33E" w14:textId="77777777" w:rsidR="006C7785" w:rsidRPr="007B7669" w:rsidRDefault="006C7785" w:rsidP="00380FCD">
            <w:pPr>
              <w:rPr>
                <w:rFonts w:cs="Arial"/>
                <w:color w:val="000000" w:themeColor="text1"/>
              </w:rPr>
            </w:pPr>
            <w:r w:rsidRPr="007B7669">
              <w:rPr>
                <w:rFonts w:cs="Arial"/>
                <w:b/>
                <w:color w:val="000000" w:themeColor="text1"/>
              </w:rPr>
              <w:t>IHO Reference</w:t>
            </w:r>
          </w:p>
        </w:tc>
        <w:tc>
          <w:tcPr>
            <w:tcW w:w="2382" w:type="dxa"/>
            <w:shd w:val="clear" w:color="auto" w:fill="CCFFCC"/>
            <w:vAlign w:val="center"/>
          </w:tcPr>
          <w:p w14:paraId="620A7CA4" w14:textId="77777777" w:rsidR="006C7785" w:rsidRPr="007B7669" w:rsidRDefault="006C7785" w:rsidP="00380FCD">
            <w:pPr>
              <w:spacing w:line="240" w:lineRule="auto"/>
              <w:rPr>
                <w:rFonts w:cs="Arial"/>
                <w:color w:val="000000" w:themeColor="text1"/>
              </w:rPr>
            </w:pPr>
            <w:r w:rsidRPr="007B7669">
              <w:rPr>
                <w:rFonts w:cs="Arial"/>
                <w:color w:val="000000" w:themeColor="text1"/>
              </w:rPr>
              <w:t>S-98 C-7.2.9</w:t>
            </w:r>
          </w:p>
          <w:p w14:paraId="475C857B" w14:textId="77777777" w:rsidR="006C7785" w:rsidRPr="007B7669" w:rsidRDefault="006C7785" w:rsidP="00380FCD">
            <w:pPr>
              <w:rPr>
                <w:rFonts w:cs="Arial"/>
                <w:color w:val="000000" w:themeColor="text1"/>
              </w:rPr>
            </w:pPr>
          </w:p>
        </w:tc>
      </w:tr>
      <w:tr w:rsidR="006C7785" w14:paraId="2406A356" w14:textId="77777777" w:rsidTr="00380FCD">
        <w:trPr>
          <w:tblHeader/>
        </w:trPr>
        <w:tc>
          <w:tcPr>
            <w:tcW w:w="9526" w:type="dxa"/>
            <w:gridSpan w:val="4"/>
            <w:shd w:val="clear" w:color="auto" w:fill="CCFFCC"/>
            <w:vAlign w:val="center"/>
          </w:tcPr>
          <w:p w14:paraId="2B317949" w14:textId="77777777" w:rsidR="006C7785" w:rsidRPr="007B7669" w:rsidRDefault="006C7785" w:rsidP="00380FCD">
            <w:pPr>
              <w:rPr>
                <w:rFonts w:cs="Arial"/>
                <w:color w:val="000000" w:themeColor="text1"/>
              </w:rPr>
            </w:pPr>
            <w:r w:rsidRPr="007B7669">
              <w:rPr>
                <w:rFonts w:cs="Arial"/>
                <w:b/>
                <w:color w:val="000000" w:themeColor="text1"/>
              </w:rPr>
              <w:t>Test description</w:t>
            </w:r>
          </w:p>
        </w:tc>
      </w:tr>
      <w:tr w:rsidR="006C7785" w14:paraId="112D0501" w14:textId="77777777" w:rsidTr="00380FCD">
        <w:trPr>
          <w:tblHeader/>
        </w:trPr>
        <w:tc>
          <w:tcPr>
            <w:tcW w:w="9526" w:type="dxa"/>
            <w:gridSpan w:val="4"/>
            <w:vAlign w:val="center"/>
          </w:tcPr>
          <w:p w14:paraId="2DB4EE77" w14:textId="77777777" w:rsidR="006C7785" w:rsidRPr="007B7669" w:rsidRDefault="006C7785" w:rsidP="00380FCD">
            <w:pPr>
              <w:rPr>
                <w:rFonts w:cs="Arial"/>
                <w:i/>
                <w:color w:val="000000" w:themeColor="text1"/>
              </w:rPr>
            </w:pPr>
            <w:r w:rsidRPr="007B7669">
              <w:rPr>
                <w:rFonts w:cs="Arial"/>
                <w:i/>
                <w:color w:val="000000" w:themeColor="text1"/>
              </w:rPr>
              <w:t>Text display</w:t>
            </w:r>
          </w:p>
        </w:tc>
      </w:tr>
      <w:tr w:rsidR="006C7785" w14:paraId="4B59E8CD" w14:textId="77777777" w:rsidTr="00380FCD">
        <w:trPr>
          <w:tblHeader/>
        </w:trPr>
        <w:tc>
          <w:tcPr>
            <w:tcW w:w="9526" w:type="dxa"/>
            <w:gridSpan w:val="4"/>
            <w:shd w:val="clear" w:color="auto" w:fill="CCFFCC"/>
            <w:vAlign w:val="center"/>
          </w:tcPr>
          <w:p w14:paraId="0725AC91" w14:textId="77777777" w:rsidR="006C7785" w:rsidRPr="007B7669" w:rsidRDefault="006C7785" w:rsidP="00380FCD">
            <w:pPr>
              <w:rPr>
                <w:rFonts w:cs="Arial"/>
                <w:color w:val="000000" w:themeColor="text1"/>
              </w:rPr>
            </w:pPr>
            <w:r w:rsidRPr="007B7669">
              <w:rPr>
                <w:rFonts w:cs="Arial"/>
                <w:b/>
                <w:color w:val="000000" w:themeColor="text1"/>
              </w:rPr>
              <w:t>Setup</w:t>
            </w:r>
          </w:p>
        </w:tc>
      </w:tr>
      <w:tr w:rsidR="006C7785" w14:paraId="1671BE77" w14:textId="77777777" w:rsidTr="00380FCD">
        <w:trPr>
          <w:tblHeader/>
        </w:trPr>
        <w:tc>
          <w:tcPr>
            <w:tcW w:w="9526" w:type="dxa"/>
            <w:gridSpan w:val="4"/>
            <w:vAlign w:val="center"/>
          </w:tcPr>
          <w:p w14:paraId="5344EE2B" w14:textId="77777777" w:rsidR="006C7785" w:rsidRPr="007B7669" w:rsidRDefault="006C7785" w:rsidP="00380FCD">
            <w:pPr>
              <w:rPr>
                <w:rFonts w:cs="Arial"/>
                <w:color w:val="000000" w:themeColor="text1"/>
              </w:rPr>
            </w:pPr>
            <w:r w:rsidRPr="007B7669">
              <w:rPr>
                <w:rFonts w:cs="Arial"/>
                <w:i/>
                <w:color w:val="000000" w:themeColor="text1"/>
              </w:rPr>
              <w:t xml:space="preserve">As for test </w:t>
            </w:r>
            <w:r w:rsidRPr="007B7669">
              <w:rPr>
                <w:rFonts w:cs="Arial"/>
                <w:color w:val="000000" w:themeColor="text1"/>
              </w:rPr>
              <w:t>TextDisplay1</w:t>
            </w:r>
            <w:r w:rsidRPr="007B7669">
              <w:rPr>
                <w:rFonts w:cs="Arial"/>
                <w:i/>
                <w:color w:val="000000" w:themeColor="text1"/>
              </w:rPr>
              <w:t xml:space="preserve"> except Set Display Category Standard</w:t>
            </w:r>
          </w:p>
        </w:tc>
      </w:tr>
      <w:tr w:rsidR="006C7785" w14:paraId="5B0304E5" w14:textId="77777777" w:rsidTr="00380FCD">
        <w:trPr>
          <w:tblHeader/>
        </w:trPr>
        <w:tc>
          <w:tcPr>
            <w:tcW w:w="9526" w:type="dxa"/>
            <w:gridSpan w:val="4"/>
            <w:shd w:val="clear" w:color="auto" w:fill="CCFFCC"/>
            <w:vAlign w:val="center"/>
          </w:tcPr>
          <w:p w14:paraId="24A4A2B7" w14:textId="77777777" w:rsidR="006C7785" w:rsidRPr="007B7669" w:rsidRDefault="006C7785" w:rsidP="00380FCD">
            <w:pPr>
              <w:rPr>
                <w:rFonts w:cs="Arial"/>
                <w:color w:val="000000" w:themeColor="text1"/>
              </w:rPr>
            </w:pPr>
            <w:r w:rsidRPr="007B7669">
              <w:rPr>
                <w:rFonts w:cs="Arial"/>
                <w:b/>
                <w:color w:val="000000" w:themeColor="text1"/>
              </w:rPr>
              <w:t>Action</w:t>
            </w:r>
          </w:p>
        </w:tc>
      </w:tr>
      <w:tr w:rsidR="006C7785" w14:paraId="28A81347" w14:textId="77777777" w:rsidTr="00380FCD">
        <w:trPr>
          <w:tblHeader/>
        </w:trPr>
        <w:tc>
          <w:tcPr>
            <w:tcW w:w="9526" w:type="dxa"/>
            <w:gridSpan w:val="4"/>
            <w:vAlign w:val="center"/>
          </w:tcPr>
          <w:p w14:paraId="1DDFAACC" w14:textId="77777777" w:rsidR="006C7785" w:rsidRPr="007B7669" w:rsidRDefault="006C7785" w:rsidP="00380FCD">
            <w:pPr>
              <w:rPr>
                <w:rFonts w:cs="Arial"/>
                <w:i/>
                <w:color w:val="000000" w:themeColor="text1"/>
              </w:rPr>
            </w:pPr>
            <w:r w:rsidRPr="007B7669">
              <w:rPr>
                <w:rFonts w:cs="Arial"/>
                <w:i/>
                <w:color w:val="000000" w:themeColor="text1"/>
              </w:rPr>
              <w:t>View the features at position 32°21.100’S 61°21.900’E scale 1:5 000</w:t>
            </w:r>
          </w:p>
        </w:tc>
      </w:tr>
      <w:tr w:rsidR="006C7785" w14:paraId="192EC698" w14:textId="77777777" w:rsidTr="00380FCD">
        <w:trPr>
          <w:tblHeader/>
        </w:trPr>
        <w:tc>
          <w:tcPr>
            <w:tcW w:w="9526" w:type="dxa"/>
            <w:gridSpan w:val="4"/>
            <w:tcBorders>
              <w:bottom w:val="single" w:sz="4" w:space="0" w:color="auto"/>
            </w:tcBorders>
            <w:shd w:val="clear" w:color="auto" w:fill="CCFFCC"/>
            <w:vAlign w:val="center"/>
          </w:tcPr>
          <w:p w14:paraId="52F842FD" w14:textId="77777777" w:rsidR="006C7785" w:rsidRPr="007B7669" w:rsidRDefault="006C7785" w:rsidP="00380FCD">
            <w:pPr>
              <w:rPr>
                <w:rFonts w:cs="Arial"/>
                <w:color w:val="000000" w:themeColor="text1"/>
              </w:rPr>
            </w:pPr>
            <w:r w:rsidRPr="007B7669">
              <w:rPr>
                <w:rFonts w:cs="Arial"/>
                <w:b/>
                <w:color w:val="000000" w:themeColor="text1"/>
              </w:rPr>
              <w:t>Results</w:t>
            </w:r>
          </w:p>
        </w:tc>
      </w:tr>
      <w:tr w:rsidR="006C7785" w14:paraId="445317B9" w14:textId="77777777" w:rsidTr="00380FCD">
        <w:trPr>
          <w:tblHeader/>
        </w:trPr>
        <w:tc>
          <w:tcPr>
            <w:tcW w:w="9526" w:type="dxa"/>
            <w:gridSpan w:val="4"/>
            <w:tcBorders>
              <w:bottom w:val="nil"/>
            </w:tcBorders>
            <w:vAlign w:val="center"/>
          </w:tcPr>
          <w:p w14:paraId="3285712A" w14:textId="77777777" w:rsidR="006C7785" w:rsidRPr="007B7669" w:rsidRDefault="006C7785" w:rsidP="00380FCD">
            <w:pPr>
              <w:rPr>
                <w:rFonts w:cs="Arial"/>
                <w:i/>
                <w:color w:val="000000" w:themeColor="text1"/>
              </w:rPr>
            </w:pPr>
            <w:r w:rsidRPr="007B7669">
              <w:rPr>
                <w:rFonts w:cs="Arial"/>
                <w:i/>
                <w:color w:val="000000" w:themeColor="text1"/>
              </w:rPr>
              <w:t>Confirm that items 1 to 6 display as shown in the graphic below:</w:t>
            </w:r>
          </w:p>
        </w:tc>
      </w:tr>
      <w:tr w:rsidR="006C7785" w14:paraId="23F8BDFE" w14:textId="77777777" w:rsidTr="00380FCD">
        <w:trPr>
          <w:tblHeader/>
        </w:trPr>
        <w:tc>
          <w:tcPr>
            <w:tcW w:w="9526" w:type="dxa"/>
            <w:gridSpan w:val="4"/>
            <w:tcBorders>
              <w:top w:val="nil"/>
            </w:tcBorders>
            <w:vAlign w:val="center"/>
          </w:tcPr>
          <w:p w14:paraId="42C1E847" w14:textId="77777777" w:rsidR="006C7785" w:rsidRPr="007B7669" w:rsidRDefault="006C7785" w:rsidP="00380FCD">
            <w:pPr>
              <w:jc w:val="center"/>
              <w:rPr>
                <w:rFonts w:cs="Arial"/>
                <w:color w:val="000000" w:themeColor="text1"/>
              </w:rPr>
            </w:pPr>
            <w:r w:rsidRPr="003F6E63">
              <w:rPr>
                <w:rFonts w:cs="Arial"/>
                <w:noProof/>
                <w:color w:val="000000" w:themeColor="text1"/>
                <w:lang w:val="en-IN" w:eastAsia="en-IN"/>
              </w:rPr>
              <w:drawing>
                <wp:inline distT="0" distB="0" distL="0" distR="0" wp14:anchorId="3ADDEC90" wp14:editId="1ABFBAD7">
                  <wp:extent cx="5836920" cy="4128135"/>
                  <wp:effectExtent l="0" t="0" r="0" b="5715"/>
                  <wp:docPr id="91" name="Picture 9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and green rectangles&#10;&#10;Description automatically generated"/>
                          <pic:cNvPicPr/>
                        </pic:nvPicPr>
                        <pic:blipFill>
                          <a:blip r:embed="rId137"/>
                          <a:stretch>
                            <a:fillRect/>
                          </a:stretch>
                        </pic:blipFill>
                        <pic:spPr>
                          <a:xfrm>
                            <a:off x="0" y="0"/>
                            <a:ext cx="5836920" cy="4128135"/>
                          </a:xfrm>
                          <a:prstGeom prst="rect">
                            <a:avLst/>
                          </a:prstGeom>
                        </pic:spPr>
                      </pic:pic>
                    </a:graphicData>
                  </a:graphic>
                </wp:inline>
              </w:drawing>
            </w:r>
          </w:p>
        </w:tc>
      </w:tr>
    </w:tbl>
    <w:p w14:paraId="189D76B8" w14:textId="77777777" w:rsidR="006C7785" w:rsidRDefault="006C7785" w:rsidP="006C7785"/>
    <w:p w14:paraId="6BE02238" w14:textId="77777777" w:rsidR="006C7785" w:rsidRDefault="006C7785" w:rsidP="006C7785">
      <w:pPr>
        <w:spacing w:line="240" w:lineRule="auto"/>
      </w:pPr>
      <w:r>
        <w:br w:type="page"/>
      </w:r>
    </w:p>
    <w:p w14:paraId="108DB316"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613"/>
        <w:gridCol w:w="2483"/>
        <w:gridCol w:w="2119"/>
      </w:tblGrid>
      <w:tr w:rsidR="006C7785" w14:paraId="72E47BFC" w14:textId="77777777" w:rsidTr="00380FCD">
        <w:trPr>
          <w:trHeight w:val="454"/>
          <w:tblHeader/>
        </w:trPr>
        <w:tc>
          <w:tcPr>
            <w:tcW w:w="2381" w:type="dxa"/>
            <w:shd w:val="clear" w:color="auto" w:fill="CCFFCC"/>
            <w:vAlign w:val="center"/>
          </w:tcPr>
          <w:p w14:paraId="271C0678"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7930FB43" w14:textId="77777777" w:rsidR="006C7785" w:rsidRPr="007B7669" w:rsidRDefault="006C7785" w:rsidP="00380FCD">
            <w:pPr>
              <w:rPr>
                <w:rFonts w:cs="Arial"/>
              </w:rPr>
            </w:pPr>
            <w:r w:rsidRPr="007B7669">
              <w:rPr>
                <w:rFonts w:cs="Arial"/>
              </w:rPr>
              <w:t>TextDisplay3</w:t>
            </w:r>
          </w:p>
        </w:tc>
        <w:tc>
          <w:tcPr>
            <w:tcW w:w="2382" w:type="dxa"/>
            <w:shd w:val="clear" w:color="auto" w:fill="CCFFCC"/>
            <w:vAlign w:val="center"/>
          </w:tcPr>
          <w:p w14:paraId="67243917"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3AF1C04" w14:textId="77777777" w:rsidR="006C7785" w:rsidRPr="007B7669" w:rsidRDefault="006C7785" w:rsidP="00380FCD">
            <w:pPr>
              <w:spacing w:line="240" w:lineRule="auto"/>
              <w:rPr>
                <w:rFonts w:cs="Arial"/>
                <w:color w:val="000000"/>
              </w:rPr>
            </w:pPr>
            <w:r w:rsidRPr="007B7669">
              <w:rPr>
                <w:rFonts w:cs="Arial"/>
                <w:color w:val="000000"/>
              </w:rPr>
              <w:t>S-98 C-7.2.9</w:t>
            </w:r>
          </w:p>
          <w:p w14:paraId="1FD2BE8A" w14:textId="77777777" w:rsidR="006C7785" w:rsidRPr="007B7669" w:rsidRDefault="006C7785" w:rsidP="00380FCD">
            <w:pPr>
              <w:rPr>
                <w:rFonts w:cs="Arial"/>
              </w:rPr>
            </w:pPr>
          </w:p>
        </w:tc>
      </w:tr>
      <w:tr w:rsidR="006C7785" w14:paraId="2FDC94C5" w14:textId="77777777" w:rsidTr="00380FCD">
        <w:trPr>
          <w:tblHeader/>
        </w:trPr>
        <w:tc>
          <w:tcPr>
            <w:tcW w:w="9526" w:type="dxa"/>
            <w:gridSpan w:val="4"/>
            <w:shd w:val="clear" w:color="auto" w:fill="CCFFCC"/>
            <w:vAlign w:val="center"/>
          </w:tcPr>
          <w:p w14:paraId="42757A2B" w14:textId="77777777" w:rsidR="006C7785" w:rsidRPr="007B7669" w:rsidRDefault="006C7785" w:rsidP="00380FCD">
            <w:pPr>
              <w:rPr>
                <w:rFonts w:cs="Arial"/>
              </w:rPr>
            </w:pPr>
            <w:r w:rsidRPr="007B7669">
              <w:rPr>
                <w:rFonts w:cs="Arial"/>
                <w:b/>
              </w:rPr>
              <w:t>Test description</w:t>
            </w:r>
          </w:p>
        </w:tc>
      </w:tr>
      <w:tr w:rsidR="006C7785" w14:paraId="1B6E5135" w14:textId="77777777" w:rsidTr="00380FCD">
        <w:trPr>
          <w:tblHeader/>
        </w:trPr>
        <w:tc>
          <w:tcPr>
            <w:tcW w:w="9526" w:type="dxa"/>
            <w:gridSpan w:val="4"/>
            <w:vAlign w:val="center"/>
          </w:tcPr>
          <w:p w14:paraId="3C44188B" w14:textId="77777777" w:rsidR="006C7785" w:rsidRPr="007B7669" w:rsidRDefault="006C7785" w:rsidP="00380FCD">
            <w:pPr>
              <w:rPr>
                <w:rFonts w:cs="Arial"/>
                <w:i/>
              </w:rPr>
            </w:pPr>
            <w:r w:rsidRPr="007B7669">
              <w:rPr>
                <w:rFonts w:cs="Arial"/>
                <w:i/>
              </w:rPr>
              <w:t>Text display</w:t>
            </w:r>
          </w:p>
        </w:tc>
      </w:tr>
      <w:tr w:rsidR="006C7785" w14:paraId="6FA9BF3A" w14:textId="77777777" w:rsidTr="00380FCD">
        <w:trPr>
          <w:tblHeader/>
        </w:trPr>
        <w:tc>
          <w:tcPr>
            <w:tcW w:w="9526" w:type="dxa"/>
            <w:gridSpan w:val="4"/>
            <w:shd w:val="clear" w:color="auto" w:fill="CCFFCC"/>
            <w:vAlign w:val="center"/>
          </w:tcPr>
          <w:p w14:paraId="722E2762" w14:textId="77777777" w:rsidR="006C7785" w:rsidRPr="007B7669" w:rsidRDefault="006C7785" w:rsidP="00380FCD">
            <w:pPr>
              <w:rPr>
                <w:rFonts w:cs="Arial"/>
              </w:rPr>
            </w:pPr>
            <w:r w:rsidRPr="007B7669">
              <w:rPr>
                <w:rFonts w:cs="Arial"/>
                <w:b/>
              </w:rPr>
              <w:t>Setup</w:t>
            </w:r>
          </w:p>
        </w:tc>
      </w:tr>
      <w:tr w:rsidR="006C7785" w14:paraId="293816CD" w14:textId="77777777" w:rsidTr="00380FCD">
        <w:trPr>
          <w:tblHeader/>
        </w:trPr>
        <w:tc>
          <w:tcPr>
            <w:tcW w:w="9526" w:type="dxa"/>
            <w:gridSpan w:val="4"/>
            <w:vAlign w:val="center"/>
          </w:tcPr>
          <w:p w14:paraId="5E1A122C" w14:textId="77777777" w:rsidR="006C7785" w:rsidRPr="007B7669" w:rsidRDefault="006C7785" w:rsidP="00380FCD">
            <w:pPr>
              <w:rPr>
                <w:rFonts w:cs="Arial"/>
              </w:rPr>
            </w:pPr>
            <w:r w:rsidRPr="007B7669">
              <w:rPr>
                <w:rFonts w:cs="Arial"/>
                <w:i/>
              </w:rPr>
              <w:t xml:space="preserve">As for test </w:t>
            </w:r>
            <w:r w:rsidRPr="007B7669">
              <w:rPr>
                <w:rFonts w:cs="Arial"/>
              </w:rPr>
              <w:t xml:space="preserve">TextDisplay1 </w:t>
            </w:r>
            <w:r w:rsidRPr="007B7669">
              <w:rPr>
                <w:rFonts w:cs="Arial"/>
                <w:i/>
              </w:rPr>
              <w:t>except set Display Category Base Display</w:t>
            </w:r>
          </w:p>
        </w:tc>
      </w:tr>
      <w:tr w:rsidR="006C7785" w14:paraId="1C25F52F" w14:textId="77777777" w:rsidTr="00380FCD">
        <w:trPr>
          <w:tblHeader/>
        </w:trPr>
        <w:tc>
          <w:tcPr>
            <w:tcW w:w="9526" w:type="dxa"/>
            <w:gridSpan w:val="4"/>
            <w:shd w:val="clear" w:color="auto" w:fill="CCFFCC"/>
            <w:vAlign w:val="center"/>
          </w:tcPr>
          <w:p w14:paraId="67CF70C4" w14:textId="77777777" w:rsidR="006C7785" w:rsidRPr="007B7669" w:rsidRDefault="006C7785" w:rsidP="00380FCD">
            <w:pPr>
              <w:rPr>
                <w:rFonts w:cs="Arial"/>
              </w:rPr>
            </w:pPr>
            <w:r w:rsidRPr="007B7669">
              <w:rPr>
                <w:rFonts w:cs="Arial"/>
                <w:b/>
              </w:rPr>
              <w:t>Action</w:t>
            </w:r>
          </w:p>
        </w:tc>
      </w:tr>
      <w:tr w:rsidR="006C7785" w14:paraId="4B69A7CC" w14:textId="77777777" w:rsidTr="00380FCD">
        <w:trPr>
          <w:tblHeader/>
        </w:trPr>
        <w:tc>
          <w:tcPr>
            <w:tcW w:w="9526" w:type="dxa"/>
            <w:gridSpan w:val="4"/>
            <w:vAlign w:val="center"/>
          </w:tcPr>
          <w:p w14:paraId="773BC7B7" w14:textId="77777777" w:rsidR="006C7785" w:rsidRPr="007B7669" w:rsidRDefault="006C7785" w:rsidP="00380FCD">
            <w:pPr>
              <w:rPr>
                <w:rFonts w:cs="Arial"/>
                <w:i/>
              </w:rPr>
            </w:pPr>
            <w:r w:rsidRPr="007B7669">
              <w:rPr>
                <w:rFonts w:cs="Arial"/>
                <w:i/>
              </w:rPr>
              <w:t>View the features at position 32°21.100’S 61°21.900’E scale 1:5 000</w:t>
            </w:r>
          </w:p>
        </w:tc>
      </w:tr>
      <w:tr w:rsidR="006C7785" w14:paraId="3CB62754" w14:textId="77777777" w:rsidTr="00380FCD">
        <w:trPr>
          <w:tblHeader/>
        </w:trPr>
        <w:tc>
          <w:tcPr>
            <w:tcW w:w="9526" w:type="dxa"/>
            <w:gridSpan w:val="4"/>
            <w:tcBorders>
              <w:bottom w:val="single" w:sz="4" w:space="0" w:color="auto"/>
            </w:tcBorders>
            <w:shd w:val="clear" w:color="auto" w:fill="CCFFCC"/>
            <w:vAlign w:val="center"/>
          </w:tcPr>
          <w:p w14:paraId="2F5721BD" w14:textId="77777777" w:rsidR="006C7785" w:rsidRPr="007B7669" w:rsidRDefault="006C7785" w:rsidP="00380FCD">
            <w:pPr>
              <w:rPr>
                <w:rFonts w:cs="Arial"/>
              </w:rPr>
            </w:pPr>
            <w:r w:rsidRPr="007B7669">
              <w:rPr>
                <w:rFonts w:cs="Arial"/>
                <w:b/>
              </w:rPr>
              <w:t>Results</w:t>
            </w:r>
          </w:p>
        </w:tc>
      </w:tr>
      <w:tr w:rsidR="006C7785" w14:paraId="7604A38B" w14:textId="77777777" w:rsidTr="00380FCD">
        <w:trPr>
          <w:tblHeader/>
        </w:trPr>
        <w:tc>
          <w:tcPr>
            <w:tcW w:w="9526" w:type="dxa"/>
            <w:gridSpan w:val="4"/>
            <w:tcBorders>
              <w:bottom w:val="nil"/>
            </w:tcBorders>
            <w:vAlign w:val="center"/>
          </w:tcPr>
          <w:p w14:paraId="330F88EC" w14:textId="77777777" w:rsidR="006C7785" w:rsidRPr="007B7669" w:rsidRDefault="006C7785" w:rsidP="00380FCD">
            <w:pPr>
              <w:rPr>
                <w:rFonts w:cs="Arial"/>
                <w:i/>
              </w:rPr>
            </w:pPr>
            <w:r w:rsidRPr="007B7669">
              <w:rPr>
                <w:rFonts w:cs="Arial"/>
                <w:i/>
              </w:rPr>
              <w:t>Confirm that items 3,5 and 6 display as shown in the graphic below:</w:t>
            </w:r>
          </w:p>
        </w:tc>
      </w:tr>
      <w:tr w:rsidR="006C7785" w14:paraId="59E7AC16" w14:textId="77777777" w:rsidTr="00380FCD">
        <w:trPr>
          <w:tblHeader/>
        </w:trPr>
        <w:tc>
          <w:tcPr>
            <w:tcW w:w="9526" w:type="dxa"/>
            <w:gridSpan w:val="4"/>
            <w:tcBorders>
              <w:top w:val="nil"/>
            </w:tcBorders>
            <w:vAlign w:val="center"/>
          </w:tcPr>
          <w:p w14:paraId="2B02F539" w14:textId="77777777" w:rsidR="006C7785" w:rsidRDefault="006C7785" w:rsidP="00380FCD">
            <w:pPr>
              <w:jc w:val="center"/>
            </w:pPr>
            <w:r>
              <w:rPr>
                <w:noProof/>
                <w:lang w:val="en-IN" w:eastAsia="en-IN"/>
              </w:rPr>
              <w:drawing>
                <wp:inline distT="0" distB="0" distL="0" distR="0" wp14:anchorId="34F8BC23" wp14:editId="45565245">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p w14:paraId="2B864A93" w14:textId="77777777" w:rsidR="006C7785" w:rsidRPr="00052C2D" w:rsidRDefault="006C7785" w:rsidP="00380FCD">
            <w:pPr>
              <w:jc w:val="center"/>
            </w:pPr>
            <w:r>
              <w:rPr>
                <w:b/>
                <w:noProof/>
                <w:lang w:eastAsia="en-GB"/>
              </w:rPr>
              <w:t>tbd</w:t>
            </w:r>
          </w:p>
        </w:tc>
      </w:tr>
    </w:tbl>
    <w:p w14:paraId="27C1BB29" w14:textId="77777777" w:rsidR="006C7785" w:rsidRDefault="006C7785" w:rsidP="006C7785"/>
    <w:p w14:paraId="4E35CE57" w14:textId="77777777" w:rsidR="006C7785" w:rsidRPr="00BC391A" w:rsidRDefault="006C7785" w:rsidP="006C7785">
      <w:pPr>
        <w:rPr>
          <w:color w:val="FF0000"/>
        </w:rPr>
      </w:pPr>
      <w:r>
        <w:rPr>
          <w:b/>
          <w:color w:val="FF0000"/>
        </w:rPr>
        <w:t xml:space="preserve">IIC Comment: </w:t>
      </w:r>
      <w:r>
        <w:rPr>
          <w:color w:val="FF0000"/>
        </w:rPr>
        <w:t>Not able to see the feature (item 3) if display category is Base.</w:t>
      </w:r>
    </w:p>
    <w:p w14:paraId="0139AD29" w14:textId="77777777" w:rsidR="006C7785" w:rsidRPr="007B7669" w:rsidRDefault="006C7785" w:rsidP="006C7785">
      <w:pPr>
        <w:pStyle w:val="Heading1"/>
        <w:numPr>
          <w:ilvl w:val="2"/>
          <w:numId w:val="73"/>
        </w:numPr>
        <w:tabs>
          <w:tab w:val="left" w:pos="567"/>
        </w:tabs>
        <w:spacing w:after="120"/>
        <w:ind w:left="567" w:hanging="567"/>
        <w:rPr>
          <w:rFonts w:cs="Arial"/>
          <w:b w:val="0"/>
        </w:rPr>
      </w:pPr>
      <w:r>
        <w:br w:type="page"/>
      </w:r>
      <w:r w:rsidRPr="007B7669">
        <w:rPr>
          <w:rFonts w:cs="Arial"/>
          <w:color w:val="000000" w:themeColor="text1"/>
        </w:rPr>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308D3B" w14:textId="77777777" w:rsidTr="00380FCD">
        <w:trPr>
          <w:trHeight w:val="454"/>
          <w:tblHeader/>
        </w:trPr>
        <w:tc>
          <w:tcPr>
            <w:tcW w:w="2381" w:type="dxa"/>
            <w:shd w:val="clear" w:color="auto" w:fill="CCFFCC"/>
            <w:vAlign w:val="center"/>
          </w:tcPr>
          <w:p w14:paraId="1CB4B14C"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5B027B50" w14:textId="77777777" w:rsidR="006C7785" w:rsidRPr="004065B1" w:rsidRDefault="006C7785" w:rsidP="00380FCD">
            <w:r>
              <w:t>AreaBorders</w:t>
            </w:r>
          </w:p>
        </w:tc>
        <w:tc>
          <w:tcPr>
            <w:tcW w:w="2382" w:type="dxa"/>
            <w:shd w:val="clear" w:color="auto" w:fill="CCFFCC"/>
            <w:vAlign w:val="center"/>
          </w:tcPr>
          <w:p w14:paraId="09419514" w14:textId="77777777" w:rsidR="006C7785" w:rsidRPr="004065B1" w:rsidRDefault="006C7785" w:rsidP="00380FCD">
            <w:r w:rsidRPr="000A066E">
              <w:rPr>
                <w:b/>
              </w:rPr>
              <w:t>IHO Reference</w:t>
            </w:r>
          </w:p>
        </w:tc>
        <w:tc>
          <w:tcPr>
            <w:tcW w:w="2382" w:type="dxa"/>
            <w:shd w:val="clear" w:color="auto" w:fill="CCFFCC"/>
            <w:vAlign w:val="center"/>
          </w:tcPr>
          <w:p w14:paraId="3400D65D" w14:textId="77777777" w:rsidR="006C7785" w:rsidRDefault="006C7785" w:rsidP="00380FCD">
            <w:pPr>
              <w:spacing w:line="240" w:lineRule="auto"/>
              <w:rPr>
                <w:rFonts w:ascii="Calibri" w:hAnsi="Calibri" w:cs="Calibri"/>
                <w:color w:val="000000"/>
              </w:rPr>
            </w:pPr>
            <w:r>
              <w:rPr>
                <w:rFonts w:ascii="Calibri" w:hAnsi="Calibri" w:cs="Calibri"/>
                <w:color w:val="000000"/>
              </w:rPr>
              <w:t>S-98 C-7.2.9</w:t>
            </w:r>
          </w:p>
          <w:p w14:paraId="1F2C8D2C" w14:textId="77777777" w:rsidR="006C7785" w:rsidRPr="004065B1" w:rsidRDefault="006C7785" w:rsidP="00380FCD"/>
        </w:tc>
      </w:tr>
      <w:tr w:rsidR="006C7785" w14:paraId="78F010BA" w14:textId="77777777" w:rsidTr="00380FCD">
        <w:trPr>
          <w:tblHeader/>
        </w:trPr>
        <w:tc>
          <w:tcPr>
            <w:tcW w:w="9526" w:type="dxa"/>
            <w:gridSpan w:val="4"/>
            <w:shd w:val="clear" w:color="auto" w:fill="CCFFCC"/>
            <w:vAlign w:val="center"/>
          </w:tcPr>
          <w:p w14:paraId="60A6C568" w14:textId="77777777" w:rsidR="006C7785" w:rsidRPr="007B7669" w:rsidRDefault="006C7785" w:rsidP="00380FCD">
            <w:pPr>
              <w:rPr>
                <w:rFonts w:cs="Arial"/>
              </w:rPr>
            </w:pPr>
            <w:r w:rsidRPr="007B7669">
              <w:rPr>
                <w:rFonts w:cs="Arial"/>
                <w:b/>
              </w:rPr>
              <w:t>Test description</w:t>
            </w:r>
          </w:p>
        </w:tc>
      </w:tr>
      <w:tr w:rsidR="006C7785" w14:paraId="297E5B48" w14:textId="77777777" w:rsidTr="00380FCD">
        <w:trPr>
          <w:tblHeader/>
        </w:trPr>
        <w:tc>
          <w:tcPr>
            <w:tcW w:w="9526" w:type="dxa"/>
            <w:gridSpan w:val="4"/>
            <w:vAlign w:val="center"/>
          </w:tcPr>
          <w:p w14:paraId="2CBEA9A1" w14:textId="77777777" w:rsidR="006C7785" w:rsidRPr="007B7669" w:rsidRDefault="006C7785" w:rsidP="00380FCD">
            <w:pPr>
              <w:rPr>
                <w:rFonts w:cs="Arial"/>
                <w:i/>
              </w:rPr>
            </w:pPr>
            <w:r w:rsidRPr="007B7669">
              <w:rPr>
                <w:rFonts w:cs="Arial"/>
                <w:i/>
              </w:rPr>
              <w:t>Display of area borders</w:t>
            </w:r>
          </w:p>
        </w:tc>
      </w:tr>
      <w:tr w:rsidR="006C7785" w14:paraId="374013BB" w14:textId="77777777" w:rsidTr="00380FCD">
        <w:trPr>
          <w:tblHeader/>
        </w:trPr>
        <w:tc>
          <w:tcPr>
            <w:tcW w:w="9526" w:type="dxa"/>
            <w:gridSpan w:val="4"/>
            <w:shd w:val="clear" w:color="auto" w:fill="CCFFCC"/>
            <w:vAlign w:val="center"/>
          </w:tcPr>
          <w:p w14:paraId="6F80B22B" w14:textId="77777777" w:rsidR="006C7785" w:rsidRPr="007B7669" w:rsidRDefault="006C7785" w:rsidP="00380FCD">
            <w:pPr>
              <w:rPr>
                <w:rFonts w:cs="Arial"/>
              </w:rPr>
            </w:pPr>
            <w:r w:rsidRPr="007B7669">
              <w:rPr>
                <w:rFonts w:cs="Arial"/>
                <w:b/>
              </w:rPr>
              <w:t>Setup</w:t>
            </w:r>
          </w:p>
        </w:tc>
      </w:tr>
      <w:tr w:rsidR="006C7785" w14:paraId="5D2832B6" w14:textId="77777777" w:rsidTr="00380FCD">
        <w:trPr>
          <w:tblHeader/>
        </w:trPr>
        <w:tc>
          <w:tcPr>
            <w:tcW w:w="9526" w:type="dxa"/>
            <w:gridSpan w:val="4"/>
            <w:vAlign w:val="center"/>
          </w:tcPr>
          <w:p w14:paraId="3041CD5E" w14:textId="77777777" w:rsidR="006C7785" w:rsidRPr="007B7669" w:rsidRDefault="006C7785" w:rsidP="00380FCD">
            <w:pPr>
              <w:rPr>
                <w:rFonts w:cs="Arial"/>
              </w:rPr>
            </w:pPr>
            <w:r w:rsidRPr="007B7669">
              <w:rPr>
                <w:rFonts w:cs="Arial"/>
                <w:i/>
              </w:rPr>
              <w:t xml:space="preserve">As for test </w:t>
            </w:r>
            <w:r w:rsidRPr="007B7669">
              <w:rPr>
                <w:rFonts w:cs="Arial"/>
              </w:rPr>
              <w:t xml:space="preserve">TextDisplay3 </w:t>
            </w:r>
            <w:r w:rsidRPr="007B7669">
              <w:rPr>
                <w:rFonts w:cs="Arial"/>
                <w:i/>
              </w:rPr>
              <w:t xml:space="preserve"> except</w:t>
            </w:r>
          </w:p>
          <w:p w14:paraId="67706038" w14:textId="77777777" w:rsidR="006C7785" w:rsidRPr="007B7669" w:rsidRDefault="006C7785" w:rsidP="00380FCD">
            <w:pPr>
              <w:rPr>
                <w:rFonts w:cs="Arial"/>
                <w:i/>
              </w:rPr>
            </w:pPr>
            <w:r w:rsidRPr="007B7669">
              <w:rPr>
                <w:rFonts w:cs="Arial"/>
                <w:i/>
              </w:rPr>
              <w:t>Set Display Category Other</w:t>
            </w:r>
          </w:p>
        </w:tc>
      </w:tr>
      <w:tr w:rsidR="006C7785" w14:paraId="100B48D2" w14:textId="77777777" w:rsidTr="00380FCD">
        <w:trPr>
          <w:tblHeader/>
        </w:trPr>
        <w:tc>
          <w:tcPr>
            <w:tcW w:w="9526" w:type="dxa"/>
            <w:gridSpan w:val="4"/>
            <w:shd w:val="clear" w:color="auto" w:fill="CCFFCC"/>
            <w:vAlign w:val="center"/>
          </w:tcPr>
          <w:p w14:paraId="6A2E5F4F" w14:textId="77777777" w:rsidR="006C7785" w:rsidRPr="007B7669" w:rsidRDefault="006C7785" w:rsidP="00380FCD">
            <w:pPr>
              <w:rPr>
                <w:rFonts w:cs="Arial"/>
              </w:rPr>
            </w:pPr>
            <w:r w:rsidRPr="007B7669">
              <w:rPr>
                <w:rFonts w:cs="Arial"/>
                <w:b/>
              </w:rPr>
              <w:t>Action</w:t>
            </w:r>
          </w:p>
        </w:tc>
      </w:tr>
      <w:tr w:rsidR="006C7785" w14:paraId="2FC05F2D" w14:textId="77777777" w:rsidTr="00380FCD">
        <w:trPr>
          <w:tblHeader/>
        </w:trPr>
        <w:tc>
          <w:tcPr>
            <w:tcW w:w="9526" w:type="dxa"/>
            <w:gridSpan w:val="4"/>
            <w:vAlign w:val="center"/>
          </w:tcPr>
          <w:p w14:paraId="1BF56214" w14:textId="77777777" w:rsidR="006C7785" w:rsidRPr="007B7669" w:rsidRDefault="006C7785" w:rsidP="00380FCD">
            <w:pPr>
              <w:rPr>
                <w:rFonts w:cs="Arial"/>
                <w:i/>
              </w:rPr>
            </w:pPr>
            <w:r w:rsidRPr="007B7669">
              <w:rPr>
                <w:rFonts w:cs="Arial"/>
                <w:i/>
              </w:rPr>
              <w:t>View the features at position 32°21.100’S 61°23.150’E scale 1:5 000</w:t>
            </w:r>
          </w:p>
        </w:tc>
      </w:tr>
      <w:tr w:rsidR="006C7785" w14:paraId="3BE4D528" w14:textId="77777777" w:rsidTr="00380FCD">
        <w:trPr>
          <w:tblHeader/>
        </w:trPr>
        <w:tc>
          <w:tcPr>
            <w:tcW w:w="9526" w:type="dxa"/>
            <w:gridSpan w:val="4"/>
            <w:tcBorders>
              <w:bottom w:val="single" w:sz="4" w:space="0" w:color="auto"/>
            </w:tcBorders>
            <w:shd w:val="clear" w:color="auto" w:fill="CCFFCC"/>
            <w:vAlign w:val="center"/>
          </w:tcPr>
          <w:p w14:paraId="021006E3" w14:textId="77777777" w:rsidR="006C7785" w:rsidRPr="007B7669" w:rsidRDefault="006C7785" w:rsidP="00380FCD">
            <w:pPr>
              <w:rPr>
                <w:rFonts w:cs="Arial"/>
              </w:rPr>
            </w:pPr>
            <w:r w:rsidRPr="007B7669">
              <w:rPr>
                <w:rFonts w:cs="Arial"/>
                <w:b/>
              </w:rPr>
              <w:t>Results</w:t>
            </w:r>
          </w:p>
        </w:tc>
      </w:tr>
      <w:tr w:rsidR="006C7785" w14:paraId="20827398" w14:textId="77777777" w:rsidTr="00380FCD">
        <w:trPr>
          <w:tblHeader/>
        </w:trPr>
        <w:tc>
          <w:tcPr>
            <w:tcW w:w="9526" w:type="dxa"/>
            <w:gridSpan w:val="4"/>
            <w:tcBorders>
              <w:bottom w:val="nil"/>
            </w:tcBorders>
            <w:vAlign w:val="center"/>
          </w:tcPr>
          <w:p w14:paraId="54D23D31" w14:textId="77777777" w:rsidR="006C7785" w:rsidRPr="007B7669" w:rsidRDefault="006C7785" w:rsidP="00380FCD">
            <w:pPr>
              <w:rPr>
                <w:rFonts w:cs="Arial"/>
                <w:i/>
              </w:rPr>
            </w:pPr>
            <w:r w:rsidRPr="007B7669">
              <w:rPr>
                <w:rFonts w:cs="Arial"/>
                <w:i/>
              </w:rPr>
              <w:t>Confirm that items 1-6 display as shown in the graphic below:</w:t>
            </w:r>
          </w:p>
        </w:tc>
      </w:tr>
      <w:tr w:rsidR="006C7785" w14:paraId="5F0C893B" w14:textId="77777777" w:rsidTr="00380FCD">
        <w:trPr>
          <w:tblHeader/>
        </w:trPr>
        <w:tc>
          <w:tcPr>
            <w:tcW w:w="9526" w:type="dxa"/>
            <w:gridSpan w:val="4"/>
            <w:tcBorders>
              <w:top w:val="nil"/>
            </w:tcBorders>
            <w:vAlign w:val="center"/>
          </w:tcPr>
          <w:p w14:paraId="47994C2F" w14:textId="77777777" w:rsidR="006C7785" w:rsidRPr="00052C2D" w:rsidRDefault="006C7785" w:rsidP="00380FCD">
            <w:pPr>
              <w:jc w:val="center"/>
            </w:pPr>
            <w:r w:rsidRPr="00BC391A">
              <w:rPr>
                <w:noProof/>
                <w:lang w:val="en-IN" w:eastAsia="en-IN"/>
              </w:rPr>
              <w:drawing>
                <wp:inline distT="0" distB="0" distL="0" distR="0" wp14:anchorId="1B9F0CD1" wp14:editId="486F9436">
                  <wp:extent cx="5836920" cy="5406390"/>
                  <wp:effectExtent l="0" t="0" r="0" b="381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139"/>
                          <a:stretch>
                            <a:fillRect/>
                          </a:stretch>
                        </pic:blipFill>
                        <pic:spPr>
                          <a:xfrm>
                            <a:off x="0" y="0"/>
                            <a:ext cx="5836920" cy="5406390"/>
                          </a:xfrm>
                          <a:prstGeom prst="rect">
                            <a:avLst/>
                          </a:prstGeom>
                        </pic:spPr>
                      </pic:pic>
                    </a:graphicData>
                  </a:graphic>
                </wp:inline>
              </w:drawing>
            </w:r>
          </w:p>
        </w:tc>
      </w:tr>
    </w:tbl>
    <w:p w14:paraId="7EF97452" w14:textId="77777777" w:rsidR="006C7785" w:rsidRDefault="006C7785" w:rsidP="006C7785"/>
    <w:p w14:paraId="42F07077" w14:textId="77777777" w:rsidR="006C7785" w:rsidRPr="00BC391A" w:rsidRDefault="006C7785" w:rsidP="006C7785">
      <w:pPr>
        <w:rPr>
          <w:color w:val="FF0000"/>
        </w:rPr>
      </w:pPr>
      <w:r>
        <w:rPr>
          <w:b/>
          <w:color w:val="FF0000"/>
        </w:rPr>
        <w:t xml:space="preserve">IIC Comment: </w:t>
      </w:r>
      <w:r>
        <w:rPr>
          <w:color w:val="FF0000"/>
        </w:rPr>
        <w:t>Boundary is displaying for two features</w:t>
      </w:r>
    </w:p>
    <w:p w14:paraId="1D1756AE" w14:textId="77777777" w:rsidR="006C7785" w:rsidRPr="007B7669" w:rsidRDefault="006C7785" w:rsidP="006C7785">
      <w:pPr>
        <w:pStyle w:val="Heading1"/>
        <w:numPr>
          <w:ilvl w:val="2"/>
          <w:numId w:val="73"/>
        </w:numPr>
        <w:tabs>
          <w:tab w:val="left" w:pos="567"/>
        </w:tabs>
        <w:spacing w:after="120"/>
        <w:ind w:left="284" w:hanging="284"/>
        <w:rPr>
          <w:rFonts w:cs="Arial"/>
          <w:b w:val="0"/>
        </w:rPr>
      </w:pPr>
      <w:r>
        <w:br w:type="page"/>
      </w:r>
      <w:r w:rsidRPr="007B7669">
        <w:rPr>
          <w:rFonts w:cs="Arial"/>
          <w:color w:val="000000" w:themeColor="text1"/>
        </w:rPr>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3A2BFA6" w14:textId="77777777" w:rsidTr="00380FCD">
        <w:trPr>
          <w:trHeight w:val="454"/>
          <w:tblHeader/>
        </w:trPr>
        <w:tc>
          <w:tcPr>
            <w:tcW w:w="2381" w:type="dxa"/>
            <w:shd w:val="clear" w:color="auto" w:fill="CCFFCC"/>
            <w:vAlign w:val="center"/>
          </w:tcPr>
          <w:p w14:paraId="236515B3"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77FE2840" w14:textId="77777777" w:rsidR="006C7785" w:rsidRPr="007B7669" w:rsidRDefault="006C7785" w:rsidP="00380FCD">
            <w:pPr>
              <w:rPr>
                <w:rFonts w:cs="Arial"/>
              </w:rPr>
            </w:pPr>
            <w:r w:rsidRPr="007B7669">
              <w:rPr>
                <w:rFonts w:cs="Arial"/>
              </w:rPr>
              <w:t>UnknownSymbols</w:t>
            </w:r>
          </w:p>
        </w:tc>
        <w:tc>
          <w:tcPr>
            <w:tcW w:w="2382" w:type="dxa"/>
            <w:shd w:val="clear" w:color="auto" w:fill="CCFFCC"/>
            <w:vAlign w:val="center"/>
          </w:tcPr>
          <w:p w14:paraId="6C5B103D"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C8AF110" w14:textId="77777777" w:rsidR="006C7785" w:rsidRPr="007B7669" w:rsidRDefault="006C7785" w:rsidP="00380FCD">
            <w:pPr>
              <w:spacing w:line="240" w:lineRule="auto"/>
              <w:rPr>
                <w:rFonts w:cs="Arial"/>
                <w:color w:val="000000"/>
              </w:rPr>
            </w:pPr>
            <w:r w:rsidRPr="007B7669">
              <w:rPr>
                <w:rFonts w:cs="Arial"/>
                <w:color w:val="000000"/>
              </w:rPr>
              <w:t>S-98 C-7.2.9</w:t>
            </w:r>
          </w:p>
          <w:p w14:paraId="794EEB38" w14:textId="77777777" w:rsidR="006C7785" w:rsidRPr="007B7669" w:rsidRDefault="006C7785" w:rsidP="00380FCD">
            <w:pPr>
              <w:rPr>
                <w:rFonts w:cs="Arial"/>
              </w:rPr>
            </w:pPr>
          </w:p>
        </w:tc>
      </w:tr>
      <w:tr w:rsidR="006C7785" w14:paraId="7627CF59" w14:textId="77777777" w:rsidTr="00380FCD">
        <w:trPr>
          <w:tblHeader/>
        </w:trPr>
        <w:tc>
          <w:tcPr>
            <w:tcW w:w="9526" w:type="dxa"/>
            <w:gridSpan w:val="4"/>
            <w:shd w:val="clear" w:color="auto" w:fill="CCFFCC"/>
            <w:vAlign w:val="center"/>
          </w:tcPr>
          <w:p w14:paraId="759F2A54" w14:textId="77777777" w:rsidR="006C7785" w:rsidRPr="007B7669" w:rsidRDefault="006C7785" w:rsidP="00380FCD">
            <w:pPr>
              <w:rPr>
                <w:rFonts w:cs="Arial"/>
              </w:rPr>
            </w:pPr>
            <w:r w:rsidRPr="007B7669">
              <w:rPr>
                <w:rFonts w:cs="Arial"/>
                <w:b/>
              </w:rPr>
              <w:t>Test description</w:t>
            </w:r>
          </w:p>
        </w:tc>
      </w:tr>
      <w:tr w:rsidR="006C7785" w14:paraId="770998D3" w14:textId="77777777" w:rsidTr="00380FCD">
        <w:trPr>
          <w:tblHeader/>
        </w:trPr>
        <w:tc>
          <w:tcPr>
            <w:tcW w:w="9526" w:type="dxa"/>
            <w:gridSpan w:val="4"/>
            <w:vAlign w:val="center"/>
          </w:tcPr>
          <w:p w14:paraId="704A8CD4" w14:textId="77777777" w:rsidR="006C7785" w:rsidRPr="007B7669" w:rsidRDefault="006C7785" w:rsidP="00380FCD">
            <w:pPr>
              <w:rPr>
                <w:rFonts w:cs="Arial"/>
                <w:i/>
              </w:rPr>
            </w:pPr>
            <w:r w:rsidRPr="007B7669">
              <w:rPr>
                <w:rFonts w:cs="Arial"/>
                <w:i/>
              </w:rPr>
              <w:t>Display of unknown symbol</w:t>
            </w:r>
          </w:p>
        </w:tc>
      </w:tr>
      <w:tr w:rsidR="006C7785" w14:paraId="0A67060A" w14:textId="77777777" w:rsidTr="00380FCD">
        <w:trPr>
          <w:tblHeader/>
        </w:trPr>
        <w:tc>
          <w:tcPr>
            <w:tcW w:w="9526" w:type="dxa"/>
            <w:gridSpan w:val="4"/>
            <w:shd w:val="clear" w:color="auto" w:fill="CCFFCC"/>
            <w:vAlign w:val="center"/>
          </w:tcPr>
          <w:p w14:paraId="4638C193" w14:textId="77777777" w:rsidR="006C7785" w:rsidRPr="007B7669" w:rsidRDefault="006C7785" w:rsidP="00380FCD">
            <w:pPr>
              <w:rPr>
                <w:rFonts w:cs="Arial"/>
              </w:rPr>
            </w:pPr>
            <w:r w:rsidRPr="007B7669">
              <w:rPr>
                <w:rFonts w:cs="Arial"/>
                <w:b/>
              </w:rPr>
              <w:t>Setup</w:t>
            </w:r>
          </w:p>
        </w:tc>
      </w:tr>
      <w:tr w:rsidR="006C7785" w14:paraId="3D42F62F" w14:textId="77777777" w:rsidTr="00380FCD">
        <w:trPr>
          <w:tblHeader/>
        </w:trPr>
        <w:tc>
          <w:tcPr>
            <w:tcW w:w="9526" w:type="dxa"/>
            <w:gridSpan w:val="4"/>
            <w:vAlign w:val="center"/>
          </w:tcPr>
          <w:p w14:paraId="2D5F54BF" w14:textId="77777777" w:rsidR="006C7785" w:rsidRPr="007B7669" w:rsidRDefault="006C7785" w:rsidP="00380FCD">
            <w:pPr>
              <w:rPr>
                <w:rFonts w:cs="Arial"/>
              </w:rPr>
            </w:pPr>
            <w:r w:rsidRPr="007B7669">
              <w:rPr>
                <w:rFonts w:cs="Arial"/>
                <w:i/>
              </w:rPr>
              <w:t xml:space="preserve">As for test </w:t>
            </w:r>
            <w:r w:rsidRPr="007B7669">
              <w:rPr>
                <w:rFonts w:cs="Arial"/>
              </w:rPr>
              <w:t>AreaBorders</w:t>
            </w:r>
          </w:p>
        </w:tc>
      </w:tr>
      <w:tr w:rsidR="006C7785" w14:paraId="76CC4FB0" w14:textId="77777777" w:rsidTr="00380FCD">
        <w:trPr>
          <w:tblHeader/>
        </w:trPr>
        <w:tc>
          <w:tcPr>
            <w:tcW w:w="9526" w:type="dxa"/>
            <w:gridSpan w:val="4"/>
            <w:shd w:val="clear" w:color="auto" w:fill="CCFFCC"/>
            <w:vAlign w:val="center"/>
          </w:tcPr>
          <w:p w14:paraId="4CEB37E6" w14:textId="77777777" w:rsidR="006C7785" w:rsidRPr="007B7669" w:rsidRDefault="006C7785" w:rsidP="00380FCD">
            <w:pPr>
              <w:rPr>
                <w:rFonts w:cs="Arial"/>
              </w:rPr>
            </w:pPr>
            <w:r w:rsidRPr="007B7669">
              <w:rPr>
                <w:rFonts w:cs="Arial"/>
                <w:b/>
              </w:rPr>
              <w:t>Action</w:t>
            </w:r>
          </w:p>
        </w:tc>
      </w:tr>
      <w:tr w:rsidR="006C7785" w14:paraId="5D184C83" w14:textId="77777777" w:rsidTr="00380FCD">
        <w:trPr>
          <w:tblHeader/>
        </w:trPr>
        <w:tc>
          <w:tcPr>
            <w:tcW w:w="9526" w:type="dxa"/>
            <w:gridSpan w:val="4"/>
            <w:vAlign w:val="center"/>
          </w:tcPr>
          <w:p w14:paraId="171A0AAD" w14:textId="77777777" w:rsidR="006C7785" w:rsidRPr="007B7669" w:rsidRDefault="006C7785" w:rsidP="00380FCD">
            <w:pPr>
              <w:rPr>
                <w:rFonts w:cs="Arial"/>
                <w:i/>
              </w:rPr>
            </w:pPr>
            <w:r w:rsidRPr="007B7669">
              <w:rPr>
                <w:rFonts w:cs="Arial"/>
                <w:i/>
              </w:rPr>
              <w:t>View the features at position 32°21.850’S 61°20.650’E scale 1:5 000</w:t>
            </w:r>
          </w:p>
        </w:tc>
      </w:tr>
      <w:tr w:rsidR="006C7785" w14:paraId="072D282D" w14:textId="77777777" w:rsidTr="00380FCD">
        <w:trPr>
          <w:tblHeader/>
        </w:trPr>
        <w:tc>
          <w:tcPr>
            <w:tcW w:w="9526" w:type="dxa"/>
            <w:gridSpan w:val="4"/>
            <w:tcBorders>
              <w:bottom w:val="single" w:sz="4" w:space="0" w:color="auto"/>
            </w:tcBorders>
            <w:shd w:val="clear" w:color="auto" w:fill="CCFFCC"/>
            <w:vAlign w:val="center"/>
          </w:tcPr>
          <w:p w14:paraId="083C2A3D" w14:textId="77777777" w:rsidR="006C7785" w:rsidRPr="007B7669" w:rsidRDefault="006C7785" w:rsidP="00380FCD">
            <w:pPr>
              <w:rPr>
                <w:rFonts w:cs="Arial"/>
              </w:rPr>
            </w:pPr>
            <w:r w:rsidRPr="007B7669">
              <w:rPr>
                <w:rFonts w:cs="Arial"/>
                <w:b/>
              </w:rPr>
              <w:t>Results</w:t>
            </w:r>
          </w:p>
        </w:tc>
      </w:tr>
      <w:tr w:rsidR="006C7785" w14:paraId="252443A5" w14:textId="77777777" w:rsidTr="00380FCD">
        <w:trPr>
          <w:tblHeader/>
        </w:trPr>
        <w:tc>
          <w:tcPr>
            <w:tcW w:w="9526" w:type="dxa"/>
            <w:gridSpan w:val="4"/>
            <w:tcBorders>
              <w:bottom w:val="nil"/>
            </w:tcBorders>
            <w:vAlign w:val="center"/>
          </w:tcPr>
          <w:p w14:paraId="6A6AFACC" w14:textId="77777777" w:rsidR="006C7785" w:rsidRPr="007B7669" w:rsidRDefault="006C7785" w:rsidP="00380FCD">
            <w:pPr>
              <w:rPr>
                <w:rFonts w:cs="Arial"/>
                <w:i/>
              </w:rPr>
            </w:pPr>
            <w:r w:rsidRPr="007B7669">
              <w:rPr>
                <w:rFonts w:cs="Arial"/>
                <w:i/>
              </w:rPr>
              <w:t>Confirm that items 1-6 display as shown in the graphic below:</w:t>
            </w:r>
          </w:p>
        </w:tc>
      </w:tr>
      <w:tr w:rsidR="006C7785" w14:paraId="753A075B" w14:textId="77777777" w:rsidTr="00380FCD">
        <w:trPr>
          <w:tblHeader/>
        </w:trPr>
        <w:tc>
          <w:tcPr>
            <w:tcW w:w="9526" w:type="dxa"/>
            <w:gridSpan w:val="4"/>
            <w:tcBorders>
              <w:top w:val="nil"/>
            </w:tcBorders>
            <w:vAlign w:val="center"/>
          </w:tcPr>
          <w:p w14:paraId="7B43DB1E" w14:textId="77777777" w:rsidR="006C7785" w:rsidRPr="00774AFD" w:rsidRDefault="006C7785" w:rsidP="00380FCD">
            <w:pPr>
              <w:jc w:val="center"/>
            </w:pPr>
            <w:r>
              <w:t xml:space="preserve"> </w:t>
            </w:r>
            <w:r w:rsidRPr="00BC391A">
              <w:rPr>
                <w:noProof/>
                <w:lang w:val="en-IN" w:eastAsia="en-IN"/>
              </w:rPr>
              <w:drawing>
                <wp:inline distT="0" distB="0" distL="0" distR="0" wp14:anchorId="13B9B0E7" wp14:editId="7B95A7BE">
                  <wp:extent cx="5836920" cy="3408045"/>
                  <wp:effectExtent l="0" t="0" r="0" b="1905"/>
                  <wp:docPr id="93" name="Picture 93" descr="A blue background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ue background with dots and lines&#10;&#10;Description automatically generated"/>
                          <pic:cNvPicPr/>
                        </pic:nvPicPr>
                        <pic:blipFill>
                          <a:blip r:embed="rId140"/>
                          <a:stretch>
                            <a:fillRect/>
                          </a:stretch>
                        </pic:blipFill>
                        <pic:spPr>
                          <a:xfrm>
                            <a:off x="0" y="0"/>
                            <a:ext cx="5836920" cy="3408045"/>
                          </a:xfrm>
                          <a:prstGeom prst="rect">
                            <a:avLst/>
                          </a:prstGeom>
                        </pic:spPr>
                      </pic:pic>
                    </a:graphicData>
                  </a:graphic>
                </wp:inline>
              </w:drawing>
            </w:r>
          </w:p>
        </w:tc>
      </w:tr>
    </w:tbl>
    <w:p w14:paraId="4E3918D5" w14:textId="77777777" w:rsidR="006C7785" w:rsidRDefault="006C7785" w:rsidP="006C7785"/>
    <w:p w14:paraId="7F7A7712" w14:textId="77777777" w:rsidR="006C7785" w:rsidRDefault="006C7785" w:rsidP="006C7785">
      <w:pPr>
        <w:spacing w:line="240" w:lineRule="auto"/>
      </w:pPr>
      <w:r>
        <w:br w:type="page"/>
      </w:r>
    </w:p>
    <w:p w14:paraId="1836E9A0" w14:textId="77777777" w:rsidR="006C7785" w:rsidRPr="007B7669" w:rsidRDefault="006C7785" w:rsidP="006C7785">
      <w:pPr>
        <w:pStyle w:val="Heading1"/>
        <w:numPr>
          <w:ilvl w:val="2"/>
          <w:numId w:val="75"/>
        </w:numPr>
        <w:tabs>
          <w:tab w:val="left" w:pos="567"/>
        </w:tabs>
        <w:spacing w:after="120"/>
        <w:ind w:left="2160" w:hanging="360"/>
        <w:rPr>
          <w:rFonts w:cs="Arial"/>
          <w:color w:val="000000" w:themeColor="text1"/>
        </w:rPr>
      </w:pPr>
      <w:r w:rsidRPr="007B7669">
        <w:rPr>
          <w:rFonts w:cs="Arial"/>
          <w:color w:val="000000" w:themeColor="text1"/>
        </w:rP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49B5762" w14:textId="77777777" w:rsidTr="00380FCD">
        <w:trPr>
          <w:trHeight w:val="454"/>
          <w:tblHeader/>
        </w:trPr>
        <w:tc>
          <w:tcPr>
            <w:tcW w:w="2381" w:type="dxa"/>
            <w:shd w:val="clear" w:color="auto" w:fill="CCFFCC"/>
            <w:vAlign w:val="center"/>
          </w:tcPr>
          <w:p w14:paraId="0DAD4AD0" w14:textId="77777777" w:rsidR="006C7785" w:rsidRPr="007B7669" w:rsidRDefault="006C7785" w:rsidP="00380FCD">
            <w:pPr>
              <w:rPr>
                <w:rFonts w:cs="Arial"/>
              </w:rPr>
            </w:pPr>
            <w:r w:rsidRPr="007B7669">
              <w:rPr>
                <w:rFonts w:cs="Arial"/>
                <w:b/>
              </w:rPr>
              <w:t>Test Reference</w:t>
            </w:r>
          </w:p>
        </w:tc>
        <w:tc>
          <w:tcPr>
            <w:tcW w:w="2381" w:type="dxa"/>
            <w:shd w:val="clear" w:color="auto" w:fill="CCFFCC"/>
            <w:vAlign w:val="center"/>
          </w:tcPr>
          <w:p w14:paraId="4C1BBD11" w14:textId="77777777" w:rsidR="006C7785" w:rsidRPr="007B7669" w:rsidRDefault="006C7785" w:rsidP="00380FCD">
            <w:pPr>
              <w:rPr>
                <w:rFonts w:cs="Arial"/>
              </w:rPr>
            </w:pPr>
            <w:r w:rsidRPr="007B7669">
              <w:rPr>
                <w:rFonts w:cs="Arial"/>
              </w:rPr>
              <w:t>BoundaryDisplay1</w:t>
            </w:r>
          </w:p>
        </w:tc>
        <w:tc>
          <w:tcPr>
            <w:tcW w:w="2382" w:type="dxa"/>
            <w:shd w:val="clear" w:color="auto" w:fill="CCFFCC"/>
            <w:vAlign w:val="center"/>
          </w:tcPr>
          <w:p w14:paraId="5F311528" w14:textId="77777777" w:rsidR="006C7785" w:rsidRPr="007B7669" w:rsidRDefault="006C7785" w:rsidP="00380FCD">
            <w:pPr>
              <w:rPr>
                <w:rFonts w:cs="Arial"/>
              </w:rPr>
            </w:pPr>
            <w:r w:rsidRPr="007B7669">
              <w:rPr>
                <w:rFonts w:cs="Arial"/>
                <w:b/>
              </w:rPr>
              <w:t>IHO Reference</w:t>
            </w:r>
          </w:p>
        </w:tc>
        <w:tc>
          <w:tcPr>
            <w:tcW w:w="2382" w:type="dxa"/>
            <w:shd w:val="clear" w:color="auto" w:fill="CCFFCC"/>
            <w:vAlign w:val="center"/>
          </w:tcPr>
          <w:p w14:paraId="79059384" w14:textId="77777777" w:rsidR="006C7785" w:rsidRPr="007B7669" w:rsidRDefault="006C7785" w:rsidP="00380FCD">
            <w:pPr>
              <w:spacing w:line="240" w:lineRule="auto"/>
              <w:rPr>
                <w:rFonts w:cs="Arial"/>
                <w:color w:val="000000"/>
              </w:rPr>
            </w:pPr>
            <w:r w:rsidRPr="007B7669">
              <w:rPr>
                <w:rFonts w:cs="Arial"/>
                <w:color w:val="000000"/>
              </w:rPr>
              <w:t>S-98 C-7.2.9</w:t>
            </w:r>
          </w:p>
          <w:p w14:paraId="65F9360C" w14:textId="77777777" w:rsidR="006C7785" w:rsidRPr="007B7669" w:rsidRDefault="006C7785" w:rsidP="00380FCD">
            <w:pPr>
              <w:rPr>
                <w:rFonts w:cs="Arial"/>
              </w:rPr>
            </w:pPr>
          </w:p>
        </w:tc>
      </w:tr>
      <w:tr w:rsidR="006C7785" w14:paraId="5C8DA3ED" w14:textId="77777777" w:rsidTr="00380FCD">
        <w:trPr>
          <w:tblHeader/>
        </w:trPr>
        <w:tc>
          <w:tcPr>
            <w:tcW w:w="9526" w:type="dxa"/>
            <w:gridSpan w:val="4"/>
            <w:shd w:val="clear" w:color="auto" w:fill="CCFFCC"/>
            <w:vAlign w:val="center"/>
          </w:tcPr>
          <w:p w14:paraId="76740917" w14:textId="77777777" w:rsidR="006C7785" w:rsidRPr="007B7669" w:rsidRDefault="006C7785" w:rsidP="00380FCD">
            <w:pPr>
              <w:rPr>
                <w:rFonts w:cs="Arial"/>
              </w:rPr>
            </w:pPr>
            <w:r w:rsidRPr="007B7669">
              <w:rPr>
                <w:rFonts w:cs="Arial"/>
                <w:b/>
              </w:rPr>
              <w:t>Test description</w:t>
            </w:r>
          </w:p>
        </w:tc>
      </w:tr>
      <w:tr w:rsidR="006C7785" w14:paraId="0441BFAC" w14:textId="77777777" w:rsidTr="00380FCD">
        <w:trPr>
          <w:tblHeader/>
        </w:trPr>
        <w:tc>
          <w:tcPr>
            <w:tcW w:w="9526" w:type="dxa"/>
            <w:gridSpan w:val="4"/>
            <w:vAlign w:val="center"/>
          </w:tcPr>
          <w:p w14:paraId="40D69C94" w14:textId="77777777" w:rsidR="006C7785" w:rsidRPr="007B7669" w:rsidRDefault="006C7785" w:rsidP="00380FCD">
            <w:pPr>
              <w:rPr>
                <w:rFonts w:cs="Arial"/>
                <w:i/>
              </w:rPr>
            </w:pPr>
            <w:r w:rsidRPr="007B7669">
              <w:rPr>
                <w:rFonts w:cs="Arial"/>
                <w:i/>
              </w:rPr>
              <w:t>Unofficial data boundary display</w:t>
            </w:r>
          </w:p>
        </w:tc>
      </w:tr>
      <w:tr w:rsidR="006C7785" w14:paraId="10F198F9" w14:textId="77777777" w:rsidTr="00380FCD">
        <w:trPr>
          <w:tblHeader/>
        </w:trPr>
        <w:tc>
          <w:tcPr>
            <w:tcW w:w="9526" w:type="dxa"/>
            <w:gridSpan w:val="4"/>
            <w:shd w:val="clear" w:color="auto" w:fill="CCFFCC"/>
            <w:vAlign w:val="center"/>
          </w:tcPr>
          <w:p w14:paraId="6962DE28" w14:textId="77777777" w:rsidR="006C7785" w:rsidRPr="007B7669" w:rsidRDefault="006C7785" w:rsidP="00380FCD">
            <w:pPr>
              <w:rPr>
                <w:rFonts w:cs="Arial"/>
              </w:rPr>
            </w:pPr>
            <w:r w:rsidRPr="007B7669">
              <w:rPr>
                <w:rFonts w:cs="Arial"/>
                <w:b/>
              </w:rPr>
              <w:t>Setup</w:t>
            </w:r>
          </w:p>
        </w:tc>
      </w:tr>
      <w:tr w:rsidR="006C7785" w14:paraId="7D42BFA5" w14:textId="77777777" w:rsidTr="00380FCD">
        <w:trPr>
          <w:tblHeader/>
        </w:trPr>
        <w:tc>
          <w:tcPr>
            <w:tcW w:w="9526" w:type="dxa"/>
            <w:gridSpan w:val="4"/>
            <w:vAlign w:val="center"/>
          </w:tcPr>
          <w:p w14:paraId="1F864646" w14:textId="77777777" w:rsidR="006C7785" w:rsidRPr="007B7669" w:rsidRDefault="006C7785" w:rsidP="00380FCD">
            <w:pPr>
              <w:rPr>
                <w:rFonts w:cs="Arial"/>
                <w:b/>
                <w:bCs/>
                <w:i/>
              </w:rPr>
            </w:pPr>
            <w:r w:rsidRPr="007B7669">
              <w:rPr>
                <w:rFonts w:cs="Arial"/>
                <w:i/>
              </w:rPr>
              <w:t xml:space="preserve">As for test AreaBorders and in addition, load the exchange sets </w:t>
            </w:r>
            <w:r w:rsidRPr="007B7669">
              <w:rPr>
                <w:rFonts w:cs="Arial"/>
                <w:b/>
                <w:bCs/>
                <w:i/>
              </w:rPr>
              <w:t>Settings</w:t>
            </w:r>
            <w:r w:rsidRPr="007B7669">
              <w:rPr>
                <w:rFonts w:cs="Arial"/>
                <w:i/>
              </w:rPr>
              <w:t xml:space="preserve"> and </w:t>
            </w:r>
            <w:r w:rsidRPr="007B7669">
              <w:rPr>
                <w:rFonts w:cs="Arial"/>
                <w:b/>
                <w:bCs/>
                <w:i/>
              </w:rPr>
              <w:t>2J5X0002</w:t>
            </w:r>
          </w:p>
        </w:tc>
      </w:tr>
      <w:tr w:rsidR="006C7785" w14:paraId="33BF5B53" w14:textId="77777777" w:rsidTr="00380FCD">
        <w:trPr>
          <w:tblHeader/>
        </w:trPr>
        <w:tc>
          <w:tcPr>
            <w:tcW w:w="9526" w:type="dxa"/>
            <w:gridSpan w:val="4"/>
            <w:shd w:val="clear" w:color="auto" w:fill="CCFFCC"/>
            <w:vAlign w:val="center"/>
          </w:tcPr>
          <w:p w14:paraId="04BF2371" w14:textId="77777777" w:rsidR="006C7785" w:rsidRPr="007B7669" w:rsidRDefault="006C7785" w:rsidP="00380FCD">
            <w:pPr>
              <w:rPr>
                <w:rFonts w:cs="Arial"/>
              </w:rPr>
            </w:pPr>
            <w:r w:rsidRPr="007B7669">
              <w:rPr>
                <w:rFonts w:cs="Arial"/>
                <w:b/>
              </w:rPr>
              <w:t>Action</w:t>
            </w:r>
          </w:p>
        </w:tc>
      </w:tr>
      <w:tr w:rsidR="006C7785" w14:paraId="017D7040" w14:textId="77777777" w:rsidTr="00380FCD">
        <w:trPr>
          <w:tblHeader/>
        </w:trPr>
        <w:tc>
          <w:tcPr>
            <w:tcW w:w="9526" w:type="dxa"/>
            <w:gridSpan w:val="4"/>
            <w:vAlign w:val="center"/>
          </w:tcPr>
          <w:p w14:paraId="4F1F5E9C" w14:textId="77777777" w:rsidR="006C7785" w:rsidRPr="007B7669" w:rsidRDefault="006C7785" w:rsidP="00380FCD">
            <w:pPr>
              <w:rPr>
                <w:rFonts w:cs="Arial"/>
                <w:i/>
              </w:rPr>
            </w:pPr>
            <w:r w:rsidRPr="007B7669">
              <w:rPr>
                <w:rFonts w:cs="Arial"/>
                <w:i/>
              </w:rPr>
              <w:t>View the features at position 32°22.450’S 61°24.250’E scale 1:2 000</w:t>
            </w:r>
          </w:p>
        </w:tc>
      </w:tr>
      <w:tr w:rsidR="006C7785" w14:paraId="1805E7C6" w14:textId="77777777" w:rsidTr="00380FCD">
        <w:trPr>
          <w:tblHeader/>
        </w:trPr>
        <w:tc>
          <w:tcPr>
            <w:tcW w:w="9526" w:type="dxa"/>
            <w:gridSpan w:val="4"/>
            <w:tcBorders>
              <w:bottom w:val="single" w:sz="4" w:space="0" w:color="auto"/>
            </w:tcBorders>
            <w:shd w:val="clear" w:color="auto" w:fill="CCFFCC"/>
            <w:vAlign w:val="center"/>
          </w:tcPr>
          <w:p w14:paraId="4447F81A" w14:textId="77777777" w:rsidR="006C7785" w:rsidRPr="007B7669" w:rsidRDefault="006C7785" w:rsidP="00380FCD">
            <w:pPr>
              <w:rPr>
                <w:rFonts w:cs="Arial"/>
              </w:rPr>
            </w:pPr>
            <w:r w:rsidRPr="007B7669">
              <w:rPr>
                <w:rFonts w:cs="Arial"/>
                <w:b/>
              </w:rPr>
              <w:t>Results</w:t>
            </w:r>
          </w:p>
        </w:tc>
      </w:tr>
      <w:tr w:rsidR="006C7785" w14:paraId="550D4659" w14:textId="77777777" w:rsidTr="00380FCD">
        <w:trPr>
          <w:tblHeader/>
        </w:trPr>
        <w:tc>
          <w:tcPr>
            <w:tcW w:w="9526" w:type="dxa"/>
            <w:gridSpan w:val="4"/>
            <w:tcBorders>
              <w:bottom w:val="nil"/>
            </w:tcBorders>
            <w:vAlign w:val="center"/>
          </w:tcPr>
          <w:p w14:paraId="35994C34" w14:textId="77777777" w:rsidR="006C7785" w:rsidRPr="007B7669" w:rsidRDefault="006C7785" w:rsidP="00380FCD">
            <w:pPr>
              <w:rPr>
                <w:rFonts w:cs="Arial"/>
                <w:i/>
              </w:rPr>
            </w:pPr>
            <w:r w:rsidRPr="007B7669">
              <w:rPr>
                <w:rFonts w:cs="Arial"/>
                <w:i/>
              </w:rPr>
              <w:t>Confirm that items 1 and 2 display as shown in the graphic below:</w:t>
            </w:r>
          </w:p>
        </w:tc>
      </w:tr>
      <w:tr w:rsidR="006C7785" w14:paraId="272C7480" w14:textId="77777777" w:rsidTr="00380FCD">
        <w:trPr>
          <w:tblHeader/>
        </w:trPr>
        <w:tc>
          <w:tcPr>
            <w:tcW w:w="9526" w:type="dxa"/>
            <w:gridSpan w:val="4"/>
            <w:tcBorders>
              <w:top w:val="nil"/>
              <w:bottom w:val="nil"/>
            </w:tcBorders>
            <w:vAlign w:val="center"/>
          </w:tcPr>
          <w:p w14:paraId="7950ADE7" w14:textId="77777777" w:rsidR="006C7785" w:rsidRPr="007B7669" w:rsidRDefault="006C7785" w:rsidP="00380FCD">
            <w:pPr>
              <w:jc w:val="center"/>
              <w:rPr>
                <w:rFonts w:cs="Arial"/>
              </w:rPr>
            </w:pPr>
            <w:r w:rsidRPr="00C43777">
              <w:rPr>
                <w:rFonts w:cs="Arial"/>
                <w:noProof/>
                <w:lang w:val="en-IN" w:eastAsia="en-IN"/>
              </w:rPr>
              <w:drawing>
                <wp:inline distT="0" distB="0" distL="0" distR="0" wp14:anchorId="653B8F4B" wp14:editId="375112D8">
                  <wp:extent cx="5836920" cy="22879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41"/>
                          <a:stretch>
                            <a:fillRect/>
                          </a:stretch>
                        </pic:blipFill>
                        <pic:spPr>
                          <a:xfrm>
                            <a:off x="0" y="0"/>
                            <a:ext cx="5836920" cy="2287905"/>
                          </a:xfrm>
                          <a:prstGeom prst="rect">
                            <a:avLst/>
                          </a:prstGeom>
                        </pic:spPr>
                      </pic:pic>
                    </a:graphicData>
                  </a:graphic>
                </wp:inline>
              </w:drawing>
            </w:r>
          </w:p>
        </w:tc>
      </w:tr>
      <w:tr w:rsidR="006C7785" w14:paraId="0639D043" w14:textId="77777777" w:rsidTr="00380FCD">
        <w:trPr>
          <w:tblHeader/>
        </w:trPr>
        <w:tc>
          <w:tcPr>
            <w:tcW w:w="9526" w:type="dxa"/>
            <w:gridSpan w:val="4"/>
            <w:tcBorders>
              <w:top w:val="nil"/>
              <w:bottom w:val="nil"/>
            </w:tcBorders>
            <w:vAlign w:val="center"/>
          </w:tcPr>
          <w:p w14:paraId="6F7E1675" w14:textId="77777777" w:rsidR="006C7785" w:rsidRDefault="006C7785" w:rsidP="00380FCD">
            <w:pPr>
              <w:jc w:val="center"/>
              <w:rPr>
                <w:noProof/>
                <w:lang w:eastAsia="en-GB"/>
              </w:rPr>
            </w:pPr>
            <w:r>
              <w:rPr>
                <w:noProof/>
                <w:lang w:eastAsia="en-GB"/>
              </w:rPr>
              <w:t xml:space="preserve">Alternative 1: Orange slashes are under left hand side dark brown area </w:t>
            </w:r>
          </w:p>
          <w:p w14:paraId="53307D0A" w14:textId="77777777" w:rsidR="006C7785" w:rsidRPr="00357E05" w:rsidRDefault="006C7785" w:rsidP="00380FCD">
            <w:pPr>
              <w:jc w:val="center"/>
              <w:rPr>
                <w:b/>
                <w:noProof/>
                <w:lang w:eastAsia="en-GB"/>
              </w:rPr>
            </w:pPr>
            <w:r>
              <w:rPr>
                <w:b/>
                <w:noProof/>
                <w:lang w:eastAsia="en-GB"/>
              </w:rPr>
              <w:t>tbd</w:t>
            </w:r>
          </w:p>
        </w:tc>
      </w:tr>
      <w:tr w:rsidR="006C7785" w14:paraId="15A4AEC3" w14:textId="77777777" w:rsidTr="00380FCD">
        <w:trPr>
          <w:tblHeader/>
        </w:trPr>
        <w:tc>
          <w:tcPr>
            <w:tcW w:w="9526" w:type="dxa"/>
            <w:gridSpan w:val="4"/>
            <w:tcBorders>
              <w:top w:val="nil"/>
              <w:bottom w:val="nil"/>
            </w:tcBorders>
            <w:vAlign w:val="center"/>
          </w:tcPr>
          <w:p w14:paraId="72F755D5" w14:textId="77777777" w:rsidR="006C7785" w:rsidRDefault="006C7785" w:rsidP="00380FCD">
            <w:pPr>
              <w:jc w:val="center"/>
              <w:rPr>
                <w:noProof/>
                <w:lang w:eastAsia="en-GB"/>
              </w:rPr>
            </w:pPr>
          </w:p>
        </w:tc>
      </w:tr>
      <w:tr w:rsidR="006C7785" w14:paraId="19F86E40" w14:textId="77777777" w:rsidTr="00380FCD">
        <w:trPr>
          <w:tblHeader/>
        </w:trPr>
        <w:tc>
          <w:tcPr>
            <w:tcW w:w="9526" w:type="dxa"/>
            <w:gridSpan w:val="4"/>
            <w:tcBorders>
              <w:top w:val="nil"/>
              <w:bottom w:val="nil"/>
            </w:tcBorders>
            <w:vAlign w:val="center"/>
          </w:tcPr>
          <w:p w14:paraId="69D13558" w14:textId="77777777" w:rsidR="006C7785" w:rsidRDefault="006C7785" w:rsidP="00380FCD">
            <w:pPr>
              <w:jc w:val="center"/>
              <w:rPr>
                <w:noProof/>
                <w:lang w:eastAsia="en-GB"/>
              </w:rPr>
            </w:pPr>
            <w:r w:rsidRPr="00C43777">
              <w:rPr>
                <w:noProof/>
                <w:lang w:val="en-IN" w:eastAsia="en-IN"/>
              </w:rPr>
              <w:drawing>
                <wp:inline distT="0" distB="0" distL="0" distR="0" wp14:anchorId="2D1D6DD2" wp14:editId="3C4CB4D2">
                  <wp:extent cx="5836920" cy="2287905"/>
                  <wp:effectExtent l="0" t="0" r="0" b="0"/>
                  <wp:docPr id="1877617446" name="Picture 187761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46" name="Picture 1877617446" descr="A screenshot of a computer&#10;&#10;Description automatically generated"/>
                          <pic:cNvPicPr/>
                        </pic:nvPicPr>
                        <pic:blipFill>
                          <a:blip r:embed="rId141"/>
                          <a:stretch>
                            <a:fillRect/>
                          </a:stretch>
                        </pic:blipFill>
                        <pic:spPr>
                          <a:xfrm>
                            <a:off x="0" y="0"/>
                            <a:ext cx="5836920" cy="2287905"/>
                          </a:xfrm>
                          <a:prstGeom prst="rect">
                            <a:avLst/>
                          </a:prstGeom>
                        </pic:spPr>
                      </pic:pic>
                    </a:graphicData>
                  </a:graphic>
                </wp:inline>
              </w:drawing>
            </w:r>
          </w:p>
        </w:tc>
      </w:tr>
      <w:tr w:rsidR="006C7785" w14:paraId="4715998D" w14:textId="77777777" w:rsidTr="00380FCD">
        <w:trPr>
          <w:tblHeader/>
        </w:trPr>
        <w:tc>
          <w:tcPr>
            <w:tcW w:w="9526" w:type="dxa"/>
            <w:gridSpan w:val="4"/>
            <w:tcBorders>
              <w:top w:val="nil"/>
            </w:tcBorders>
            <w:vAlign w:val="center"/>
          </w:tcPr>
          <w:p w14:paraId="6AAA5BB3" w14:textId="77777777" w:rsidR="006C7785" w:rsidRDefault="006C7785" w:rsidP="00380FCD">
            <w:pPr>
              <w:jc w:val="center"/>
              <w:rPr>
                <w:noProof/>
                <w:lang w:eastAsia="en-GB"/>
              </w:rPr>
            </w:pPr>
            <w:r>
              <w:rPr>
                <w:noProof/>
                <w:lang w:eastAsia="en-GB"/>
              </w:rPr>
              <w:t>Alternative 2: Orange slashes are above left hand side dark brown area</w:t>
            </w:r>
          </w:p>
          <w:p w14:paraId="248CC2B0" w14:textId="77777777" w:rsidR="006C7785" w:rsidRDefault="006C7785" w:rsidP="00380FCD">
            <w:pPr>
              <w:jc w:val="center"/>
              <w:rPr>
                <w:noProof/>
                <w:lang w:eastAsia="en-GB"/>
              </w:rPr>
            </w:pPr>
            <w:r>
              <w:rPr>
                <w:b/>
                <w:noProof/>
                <w:lang w:eastAsia="en-GB"/>
              </w:rPr>
              <w:t>tbd</w:t>
            </w:r>
          </w:p>
        </w:tc>
      </w:tr>
    </w:tbl>
    <w:p w14:paraId="22B0983B" w14:textId="77777777" w:rsidR="006C7785" w:rsidRDefault="006C7785" w:rsidP="006C7785">
      <w:pPr>
        <w:spacing w:line="240" w:lineRule="auto"/>
        <w:rPr>
          <w:rFonts w:cs="Arial"/>
        </w:rPr>
      </w:pPr>
      <w:r w:rsidRPr="007B7669">
        <w:rPr>
          <w:rFonts w:cs="Arial"/>
        </w:rPr>
        <w:t xml:space="preserve">Note: Alternative 2 allows for drawing speed optimization </w:t>
      </w:r>
    </w:p>
    <w:p w14:paraId="6BCCD963" w14:textId="77777777" w:rsidR="006C7785" w:rsidRDefault="006C7785" w:rsidP="006C7785">
      <w:pPr>
        <w:spacing w:line="240" w:lineRule="auto"/>
        <w:rPr>
          <w:rFonts w:cs="Arial"/>
        </w:rPr>
      </w:pPr>
    </w:p>
    <w:p w14:paraId="2CBC8F85" w14:textId="77777777" w:rsidR="006C7785" w:rsidRPr="007B7669" w:rsidRDefault="006C7785" w:rsidP="006C7785">
      <w:pPr>
        <w:spacing w:line="240" w:lineRule="auto"/>
        <w:rPr>
          <w:rFonts w:cs="Arial"/>
        </w:rPr>
      </w:pPr>
      <w:r>
        <w:rPr>
          <w:rFonts w:cs="Arial"/>
          <w:b/>
          <w:color w:val="FF0000"/>
        </w:rPr>
        <w:t xml:space="preserve">IIC Comment: </w:t>
      </w:r>
      <w:r>
        <w:rPr>
          <w:rFonts w:cs="Arial"/>
          <w:color w:val="FF0000"/>
        </w:rPr>
        <w:t>P</w:t>
      </w:r>
      <w:r w:rsidRPr="007B7669">
        <w:rPr>
          <w:rFonts w:cs="Arial"/>
        </w:rPr>
        <w:br w:type="page"/>
      </w: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2843"/>
        <w:gridCol w:w="2402"/>
        <w:gridCol w:w="2050"/>
      </w:tblGrid>
      <w:tr w:rsidR="006C7785" w14:paraId="2E8D3C44" w14:textId="77777777" w:rsidTr="00380FCD">
        <w:trPr>
          <w:trHeight w:val="454"/>
          <w:tblHeader/>
        </w:trPr>
        <w:tc>
          <w:tcPr>
            <w:tcW w:w="2401" w:type="dxa"/>
            <w:shd w:val="clear" w:color="auto" w:fill="CCFFCC"/>
            <w:vAlign w:val="center"/>
          </w:tcPr>
          <w:p w14:paraId="58DAB22A" w14:textId="77777777" w:rsidR="006C7785" w:rsidRPr="00E32E24" w:rsidRDefault="006C7785" w:rsidP="00380FCD">
            <w:pPr>
              <w:rPr>
                <w:rFonts w:cs="Arial"/>
              </w:rPr>
            </w:pPr>
            <w:r w:rsidRPr="00E32E24">
              <w:rPr>
                <w:rFonts w:cs="Arial"/>
                <w:b/>
              </w:rPr>
              <w:lastRenderedPageBreak/>
              <w:t>Test Reference</w:t>
            </w:r>
          </w:p>
        </w:tc>
        <w:tc>
          <w:tcPr>
            <w:tcW w:w="2843" w:type="dxa"/>
            <w:shd w:val="clear" w:color="auto" w:fill="CCFFCC"/>
            <w:vAlign w:val="center"/>
          </w:tcPr>
          <w:p w14:paraId="58F1CEB9" w14:textId="77777777" w:rsidR="006C7785" w:rsidRPr="00E32E24" w:rsidRDefault="006C7785" w:rsidP="00380FCD">
            <w:pPr>
              <w:rPr>
                <w:rFonts w:cs="Arial"/>
              </w:rPr>
            </w:pPr>
            <w:r w:rsidRPr="00E32E24">
              <w:rPr>
                <w:rFonts w:cs="Arial"/>
              </w:rPr>
              <w:t>BoundaryDisplay2</w:t>
            </w:r>
          </w:p>
        </w:tc>
        <w:tc>
          <w:tcPr>
            <w:tcW w:w="2402" w:type="dxa"/>
            <w:shd w:val="clear" w:color="auto" w:fill="CCFFCC"/>
            <w:vAlign w:val="center"/>
          </w:tcPr>
          <w:p w14:paraId="4F946466" w14:textId="77777777" w:rsidR="006C7785" w:rsidRPr="00E32E24" w:rsidRDefault="006C7785" w:rsidP="00380FCD">
            <w:pPr>
              <w:rPr>
                <w:rFonts w:cs="Arial"/>
              </w:rPr>
            </w:pPr>
            <w:r w:rsidRPr="00E32E24">
              <w:rPr>
                <w:rFonts w:cs="Arial"/>
                <w:b/>
              </w:rPr>
              <w:t>IHO Reference</w:t>
            </w:r>
          </w:p>
        </w:tc>
        <w:tc>
          <w:tcPr>
            <w:tcW w:w="2050" w:type="dxa"/>
            <w:shd w:val="clear" w:color="auto" w:fill="CCFFCC"/>
            <w:vAlign w:val="center"/>
          </w:tcPr>
          <w:p w14:paraId="0ADC8B0E" w14:textId="77777777" w:rsidR="006C7785" w:rsidRPr="00E32E24" w:rsidRDefault="006C7785" w:rsidP="00380FCD">
            <w:pPr>
              <w:spacing w:line="240" w:lineRule="auto"/>
              <w:rPr>
                <w:rFonts w:cs="Arial"/>
                <w:color w:val="000000"/>
              </w:rPr>
            </w:pPr>
            <w:r w:rsidRPr="00E32E24">
              <w:rPr>
                <w:rFonts w:cs="Arial"/>
                <w:color w:val="000000"/>
              </w:rPr>
              <w:t>S-98 C-7.2.9</w:t>
            </w:r>
          </w:p>
          <w:p w14:paraId="49CF3E13" w14:textId="77777777" w:rsidR="006C7785" w:rsidRPr="00E32E24" w:rsidRDefault="006C7785" w:rsidP="00380FCD">
            <w:pPr>
              <w:rPr>
                <w:rFonts w:cs="Arial"/>
              </w:rPr>
            </w:pPr>
          </w:p>
        </w:tc>
      </w:tr>
      <w:tr w:rsidR="006C7785" w14:paraId="7049D0E9" w14:textId="77777777" w:rsidTr="00380FCD">
        <w:trPr>
          <w:tblHeader/>
        </w:trPr>
        <w:tc>
          <w:tcPr>
            <w:tcW w:w="9696" w:type="dxa"/>
            <w:gridSpan w:val="4"/>
            <w:shd w:val="clear" w:color="auto" w:fill="CCFFCC"/>
            <w:vAlign w:val="center"/>
          </w:tcPr>
          <w:p w14:paraId="7B4DBC9D" w14:textId="77777777" w:rsidR="006C7785" w:rsidRPr="00E32E24" w:rsidRDefault="006C7785" w:rsidP="00380FCD">
            <w:pPr>
              <w:rPr>
                <w:rFonts w:cs="Arial"/>
              </w:rPr>
            </w:pPr>
            <w:r w:rsidRPr="00E32E24">
              <w:rPr>
                <w:rFonts w:cs="Arial"/>
                <w:b/>
              </w:rPr>
              <w:t>Test description</w:t>
            </w:r>
          </w:p>
        </w:tc>
      </w:tr>
      <w:tr w:rsidR="006C7785" w14:paraId="71BB9E3B" w14:textId="77777777" w:rsidTr="00380FCD">
        <w:trPr>
          <w:tblHeader/>
        </w:trPr>
        <w:tc>
          <w:tcPr>
            <w:tcW w:w="9696" w:type="dxa"/>
            <w:gridSpan w:val="4"/>
            <w:vAlign w:val="center"/>
          </w:tcPr>
          <w:p w14:paraId="5AE080D7" w14:textId="77777777" w:rsidR="006C7785" w:rsidRPr="00E32E24" w:rsidRDefault="006C7785" w:rsidP="00380FCD">
            <w:pPr>
              <w:rPr>
                <w:rFonts w:cs="Arial"/>
                <w:i/>
              </w:rPr>
            </w:pPr>
            <w:r w:rsidRPr="00E32E24">
              <w:rPr>
                <w:rFonts w:cs="Arial"/>
                <w:i/>
              </w:rPr>
              <w:t>Scale boundary display</w:t>
            </w:r>
          </w:p>
        </w:tc>
      </w:tr>
      <w:tr w:rsidR="006C7785" w14:paraId="5F83A419" w14:textId="77777777" w:rsidTr="00380FCD">
        <w:trPr>
          <w:tblHeader/>
        </w:trPr>
        <w:tc>
          <w:tcPr>
            <w:tcW w:w="9696" w:type="dxa"/>
            <w:gridSpan w:val="4"/>
            <w:shd w:val="clear" w:color="auto" w:fill="CCFFCC"/>
            <w:vAlign w:val="center"/>
          </w:tcPr>
          <w:p w14:paraId="45B22D60" w14:textId="77777777" w:rsidR="006C7785" w:rsidRPr="00E32E24" w:rsidRDefault="006C7785" w:rsidP="00380FCD">
            <w:pPr>
              <w:rPr>
                <w:rFonts w:cs="Arial"/>
              </w:rPr>
            </w:pPr>
            <w:r w:rsidRPr="00E32E24">
              <w:rPr>
                <w:rFonts w:cs="Arial"/>
                <w:b/>
              </w:rPr>
              <w:t>Setup</w:t>
            </w:r>
          </w:p>
        </w:tc>
      </w:tr>
      <w:tr w:rsidR="006C7785" w14:paraId="3EFFB0F3" w14:textId="77777777" w:rsidTr="00380FCD">
        <w:trPr>
          <w:tblHeader/>
        </w:trPr>
        <w:tc>
          <w:tcPr>
            <w:tcW w:w="9696" w:type="dxa"/>
            <w:gridSpan w:val="4"/>
            <w:vAlign w:val="center"/>
          </w:tcPr>
          <w:p w14:paraId="583B4652" w14:textId="77777777" w:rsidR="006C7785" w:rsidRPr="00E32E24" w:rsidRDefault="006C7785" w:rsidP="00380FCD">
            <w:pPr>
              <w:rPr>
                <w:rFonts w:cs="Arial"/>
                <w:i/>
              </w:rPr>
            </w:pPr>
            <w:r w:rsidRPr="00E32E24">
              <w:rPr>
                <w:rFonts w:cs="Arial"/>
                <w:i/>
              </w:rPr>
              <w:t xml:space="preserve">As for test AreaBorders and in addition Load dataset 101AA002J4X0001.000, contained in exchange set </w:t>
            </w:r>
            <w:r w:rsidRPr="00E32E24">
              <w:rPr>
                <w:rFonts w:cs="Arial"/>
                <w:b/>
                <w:bCs/>
                <w:i/>
              </w:rPr>
              <w:t xml:space="preserve">DisplayPriorities </w:t>
            </w:r>
            <w:r w:rsidRPr="00E32E24">
              <w:rPr>
                <w:rFonts w:cs="Arial"/>
                <w:i/>
              </w:rPr>
              <w:t>with the following settings.</w:t>
            </w:r>
          </w:p>
          <w:p w14:paraId="75059F90" w14:textId="77777777" w:rsidR="006C7785" w:rsidRPr="00E32E24" w:rsidRDefault="006C7785" w:rsidP="00380FCD">
            <w:pPr>
              <w:rPr>
                <w:rFonts w:cs="Arial"/>
                <w:i/>
              </w:rPr>
            </w:pPr>
          </w:p>
          <w:p w14:paraId="73C7471A" w14:textId="77777777" w:rsidR="006C7785" w:rsidRPr="00E32E24" w:rsidRDefault="006C7785" w:rsidP="00380FCD">
            <w:pPr>
              <w:rPr>
                <w:rFonts w:cs="Arial"/>
                <w:i/>
              </w:rPr>
            </w:pPr>
            <w:r w:rsidRPr="00E32E24">
              <w:rPr>
                <w:rFonts w:cs="Arial"/>
                <w:i/>
              </w:rPr>
              <w:t>Chart scale boundaries = On</w:t>
            </w:r>
          </w:p>
        </w:tc>
      </w:tr>
      <w:tr w:rsidR="006C7785" w14:paraId="54F754A4" w14:textId="77777777" w:rsidTr="00380FCD">
        <w:trPr>
          <w:tblHeader/>
        </w:trPr>
        <w:tc>
          <w:tcPr>
            <w:tcW w:w="9696" w:type="dxa"/>
            <w:gridSpan w:val="4"/>
            <w:shd w:val="clear" w:color="auto" w:fill="CCFFCC"/>
            <w:vAlign w:val="center"/>
          </w:tcPr>
          <w:p w14:paraId="72342188" w14:textId="77777777" w:rsidR="006C7785" w:rsidRPr="00E32E24" w:rsidRDefault="006C7785" w:rsidP="00380FCD">
            <w:pPr>
              <w:rPr>
                <w:rFonts w:cs="Arial"/>
              </w:rPr>
            </w:pPr>
            <w:r w:rsidRPr="00E32E24">
              <w:rPr>
                <w:rFonts w:cs="Arial"/>
                <w:b/>
              </w:rPr>
              <w:t>Action</w:t>
            </w:r>
          </w:p>
        </w:tc>
      </w:tr>
      <w:tr w:rsidR="006C7785" w14:paraId="04BBBDA5" w14:textId="77777777" w:rsidTr="00380FCD">
        <w:trPr>
          <w:tblHeader/>
        </w:trPr>
        <w:tc>
          <w:tcPr>
            <w:tcW w:w="9696" w:type="dxa"/>
            <w:gridSpan w:val="4"/>
            <w:vAlign w:val="center"/>
          </w:tcPr>
          <w:p w14:paraId="2F7709B2" w14:textId="77777777" w:rsidR="006C7785" w:rsidRPr="00E32E24" w:rsidRDefault="006C7785" w:rsidP="00380FCD">
            <w:pPr>
              <w:rPr>
                <w:rFonts w:cs="Arial"/>
                <w:i/>
              </w:rPr>
            </w:pPr>
            <w:r w:rsidRPr="00E32E24">
              <w:rPr>
                <w:rFonts w:cs="Arial"/>
                <w:i/>
              </w:rPr>
              <w:t>View the features at position 32°22.450’S 61°23.800’E scale 1:2 000</w:t>
            </w:r>
          </w:p>
        </w:tc>
      </w:tr>
      <w:tr w:rsidR="006C7785" w14:paraId="5BE20C63" w14:textId="77777777" w:rsidTr="00380FCD">
        <w:trPr>
          <w:tblHeader/>
        </w:trPr>
        <w:tc>
          <w:tcPr>
            <w:tcW w:w="9696" w:type="dxa"/>
            <w:gridSpan w:val="4"/>
            <w:tcBorders>
              <w:bottom w:val="single" w:sz="4" w:space="0" w:color="auto"/>
            </w:tcBorders>
            <w:shd w:val="clear" w:color="auto" w:fill="CCFFCC"/>
            <w:vAlign w:val="center"/>
          </w:tcPr>
          <w:p w14:paraId="31671D76" w14:textId="77777777" w:rsidR="006C7785" w:rsidRPr="00E32E24" w:rsidRDefault="006C7785" w:rsidP="00380FCD">
            <w:pPr>
              <w:rPr>
                <w:rFonts w:cs="Arial"/>
              </w:rPr>
            </w:pPr>
            <w:r w:rsidRPr="00E32E24">
              <w:rPr>
                <w:rFonts w:cs="Arial"/>
                <w:b/>
              </w:rPr>
              <w:t>Results</w:t>
            </w:r>
          </w:p>
        </w:tc>
      </w:tr>
      <w:tr w:rsidR="006C7785" w14:paraId="0AEAB6C1" w14:textId="77777777" w:rsidTr="00380FCD">
        <w:trPr>
          <w:tblHeader/>
        </w:trPr>
        <w:tc>
          <w:tcPr>
            <w:tcW w:w="9696" w:type="dxa"/>
            <w:gridSpan w:val="4"/>
            <w:tcBorders>
              <w:bottom w:val="nil"/>
            </w:tcBorders>
            <w:vAlign w:val="center"/>
          </w:tcPr>
          <w:p w14:paraId="0A02079D" w14:textId="77777777" w:rsidR="006C7785" w:rsidRPr="00E32E24" w:rsidRDefault="006C7785" w:rsidP="00380FCD">
            <w:pPr>
              <w:rPr>
                <w:rFonts w:cs="Arial"/>
                <w:i/>
              </w:rPr>
            </w:pPr>
            <w:r w:rsidRPr="00E32E24">
              <w:rPr>
                <w:rFonts w:cs="Arial"/>
                <w:i/>
              </w:rPr>
              <w:t>Confirm that items 1 and 2 display as shown in the graphic below:</w:t>
            </w:r>
          </w:p>
        </w:tc>
      </w:tr>
      <w:tr w:rsidR="006C7785" w14:paraId="4B88DB45" w14:textId="77777777" w:rsidTr="00380FCD">
        <w:trPr>
          <w:tblHeader/>
        </w:trPr>
        <w:tc>
          <w:tcPr>
            <w:tcW w:w="9696" w:type="dxa"/>
            <w:gridSpan w:val="4"/>
            <w:tcBorders>
              <w:top w:val="nil"/>
              <w:bottom w:val="nil"/>
            </w:tcBorders>
            <w:vAlign w:val="center"/>
          </w:tcPr>
          <w:p w14:paraId="6971BDBD" w14:textId="77777777" w:rsidR="006C7785" w:rsidRPr="00774AFD" w:rsidRDefault="006C7785" w:rsidP="00380FCD">
            <w:pPr>
              <w:jc w:val="center"/>
            </w:pPr>
            <w:r>
              <w:rPr>
                <w:noProof/>
                <w:lang w:val="en-IN" w:eastAsia="en-IN"/>
              </w:rPr>
              <w:drawing>
                <wp:inline distT="0" distB="0" distL="0" distR="0" wp14:anchorId="021CDA04" wp14:editId="27E47D95">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6C7785" w14:paraId="2D1986B7" w14:textId="77777777" w:rsidTr="00380FCD">
        <w:trPr>
          <w:tblHeader/>
        </w:trPr>
        <w:tc>
          <w:tcPr>
            <w:tcW w:w="9696" w:type="dxa"/>
            <w:gridSpan w:val="4"/>
            <w:tcBorders>
              <w:top w:val="nil"/>
              <w:bottom w:val="nil"/>
            </w:tcBorders>
            <w:vAlign w:val="center"/>
          </w:tcPr>
          <w:p w14:paraId="5C50B736" w14:textId="77777777" w:rsidR="006C7785" w:rsidRPr="0008684D" w:rsidRDefault="006C7785" w:rsidP="00380FCD">
            <w:pPr>
              <w:jc w:val="center"/>
              <w:rPr>
                <w:rFonts w:cs="Arial"/>
                <w:noProof/>
                <w:lang w:eastAsia="en-GB"/>
              </w:rPr>
            </w:pPr>
            <w:r w:rsidRPr="0008684D">
              <w:rPr>
                <w:rFonts w:cs="Arial"/>
                <w:noProof/>
                <w:lang w:eastAsia="en-GB"/>
              </w:rPr>
              <w:t>Alternative 1: Line style indicating side of larger scale available (complex line style with thick line at edge and double 1 pixel lines on larger scale available side)</w:t>
            </w:r>
          </w:p>
          <w:p w14:paraId="1F9187F5" w14:textId="77777777" w:rsidR="006C7785" w:rsidRDefault="006C7785" w:rsidP="00380FCD">
            <w:pPr>
              <w:jc w:val="center"/>
              <w:rPr>
                <w:noProof/>
                <w:lang w:eastAsia="en-GB"/>
              </w:rPr>
            </w:pPr>
            <w:r>
              <w:rPr>
                <w:b/>
                <w:noProof/>
                <w:lang w:eastAsia="en-GB"/>
              </w:rPr>
              <w:t>tbd</w:t>
            </w:r>
          </w:p>
        </w:tc>
      </w:tr>
      <w:tr w:rsidR="006C7785" w14:paraId="2B95BC4D" w14:textId="77777777" w:rsidTr="00380FCD">
        <w:trPr>
          <w:tblHeader/>
        </w:trPr>
        <w:tc>
          <w:tcPr>
            <w:tcW w:w="9696" w:type="dxa"/>
            <w:gridSpan w:val="4"/>
            <w:tcBorders>
              <w:top w:val="nil"/>
              <w:bottom w:val="nil"/>
            </w:tcBorders>
            <w:vAlign w:val="center"/>
          </w:tcPr>
          <w:p w14:paraId="4751E39C" w14:textId="77777777" w:rsidR="006C7785" w:rsidRDefault="006C7785" w:rsidP="00380FCD">
            <w:pPr>
              <w:jc w:val="center"/>
              <w:rPr>
                <w:noProof/>
                <w:lang w:eastAsia="en-GB"/>
              </w:rPr>
            </w:pPr>
          </w:p>
        </w:tc>
      </w:tr>
      <w:tr w:rsidR="006C7785" w14:paraId="19C333FD" w14:textId="77777777" w:rsidTr="00380FCD">
        <w:trPr>
          <w:tblHeader/>
        </w:trPr>
        <w:tc>
          <w:tcPr>
            <w:tcW w:w="9696" w:type="dxa"/>
            <w:gridSpan w:val="4"/>
            <w:tcBorders>
              <w:top w:val="nil"/>
              <w:bottom w:val="nil"/>
            </w:tcBorders>
            <w:vAlign w:val="center"/>
          </w:tcPr>
          <w:p w14:paraId="2A65ADA4" w14:textId="77777777" w:rsidR="006C7785" w:rsidRDefault="006C7785" w:rsidP="00380FCD">
            <w:pPr>
              <w:jc w:val="center"/>
              <w:rPr>
                <w:noProof/>
                <w:lang w:eastAsia="en-GB"/>
              </w:rPr>
            </w:pPr>
            <w:r w:rsidRPr="00FA50E5">
              <w:rPr>
                <w:noProof/>
                <w:lang w:val="en-IN" w:eastAsia="en-IN"/>
              </w:rPr>
              <w:drawing>
                <wp:inline distT="0" distB="0" distL="0" distR="0" wp14:anchorId="03B28478" wp14:editId="729090B6">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6C7785" w14:paraId="48DD21E2" w14:textId="77777777" w:rsidTr="00380FCD">
        <w:trPr>
          <w:tblHeader/>
        </w:trPr>
        <w:tc>
          <w:tcPr>
            <w:tcW w:w="9696" w:type="dxa"/>
            <w:gridSpan w:val="4"/>
            <w:tcBorders>
              <w:top w:val="nil"/>
            </w:tcBorders>
            <w:vAlign w:val="center"/>
          </w:tcPr>
          <w:p w14:paraId="70AE285B" w14:textId="77777777" w:rsidR="006C7785" w:rsidRPr="0008684D" w:rsidRDefault="006C7785" w:rsidP="00380FCD">
            <w:pPr>
              <w:jc w:val="center"/>
              <w:rPr>
                <w:rFonts w:cs="Arial"/>
                <w:noProof/>
                <w:lang w:eastAsia="en-GB"/>
              </w:rPr>
            </w:pPr>
            <w:r w:rsidRPr="0008684D">
              <w:rPr>
                <w:rFonts w:cs="Arial"/>
                <w:noProof/>
                <w:lang w:eastAsia="en-GB"/>
              </w:rPr>
              <w:t>Alternative 2: Line style just indicating scale border (1 pixel line)</w:t>
            </w:r>
          </w:p>
          <w:p w14:paraId="644F14C8" w14:textId="77777777" w:rsidR="006C7785" w:rsidRDefault="006C7785" w:rsidP="00380FCD">
            <w:pPr>
              <w:jc w:val="center"/>
              <w:rPr>
                <w:noProof/>
                <w:lang w:eastAsia="en-GB"/>
              </w:rPr>
            </w:pPr>
            <w:r>
              <w:rPr>
                <w:b/>
                <w:noProof/>
                <w:lang w:eastAsia="en-GB"/>
              </w:rPr>
              <w:t>tbd</w:t>
            </w:r>
          </w:p>
        </w:tc>
      </w:tr>
    </w:tbl>
    <w:p w14:paraId="6669C426" w14:textId="77777777" w:rsidR="006C7785" w:rsidRDefault="006C7785" w:rsidP="006C7785"/>
    <w:p w14:paraId="0296D8F9" w14:textId="77777777" w:rsidR="006C7785" w:rsidRDefault="006C7785" w:rsidP="006C7785">
      <w:r>
        <w:rPr>
          <w:rFonts w:cs="Arial"/>
          <w:b/>
          <w:color w:val="FF0000"/>
        </w:rPr>
        <w:t>IIC Comment: Error in dataset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92B1BB4" w14:textId="77777777" w:rsidTr="00380FCD">
        <w:trPr>
          <w:trHeight w:val="454"/>
          <w:tblHeader/>
        </w:trPr>
        <w:tc>
          <w:tcPr>
            <w:tcW w:w="2381" w:type="dxa"/>
            <w:shd w:val="clear" w:color="auto" w:fill="CCFFCC"/>
            <w:vAlign w:val="center"/>
          </w:tcPr>
          <w:p w14:paraId="700E82E6"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77C0A578" w14:textId="77777777" w:rsidR="006C7785" w:rsidRPr="00373F25" w:rsidRDefault="006C7785" w:rsidP="00380FCD">
            <w:pPr>
              <w:rPr>
                <w:rFonts w:cs="Arial"/>
              </w:rPr>
            </w:pPr>
            <w:r w:rsidRPr="00373F25">
              <w:rPr>
                <w:rFonts w:cs="Arial"/>
              </w:rPr>
              <w:t>BoundaryDisplay3</w:t>
            </w:r>
          </w:p>
        </w:tc>
        <w:tc>
          <w:tcPr>
            <w:tcW w:w="2382" w:type="dxa"/>
            <w:shd w:val="clear" w:color="auto" w:fill="CCFFCC"/>
            <w:vAlign w:val="center"/>
          </w:tcPr>
          <w:p w14:paraId="3498DD5D"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6770FA7F" w14:textId="77777777" w:rsidR="006C7785" w:rsidRPr="00373F25" w:rsidRDefault="006C7785" w:rsidP="00380FCD">
            <w:pPr>
              <w:spacing w:line="240" w:lineRule="auto"/>
              <w:rPr>
                <w:rFonts w:cs="Arial"/>
                <w:color w:val="000000"/>
              </w:rPr>
            </w:pPr>
            <w:r w:rsidRPr="00373F25">
              <w:rPr>
                <w:rFonts w:cs="Arial"/>
                <w:color w:val="000000"/>
              </w:rPr>
              <w:t>S-98 C-7.2.9</w:t>
            </w:r>
          </w:p>
          <w:p w14:paraId="7446BF70" w14:textId="77777777" w:rsidR="006C7785" w:rsidRPr="00373F25" w:rsidRDefault="006C7785" w:rsidP="00380FCD">
            <w:pPr>
              <w:rPr>
                <w:rFonts w:cs="Arial"/>
              </w:rPr>
            </w:pPr>
          </w:p>
        </w:tc>
      </w:tr>
      <w:tr w:rsidR="006C7785" w14:paraId="5FD6DE60" w14:textId="77777777" w:rsidTr="00380FCD">
        <w:trPr>
          <w:tblHeader/>
        </w:trPr>
        <w:tc>
          <w:tcPr>
            <w:tcW w:w="9526" w:type="dxa"/>
            <w:gridSpan w:val="4"/>
            <w:shd w:val="clear" w:color="auto" w:fill="CCFFCC"/>
            <w:vAlign w:val="center"/>
          </w:tcPr>
          <w:p w14:paraId="65D2B782" w14:textId="77777777" w:rsidR="006C7785" w:rsidRPr="00373F25" w:rsidRDefault="006C7785" w:rsidP="00380FCD">
            <w:pPr>
              <w:rPr>
                <w:rFonts w:cs="Arial"/>
              </w:rPr>
            </w:pPr>
            <w:r w:rsidRPr="00373F25">
              <w:rPr>
                <w:rFonts w:cs="Arial"/>
                <w:b/>
              </w:rPr>
              <w:t>Test description</w:t>
            </w:r>
          </w:p>
        </w:tc>
      </w:tr>
      <w:tr w:rsidR="006C7785" w14:paraId="05527858" w14:textId="77777777" w:rsidTr="00380FCD">
        <w:trPr>
          <w:tblHeader/>
        </w:trPr>
        <w:tc>
          <w:tcPr>
            <w:tcW w:w="9526" w:type="dxa"/>
            <w:gridSpan w:val="4"/>
            <w:vAlign w:val="center"/>
          </w:tcPr>
          <w:p w14:paraId="511DF525" w14:textId="77777777" w:rsidR="006C7785" w:rsidRPr="00373F25" w:rsidRDefault="006C7785" w:rsidP="00380FCD">
            <w:pPr>
              <w:rPr>
                <w:rFonts w:cs="Arial"/>
                <w:i/>
              </w:rPr>
            </w:pPr>
            <w:r w:rsidRPr="00373F25">
              <w:rPr>
                <w:rFonts w:cs="Arial"/>
                <w:i/>
              </w:rPr>
              <w:t>Overscale pattern display</w:t>
            </w:r>
          </w:p>
        </w:tc>
      </w:tr>
      <w:tr w:rsidR="006C7785" w14:paraId="610BB30E" w14:textId="77777777" w:rsidTr="00380FCD">
        <w:trPr>
          <w:tblHeader/>
        </w:trPr>
        <w:tc>
          <w:tcPr>
            <w:tcW w:w="9526" w:type="dxa"/>
            <w:gridSpan w:val="4"/>
            <w:shd w:val="clear" w:color="auto" w:fill="CCFFCC"/>
            <w:vAlign w:val="center"/>
          </w:tcPr>
          <w:p w14:paraId="47DF6AA9" w14:textId="77777777" w:rsidR="006C7785" w:rsidRPr="00373F25" w:rsidRDefault="006C7785" w:rsidP="00380FCD">
            <w:pPr>
              <w:rPr>
                <w:rFonts w:cs="Arial"/>
              </w:rPr>
            </w:pPr>
            <w:r w:rsidRPr="00373F25">
              <w:rPr>
                <w:rFonts w:cs="Arial"/>
                <w:b/>
              </w:rPr>
              <w:t>Setup</w:t>
            </w:r>
          </w:p>
        </w:tc>
      </w:tr>
      <w:tr w:rsidR="006C7785" w14:paraId="0A2B8769" w14:textId="77777777" w:rsidTr="00380FCD">
        <w:trPr>
          <w:tblHeader/>
        </w:trPr>
        <w:tc>
          <w:tcPr>
            <w:tcW w:w="9526" w:type="dxa"/>
            <w:gridSpan w:val="4"/>
            <w:vAlign w:val="center"/>
          </w:tcPr>
          <w:p w14:paraId="18E0FBE0" w14:textId="77777777" w:rsidR="006C7785" w:rsidRPr="00373F25" w:rsidRDefault="006C7785" w:rsidP="00380FCD">
            <w:pPr>
              <w:rPr>
                <w:rFonts w:cs="Arial"/>
              </w:rPr>
            </w:pPr>
            <w:r w:rsidRPr="00373F25">
              <w:rPr>
                <w:rFonts w:cs="Arial"/>
                <w:i/>
              </w:rPr>
              <w:t xml:space="preserve">As for test </w:t>
            </w:r>
            <w:r w:rsidRPr="00373F25">
              <w:rPr>
                <w:rFonts w:cs="Arial"/>
              </w:rPr>
              <w:t>BoundaryDisplay2</w:t>
            </w:r>
            <w:r w:rsidRPr="00373F25">
              <w:rPr>
                <w:rFonts w:cs="Arial"/>
                <w:i/>
              </w:rPr>
              <w:t xml:space="preserve"> </w:t>
            </w:r>
          </w:p>
        </w:tc>
      </w:tr>
      <w:tr w:rsidR="006C7785" w14:paraId="05EA6A81" w14:textId="77777777" w:rsidTr="00380FCD">
        <w:trPr>
          <w:tblHeader/>
        </w:trPr>
        <w:tc>
          <w:tcPr>
            <w:tcW w:w="9526" w:type="dxa"/>
            <w:gridSpan w:val="4"/>
            <w:shd w:val="clear" w:color="auto" w:fill="CCFFCC"/>
            <w:vAlign w:val="center"/>
          </w:tcPr>
          <w:p w14:paraId="42F6821D" w14:textId="77777777" w:rsidR="006C7785" w:rsidRPr="00373F25" w:rsidRDefault="006C7785" w:rsidP="00380FCD">
            <w:pPr>
              <w:rPr>
                <w:rFonts w:cs="Arial"/>
              </w:rPr>
            </w:pPr>
            <w:r w:rsidRPr="00373F25">
              <w:rPr>
                <w:rFonts w:cs="Arial"/>
                <w:b/>
              </w:rPr>
              <w:t>Action</w:t>
            </w:r>
          </w:p>
        </w:tc>
      </w:tr>
      <w:tr w:rsidR="006C7785" w14:paraId="03A62CFC" w14:textId="77777777" w:rsidTr="00380FCD">
        <w:trPr>
          <w:tblHeader/>
        </w:trPr>
        <w:tc>
          <w:tcPr>
            <w:tcW w:w="9526" w:type="dxa"/>
            <w:gridSpan w:val="4"/>
            <w:vAlign w:val="center"/>
          </w:tcPr>
          <w:p w14:paraId="0D0493C9" w14:textId="77777777" w:rsidR="006C7785" w:rsidRPr="00373F25" w:rsidRDefault="006C7785" w:rsidP="00380FCD">
            <w:pPr>
              <w:rPr>
                <w:rFonts w:cs="Arial"/>
                <w:i/>
              </w:rPr>
            </w:pPr>
            <w:r w:rsidRPr="00373F25">
              <w:rPr>
                <w:rFonts w:cs="Arial"/>
                <w:i/>
              </w:rPr>
              <w:t>View the features at position 32°22.600’S 61°23.800’E scale 1:2 000</w:t>
            </w:r>
          </w:p>
        </w:tc>
      </w:tr>
      <w:tr w:rsidR="006C7785" w14:paraId="5C9C60D9" w14:textId="77777777" w:rsidTr="00380FCD">
        <w:trPr>
          <w:tblHeader/>
        </w:trPr>
        <w:tc>
          <w:tcPr>
            <w:tcW w:w="9526" w:type="dxa"/>
            <w:gridSpan w:val="4"/>
            <w:tcBorders>
              <w:bottom w:val="single" w:sz="4" w:space="0" w:color="auto"/>
            </w:tcBorders>
            <w:shd w:val="clear" w:color="auto" w:fill="CCFFCC"/>
            <w:vAlign w:val="center"/>
          </w:tcPr>
          <w:p w14:paraId="19188469" w14:textId="77777777" w:rsidR="006C7785" w:rsidRPr="00373F25" w:rsidRDefault="006C7785" w:rsidP="00380FCD">
            <w:pPr>
              <w:rPr>
                <w:rFonts w:cs="Arial"/>
              </w:rPr>
            </w:pPr>
            <w:r w:rsidRPr="00373F25">
              <w:rPr>
                <w:rFonts w:cs="Arial"/>
                <w:b/>
              </w:rPr>
              <w:t>Results</w:t>
            </w:r>
          </w:p>
        </w:tc>
      </w:tr>
      <w:tr w:rsidR="006C7785" w14:paraId="009ED9C3" w14:textId="77777777" w:rsidTr="00380FCD">
        <w:trPr>
          <w:tblHeader/>
        </w:trPr>
        <w:tc>
          <w:tcPr>
            <w:tcW w:w="9526" w:type="dxa"/>
            <w:gridSpan w:val="4"/>
            <w:tcBorders>
              <w:bottom w:val="nil"/>
            </w:tcBorders>
            <w:vAlign w:val="center"/>
          </w:tcPr>
          <w:p w14:paraId="763C4137" w14:textId="77777777" w:rsidR="006C7785" w:rsidRPr="00373F25" w:rsidRDefault="006C7785" w:rsidP="00380FCD">
            <w:pPr>
              <w:rPr>
                <w:rFonts w:cs="Arial"/>
                <w:i/>
              </w:rPr>
            </w:pPr>
            <w:r w:rsidRPr="00373F25">
              <w:rPr>
                <w:rFonts w:cs="Arial"/>
                <w:i/>
              </w:rPr>
              <w:t>Confirm that items 1 and 2 display as shown in the graphic below:</w:t>
            </w:r>
          </w:p>
        </w:tc>
      </w:tr>
      <w:tr w:rsidR="006C7785" w14:paraId="11975322" w14:textId="77777777" w:rsidTr="00380FCD">
        <w:trPr>
          <w:tblHeader/>
        </w:trPr>
        <w:tc>
          <w:tcPr>
            <w:tcW w:w="9526" w:type="dxa"/>
            <w:gridSpan w:val="4"/>
            <w:tcBorders>
              <w:top w:val="nil"/>
            </w:tcBorders>
            <w:vAlign w:val="center"/>
          </w:tcPr>
          <w:p w14:paraId="6914CE33"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2F0C7AE6" wp14:editId="0CD388DF">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5E377BDA" w14:textId="77777777" w:rsidR="006C7785" w:rsidRPr="00373F25" w:rsidRDefault="006C7785" w:rsidP="00380FCD">
            <w:pPr>
              <w:jc w:val="center"/>
              <w:rPr>
                <w:rFonts w:cs="Arial"/>
              </w:rPr>
            </w:pPr>
            <w:r w:rsidRPr="00373F25">
              <w:rPr>
                <w:rFonts w:cs="Arial"/>
                <w:b/>
                <w:noProof/>
                <w:lang w:eastAsia="en-GB"/>
              </w:rPr>
              <w:t>tbd</w:t>
            </w:r>
          </w:p>
        </w:tc>
      </w:tr>
    </w:tbl>
    <w:p w14:paraId="755CF945" w14:textId="77777777" w:rsidR="006C7785" w:rsidRDefault="006C7785" w:rsidP="006C7785"/>
    <w:p w14:paraId="0AD3B592" w14:textId="77777777" w:rsidR="006C7785" w:rsidRDefault="006C7785" w:rsidP="006C7785">
      <w:r>
        <w:rPr>
          <w:rFonts w:cs="Arial"/>
          <w:b/>
          <w:color w:val="FF0000"/>
        </w:rPr>
        <w:t>IIC Comment: Error in dataset</w:t>
      </w:r>
    </w:p>
    <w:p w14:paraId="76E94BEC" w14:textId="77777777" w:rsidR="006C7785" w:rsidRDefault="006C7785" w:rsidP="006C7785"/>
    <w:p w14:paraId="6F128B2D" w14:textId="77777777" w:rsidR="006C7785" w:rsidRPr="00373F25" w:rsidRDefault="006C7785" w:rsidP="006C7785">
      <w:pPr>
        <w:pStyle w:val="Heading1"/>
        <w:numPr>
          <w:ilvl w:val="2"/>
          <w:numId w:val="73"/>
        </w:numPr>
        <w:tabs>
          <w:tab w:val="left" w:pos="567"/>
        </w:tabs>
        <w:spacing w:after="120"/>
        <w:ind w:left="284" w:hanging="284"/>
        <w:rPr>
          <w:rFonts w:cs="Arial"/>
          <w:b w:val="0"/>
        </w:rPr>
      </w:pPr>
      <w:r>
        <w:br w:type="page"/>
      </w:r>
      <w:r w:rsidRPr="00373F25">
        <w:rPr>
          <w:rFonts w:cs="Arial"/>
          <w:color w:val="000000" w:themeColor="text1"/>
        </w:rPr>
        <w:lastRenderedPageBreak/>
        <w:t>Display of features affected by Complex Portrayal Procedures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E9E87E8" w14:textId="77777777" w:rsidTr="00380FCD">
        <w:trPr>
          <w:trHeight w:val="454"/>
          <w:tblHeader/>
        </w:trPr>
        <w:tc>
          <w:tcPr>
            <w:tcW w:w="2381" w:type="dxa"/>
            <w:shd w:val="clear" w:color="auto" w:fill="CCFFCC"/>
            <w:vAlign w:val="center"/>
          </w:tcPr>
          <w:p w14:paraId="357233A9"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7934AD0A" w14:textId="77777777" w:rsidR="006C7785" w:rsidRPr="00373F25" w:rsidRDefault="006C7785" w:rsidP="00380FCD">
            <w:pPr>
              <w:rPr>
                <w:rFonts w:cs="Arial"/>
              </w:rPr>
            </w:pPr>
            <w:r w:rsidRPr="00373F25">
              <w:rPr>
                <w:rFonts w:cs="Arial"/>
              </w:rPr>
              <w:t>ComplexPortrayal</w:t>
            </w:r>
          </w:p>
        </w:tc>
        <w:tc>
          <w:tcPr>
            <w:tcW w:w="2382" w:type="dxa"/>
            <w:shd w:val="clear" w:color="auto" w:fill="CCFFCC"/>
            <w:vAlign w:val="center"/>
          </w:tcPr>
          <w:p w14:paraId="74DF3FE2"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33A2A6A1" w14:textId="77777777" w:rsidR="006C7785" w:rsidRPr="00373F25" w:rsidRDefault="006C7785" w:rsidP="00380FCD">
            <w:pPr>
              <w:spacing w:line="240" w:lineRule="auto"/>
              <w:rPr>
                <w:rFonts w:cs="Arial"/>
                <w:color w:val="000000"/>
              </w:rPr>
            </w:pPr>
            <w:r w:rsidRPr="00373F25">
              <w:rPr>
                <w:rFonts w:cs="Arial"/>
                <w:color w:val="000000"/>
              </w:rPr>
              <w:t>S-98 C-7.2.9</w:t>
            </w:r>
          </w:p>
          <w:p w14:paraId="01DF4D20" w14:textId="77777777" w:rsidR="006C7785" w:rsidRPr="00373F25" w:rsidRDefault="006C7785" w:rsidP="00380FCD">
            <w:pPr>
              <w:rPr>
                <w:rFonts w:cs="Arial"/>
              </w:rPr>
            </w:pPr>
          </w:p>
        </w:tc>
      </w:tr>
      <w:tr w:rsidR="006C7785" w14:paraId="305B6939" w14:textId="77777777" w:rsidTr="00380FCD">
        <w:trPr>
          <w:tblHeader/>
        </w:trPr>
        <w:tc>
          <w:tcPr>
            <w:tcW w:w="9526" w:type="dxa"/>
            <w:gridSpan w:val="4"/>
            <w:shd w:val="clear" w:color="auto" w:fill="CCFFCC"/>
            <w:vAlign w:val="center"/>
          </w:tcPr>
          <w:p w14:paraId="52D0D3D5" w14:textId="77777777" w:rsidR="006C7785" w:rsidRPr="00373F25" w:rsidRDefault="006C7785" w:rsidP="00380FCD">
            <w:pPr>
              <w:rPr>
                <w:rFonts w:cs="Arial"/>
              </w:rPr>
            </w:pPr>
            <w:r w:rsidRPr="00373F25">
              <w:rPr>
                <w:rFonts w:cs="Arial"/>
                <w:b/>
              </w:rPr>
              <w:t>Test description</w:t>
            </w:r>
          </w:p>
        </w:tc>
      </w:tr>
      <w:tr w:rsidR="006C7785" w14:paraId="67495137" w14:textId="77777777" w:rsidTr="00380FCD">
        <w:trPr>
          <w:tblHeader/>
        </w:trPr>
        <w:tc>
          <w:tcPr>
            <w:tcW w:w="9526" w:type="dxa"/>
            <w:gridSpan w:val="4"/>
            <w:vAlign w:val="center"/>
          </w:tcPr>
          <w:p w14:paraId="3DE07730" w14:textId="77777777" w:rsidR="006C7785" w:rsidRPr="00373F25" w:rsidRDefault="006C7785" w:rsidP="00380FCD">
            <w:pPr>
              <w:rPr>
                <w:rFonts w:cs="Arial"/>
                <w:i/>
              </w:rPr>
            </w:pPr>
            <w:r w:rsidRPr="00373F25">
              <w:rPr>
                <w:rFonts w:cs="Arial"/>
                <w:i/>
              </w:rPr>
              <w:t>Display of features with priority affected by complex portrayal algorithms</w:t>
            </w:r>
          </w:p>
        </w:tc>
      </w:tr>
      <w:tr w:rsidR="006C7785" w14:paraId="3D6089A8" w14:textId="77777777" w:rsidTr="00380FCD">
        <w:trPr>
          <w:tblHeader/>
        </w:trPr>
        <w:tc>
          <w:tcPr>
            <w:tcW w:w="9526" w:type="dxa"/>
            <w:gridSpan w:val="4"/>
            <w:shd w:val="clear" w:color="auto" w:fill="CCFFCC"/>
            <w:vAlign w:val="center"/>
          </w:tcPr>
          <w:p w14:paraId="02BD9096" w14:textId="77777777" w:rsidR="006C7785" w:rsidRPr="00373F25" w:rsidRDefault="006C7785" w:rsidP="00380FCD">
            <w:pPr>
              <w:rPr>
                <w:rFonts w:cs="Arial"/>
              </w:rPr>
            </w:pPr>
            <w:r w:rsidRPr="00373F25">
              <w:rPr>
                <w:rFonts w:cs="Arial"/>
                <w:b/>
              </w:rPr>
              <w:t>Setup</w:t>
            </w:r>
          </w:p>
        </w:tc>
      </w:tr>
      <w:tr w:rsidR="006C7785" w14:paraId="4A882A8A" w14:textId="77777777" w:rsidTr="00380FCD">
        <w:trPr>
          <w:tblHeader/>
        </w:trPr>
        <w:tc>
          <w:tcPr>
            <w:tcW w:w="9526" w:type="dxa"/>
            <w:gridSpan w:val="4"/>
            <w:vAlign w:val="center"/>
          </w:tcPr>
          <w:p w14:paraId="3B8DD098" w14:textId="77777777" w:rsidR="006C7785" w:rsidRPr="00373F25" w:rsidRDefault="006C7785" w:rsidP="00380FCD">
            <w:pPr>
              <w:rPr>
                <w:rFonts w:cs="Arial"/>
                <w:i/>
              </w:rPr>
            </w:pPr>
            <w:r w:rsidRPr="00373F25">
              <w:rPr>
                <w:rFonts w:cs="Arial"/>
                <w:i/>
              </w:rPr>
              <w:t>As for test DifferentPriority</w:t>
            </w:r>
          </w:p>
        </w:tc>
      </w:tr>
      <w:tr w:rsidR="006C7785" w14:paraId="523E282A" w14:textId="77777777" w:rsidTr="00380FCD">
        <w:trPr>
          <w:tblHeader/>
        </w:trPr>
        <w:tc>
          <w:tcPr>
            <w:tcW w:w="9526" w:type="dxa"/>
            <w:gridSpan w:val="4"/>
            <w:shd w:val="clear" w:color="auto" w:fill="CCFFCC"/>
            <w:vAlign w:val="center"/>
          </w:tcPr>
          <w:p w14:paraId="64D4C95F" w14:textId="77777777" w:rsidR="006C7785" w:rsidRPr="00373F25" w:rsidRDefault="006C7785" w:rsidP="00380FCD">
            <w:pPr>
              <w:rPr>
                <w:rFonts w:cs="Arial"/>
              </w:rPr>
            </w:pPr>
            <w:r w:rsidRPr="00373F25">
              <w:rPr>
                <w:rFonts w:cs="Arial"/>
                <w:b/>
              </w:rPr>
              <w:t>Action</w:t>
            </w:r>
          </w:p>
        </w:tc>
      </w:tr>
      <w:tr w:rsidR="006C7785" w14:paraId="15F833D8" w14:textId="77777777" w:rsidTr="00380FCD">
        <w:trPr>
          <w:tblHeader/>
        </w:trPr>
        <w:tc>
          <w:tcPr>
            <w:tcW w:w="9526" w:type="dxa"/>
            <w:gridSpan w:val="4"/>
            <w:vAlign w:val="center"/>
          </w:tcPr>
          <w:p w14:paraId="3597A741" w14:textId="77777777" w:rsidR="006C7785" w:rsidRPr="00373F25" w:rsidRDefault="006C7785" w:rsidP="00380FCD">
            <w:pPr>
              <w:rPr>
                <w:rFonts w:cs="Arial"/>
                <w:i/>
              </w:rPr>
            </w:pPr>
            <w:r w:rsidRPr="00373F25">
              <w:rPr>
                <w:rFonts w:cs="Arial"/>
                <w:i/>
              </w:rPr>
              <w:t>View the features at position 32°21.850’S 61°23.150’E scale 1:5 000</w:t>
            </w:r>
          </w:p>
        </w:tc>
      </w:tr>
      <w:tr w:rsidR="006C7785" w14:paraId="37B9B546" w14:textId="77777777" w:rsidTr="00380FCD">
        <w:trPr>
          <w:tblHeader/>
        </w:trPr>
        <w:tc>
          <w:tcPr>
            <w:tcW w:w="9526" w:type="dxa"/>
            <w:gridSpan w:val="4"/>
            <w:tcBorders>
              <w:bottom w:val="single" w:sz="4" w:space="0" w:color="auto"/>
            </w:tcBorders>
            <w:shd w:val="clear" w:color="auto" w:fill="CCFFCC"/>
            <w:vAlign w:val="center"/>
          </w:tcPr>
          <w:p w14:paraId="6DE9A707" w14:textId="77777777" w:rsidR="006C7785" w:rsidRPr="00373F25" w:rsidRDefault="006C7785" w:rsidP="00380FCD">
            <w:pPr>
              <w:rPr>
                <w:rFonts w:cs="Arial"/>
              </w:rPr>
            </w:pPr>
            <w:r w:rsidRPr="00373F25">
              <w:rPr>
                <w:rFonts w:cs="Arial"/>
                <w:b/>
              </w:rPr>
              <w:t>Results</w:t>
            </w:r>
          </w:p>
        </w:tc>
      </w:tr>
      <w:tr w:rsidR="006C7785" w14:paraId="4EC0EE30" w14:textId="77777777" w:rsidTr="00380FCD">
        <w:trPr>
          <w:tblHeader/>
        </w:trPr>
        <w:tc>
          <w:tcPr>
            <w:tcW w:w="9526" w:type="dxa"/>
            <w:gridSpan w:val="4"/>
            <w:tcBorders>
              <w:bottom w:val="nil"/>
            </w:tcBorders>
            <w:vAlign w:val="center"/>
          </w:tcPr>
          <w:p w14:paraId="6A6C1079" w14:textId="77777777" w:rsidR="006C7785" w:rsidRPr="00373F25" w:rsidRDefault="006C7785" w:rsidP="00380FCD">
            <w:pPr>
              <w:rPr>
                <w:rFonts w:cs="Arial"/>
                <w:i/>
              </w:rPr>
            </w:pPr>
            <w:r w:rsidRPr="00373F25">
              <w:rPr>
                <w:rFonts w:cs="Arial"/>
                <w:i/>
              </w:rPr>
              <w:t>Confirm that items 1-12 display as shown in the graphic below :</w:t>
            </w:r>
          </w:p>
        </w:tc>
      </w:tr>
      <w:tr w:rsidR="006C7785" w14:paraId="7B846711" w14:textId="77777777" w:rsidTr="00380FCD">
        <w:trPr>
          <w:tblHeader/>
        </w:trPr>
        <w:tc>
          <w:tcPr>
            <w:tcW w:w="9526" w:type="dxa"/>
            <w:gridSpan w:val="4"/>
            <w:tcBorders>
              <w:top w:val="nil"/>
            </w:tcBorders>
            <w:vAlign w:val="center"/>
          </w:tcPr>
          <w:p w14:paraId="5A7E876B"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2A369925" wp14:editId="0B9DFAE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431E07DC" w14:textId="77777777" w:rsidR="006C7785" w:rsidRPr="00373F25" w:rsidRDefault="006C7785" w:rsidP="00380FCD">
            <w:pPr>
              <w:jc w:val="center"/>
              <w:rPr>
                <w:rFonts w:cs="Arial"/>
              </w:rPr>
            </w:pPr>
            <w:r w:rsidRPr="00373F25">
              <w:rPr>
                <w:rFonts w:cs="Arial"/>
                <w:b/>
                <w:noProof/>
                <w:lang w:eastAsia="en-GB"/>
              </w:rPr>
              <w:t>tbd</w:t>
            </w:r>
          </w:p>
          <w:p w14:paraId="722063A7" w14:textId="77777777" w:rsidR="006C7785" w:rsidRPr="00373F25" w:rsidRDefault="006C7785" w:rsidP="00380FCD">
            <w:pPr>
              <w:jc w:val="center"/>
              <w:rPr>
                <w:rFonts w:cs="Arial"/>
              </w:rPr>
            </w:pPr>
          </w:p>
          <w:p w14:paraId="5F9BEA9D" w14:textId="77777777" w:rsidR="006C7785" w:rsidRPr="00373F25" w:rsidRDefault="006C7785" w:rsidP="00380FCD">
            <w:pPr>
              <w:rPr>
                <w:rFonts w:cs="Arial"/>
                <w:i/>
              </w:rPr>
            </w:pPr>
            <w:r w:rsidRPr="00373F25">
              <w:rPr>
                <w:rFonts w:cs="Arial"/>
                <w:b/>
                <w:bCs/>
                <w:i/>
                <w:highlight w:val="yellow"/>
              </w:rPr>
              <w:t>[TBD] – This test is for complex LUA-based portrayal based on current Portryal Catalogue rules.</w:t>
            </w:r>
            <w:r w:rsidRPr="00373F25">
              <w:rPr>
                <w:rFonts w:cs="Arial"/>
                <w:i/>
                <w:highlight w:val="yellow"/>
              </w:rPr>
              <w:t>.</w:t>
            </w:r>
          </w:p>
        </w:tc>
      </w:tr>
    </w:tbl>
    <w:p w14:paraId="2172F5CF" w14:textId="77777777" w:rsidR="006C7785" w:rsidRDefault="006C7785" w:rsidP="006C7785"/>
    <w:p w14:paraId="524CB8C6" w14:textId="77777777" w:rsidR="006C7785" w:rsidRPr="00373F25" w:rsidRDefault="006C7785" w:rsidP="006C7785">
      <w:pPr>
        <w:pStyle w:val="Heading1"/>
        <w:numPr>
          <w:ilvl w:val="2"/>
          <w:numId w:val="73"/>
        </w:numPr>
        <w:tabs>
          <w:tab w:val="left" w:pos="567"/>
        </w:tabs>
        <w:spacing w:after="120"/>
        <w:ind w:left="284" w:hanging="284"/>
        <w:rPr>
          <w:rFonts w:cs="Arial"/>
          <w:b w:val="0"/>
        </w:rPr>
      </w:pPr>
      <w:r>
        <w:br w:type="page"/>
      </w:r>
      <w:r w:rsidRPr="00373F25">
        <w:rPr>
          <w:rFonts w:cs="Arial"/>
          <w:color w:val="000000" w:themeColor="text1"/>
        </w:rPr>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A15B84A" w14:textId="77777777" w:rsidTr="00380FCD">
        <w:trPr>
          <w:trHeight w:val="454"/>
          <w:tblHeader/>
        </w:trPr>
        <w:tc>
          <w:tcPr>
            <w:tcW w:w="2381" w:type="dxa"/>
            <w:shd w:val="clear" w:color="auto" w:fill="CCFFCC"/>
            <w:vAlign w:val="center"/>
          </w:tcPr>
          <w:p w14:paraId="64597512" w14:textId="77777777" w:rsidR="006C7785" w:rsidRPr="00373F25" w:rsidRDefault="006C7785" w:rsidP="00380FCD">
            <w:pPr>
              <w:rPr>
                <w:rFonts w:cs="Arial"/>
              </w:rPr>
            </w:pPr>
            <w:r w:rsidRPr="00373F25">
              <w:rPr>
                <w:rFonts w:cs="Arial"/>
                <w:b/>
              </w:rPr>
              <w:t>Test Reference</w:t>
            </w:r>
          </w:p>
        </w:tc>
        <w:tc>
          <w:tcPr>
            <w:tcW w:w="2381" w:type="dxa"/>
            <w:shd w:val="clear" w:color="auto" w:fill="CCFFCC"/>
            <w:vAlign w:val="center"/>
          </w:tcPr>
          <w:p w14:paraId="56ED1804" w14:textId="77777777" w:rsidR="006C7785" w:rsidRPr="00373F25" w:rsidRDefault="006C7785" w:rsidP="00380FCD">
            <w:pPr>
              <w:rPr>
                <w:rFonts w:cs="Arial"/>
              </w:rPr>
            </w:pPr>
            <w:r w:rsidRPr="00373F25">
              <w:rPr>
                <w:rFonts w:cs="Arial"/>
              </w:rPr>
              <w:t>CentredSymbols1</w:t>
            </w:r>
          </w:p>
        </w:tc>
        <w:tc>
          <w:tcPr>
            <w:tcW w:w="2382" w:type="dxa"/>
            <w:shd w:val="clear" w:color="auto" w:fill="CCFFCC"/>
            <w:vAlign w:val="center"/>
          </w:tcPr>
          <w:p w14:paraId="60BF418B"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24426783" w14:textId="77777777" w:rsidR="006C7785" w:rsidRPr="00373F25" w:rsidRDefault="006C7785" w:rsidP="00380FCD">
            <w:pPr>
              <w:spacing w:line="240" w:lineRule="auto"/>
              <w:rPr>
                <w:rFonts w:cs="Arial"/>
                <w:color w:val="000000"/>
              </w:rPr>
            </w:pPr>
            <w:r w:rsidRPr="00373F25">
              <w:rPr>
                <w:rFonts w:cs="Arial"/>
                <w:color w:val="000000"/>
              </w:rPr>
              <w:t>S-98 C-7.2.4</w:t>
            </w:r>
          </w:p>
          <w:p w14:paraId="2289C34A" w14:textId="77777777" w:rsidR="006C7785" w:rsidRPr="00373F25" w:rsidRDefault="006C7785" w:rsidP="00380FCD">
            <w:pPr>
              <w:rPr>
                <w:rFonts w:cs="Arial"/>
              </w:rPr>
            </w:pPr>
          </w:p>
        </w:tc>
      </w:tr>
      <w:tr w:rsidR="006C7785" w14:paraId="48BFBCA7" w14:textId="77777777" w:rsidTr="00380FCD">
        <w:trPr>
          <w:tblHeader/>
        </w:trPr>
        <w:tc>
          <w:tcPr>
            <w:tcW w:w="9526" w:type="dxa"/>
            <w:gridSpan w:val="4"/>
            <w:shd w:val="clear" w:color="auto" w:fill="CCFFCC"/>
            <w:vAlign w:val="center"/>
          </w:tcPr>
          <w:p w14:paraId="4E4BB085" w14:textId="77777777" w:rsidR="006C7785" w:rsidRPr="00373F25" w:rsidRDefault="006C7785" w:rsidP="00380FCD">
            <w:pPr>
              <w:rPr>
                <w:rFonts w:cs="Arial"/>
              </w:rPr>
            </w:pPr>
            <w:r w:rsidRPr="00373F25">
              <w:rPr>
                <w:rFonts w:cs="Arial"/>
                <w:b/>
              </w:rPr>
              <w:t>Test description</w:t>
            </w:r>
          </w:p>
        </w:tc>
      </w:tr>
      <w:tr w:rsidR="006C7785" w14:paraId="05AA7DB9" w14:textId="77777777" w:rsidTr="00380FCD">
        <w:trPr>
          <w:tblHeader/>
        </w:trPr>
        <w:tc>
          <w:tcPr>
            <w:tcW w:w="9526" w:type="dxa"/>
            <w:gridSpan w:val="4"/>
            <w:vAlign w:val="center"/>
          </w:tcPr>
          <w:p w14:paraId="7EB52071" w14:textId="77777777" w:rsidR="006C7785" w:rsidRPr="00373F25" w:rsidRDefault="006C7785" w:rsidP="00380FCD">
            <w:pPr>
              <w:rPr>
                <w:rFonts w:cs="Arial"/>
                <w:i/>
              </w:rPr>
            </w:pPr>
            <w:r w:rsidRPr="00373F25">
              <w:rPr>
                <w:rFonts w:cs="Arial"/>
                <w:i/>
              </w:rPr>
              <w:t>Display of centred symbol in the centre of an area.</w:t>
            </w:r>
          </w:p>
        </w:tc>
      </w:tr>
      <w:tr w:rsidR="006C7785" w14:paraId="0EA7195E" w14:textId="77777777" w:rsidTr="00380FCD">
        <w:trPr>
          <w:tblHeader/>
        </w:trPr>
        <w:tc>
          <w:tcPr>
            <w:tcW w:w="9526" w:type="dxa"/>
            <w:gridSpan w:val="4"/>
            <w:shd w:val="clear" w:color="auto" w:fill="CCFFCC"/>
            <w:vAlign w:val="center"/>
          </w:tcPr>
          <w:p w14:paraId="78A5E09F" w14:textId="77777777" w:rsidR="006C7785" w:rsidRPr="00373F25" w:rsidRDefault="006C7785" w:rsidP="00380FCD">
            <w:pPr>
              <w:rPr>
                <w:rFonts w:cs="Arial"/>
              </w:rPr>
            </w:pPr>
            <w:r w:rsidRPr="00373F25">
              <w:rPr>
                <w:rFonts w:cs="Arial"/>
                <w:b/>
              </w:rPr>
              <w:t>Setup</w:t>
            </w:r>
          </w:p>
        </w:tc>
      </w:tr>
      <w:tr w:rsidR="006C7785" w14:paraId="70B807E7" w14:textId="77777777" w:rsidTr="00380FCD">
        <w:trPr>
          <w:tblHeader/>
        </w:trPr>
        <w:tc>
          <w:tcPr>
            <w:tcW w:w="9526" w:type="dxa"/>
            <w:gridSpan w:val="4"/>
            <w:vAlign w:val="center"/>
          </w:tcPr>
          <w:p w14:paraId="3B84EA50" w14:textId="77777777" w:rsidR="006C7785" w:rsidRPr="00373F25" w:rsidRDefault="006C7785" w:rsidP="00380FCD">
            <w:pPr>
              <w:rPr>
                <w:rFonts w:cs="Arial"/>
                <w:i/>
              </w:rPr>
            </w:pPr>
            <w:r w:rsidRPr="00373F25">
              <w:rPr>
                <w:rFonts w:cs="Arial"/>
                <w:i/>
              </w:rPr>
              <w:t xml:space="preserve">Load the exchange set </w:t>
            </w:r>
            <w:r w:rsidRPr="00373F25">
              <w:rPr>
                <w:rFonts w:cs="Arial"/>
                <w:b/>
                <w:bCs/>
                <w:i/>
              </w:rPr>
              <w:t>Settings</w:t>
            </w:r>
            <w:r w:rsidRPr="00373F25">
              <w:rPr>
                <w:rFonts w:cs="Arial"/>
                <w:i/>
              </w:rPr>
              <w:t xml:space="preserve"> with the following settings:</w:t>
            </w:r>
          </w:p>
          <w:p w14:paraId="751DDD9E" w14:textId="77777777" w:rsidR="006C7785" w:rsidRPr="00373F25" w:rsidRDefault="006C7785" w:rsidP="006C7785">
            <w:pPr>
              <w:pStyle w:val="ListParagraph"/>
              <w:numPr>
                <w:ilvl w:val="0"/>
                <w:numId w:val="23"/>
              </w:numPr>
              <w:rPr>
                <w:rFonts w:cs="Arial"/>
                <w:i/>
              </w:rPr>
            </w:pPr>
            <w:r w:rsidRPr="00373F25">
              <w:rPr>
                <w:rFonts w:cs="Arial"/>
                <w:i/>
              </w:rPr>
              <w:t>Select Display Category Other</w:t>
            </w:r>
          </w:p>
          <w:p w14:paraId="15CBFF72" w14:textId="77777777" w:rsidR="006C7785" w:rsidRPr="00373F25" w:rsidRDefault="006C7785" w:rsidP="006C7785">
            <w:pPr>
              <w:pStyle w:val="ListParagraph"/>
              <w:numPr>
                <w:ilvl w:val="0"/>
                <w:numId w:val="23"/>
              </w:numPr>
              <w:rPr>
                <w:rFonts w:cs="Arial"/>
                <w:i/>
              </w:rPr>
            </w:pPr>
            <w:r w:rsidRPr="00373F25">
              <w:rPr>
                <w:rFonts w:cs="Arial"/>
                <w:i/>
              </w:rPr>
              <w:t>Select Symbolized Boundaries</w:t>
            </w:r>
          </w:p>
          <w:p w14:paraId="4E13746E" w14:textId="77777777" w:rsidR="006C7785" w:rsidRPr="00373F25" w:rsidRDefault="006C7785" w:rsidP="006C7785">
            <w:pPr>
              <w:pStyle w:val="ListParagraph"/>
              <w:numPr>
                <w:ilvl w:val="0"/>
                <w:numId w:val="23"/>
              </w:numPr>
              <w:rPr>
                <w:rFonts w:cs="Arial"/>
                <w:i/>
              </w:rPr>
            </w:pPr>
            <w:r w:rsidRPr="00373F25">
              <w:rPr>
                <w:rFonts w:cs="Arial"/>
                <w:i/>
              </w:rPr>
              <w:t>Select Simplified Point Symbols = false</w:t>
            </w:r>
          </w:p>
          <w:p w14:paraId="5B668CC1" w14:textId="77777777" w:rsidR="006C7785" w:rsidRPr="00373F25" w:rsidRDefault="006C7785" w:rsidP="006C7785">
            <w:pPr>
              <w:pStyle w:val="ListParagraph"/>
              <w:numPr>
                <w:ilvl w:val="0"/>
                <w:numId w:val="23"/>
              </w:numPr>
              <w:rPr>
                <w:rFonts w:cs="Arial"/>
                <w:i/>
              </w:rPr>
            </w:pPr>
            <w:r w:rsidRPr="00373F25">
              <w:rPr>
                <w:rFonts w:cs="Arial"/>
                <w:i/>
              </w:rPr>
              <w:t>Set Safety Contour value to 10 m</w:t>
            </w:r>
          </w:p>
          <w:p w14:paraId="0832BE6E" w14:textId="77777777" w:rsidR="006C7785" w:rsidRPr="00373F25" w:rsidRDefault="006C7785" w:rsidP="006C7785">
            <w:pPr>
              <w:pStyle w:val="ListParagraph"/>
              <w:numPr>
                <w:ilvl w:val="0"/>
                <w:numId w:val="23"/>
              </w:numPr>
              <w:rPr>
                <w:rFonts w:cs="Arial"/>
                <w:i/>
              </w:rPr>
            </w:pPr>
            <w:r w:rsidRPr="00373F25">
              <w:rPr>
                <w:rFonts w:cs="Arial"/>
                <w:i/>
              </w:rPr>
              <w:t>Select Shallow water dangers</w:t>
            </w:r>
          </w:p>
          <w:p w14:paraId="1DC02E2C" w14:textId="77777777" w:rsidR="006C7785" w:rsidRPr="00373F25" w:rsidRDefault="006C7785" w:rsidP="00380FCD">
            <w:pPr>
              <w:rPr>
                <w:rFonts w:cs="Arial"/>
                <w:i/>
              </w:rPr>
            </w:pPr>
          </w:p>
        </w:tc>
      </w:tr>
      <w:tr w:rsidR="006C7785" w14:paraId="2013631F" w14:textId="77777777" w:rsidTr="00380FCD">
        <w:trPr>
          <w:tblHeader/>
        </w:trPr>
        <w:tc>
          <w:tcPr>
            <w:tcW w:w="9526" w:type="dxa"/>
            <w:gridSpan w:val="4"/>
            <w:shd w:val="clear" w:color="auto" w:fill="CCFFCC"/>
            <w:vAlign w:val="center"/>
          </w:tcPr>
          <w:p w14:paraId="5F14126A" w14:textId="77777777" w:rsidR="006C7785" w:rsidRPr="00373F25" w:rsidRDefault="006C7785" w:rsidP="00380FCD">
            <w:pPr>
              <w:rPr>
                <w:rFonts w:cs="Arial"/>
              </w:rPr>
            </w:pPr>
            <w:r w:rsidRPr="00373F25">
              <w:rPr>
                <w:rFonts w:cs="Arial"/>
                <w:b/>
              </w:rPr>
              <w:t>Action</w:t>
            </w:r>
          </w:p>
        </w:tc>
      </w:tr>
      <w:tr w:rsidR="006C7785" w14:paraId="62EC53C4" w14:textId="77777777" w:rsidTr="00380FCD">
        <w:trPr>
          <w:tblHeader/>
        </w:trPr>
        <w:tc>
          <w:tcPr>
            <w:tcW w:w="9526" w:type="dxa"/>
            <w:gridSpan w:val="4"/>
            <w:vAlign w:val="center"/>
          </w:tcPr>
          <w:p w14:paraId="22CE6458" w14:textId="77777777" w:rsidR="006C7785" w:rsidRPr="00373F25" w:rsidRDefault="006C7785" w:rsidP="00380FCD">
            <w:pPr>
              <w:rPr>
                <w:rFonts w:cs="Arial"/>
                <w:i/>
              </w:rPr>
            </w:pPr>
            <w:r w:rsidRPr="00373F25">
              <w:rPr>
                <w:rFonts w:cs="Arial"/>
                <w:i/>
              </w:rPr>
              <w:t>Centre the display on position 32°32.805’S 61° 21.290’E and then zoom in to a scale of 1:20 000.</w:t>
            </w:r>
          </w:p>
        </w:tc>
      </w:tr>
      <w:tr w:rsidR="006C7785" w14:paraId="52419A0D" w14:textId="77777777" w:rsidTr="00380FCD">
        <w:trPr>
          <w:tblHeader/>
        </w:trPr>
        <w:tc>
          <w:tcPr>
            <w:tcW w:w="9526" w:type="dxa"/>
            <w:gridSpan w:val="4"/>
            <w:tcBorders>
              <w:bottom w:val="single" w:sz="4" w:space="0" w:color="auto"/>
            </w:tcBorders>
            <w:shd w:val="clear" w:color="auto" w:fill="CCFFCC"/>
            <w:vAlign w:val="center"/>
          </w:tcPr>
          <w:p w14:paraId="1F567134" w14:textId="77777777" w:rsidR="006C7785" w:rsidRPr="004065B1" w:rsidRDefault="006C7785" w:rsidP="00380FCD">
            <w:r w:rsidRPr="000A066E">
              <w:rPr>
                <w:b/>
              </w:rPr>
              <w:t>Results</w:t>
            </w:r>
          </w:p>
        </w:tc>
      </w:tr>
      <w:tr w:rsidR="006C7785" w14:paraId="0E3A7240" w14:textId="77777777" w:rsidTr="00380FCD">
        <w:trPr>
          <w:tblHeader/>
        </w:trPr>
        <w:tc>
          <w:tcPr>
            <w:tcW w:w="9526" w:type="dxa"/>
            <w:gridSpan w:val="4"/>
            <w:tcBorders>
              <w:bottom w:val="nil"/>
            </w:tcBorders>
            <w:vAlign w:val="center"/>
          </w:tcPr>
          <w:p w14:paraId="39BFCD79" w14:textId="77777777" w:rsidR="006C7785" w:rsidRPr="00E6095F" w:rsidRDefault="006C7785" w:rsidP="00380FCD">
            <w:pPr>
              <w:rPr>
                <w:i/>
              </w:rPr>
            </w:pPr>
            <w:r w:rsidRPr="00E6095F">
              <w:rPr>
                <w:i/>
              </w:rPr>
              <w:t xml:space="preserve">Confirm that the </w:t>
            </w:r>
            <w:r>
              <w:rPr>
                <w:i/>
              </w:rPr>
              <w:t>feature</w:t>
            </w:r>
            <w:r w:rsidRPr="00E6095F">
              <w:rPr>
                <w:i/>
              </w:rPr>
              <w:t xml:space="preserve"> displays as in the image below:</w:t>
            </w:r>
          </w:p>
        </w:tc>
      </w:tr>
      <w:tr w:rsidR="006C7785" w14:paraId="2C923CC4" w14:textId="77777777" w:rsidTr="00380FCD">
        <w:trPr>
          <w:tblHeader/>
        </w:trPr>
        <w:tc>
          <w:tcPr>
            <w:tcW w:w="9526" w:type="dxa"/>
            <w:gridSpan w:val="4"/>
            <w:tcBorders>
              <w:top w:val="nil"/>
              <w:bottom w:val="nil"/>
            </w:tcBorders>
            <w:vAlign w:val="center"/>
          </w:tcPr>
          <w:p w14:paraId="733DCC2D"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6AE6CCB" wp14:editId="65C1B9A6">
                  <wp:extent cx="3115113" cy="1247945"/>
                  <wp:effectExtent l="0" t="0" r="9087" b="9355"/>
                  <wp:docPr id="189" name="Picture 62" descr="A blue rectangular object with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Picture 62" descr="A blue rectangular object with a pink x&#10;&#10;Description automatically generated"/>
                          <pic:cNvPicPr/>
                        </pic:nvPicPr>
                        <pic:blipFill>
                          <a:blip r:embed="rId146"/>
                          <a:stretch>
                            <a:fillRect/>
                          </a:stretch>
                        </pic:blipFill>
                        <pic:spPr>
                          <a:xfrm>
                            <a:off x="0" y="0"/>
                            <a:ext cx="3115113" cy="1247945"/>
                          </a:xfrm>
                          <a:prstGeom prst="rect">
                            <a:avLst/>
                          </a:prstGeom>
                          <a:noFill/>
                          <a:ln>
                            <a:noFill/>
                            <a:prstDash/>
                          </a:ln>
                        </pic:spPr>
                      </pic:pic>
                    </a:graphicData>
                  </a:graphic>
                </wp:inline>
              </w:drawing>
            </w:r>
          </w:p>
          <w:p w14:paraId="24CECCC4" w14:textId="77777777" w:rsidR="006C7785" w:rsidRPr="00373F25" w:rsidRDefault="006C7785" w:rsidP="00380FCD">
            <w:pPr>
              <w:jc w:val="center"/>
              <w:rPr>
                <w:rFonts w:cs="Arial"/>
              </w:rPr>
            </w:pPr>
          </w:p>
        </w:tc>
      </w:tr>
      <w:tr w:rsidR="006C7785" w14:paraId="76996CEF" w14:textId="77777777" w:rsidTr="00380FCD">
        <w:trPr>
          <w:tblHeader/>
        </w:trPr>
        <w:tc>
          <w:tcPr>
            <w:tcW w:w="9526" w:type="dxa"/>
            <w:gridSpan w:val="4"/>
            <w:tcBorders>
              <w:top w:val="nil"/>
              <w:bottom w:val="nil"/>
            </w:tcBorders>
            <w:vAlign w:val="center"/>
          </w:tcPr>
          <w:p w14:paraId="01320293"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2F52A1AA" w14:textId="77777777" w:rsidTr="00380FCD">
        <w:trPr>
          <w:tblHeader/>
        </w:trPr>
        <w:tc>
          <w:tcPr>
            <w:tcW w:w="9526" w:type="dxa"/>
            <w:gridSpan w:val="4"/>
            <w:tcBorders>
              <w:top w:val="nil"/>
            </w:tcBorders>
            <w:vAlign w:val="center"/>
          </w:tcPr>
          <w:p w14:paraId="76F4FB1E" w14:textId="77777777" w:rsidR="006C7785" w:rsidRPr="0015247B" w:rsidRDefault="006C7785" w:rsidP="00380FCD">
            <w:pPr>
              <w:jc w:val="center"/>
            </w:pPr>
            <w:r>
              <w:rPr>
                <w:noProof/>
                <w:lang w:val="en-IN" w:eastAsia="en-IN"/>
              </w:rPr>
              <w:drawing>
                <wp:inline distT="0" distB="0" distL="0" distR="0" wp14:anchorId="3F85E0A1" wp14:editId="47C90B94">
                  <wp:extent cx="1257473" cy="476320"/>
                  <wp:effectExtent l="0" t="0" r="0" b="0"/>
                  <wp:docPr id="190" name="Picture 63" descr="A blue rectangle with a pink x in the cen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Picture 63" descr="A blue rectangle with a pink x in the center&#10;&#10;Description automatically generated"/>
                          <pic:cNvPicPr/>
                        </pic:nvPicPr>
                        <pic:blipFill>
                          <a:blip r:embed="rId147"/>
                          <a:stretch>
                            <a:fillRect/>
                          </a:stretch>
                        </pic:blipFill>
                        <pic:spPr>
                          <a:xfrm>
                            <a:off x="0" y="0"/>
                            <a:ext cx="1257473" cy="476320"/>
                          </a:xfrm>
                          <a:prstGeom prst="rect">
                            <a:avLst/>
                          </a:prstGeom>
                          <a:noFill/>
                          <a:ln>
                            <a:noFill/>
                            <a:prstDash/>
                          </a:ln>
                        </pic:spPr>
                      </pic:pic>
                    </a:graphicData>
                  </a:graphic>
                </wp:inline>
              </w:drawing>
            </w:r>
          </w:p>
        </w:tc>
      </w:tr>
    </w:tbl>
    <w:p w14:paraId="1010C2AA" w14:textId="77777777" w:rsidR="006C7785" w:rsidRDefault="006C7785" w:rsidP="006C7785"/>
    <w:p w14:paraId="6E08A74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2FA886A" w14:textId="77777777" w:rsidTr="00380FCD">
        <w:trPr>
          <w:trHeight w:val="454"/>
          <w:tblHeader/>
        </w:trPr>
        <w:tc>
          <w:tcPr>
            <w:tcW w:w="2381" w:type="dxa"/>
            <w:shd w:val="clear" w:color="auto" w:fill="CCFFCC"/>
            <w:vAlign w:val="center"/>
          </w:tcPr>
          <w:p w14:paraId="5D075A57" w14:textId="77777777" w:rsidR="006C7785" w:rsidRPr="00373F25" w:rsidRDefault="006C7785" w:rsidP="00380FCD">
            <w:pPr>
              <w:rPr>
                <w:rFonts w:cs="Arial"/>
                <w:color w:val="000000" w:themeColor="text1"/>
              </w:rPr>
            </w:pPr>
            <w:r w:rsidRPr="00373F25">
              <w:rPr>
                <w:rFonts w:cs="Arial"/>
                <w:b/>
                <w:color w:val="000000" w:themeColor="text1"/>
              </w:rPr>
              <w:lastRenderedPageBreak/>
              <w:t>Test Reference</w:t>
            </w:r>
          </w:p>
        </w:tc>
        <w:tc>
          <w:tcPr>
            <w:tcW w:w="2381" w:type="dxa"/>
            <w:shd w:val="clear" w:color="auto" w:fill="CCFFCC"/>
            <w:vAlign w:val="center"/>
          </w:tcPr>
          <w:p w14:paraId="7E2190F2" w14:textId="77777777" w:rsidR="006C7785" w:rsidRPr="00373F25" w:rsidRDefault="006C7785" w:rsidP="00380FCD">
            <w:pPr>
              <w:rPr>
                <w:rFonts w:cs="Arial"/>
                <w:color w:val="000000" w:themeColor="text1"/>
              </w:rPr>
            </w:pPr>
            <w:r w:rsidRPr="00373F25">
              <w:rPr>
                <w:rFonts w:cs="Arial"/>
                <w:color w:val="000000" w:themeColor="text1"/>
              </w:rPr>
              <w:t>CentredSymbols2</w:t>
            </w:r>
          </w:p>
        </w:tc>
        <w:tc>
          <w:tcPr>
            <w:tcW w:w="2382" w:type="dxa"/>
            <w:shd w:val="clear" w:color="auto" w:fill="CCFFCC"/>
            <w:vAlign w:val="center"/>
          </w:tcPr>
          <w:p w14:paraId="68C28FD8" w14:textId="77777777" w:rsidR="006C7785" w:rsidRPr="00373F25" w:rsidRDefault="006C7785" w:rsidP="00380FCD">
            <w:pPr>
              <w:rPr>
                <w:rFonts w:cs="Arial"/>
                <w:color w:val="000000" w:themeColor="text1"/>
              </w:rPr>
            </w:pPr>
            <w:r w:rsidRPr="00373F25">
              <w:rPr>
                <w:rFonts w:cs="Arial"/>
                <w:b/>
                <w:color w:val="000000" w:themeColor="text1"/>
              </w:rPr>
              <w:t>IHO Reference</w:t>
            </w:r>
          </w:p>
        </w:tc>
        <w:tc>
          <w:tcPr>
            <w:tcW w:w="2382" w:type="dxa"/>
            <w:shd w:val="clear" w:color="auto" w:fill="CCFFCC"/>
            <w:vAlign w:val="center"/>
          </w:tcPr>
          <w:p w14:paraId="0B153C18" w14:textId="77777777" w:rsidR="006C7785" w:rsidRPr="00373F25" w:rsidRDefault="006C7785" w:rsidP="00380FCD">
            <w:pPr>
              <w:spacing w:line="240" w:lineRule="auto"/>
              <w:rPr>
                <w:rFonts w:cs="Arial"/>
                <w:color w:val="000000" w:themeColor="text1"/>
              </w:rPr>
            </w:pPr>
            <w:r w:rsidRPr="00373F25">
              <w:rPr>
                <w:rFonts w:cs="Arial"/>
                <w:color w:val="000000" w:themeColor="text1"/>
              </w:rPr>
              <w:t>S-98 C-7.2.4</w:t>
            </w:r>
          </w:p>
          <w:p w14:paraId="48AF2A67" w14:textId="77777777" w:rsidR="006C7785" w:rsidRPr="00373F25" w:rsidRDefault="006C7785" w:rsidP="00380FCD">
            <w:pPr>
              <w:rPr>
                <w:rFonts w:cs="Arial"/>
                <w:color w:val="000000" w:themeColor="text1"/>
              </w:rPr>
            </w:pPr>
          </w:p>
        </w:tc>
      </w:tr>
      <w:tr w:rsidR="006C7785" w14:paraId="7725E5D9" w14:textId="77777777" w:rsidTr="00380FCD">
        <w:trPr>
          <w:tblHeader/>
        </w:trPr>
        <w:tc>
          <w:tcPr>
            <w:tcW w:w="9526" w:type="dxa"/>
            <w:gridSpan w:val="4"/>
            <w:shd w:val="clear" w:color="auto" w:fill="CCFFCC"/>
            <w:vAlign w:val="center"/>
          </w:tcPr>
          <w:p w14:paraId="604FF990" w14:textId="77777777" w:rsidR="006C7785" w:rsidRPr="00373F25" w:rsidRDefault="006C7785" w:rsidP="00380FCD">
            <w:pPr>
              <w:rPr>
                <w:rFonts w:cs="Arial"/>
                <w:color w:val="000000" w:themeColor="text1"/>
              </w:rPr>
            </w:pPr>
            <w:r w:rsidRPr="00373F25">
              <w:rPr>
                <w:rFonts w:cs="Arial"/>
                <w:b/>
                <w:color w:val="000000" w:themeColor="text1"/>
              </w:rPr>
              <w:t>Test description</w:t>
            </w:r>
          </w:p>
        </w:tc>
      </w:tr>
      <w:tr w:rsidR="006C7785" w14:paraId="1DBA0DEF" w14:textId="77777777" w:rsidTr="00380FCD">
        <w:trPr>
          <w:tblHeader/>
        </w:trPr>
        <w:tc>
          <w:tcPr>
            <w:tcW w:w="9526" w:type="dxa"/>
            <w:gridSpan w:val="4"/>
            <w:vAlign w:val="center"/>
          </w:tcPr>
          <w:p w14:paraId="03EFB331" w14:textId="77777777" w:rsidR="006C7785" w:rsidRPr="00373F25" w:rsidRDefault="006C7785" w:rsidP="00380FCD">
            <w:pPr>
              <w:rPr>
                <w:rFonts w:cs="Arial"/>
                <w:i/>
                <w:color w:val="000000" w:themeColor="text1"/>
              </w:rPr>
            </w:pPr>
            <w:r w:rsidRPr="00373F25">
              <w:rPr>
                <w:rFonts w:cs="Arial"/>
                <w:i/>
                <w:color w:val="000000" w:themeColor="text1"/>
              </w:rPr>
              <w:t>Display of centred symbols offset.</w:t>
            </w:r>
          </w:p>
        </w:tc>
      </w:tr>
      <w:tr w:rsidR="006C7785" w14:paraId="167053F7" w14:textId="77777777" w:rsidTr="00380FCD">
        <w:trPr>
          <w:tblHeader/>
        </w:trPr>
        <w:tc>
          <w:tcPr>
            <w:tcW w:w="9526" w:type="dxa"/>
            <w:gridSpan w:val="4"/>
            <w:shd w:val="clear" w:color="auto" w:fill="CCFFCC"/>
            <w:vAlign w:val="center"/>
          </w:tcPr>
          <w:p w14:paraId="05B546F8" w14:textId="77777777" w:rsidR="006C7785" w:rsidRPr="00373F25" w:rsidRDefault="006C7785" w:rsidP="00380FCD">
            <w:pPr>
              <w:rPr>
                <w:rFonts w:cs="Arial"/>
                <w:color w:val="000000" w:themeColor="text1"/>
              </w:rPr>
            </w:pPr>
            <w:r w:rsidRPr="00373F25">
              <w:rPr>
                <w:rFonts w:cs="Arial"/>
                <w:b/>
                <w:color w:val="000000" w:themeColor="text1"/>
              </w:rPr>
              <w:t>Setup</w:t>
            </w:r>
          </w:p>
        </w:tc>
      </w:tr>
      <w:tr w:rsidR="006C7785" w14:paraId="56870043" w14:textId="77777777" w:rsidTr="00380FCD">
        <w:trPr>
          <w:tblHeader/>
        </w:trPr>
        <w:tc>
          <w:tcPr>
            <w:tcW w:w="9526" w:type="dxa"/>
            <w:gridSpan w:val="4"/>
            <w:vAlign w:val="center"/>
          </w:tcPr>
          <w:p w14:paraId="6E51E339" w14:textId="77777777" w:rsidR="006C7785" w:rsidRPr="00373F25" w:rsidRDefault="006C7785" w:rsidP="00380FCD">
            <w:pPr>
              <w:rPr>
                <w:rFonts w:cs="Arial"/>
                <w:color w:val="000000" w:themeColor="text1"/>
              </w:rPr>
            </w:pPr>
            <w:r w:rsidRPr="00373F25">
              <w:rPr>
                <w:rFonts w:cs="Arial"/>
                <w:i/>
                <w:color w:val="000000" w:themeColor="text1"/>
              </w:rPr>
              <w:t xml:space="preserve">As for test </w:t>
            </w:r>
            <w:r w:rsidRPr="00373F25">
              <w:rPr>
                <w:rFonts w:cs="Arial"/>
                <w:color w:val="000000" w:themeColor="text1"/>
              </w:rPr>
              <w:t>CentredSymbols1</w:t>
            </w:r>
          </w:p>
        </w:tc>
      </w:tr>
      <w:tr w:rsidR="006C7785" w14:paraId="720AD817" w14:textId="77777777" w:rsidTr="00380FCD">
        <w:trPr>
          <w:tblHeader/>
        </w:trPr>
        <w:tc>
          <w:tcPr>
            <w:tcW w:w="9526" w:type="dxa"/>
            <w:gridSpan w:val="4"/>
            <w:shd w:val="clear" w:color="auto" w:fill="CCFFCC"/>
            <w:vAlign w:val="center"/>
          </w:tcPr>
          <w:p w14:paraId="1421DC3D" w14:textId="77777777" w:rsidR="006C7785" w:rsidRPr="00373F25" w:rsidRDefault="006C7785" w:rsidP="00380FCD">
            <w:pPr>
              <w:rPr>
                <w:rFonts w:cs="Arial"/>
                <w:color w:val="000000" w:themeColor="text1"/>
              </w:rPr>
            </w:pPr>
            <w:r w:rsidRPr="00373F25">
              <w:rPr>
                <w:rFonts w:cs="Arial"/>
                <w:b/>
                <w:color w:val="000000" w:themeColor="text1"/>
              </w:rPr>
              <w:t>Action</w:t>
            </w:r>
          </w:p>
        </w:tc>
      </w:tr>
      <w:tr w:rsidR="006C7785" w14:paraId="116B6B15" w14:textId="77777777" w:rsidTr="00380FCD">
        <w:trPr>
          <w:tblHeader/>
        </w:trPr>
        <w:tc>
          <w:tcPr>
            <w:tcW w:w="9526" w:type="dxa"/>
            <w:gridSpan w:val="4"/>
            <w:vAlign w:val="center"/>
          </w:tcPr>
          <w:p w14:paraId="2510D295" w14:textId="77777777" w:rsidR="006C7785" w:rsidRPr="00373F25" w:rsidRDefault="006C7785" w:rsidP="00380FCD">
            <w:pPr>
              <w:rPr>
                <w:rFonts w:cs="Arial"/>
                <w:i/>
                <w:color w:val="000000" w:themeColor="text1"/>
              </w:rPr>
            </w:pPr>
            <w:r w:rsidRPr="00373F25">
              <w:rPr>
                <w:rFonts w:cs="Arial"/>
                <w:i/>
                <w:color w:val="000000" w:themeColor="text1"/>
              </w:rPr>
              <w:t>Centre the display on position 32°32.085’S 61° 21.415’E and then zoom in to a scale of 1:10 000.</w:t>
            </w:r>
          </w:p>
        </w:tc>
      </w:tr>
      <w:tr w:rsidR="006C7785" w14:paraId="1D80B167" w14:textId="77777777" w:rsidTr="00380FCD">
        <w:trPr>
          <w:tblHeader/>
        </w:trPr>
        <w:tc>
          <w:tcPr>
            <w:tcW w:w="9526" w:type="dxa"/>
            <w:gridSpan w:val="4"/>
            <w:tcBorders>
              <w:bottom w:val="single" w:sz="4" w:space="0" w:color="auto"/>
            </w:tcBorders>
            <w:shd w:val="clear" w:color="auto" w:fill="CCFFCC"/>
            <w:vAlign w:val="center"/>
          </w:tcPr>
          <w:p w14:paraId="60F7CD02" w14:textId="77777777" w:rsidR="006C7785" w:rsidRPr="00373F25" w:rsidRDefault="006C7785" w:rsidP="00380FCD">
            <w:pPr>
              <w:rPr>
                <w:rFonts w:cs="Arial"/>
                <w:color w:val="000000" w:themeColor="text1"/>
              </w:rPr>
            </w:pPr>
            <w:r w:rsidRPr="00373F25">
              <w:rPr>
                <w:rFonts w:cs="Arial"/>
                <w:b/>
                <w:color w:val="000000" w:themeColor="text1"/>
              </w:rPr>
              <w:t>Results</w:t>
            </w:r>
          </w:p>
        </w:tc>
      </w:tr>
      <w:tr w:rsidR="006C7785" w14:paraId="5D4554B3" w14:textId="77777777" w:rsidTr="00380FCD">
        <w:trPr>
          <w:tblHeader/>
        </w:trPr>
        <w:tc>
          <w:tcPr>
            <w:tcW w:w="9526" w:type="dxa"/>
            <w:gridSpan w:val="4"/>
            <w:tcBorders>
              <w:bottom w:val="nil"/>
            </w:tcBorders>
            <w:vAlign w:val="center"/>
          </w:tcPr>
          <w:p w14:paraId="6D227091" w14:textId="77777777" w:rsidR="006C7785" w:rsidRPr="00373F25" w:rsidRDefault="006C7785" w:rsidP="00380FCD">
            <w:pPr>
              <w:rPr>
                <w:rFonts w:cs="Arial"/>
                <w:i/>
                <w:color w:val="000000" w:themeColor="text1"/>
              </w:rPr>
            </w:pPr>
            <w:r w:rsidRPr="00373F25">
              <w:rPr>
                <w:rFonts w:cs="Arial"/>
                <w:i/>
                <w:color w:val="000000" w:themeColor="text1"/>
              </w:rPr>
              <w:t>Confirm that the feature displays as in the image below:</w:t>
            </w:r>
          </w:p>
        </w:tc>
      </w:tr>
      <w:tr w:rsidR="006C7785" w14:paraId="72B504C4" w14:textId="77777777" w:rsidTr="00380FCD">
        <w:trPr>
          <w:tblHeader/>
        </w:trPr>
        <w:tc>
          <w:tcPr>
            <w:tcW w:w="9526" w:type="dxa"/>
            <w:gridSpan w:val="4"/>
            <w:tcBorders>
              <w:top w:val="nil"/>
              <w:bottom w:val="nil"/>
            </w:tcBorders>
            <w:vAlign w:val="center"/>
          </w:tcPr>
          <w:p w14:paraId="47CF31C4"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4A8BA0E9" wp14:editId="27958F8B">
                  <wp:extent cx="5515743" cy="2067211"/>
                  <wp:effectExtent l="0" t="0" r="8757" b="9239"/>
                  <wp:docPr id="191" name="Picture 64" descr="A blue rectangle with a purple arrow pointing to a ancho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Picture 64" descr="A blue rectangle with a purple arrow pointing to a anchor&#10;&#10;Description automatically generated"/>
                          <pic:cNvPicPr/>
                        </pic:nvPicPr>
                        <pic:blipFill>
                          <a:blip r:embed="rId148"/>
                          <a:stretch>
                            <a:fillRect/>
                          </a:stretch>
                        </pic:blipFill>
                        <pic:spPr>
                          <a:xfrm>
                            <a:off x="0" y="0"/>
                            <a:ext cx="5515743" cy="2067211"/>
                          </a:xfrm>
                          <a:prstGeom prst="rect">
                            <a:avLst/>
                          </a:prstGeom>
                          <a:noFill/>
                          <a:ln>
                            <a:noFill/>
                            <a:prstDash/>
                          </a:ln>
                        </pic:spPr>
                      </pic:pic>
                    </a:graphicData>
                  </a:graphic>
                </wp:inline>
              </w:drawing>
            </w:r>
          </w:p>
        </w:tc>
      </w:tr>
      <w:tr w:rsidR="006C7785" w14:paraId="6804C74B" w14:textId="77777777" w:rsidTr="00380FCD">
        <w:trPr>
          <w:tblHeader/>
        </w:trPr>
        <w:tc>
          <w:tcPr>
            <w:tcW w:w="9526" w:type="dxa"/>
            <w:gridSpan w:val="4"/>
            <w:tcBorders>
              <w:top w:val="nil"/>
              <w:bottom w:val="nil"/>
            </w:tcBorders>
            <w:vAlign w:val="center"/>
          </w:tcPr>
          <w:p w14:paraId="2584C7DE" w14:textId="77777777" w:rsidR="006C7785" w:rsidRPr="00373F25" w:rsidRDefault="006C7785" w:rsidP="00380FCD">
            <w:pPr>
              <w:rPr>
                <w:rFonts w:cs="Arial"/>
                <w:i/>
              </w:rPr>
            </w:pPr>
            <w:r w:rsidRPr="00373F25">
              <w:rPr>
                <w:rFonts w:cs="Arial"/>
                <w:i/>
              </w:rPr>
              <w:t>Note: the display should show the centred symbol(s) offset.</w:t>
            </w:r>
          </w:p>
          <w:p w14:paraId="71F46271" w14:textId="77777777" w:rsidR="006C7785" w:rsidRPr="00373F25" w:rsidRDefault="006C7785" w:rsidP="00380FCD">
            <w:pPr>
              <w:rPr>
                <w:rFonts w:cs="Arial"/>
                <w:i/>
              </w:rPr>
            </w:pPr>
          </w:p>
          <w:p w14:paraId="47717E3D" w14:textId="77777777" w:rsidR="006C7785" w:rsidRPr="00373F25" w:rsidRDefault="006C7785" w:rsidP="00380FCD">
            <w:pPr>
              <w:rPr>
                <w:rFonts w:cs="Arial"/>
                <w:i/>
              </w:rPr>
            </w:pPr>
            <w:r w:rsidRPr="00373F25">
              <w:rPr>
                <w:rFonts w:cs="Arial"/>
                <w:i/>
              </w:rPr>
              <w:t>Zoom out to scale 1:50 000 and confirm that the feature now displays as follows:</w:t>
            </w:r>
          </w:p>
        </w:tc>
      </w:tr>
      <w:tr w:rsidR="006C7785" w14:paraId="3660A410" w14:textId="77777777" w:rsidTr="00380FCD">
        <w:trPr>
          <w:tblHeader/>
        </w:trPr>
        <w:tc>
          <w:tcPr>
            <w:tcW w:w="9526" w:type="dxa"/>
            <w:gridSpan w:val="4"/>
            <w:tcBorders>
              <w:top w:val="nil"/>
              <w:bottom w:val="nil"/>
            </w:tcBorders>
            <w:vAlign w:val="center"/>
          </w:tcPr>
          <w:p w14:paraId="1A5E7FFC" w14:textId="77777777" w:rsidR="006C7785" w:rsidRPr="00373F25" w:rsidRDefault="006C7785" w:rsidP="00380FCD">
            <w:pPr>
              <w:jc w:val="center"/>
              <w:rPr>
                <w:rFonts w:cs="Arial"/>
              </w:rPr>
            </w:pPr>
            <w:r w:rsidRPr="00373F25">
              <w:rPr>
                <w:rFonts w:cs="Arial"/>
                <w:noProof/>
                <w:lang w:val="en-IN" w:eastAsia="en-IN"/>
              </w:rPr>
              <w:drawing>
                <wp:inline distT="0" distB="0" distL="0" distR="0" wp14:anchorId="129F54B3" wp14:editId="05811A18">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209842" cy="419160"/>
                          </a:xfrm>
                          <a:prstGeom prst="rect">
                            <a:avLst/>
                          </a:prstGeom>
                          <a:noFill/>
                          <a:ln>
                            <a:noFill/>
                            <a:prstDash/>
                          </a:ln>
                        </pic:spPr>
                      </pic:pic>
                    </a:graphicData>
                  </a:graphic>
                </wp:inline>
              </w:drawing>
            </w:r>
          </w:p>
        </w:tc>
      </w:tr>
      <w:tr w:rsidR="006C7785" w14:paraId="1AB956F0" w14:textId="77777777" w:rsidTr="00380FCD">
        <w:trPr>
          <w:tblHeader/>
        </w:trPr>
        <w:tc>
          <w:tcPr>
            <w:tcW w:w="9526" w:type="dxa"/>
            <w:gridSpan w:val="4"/>
            <w:tcBorders>
              <w:top w:val="nil"/>
            </w:tcBorders>
            <w:vAlign w:val="center"/>
          </w:tcPr>
          <w:p w14:paraId="3482D886" w14:textId="77777777" w:rsidR="006C7785" w:rsidRPr="00373F25" w:rsidRDefault="006C7785" w:rsidP="00380FCD">
            <w:pPr>
              <w:rPr>
                <w:rFonts w:cs="Arial"/>
                <w:i/>
              </w:rPr>
            </w:pPr>
            <w:r w:rsidRPr="00373F25">
              <w:rPr>
                <w:rFonts w:cs="Arial"/>
                <w:i/>
              </w:rPr>
              <w:t>Note: the display should only show the arrow as above without the centred symbol(s) offset.</w:t>
            </w:r>
          </w:p>
        </w:tc>
      </w:tr>
    </w:tbl>
    <w:p w14:paraId="5348E8E3" w14:textId="77777777" w:rsidR="006C7785" w:rsidRDefault="006C7785" w:rsidP="006C7785"/>
    <w:p w14:paraId="2F1B330B"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1EE6C01F" w14:textId="77777777" w:rsidTr="00380FCD">
        <w:trPr>
          <w:trHeight w:val="454"/>
          <w:tblHeader/>
        </w:trPr>
        <w:tc>
          <w:tcPr>
            <w:tcW w:w="2381" w:type="dxa"/>
            <w:shd w:val="clear" w:color="auto" w:fill="CCFFCC"/>
            <w:vAlign w:val="center"/>
          </w:tcPr>
          <w:p w14:paraId="4181FA06" w14:textId="77777777" w:rsidR="006C7785" w:rsidRPr="00373F25" w:rsidRDefault="006C7785" w:rsidP="00380FCD">
            <w:pPr>
              <w:rPr>
                <w:rFonts w:cs="Arial"/>
              </w:rPr>
            </w:pPr>
            <w:r w:rsidRPr="00373F25">
              <w:rPr>
                <w:rFonts w:cs="Arial"/>
                <w:b/>
              </w:rPr>
              <w:lastRenderedPageBreak/>
              <w:t>Test Reference</w:t>
            </w:r>
          </w:p>
        </w:tc>
        <w:tc>
          <w:tcPr>
            <w:tcW w:w="2381" w:type="dxa"/>
            <w:shd w:val="clear" w:color="auto" w:fill="CCFFCC"/>
            <w:vAlign w:val="center"/>
          </w:tcPr>
          <w:p w14:paraId="32618788" w14:textId="77777777" w:rsidR="006C7785" w:rsidRPr="00373F25" w:rsidRDefault="006C7785" w:rsidP="00380FCD">
            <w:pPr>
              <w:rPr>
                <w:rFonts w:cs="Arial"/>
              </w:rPr>
            </w:pPr>
            <w:r w:rsidRPr="00373F25">
              <w:rPr>
                <w:rFonts w:cs="Arial"/>
              </w:rPr>
              <w:t>CentredSymbols3</w:t>
            </w:r>
          </w:p>
        </w:tc>
        <w:tc>
          <w:tcPr>
            <w:tcW w:w="2382" w:type="dxa"/>
            <w:shd w:val="clear" w:color="auto" w:fill="CCFFCC"/>
            <w:vAlign w:val="center"/>
          </w:tcPr>
          <w:p w14:paraId="62992D98" w14:textId="77777777" w:rsidR="006C7785" w:rsidRPr="00373F25" w:rsidRDefault="006C7785" w:rsidP="00380FCD">
            <w:pPr>
              <w:rPr>
                <w:rFonts w:cs="Arial"/>
              </w:rPr>
            </w:pPr>
            <w:r w:rsidRPr="00373F25">
              <w:rPr>
                <w:rFonts w:cs="Arial"/>
                <w:b/>
              </w:rPr>
              <w:t>IHO Reference</w:t>
            </w:r>
          </w:p>
        </w:tc>
        <w:tc>
          <w:tcPr>
            <w:tcW w:w="2382" w:type="dxa"/>
            <w:shd w:val="clear" w:color="auto" w:fill="CCFFCC"/>
            <w:vAlign w:val="center"/>
          </w:tcPr>
          <w:p w14:paraId="2976FB1C" w14:textId="77777777" w:rsidR="006C7785" w:rsidRPr="00373F25" w:rsidRDefault="006C7785" w:rsidP="00380FCD">
            <w:pPr>
              <w:spacing w:line="240" w:lineRule="auto"/>
              <w:rPr>
                <w:rFonts w:cs="Arial"/>
                <w:color w:val="000000"/>
              </w:rPr>
            </w:pPr>
            <w:r w:rsidRPr="00373F25">
              <w:rPr>
                <w:rFonts w:cs="Arial"/>
                <w:color w:val="000000"/>
              </w:rPr>
              <w:t>S-98 C-7.2.4</w:t>
            </w:r>
          </w:p>
          <w:p w14:paraId="548C214F" w14:textId="77777777" w:rsidR="006C7785" w:rsidRPr="00373F25" w:rsidRDefault="006C7785" w:rsidP="00380FCD">
            <w:pPr>
              <w:rPr>
                <w:rFonts w:cs="Arial"/>
              </w:rPr>
            </w:pPr>
          </w:p>
        </w:tc>
      </w:tr>
      <w:tr w:rsidR="006C7785" w14:paraId="673E451C" w14:textId="77777777" w:rsidTr="00380FCD">
        <w:trPr>
          <w:tblHeader/>
        </w:trPr>
        <w:tc>
          <w:tcPr>
            <w:tcW w:w="9526" w:type="dxa"/>
            <w:gridSpan w:val="4"/>
            <w:shd w:val="clear" w:color="auto" w:fill="CCFFCC"/>
            <w:vAlign w:val="center"/>
          </w:tcPr>
          <w:p w14:paraId="156538BC" w14:textId="77777777" w:rsidR="006C7785" w:rsidRPr="00373F25" w:rsidRDefault="006C7785" w:rsidP="00380FCD">
            <w:pPr>
              <w:rPr>
                <w:rFonts w:cs="Arial"/>
              </w:rPr>
            </w:pPr>
            <w:r w:rsidRPr="00373F25">
              <w:rPr>
                <w:rFonts w:cs="Arial"/>
                <w:b/>
              </w:rPr>
              <w:t>Test description</w:t>
            </w:r>
          </w:p>
        </w:tc>
      </w:tr>
      <w:tr w:rsidR="006C7785" w14:paraId="7C8B25DF" w14:textId="77777777" w:rsidTr="00380FCD">
        <w:trPr>
          <w:tblHeader/>
        </w:trPr>
        <w:tc>
          <w:tcPr>
            <w:tcW w:w="9526" w:type="dxa"/>
            <w:gridSpan w:val="4"/>
            <w:vAlign w:val="center"/>
          </w:tcPr>
          <w:p w14:paraId="5AEE2195" w14:textId="77777777" w:rsidR="006C7785" w:rsidRPr="00373F25" w:rsidRDefault="006C7785" w:rsidP="00380FCD">
            <w:pPr>
              <w:rPr>
                <w:rFonts w:cs="Arial"/>
                <w:i/>
              </w:rPr>
            </w:pPr>
            <w:r w:rsidRPr="00373F25">
              <w:rPr>
                <w:rFonts w:cs="Arial"/>
                <w:i/>
              </w:rPr>
              <w:t>Display of centred symbols which conflict with the own ship symbol.</w:t>
            </w:r>
          </w:p>
        </w:tc>
      </w:tr>
      <w:tr w:rsidR="006C7785" w14:paraId="7A26412D" w14:textId="77777777" w:rsidTr="00380FCD">
        <w:trPr>
          <w:tblHeader/>
        </w:trPr>
        <w:tc>
          <w:tcPr>
            <w:tcW w:w="9526" w:type="dxa"/>
            <w:gridSpan w:val="4"/>
            <w:shd w:val="clear" w:color="auto" w:fill="CCFFCC"/>
            <w:vAlign w:val="center"/>
          </w:tcPr>
          <w:p w14:paraId="0138C690" w14:textId="77777777" w:rsidR="006C7785" w:rsidRPr="00373F25" w:rsidRDefault="006C7785" w:rsidP="00380FCD">
            <w:pPr>
              <w:rPr>
                <w:rFonts w:cs="Arial"/>
              </w:rPr>
            </w:pPr>
            <w:r w:rsidRPr="00373F25">
              <w:rPr>
                <w:rFonts w:cs="Arial"/>
                <w:b/>
              </w:rPr>
              <w:t>Setup</w:t>
            </w:r>
          </w:p>
        </w:tc>
      </w:tr>
      <w:tr w:rsidR="006C7785" w14:paraId="010FD566" w14:textId="77777777" w:rsidTr="00380FCD">
        <w:trPr>
          <w:tblHeader/>
        </w:trPr>
        <w:tc>
          <w:tcPr>
            <w:tcW w:w="9526" w:type="dxa"/>
            <w:gridSpan w:val="4"/>
            <w:vAlign w:val="center"/>
          </w:tcPr>
          <w:p w14:paraId="289F4466" w14:textId="77777777" w:rsidR="006C7785" w:rsidRPr="00373F25" w:rsidRDefault="006C7785" w:rsidP="00380FCD">
            <w:pPr>
              <w:rPr>
                <w:rFonts w:cs="Arial"/>
              </w:rPr>
            </w:pPr>
            <w:r w:rsidRPr="00373F25">
              <w:rPr>
                <w:rFonts w:cs="Arial"/>
                <w:i/>
              </w:rPr>
              <w:t xml:space="preserve">As for test </w:t>
            </w:r>
            <w:r w:rsidRPr="00373F25">
              <w:rPr>
                <w:rFonts w:cs="Arial"/>
              </w:rPr>
              <w:t>CentredSymbols1</w:t>
            </w:r>
          </w:p>
        </w:tc>
      </w:tr>
      <w:tr w:rsidR="006C7785" w14:paraId="0D4611DE" w14:textId="77777777" w:rsidTr="00380FCD">
        <w:trPr>
          <w:tblHeader/>
        </w:trPr>
        <w:tc>
          <w:tcPr>
            <w:tcW w:w="9526" w:type="dxa"/>
            <w:gridSpan w:val="4"/>
            <w:shd w:val="clear" w:color="auto" w:fill="CCFFCC"/>
            <w:vAlign w:val="center"/>
          </w:tcPr>
          <w:p w14:paraId="577A6373" w14:textId="77777777" w:rsidR="006C7785" w:rsidRPr="00373F25" w:rsidRDefault="006C7785" w:rsidP="00380FCD">
            <w:pPr>
              <w:rPr>
                <w:rFonts w:cs="Arial"/>
              </w:rPr>
            </w:pPr>
            <w:r w:rsidRPr="00373F25">
              <w:rPr>
                <w:rFonts w:cs="Arial"/>
                <w:b/>
              </w:rPr>
              <w:t>Action</w:t>
            </w:r>
          </w:p>
        </w:tc>
      </w:tr>
      <w:tr w:rsidR="006C7785" w14:paraId="6F942226" w14:textId="77777777" w:rsidTr="00380FCD">
        <w:trPr>
          <w:tblHeader/>
        </w:trPr>
        <w:tc>
          <w:tcPr>
            <w:tcW w:w="9526" w:type="dxa"/>
            <w:gridSpan w:val="4"/>
            <w:vAlign w:val="center"/>
          </w:tcPr>
          <w:p w14:paraId="54281D7B" w14:textId="77777777" w:rsidR="006C7785" w:rsidRPr="00373F25" w:rsidRDefault="006C7785" w:rsidP="00380FCD">
            <w:pPr>
              <w:rPr>
                <w:rFonts w:cs="Arial"/>
                <w:i/>
              </w:rPr>
            </w:pPr>
            <w:r w:rsidRPr="00373F25">
              <w:rPr>
                <w:rFonts w:cs="Arial"/>
                <w:i/>
              </w:rPr>
              <w:t>Centre the display on position 32°32.085’S 61° 21.415’E and then zoom in to a scale of 1:1 000.</w:t>
            </w:r>
          </w:p>
          <w:p w14:paraId="21FFDB7E" w14:textId="77777777" w:rsidR="006C7785" w:rsidRPr="00373F25" w:rsidRDefault="006C7785" w:rsidP="00380FCD">
            <w:pPr>
              <w:rPr>
                <w:rFonts w:cs="Arial"/>
                <w:i/>
              </w:rPr>
            </w:pPr>
            <w:r w:rsidRPr="00373F25">
              <w:rPr>
                <w:rFonts w:cs="Arial"/>
                <w:i/>
              </w:rPr>
              <w:t>Simulate own ship on position 32°32.085’S 61° 21.415’E</w:t>
            </w:r>
          </w:p>
        </w:tc>
      </w:tr>
      <w:tr w:rsidR="006C7785" w14:paraId="0BF4AE57" w14:textId="77777777" w:rsidTr="00380FCD">
        <w:trPr>
          <w:tblHeader/>
        </w:trPr>
        <w:tc>
          <w:tcPr>
            <w:tcW w:w="9526" w:type="dxa"/>
            <w:gridSpan w:val="4"/>
            <w:tcBorders>
              <w:bottom w:val="single" w:sz="4" w:space="0" w:color="auto"/>
            </w:tcBorders>
            <w:shd w:val="clear" w:color="auto" w:fill="CCFFCC"/>
            <w:vAlign w:val="center"/>
          </w:tcPr>
          <w:p w14:paraId="20EF008C" w14:textId="77777777" w:rsidR="006C7785" w:rsidRPr="00373F25" w:rsidRDefault="006C7785" w:rsidP="00380FCD">
            <w:pPr>
              <w:rPr>
                <w:rFonts w:cs="Arial"/>
              </w:rPr>
            </w:pPr>
            <w:r w:rsidRPr="00373F25">
              <w:rPr>
                <w:rFonts w:cs="Arial"/>
                <w:b/>
              </w:rPr>
              <w:t>Results</w:t>
            </w:r>
          </w:p>
        </w:tc>
      </w:tr>
      <w:tr w:rsidR="006C7785" w14:paraId="1DD0EC66" w14:textId="77777777" w:rsidTr="00380FCD">
        <w:trPr>
          <w:tblHeader/>
        </w:trPr>
        <w:tc>
          <w:tcPr>
            <w:tcW w:w="9526" w:type="dxa"/>
            <w:gridSpan w:val="4"/>
            <w:tcBorders>
              <w:bottom w:val="nil"/>
            </w:tcBorders>
            <w:vAlign w:val="center"/>
          </w:tcPr>
          <w:p w14:paraId="44D0EAEA" w14:textId="77777777" w:rsidR="006C7785" w:rsidRPr="00373F25" w:rsidRDefault="006C7785" w:rsidP="00380FCD">
            <w:pPr>
              <w:rPr>
                <w:rFonts w:cs="Arial"/>
                <w:i/>
              </w:rPr>
            </w:pPr>
            <w:r w:rsidRPr="00373F25">
              <w:rPr>
                <w:rFonts w:cs="Arial"/>
                <w:i/>
              </w:rPr>
              <w:t>Confirm that the feature displays as in the image below:</w:t>
            </w:r>
          </w:p>
        </w:tc>
      </w:tr>
      <w:tr w:rsidR="006C7785" w14:paraId="735C82B2" w14:textId="77777777" w:rsidTr="00380FCD">
        <w:trPr>
          <w:tblHeader/>
        </w:trPr>
        <w:tc>
          <w:tcPr>
            <w:tcW w:w="9526" w:type="dxa"/>
            <w:gridSpan w:val="4"/>
            <w:tcBorders>
              <w:top w:val="nil"/>
              <w:bottom w:val="nil"/>
            </w:tcBorders>
            <w:vAlign w:val="center"/>
          </w:tcPr>
          <w:p w14:paraId="7309D347" w14:textId="77777777" w:rsidR="006C7785" w:rsidRDefault="006C7785" w:rsidP="00380FCD">
            <w:pPr>
              <w:jc w:val="center"/>
            </w:pPr>
            <w:r w:rsidRPr="001B372A">
              <w:rPr>
                <w:noProof/>
                <w:lang w:val="en-IN" w:eastAsia="en-IN"/>
              </w:rPr>
              <w:drawing>
                <wp:inline distT="0" distB="0" distL="0" distR="0" wp14:anchorId="44D2ADA3" wp14:editId="615C126A">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5AFB3CE8" w14:textId="77777777" w:rsidR="006C7785" w:rsidRPr="00357E05" w:rsidRDefault="006C7785" w:rsidP="00380FCD">
            <w:pPr>
              <w:jc w:val="center"/>
              <w:rPr>
                <w:b/>
              </w:rPr>
            </w:pPr>
            <w:r>
              <w:rPr>
                <w:b/>
              </w:rPr>
              <w:t>tbd</w:t>
            </w:r>
          </w:p>
        </w:tc>
      </w:tr>
      <w:tr w:rsidR="006C7785" w14:paraId="6F3D0874" w14:textId="77777777" w:rsidTr="00380FCD">
        <w:trPr>
          <w:tblHeader/>
        </w:trPr>
        <w:tc>
          <w:tcPr>
            <w:tcW w:w="9526" w:type="dxa"/>
            <w:gridSpan w:val="4"/>
            <w:tcBorders>
              <w:top w:val="nil"/>
              <w:bottom w:val="single" w:sz="4" w:space="0" w:color="auto"/>
            </w:tcBorders>
            <w:vAlign w:val="center"/>
          </w:tcPr>
          <w:p w14:paraId="3F0ECE84" w14:textId="77777777" w:rsidR="006C7785" w:rsidRPr="00373F25" w:rsidRDefault="006C7785" w:rsidP="00380FCD">
            <w:pPr>
              <w:rPr>
                <w:rFonts w:cs="Arial"/>
                <w:i/>
              </w:rPr>
            </w:pPr>
            <w:r w:rsidRPr="00373F25">
              <w:rPr>
                <w:rFonts w:cs="Arial"/>
                <w:i/>
              </w:rPr>
              <w:t>Note: the display should show own ship symbol centred with the arrow and restriction symbol(s) offset. Even when changing the display scale the separation between own ship and the symbols shall be maintained.</w:t>
            </w:r>
          </w:p>
          <w:p w14:paraId="36156E81" w14:textId="77777777" w:rsidR="006C7785" w:rsidRDefault="006C7785" w:rsidP="00380FCD">
            <w:pPr>
              <w:rPr>
                <w:noProof/>
                <w:lang w:eastAsia="en-GB"/>
              </w:rPr>
            </w:pPr>
            <w:r w:rsidRPr="00373F25">
              <w:rPr>
                <w:rFonts w:cs="Arial"/>
                <w:i/>
              </w:rPr>
              <w:t>Note the offset between arrow and restriction symbol is specified while the own ship symbol just has to be not overlapping the centred symbols in the chart.</w:t>
            </w:r>
          </w:p>
        </w:tc>
      </w:tr>
    </w:tbl>
    <w:p w14:paraId="137A2FD2" w14:textId="77777777" w:rsidR="006C7785" w:rsidRDefault="006C7785" w:rsidP="006C7785"/>
    <w:p w14:paraId="5189517F"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3511001" w14:textId="77777777" w:rsidTr="00380FCD">
        <w:trPr>
          <w:trHeight w:val="454"/>
          <w:tblHeader/>
        </w:trPr>
        <w:tc>
          <w:tcPr>
            <w:tcW w:w="2381" w:type="dxa"/>
            <w:shd w:val="clear" w:color="auto" w:fill="CCFFCC"/>
            <w:vAlign w:val="center"/>
          </w:tcPr>
          <w:p w14:paraId="1C08568C" w14:textId="77777777" w:rsidR="006C7785" w:rsidRPr="00612848" w:rsidRDefault="006C7785" w:rsidP="00380FCD">
            <w:pPr>
              <w:rPr>
                <w:rFonts w:cs="Arial"/>
              </w:rPr>
            </w:pPr>
            <w:r w:rsidRPr="00612848">
              <w:rPr>
                <w:rFonts w:cs="Arial"/>
                <w:b/>
              </w:rPr>
              <w:lastRenderedPageBreak/>
              <w:t>Test Reference</w:t>
            </w:r>
          </w:p>
        </w:tc>
        <w:tc>
          <w:tcPr>
            <w:tcW w:w="2381" w:type="dxa"/>
            <w:shd w:val="clear" w:color="auto" w:fill="CCFFCC"/>
            <w:vAlign w:val="center"/>
          </w:tcPr>
          <w:p w14:paraId="06ECF16F" w14:textId="77777777" w:rsidR="006C7785" w:rsidRPr="00612848" w:rsidRDefault="006C7785" w:rsidP="00380FCD">
            <w:pPr>
              <w:rPr>
                <w:rFonts w:cs="Arial"/>
              </w:rPr>
            </w:pPr>
            <w:r w:rsidRPr="00612848">
              <w:rPr>
                <w:rFonts w:cs="Arial"/>
              </w:rPr>
              <w:t>CentredSymbols4</w:t>
            </w:r>
          </w:p>
        </w:tc>
        <w:tc>
          <w:tcPr>
            <w:tcW w:w="2382" w:type="dxa"/>
            <w:shd w:val="clear" w:color="auto" w:fill="CCFFCC"/>
            <w:vAlign w:val="center"/>
          </w:tcPr>
          <w:p w14:paraId="4AF6E81F" w14:textId="77777777" w:rsidR="006C7785" w:rsidRPr="00612848" w:rsidRDefault="006C7785" w:rsidP="00380FCD">
            <w:pPr>
              <w:rPr>
                <w:rFonts w:cs="Arial"/>
              </w:rPr>
            </w:pPr>
            <w:r w:rsidRPr="00612848">
              <w:rPr>
                <w:rFonts w:cs="Arial"/>
                <w:b/>
              </w:rPr>
              <w:t>IHO Reference</w:t>
            </w:r>
          </w:p>
        </w:tc>
        <w:tc>
          <w:tcPr>
            <w:tcW w:w="2382" w:type="dxa"/>
            <w:shd w:val="clear" w:color="auto" w:fill="CCFFCC"/>
            <w:vAlign w:val="center"/>
          </w:tcPr>
          <w:p w14:paraId="7D33BAF5" w14:textId="77777777" w:rsidR="006C7785" w:rsidRPr="00612848" w:rsidRDefault="006C7785" w:rsidP="00380FCD">
            <w:pPr>
              <w:spacing w:line="240" w:lineRule="auto"/>
              <w:rPr>
                <w:rFonts w:cs="Arial"/>
                <w:color w:val="000000"/>
              </w:rPr>
            </w:pPr>
            <w:r w:rsidRPr="00612848">
              <w:rPr>
                <w:rFonts w:cs="Arial"/>
                <w:color w:val="000000"/>
              </w:rPr>
              <w:t>S-98 C-7.2.4</w:t>
            </w:r>
          </w:p>
          <w:p w14:paraId="44985711" w14:textId="77777777" w:rsidR="006C7785" w:rsidRPr="00612848" w:rsidRDefault="006C7785" w:rsidP="00380FCD">
            <w:pPr>
              <w:rPr>
                <w:rFonts w:cs="Arial"/>
              </w:rPr>
            </w:pPr>
          </w:p>
        </w:tc>
      </w:tr>
      <w:tr w:rsidR="006C7785" w14:paraId="5B2D0725" w14:textId="77777777" w:rsidTr="00380FCD">
        <w:trPr>
          <w:tblHeader/>
        </w:trPr>
        <w:tc>
          <w:tcPr>
            <w:tcW w:w="9526" w:type="dxa"/>
            <w:gridSpan w:val="4"/>
            <w:shd w:val="clear" w:color="auto" w:fill="CCFFCC"/>
            <w:vAlign w:val="center"/>
          </w:tcPr>
          <w:p w14:paraId="77DFAE42" w14:textId="77777777" w:rsidR="006C7785" w:rsidRPr="00612848" w:rsidRDefault="006C7785" w:rsidP="00380FCD">
            <w:pPr>
              <w:rPr>
                <w:rFonts w:cs="Arial"/>
              </w:rPr>
            </w:pPr>
            <w:r w:rsidRPr="00612848">
              <w:rPr>
                <w:rFonts w:cs="Arial"/>
                <w:b/>
              </w:rPr>
              <w:t>Test description</w:t>
            </w:r>
          </w:p>
        </w:tc>
      </w:tr>
      <w:tr w:rsidR="006C7785" w14:paraId="3D09E0A2" w14:textId="77777777" w:rsidTr="00380FCD">
        <w:trPr>
          <w:tblHeader/>
        </w:trPr>
        <w:tc>
          <w:tcPr>
            <w:tcW w:w="9526" w:type="dxa"/>
            <w:gridSpan w:val="4"/>
            <w:vAlign w:val="center"/>
          </w:tcPr>
          <w:p w14:paraId="6978094E" w14:textId="77777777" w:rsidR="006C7785" w:rsidRPr="00612848" w:rsidRDefault="006C7785" w:rsidP="00380FCD">
            <w:pPr>
              <w:rPr>
                <w:rFonts w:cs="Arial"/>
                <w:i/>
              </w:rPr>
            </w:pPr>
            <w:r w:rsidRPr="00612848">
              <w:rPr>
                <w:rFonts w:cs="Arial"/>
                <w:i/>
              </w:rPr>
              <w:t>Display of centred symbols when area is partially off screen.</w:t>
            </w:r>
          </w:p>
        </w:tc>
      </w:tr>
      <w:tr w:rsidR="006C7785" w14:paraId="5225D0BB" w14:textId="77777777" w:rsidTr="00380FCD">
        <w:trPr>
          <w:tblHeader/>
        </w:trPr>
        <w:tc>
          <w:tcPr>
            <w:tcW w:w="9526" w:type="dxa"/>
            <w:gridSpan w:val="4"/>
            <w:shd w:val="clear" w:color="auto" w:fill="CCFFCC"/>
            <w:vAlign w:val="center"/>
          </w:tcPr>
          <w:p w14:paraId="3EFB84E3" w14:textId="77777777" w:rsidR="006C7785" w:rsidRPr="00612848" w:rsidRDefault="006C7785" w:rsidP="00380FCD">
            <w:pPr>
              <w:rPr>
                <w:rFonts w:cs="Arial"/>
              </w:rPr>
            </w:pPr>
            <w:r w:rsidRPr="00612848">
              <w:rPr>
                <w:rFonts w:cs="Arial"/>
                <w:b/>
              </w:rPr>
              <w:t>Setup</w:t>
            </w:r>
          </w:p>
        </w:tc>
      </w:tr>
      <w:tr w:rsidR="006C7785" w14:paraId="2435926A" w14:textId="77777777" w:rsidTr="00380FCD">
        <w:trPr>
          <w:tblHeader/>
        </w:trPr>
        <w:tc>
          <w:tcPr>
            <w:tcW w:w="9526" w:type="dxa"/>
            <w:gridSpan w:val="4"/>
            <w:vAlign w:val="center"/>
          </w:tcPr>
          <w:p w14:paraId="0FC56EBA"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1E60B7A2" w14:textId="77777777" w:rsidTr="00380FCD">
        <w:trPr>
          <w:tblHeader/>
        </w:trPr>
        <w:tc>
          <w:tcPr>
            <w:tcW w:w="9526" w:type="dxa"/>
            <w:gridSpan w:val="4"/>
            <w:shd w:val="clear" w:color="auto" w:fill="CCFFCC"/>
            <w:vAlign w:val="center"/>
          </w:tcPr>
          <w:p w14:paraId="363EB2DE" w14:textId="77777777" w:rsidR="006C7785" w:rsidRPr="00612848" w:rsidRDefault="006C7785" w:rsidP="00380FCD">
            <w:pPr>
              <w:rPr>
                <w:rFonts w:cs="Arial"/>
              </w:rPr>
            </w:pPr>
            <w:r w:rsidRPr="00612848">
              <w:rPr>
                <w:rFonts w:cs="Arial"/>
                <w:b/>
              </w:rPr>
              <w:t>Action</w:t>
            </w:r>
          </w:p>
        </w:tc>
      </w:tr>
      <w:tr w:rsidR="006C7785" w14:paraId="3E362E9F" w14:textId="77777777" w:rsidTr="00380FCD">
        <w:trPr>
          <w:tblHeader/>
        </w:trPr>
        <w:tc>
          <w:tcPr>
            <w:tcW w:w="9526" w:type="dxa"/>
            <w:gridSpan w:val="4"/>
            <w:vAlign w:val="center"/>
          </w:tcPr>
          <w:p w14:paraId="7F71722D" w14:textId="77777777" w:rsidR="006C7785" w:rsidRPr="00612848" w:rsidRDefault="006C7785" w:rsidP="00380FCD">
            <w:pPr>
              <w:rPr>
                <w:rFonts w:cs="Arial"/>
                <w:i/>
              </w:rPr>
            </w:pPr>
            <w:r w:rsidRPr="00612848">
              <w:rPr>
                <w:rFonts w:cs="Arial"/>
                <w:i/>
              </w:rPr>
              <w:t>Centre the display on position 32°32.805’S 61° 21.290’E and then zoom in to a scale of 1:20 000.</w:t>
            </w:r>
          </w:p>
        </w:tc>
      </w:tr>
      <w:tr w:rsidR="006C7785" w14:paraId="10C4FDBA" w14:textId="77777777" w:rsidTr="00380FCD">
        <w:trPr>
          <w:tblHeader/>
        </w:trPr>
        <w:tc>
          <w:tcPr>
            <w:tcW w:w="9526" w:type="dxa"/>
            <w:gridSpan w:val="4"/>
            <w:tcBorders>
              <w:bottom w:val="single" w:sz="4" w:space="0" w:color="auto"/>
            </w:tcBorders>
            <w:shd w:val="clear" w:color="auto" w:fill="CCFFCC"/>
            <w:vAlign w:val="center"/>
          </w:tcPr>
          <w:p w14:paraId="3FA7506B" w14:textId="77777777" w:rsidR="006C7785" w:rsidRPr="00612848" w:rsidRDefault="006C7785" w:rsidP="00380FCD">
            <w:pPr>
              <w:rPr>
                <w:rFonts w:cs="Arial"/>
              </w:rPr>
            </w:pPr>
            <w:r w:rsidRPr="00612848">
              <w:rPr>
                <w:rFonts w:cs="Arial"/>
                <w:b/>
              </w:rPr>
              <w:t>Results</w:t>
            </w:r>
          </w:p>
        </w:tc>
      </w:tr>
      <w:tr w:rsidR="006C7785" w14:paraId="5DE049B3" w14:textId="77777777" w:rsidTr="00380FCD">
        <w:trPr>
          <w:tblHeader/>
        </w:trPr>
        <w:tc>
          <w:tcPr>
            <w:tcW w:w="9526" w:type="dxa"/>
            <w:gridSpan w:val="4"/>
            <w:tcBorders>
              <w:bottom w:val="nil"/>
            </w:tcBorders>
            <w:vAlign w:val="center"/>
          </w:tcPr>
          <w:p w14:paraId="70468EC7"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21BAFE3A" w14:textId="77777777" w:rsidTr="00380FCD">
        <w:trPr>
          <w:tblHeader/>
        </w:trPr>
        <w:tc>
          <w:tcPr>
            <w:tcW w:w="9526" w:type="dxa"/>
            <w:gridSpan w:val="4"/>
            <w:tcBorders>
              <w:top w:val="nil"/>
              <w:bottom w:val="nil"/>
            </w:tcBorders>
            <w:vAlign w:val="center"/>
          </w:tcPr>
          <w:p w14:paraId="007836F7" w14:textId="77777777" w:rsidR="006C7785" w:rsidRDefault="006C7785" w:rsidP="00380FCD">
            <w:pPr>
              <w:jc w:val="center"/>
            </w:pPr>
            <w:r>
              <w:rPr>
                <w:noProof/>
                <w:lang w:val="en-IN" w:eastAsia="en-IN"/>
              </w:rPr>
              <w:drawing>
                <wp:inline distT="0" distB="0" distL="0" distR="0" wp14:anchorId="243B624C" wp14:editId="1536C5C5">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1EE15A87" w14:textId="77777777" w:rsidR="006C7785" w:rsidRPr="00357E05" w:rsidRDefault="006C7785" w:rsidP="00380FCD">
            <w:pPr>
              <w:jc w:val="center"/>
              <w:rPr>
                <w:b/>
              </w:rPr>
            </w:pPr>
            <w:r>
              <w:rPr>
                <w:b/>
              </w:rPr>
              <w:t>tbd</w:t>
            </w:r>
          </w:p>
          <w:p w14:paraId="465ABABF" w14:textId="77777777" w:rsidR="006C7785" w:rsidRPr="0015247B" w:rsidRDefault="006C7785" w:rsidP="00380FCD">
            <w:pPr>
              <w:jc w:val="center"/>
            </w:pPr>
          </w:p>
        </w:tc>
      </w:tr>
      <w:tr w:rsidR="006C7785" w14:paraId="2E85FB73" w14:textId="77777777" w:rsidTr="00380FCD">
        <w:trPr>
          <w:tblHeader/>
        </w:trPr>
        <w:tc>
          <w:tcPr>
            <w:tcW w:w="9526" w:type="dxa"/>
            <w:gridSpan w:val="4"/>
            <w:tcBorders>
              <w:top w:val="nil"/>
            </w:tcBorders>
            <w:vAlign w:val="center"/>
          </w:tcPr>
          <w:p w14:paraId="1DB7C825" w14:textId="77777777" w:rsidR="006C7785" w:rsidRPr="00E6095F" w:rsidRDefault="006C7785" w:rsidP="00380FCD">
            <w:pPr>
              <w:rPr>
                <w:i/>
              </w:rPr>
            </w:pPr>
            <w:r w:rsidRPr="00612848">
              <w:rPr>
                <w:rFonts w:cs="Arial"/>
                <w:i/>
              </w:rPr>
              <w:t>Note: the display should show the centred symbol in the centre of the visible area</w:t>
            </w:r>
            <w:r w:rsidRPr="00E6095F">
              <w:rPr>
                <w:i/>
              </w:rPr>
              <w:t>.</w:t>
            </w:r>
          </w:p>
        </w:tc>
      </w:tr>
    </w:tbl>
    <w:p w14:paraId="650C339B" w14:textId="77777777" w:rsidR="006C7785" w:rsidRDefault="006C7785" w:rsidP="006C7785"/>
    <w:p w14:paraId="2024B06E"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B383AF8" w14:textId="77777777" w:rsidTr="00380FCD">
        <w:trPr>
          <w:trHeight w:val="454"/>
          <w:tblHeader/>
        </w:trPr>
        <w:tc>
          <w:tcPr>
            <w:tcW w:w="2381" w:type="dxa"/>
            <w:shd w:val="clear" w:color="auto" w:fill="CCFFCC"/>
            <w:vAlign w:val="center"/>
          </w:tcPr>
          <w:p w14:paraId="3A912DC0" w14:textId="77777777" w:rsidR="006C7785" w:rsidRPr="00612848" w:rsidRDefault="006C7785" w:rsidP="00380FCD">
            <w:pPr>
              <w:rPr>
                <w:rFonts w:cs="Arial"/>
              </w:rPr>
            </w:pPr>
            <w:r w:rsidRPr="00612848">
              <w:rPr>
                <w:rFonts w:cs="Arial"/>
                <w:b/>
              </w:rPr>
              <w:lastRenderedPageBreak/>
              <w:t>Test Reference</w:t>
            </w:r>
          </w:p>
        </w:tc>
        <w:tc>
          <w:tcPr>
            <w:tcW w:w="2381" w:type="dxa"/>
            <w:shd w:val="clear" w:color="auto" w:fill="CCFFCC"/>
            <w:vAlign w:val="center"/>
          </w:tcPr>
          <w:p w14:paraId="6E94E4A8" w14:textId="77777777" w:rsidR="006C7785" w:rsidRPr="00612848" w:rsidRDefault="006C7785" w:rsidP="00380FCD">
            <w:pPr>
              <w:rPr>
                <w:rFonts w:cs="Arial"/>
              </w:rPr>
            </w:pPr>
            <w:r w:rsidRPr="00612848">
              <w:rPr>
                <w:rFonts w:cs="Arial"/>
              </w:rPr>
              <w:t>CentredSymbols5</w:t>
            </w:r>
          </w:p>
        </w:tc>
        <w:tc>
          <w:tcPr>
            <w:tcW w:w="2382" w:type="dxa"/>
            <w:shd w:val="clear" w:color="auto" w:fill="CCFFCC"/>
            <w:vAlign w:val="center"/>
          </w:tcPr>
          <w:p w14:paraId="6114ECED" w14:textId="77777777" w:rsidR="006C7785" w:rsidRPr="00612848" w:rsidRDefault="006C7785" w:rsidP="00380FCD">
            <w:pPr>
              <w:rPr>
                <w:rFonts w:cs="Arial"/>
              </w:rPr>
            </w:pPr>
            <w:r w:rsidRPr="00612848">
              <w:rPr>
                <w:rFonts w:cs="Arial"/>
                <w:b/>
              </w:rPr>
              <w:t>IHO Reference</w:t>
            </w:r>
          </w:p>
        </w:tc>
        <w:tc>
          <w:tcPr>
            <w:tcW w:w="2382" w:type="dxa"/>
            <w:shd w:val="clear" w:color="auto" w:fill="CCFFCC"/>
            <w:vAlign w:val="center"/>
          </w:tcPr>
          <w:p w14:paraId="7AD22F83" w14:textId="77777777" w:rsidR="006C7785" w:rsidRPr="00612848" w:rsidRDefault="006C7785" w:rsidP="00380FCD">
            <w:pPr>
              <w:spacing w:line="240" w:lineRule="auto"/>
              <w:rPr>
                <w:rFonts w:cs="Arial"/>
                <w:color w:val="000000"/>
              </w:rPr>
            </w:pPr>
            <w:r w:rsidRPr="00612848">
              <w:rPr>
                <w:rFonts w:cs="Arial"/>
                <w:color w:val="000000"/>
              </w:rPr>
              <w:t>S-98 C-7.2.4</w:t>
            </w:r>
          </w:p>
          <w:p w14:paraId="6C75B89C" w14:textId="77777777" w:rsidR="006C7785" w:rsidRPr="00612848" w:rsidRDefault="006C7785" w:rsidP="00380FCD">
            <w:pPr>
              <w:rPr>
                <w:rFonts w:cs="Arial"/>
              </w:rPr>
            </w:pPr>
          </w:p>
        </w:tc>
      </w:tr>
      <w:tr w:rsidR="006C7785" w14:paraId="75CD09A1" w14:textId="77777777" w:rsidTr="00380FCD">
        <w:trPr>
          <w:tblHeader/>
        </w:trPr>
        <w:tc>
          <w:tcPr>
            <w:tcW w:w="9526" w:type="dxa"/>
            <w:gridSpan w:val="4"/>
            <w:shd w:val="clear" w:color="auto" w:fill="CCFFCC"/>
            <w:vAlign w:val="center"/>
          </w:tcPr>
          <w:p w14:paraId="373B3780" w14:textId="77777777" w:rsidR="006C7785" w:rsidRPr="00612848" w:rsidRDefault="006C7785" w:rsidP="00380FCD">
            <w:pPr>
              <w:rPr>
                <w:rFonts w:cs="Arial"/>
              </w:rPr>
            </w:pPr>
            <w:r w:rsidRPr="00612848">
              <w:rPr>
                <w:rFonts w:cs="Arial"/>
                <w:b/>
              </w:rPr>
              <w:t>Test description</w:t>
            </w:r>
          </w:p>
        </w:tc>
      </w:tr>
      <w:tr w:rsidR="006C7785" w14:paraId="0F472627" w14:textId="77777777" w:rsidTr="00380FCD">
        <w:trPr>
          <w:tblHeader/>
        </w:trPr>
        <w:tc>
          <w:tcPr>
            <w:tcW w:w="9526" w:type="dxa"/>
            <w:gridSpan w:val="4"/>
            <w:vAlign w:val="center"/>
          </w:tcPr>
          <w:p w14:paraId="55F7676A" w14:textId="77777777" w:rsidR="006C7785" w:rsidRPr="00612848" w:rsidRDefault="006C7785" w:rsidP="00380FCD">
            <w:pPr>
              <w:rPr>
                <w:rFonts w:cs="Arial"/>
                <w:i/>
              </w:rPr>
            </w:pPr>
            <w:r w:rsidRPr="00612848">
              <w:rPr>
                <w:rFonts w:cs="Arial"/>
                <w:i/>
              </w:rPr>
              <w:t>Display of centred symbols within complex areas.</w:t>
            </w:r>
          </w:p>
        </w:tc>
      </w:tr>
      <w:tr w:rsidR="006C7785" w14:paraId="10BF8881" w14:textId="77777777" w:rsidTr="00380FCD">
        <w:trPr>
          <w:tblHeader/>
        </w:trPr>
        <w:tc>
          <w:tcPr>
            <w:tcW w:w="9526" w:type="dxa"/>
            <w:gridSpan w:val="4"/>
            <w:shd w:val="clear" w:color="auto" w:fill="CCFFCC"/>
            <w:vAlign w:val="center"/>
          </w:tcPr>
          <w:p w14:paraId="378F5513" w14:textId="77777777" w:rsidR="006C7785" w:rsidRPr="00612848" w:rsidRDefault="006C7785" w:rsidP="00380FCD">
            <w:pPr>
              <w:rPr>
                <w:rFonts w:cs="Arial"/>
              </w:rPr>
            </w:pPr>
            <w:r w:rsidRPr="00612848">
              <w:rPr>
                <w:rFonts w:cs="Arial"/>
                <w:b/>
              </w:rPr>
              <w:t>Setup</w:t>
            </w:r>
          </w:p>
        </w:tc>
      </w:tr>
      <w:tr w:rsidR="006C7785" w14:paraId="3FD2C774" w14:textId="77777777" w:rsidTr="00380FCD">
        <w:trPr>
          <w:tblHeader/>
        </w:trPr>
        <w:tc>
          <w:tcPr>
            <w:tcW w:w="9526" w:type="dxa"/>
            <w:gridSpan w:val="4"/>
            <w:vAlign w:val="center"/>
          </w:tcPr>
          <w:p w14:paraId="1EE48519" w14:textId="77777777" w:rsidR="006C7785" w:rsidRPr="00612848" w:rsidRDefault="006C7785" w:rsidP="00380FCD">
            <w:pPr>
              <w:rPr>
                <w:rFonts w:cs="Arial"/>
              </w:rPr>
            </w:pPr>
            <w:r w:rsidRPr="00612848">
              <w:rPr>
                <w:rFonts w:cs="Arial"/>
                <w:i/>
              </w:rPr>
              <w:t xml:space="preserve">As for test </w:t>
            </w:r>
            <w:r w:rsidRPr="00612848">
              <w:rPr>
                <w:rFonts w:cs="Arial"/>
              </w:rPr>
              <w:t>CentredSymbols1</w:t>
            </w:r>
          </w:p>
        </w:tc>
      </w:tr>
      <w:tr w:rsidR="006C7785" w14:paraId="25AF2D78" w14:textId="77777777" w:rsidTr="00380FCD">
        <w:trPr>
          <w:tblHeader/>
        </w:trPr>
        <w:tc>
          <w:tcPr>
            <w:tcW w:w="9526" w:type="dxa"/>
            <w:gridSpan w:val="4"/>
            <w:shd w:val="clear" w:color="auto" w:fill="CCFFCC"/>
            <w:vAlign w:val="center"/>
          </w:tcPr>
          <w:p w14:paraId="143A8FE6" w14:textId="77777777" w:rsidR="006C7785" w:rsidRPr="00612848" w:rsidRDefault="006C7785" w:rsidP="00380FCD">
            <w:pPr>
              <w:rPr>
                <w:rFonts w:cs="Arial"/>
              </w:rPr>
            </w:pPr>
            <w:r w:rsidRPr="00612848">
              <w:rPr>
                <w:rFonts w:cs="Arial"/>
                <w:b/>
              </w:rPr>
              <w:t>Action</w:t>
            </w:r>
          </w:p>
        </w:tc>
      </w:tr>
      <w:tr w:rsidR="006C7785" w14:paraId="02203EA3" w14:textId="77777777" w:rsidTr="00380FCD">
        <w:trPr>
          <w:tblHeader/>
        </w:trPr>
        <w:tc>
          <w:tcPr>
            <w:tcW w:w="9526" w:type="dxa"/>
            <w:gridSpan w:val="4"/>
            <w:vAlign w:val="center"/>
          </w:tcPr>
          <w:p w14:paraId="4C700FF0" w14:textId="77777777" w:rsidR="006C7785" w:rsidRPr="00612848" w:rsidRDefault="006C7785" w:rsidP="00380FCD">
            <w:pPr>
              <w:rPr>
                <w:rFonts w:cs="Arial"/>
                <w:i/>
              </w:rPr>
            </w:pPr>
            <w:r w:rsidRPr="00612848">
              <w:rPr>
                <w:rFonts w:cs="Arial"/>
                <w:i/>
              </w:rPr>
              <w:t>Centre the display on position 32°30.970’S 61° 21.330’E and then zoom in to a scale of 1:20 000.</w:t>
            </w:r>
          </w:p>
        </w:tc>
      </w:tr>
      <w:tr w:rsidR="006C7785" w14:paraId="33CE593F" w14:textId="77777777" w:rsidTr="00380FCD">
        <w:trPr>
          <w:tblHeader/>
        </w:trPr>
        <w:tc>
          <w:tcPr>
            <w:tcW w:w="9526" w:type="dxa"/>
            <w:gridSpan w:val="4"/>
            <w:tcBorders>
              <w:bottom w:val="single" w:sz="4" w:space="0" w:color="auto"/>
            </w:tcBorders>
            <w:shd w:val="clear" w:color="auto" w:fill="CCFFCC"/>
            <w:vAlign w:val="center"/>
          </w:tcPr>
          <w:p w14:paraId="2A0F9B87" w14:textId="77777777" w:rsidR="006C7785" w:rsidRPr="00612848" w:rsidRDefault="006C7785" w:rsidP="00380FCD">
            <w:pPr>
              <w:rPr>
                <w:rFonts w:cs="Arial"/>
              </w:rPr>
            </w:pPr>
            <w:r w:rsidRPr="00612848">
              <w:rPr>
                <w:rFonts w:cs="Arial"/>
                <w:b/>
              </w:rPr>
              <w:t>Results</w:t>
            </w:r>
          </w:p>
        </w:tc>
      </w:tr>
      <w:tr w:rsidR="006C7785" w14:paraId="2AA08F25" w14:textId="77777777" w:rsidTr="00380FCD">
        <w:trPr>
          <w:tblHeader/>
        </w:trPr>
        <w:tc>
          <w:tcPr>
            <w:tcW w:w="9526" w:type="dxa"/>
            <w:gridSpan w:val="4"/>
            <w:tcBorders>
              <w:bottom w:val="nil"/>
            </w:tcBorders>
            <w:vAlign w:val="center"/>
          </w:tcPr>
          <w:p w14:paraId="0E429025" w14:textId="77777777" w:rsidR="006C7785" w:rsidRPr="00612848" w:rsidRDefault="006C7785" w:rsidP="00380FCD">
            <w:pPr>
              <w:rPr>
                <w:rFonts w:cs="Arial"/>
                <w:i/>
              </w:rPr>
            </w:pPr>
            <w:r w:rsidRPr="00612848">
              <w:rPr>
                <w:rFonts w:cs="Arial"/>
                <w:i/>
              </w:rPr>
              <w:t>Confirm that the feature displays as in the image below:</w:t>
            </w:r>
          </w:p>
        </w:tc>
      </w:tr>
      <w:tr w:rsidR="006C7785" w14:paraId="64E1A16E" w14:textId="77777777" w:rsidTr="00380FCD">
        <w:trPr>
          <w:tblHeader/>
        </w:trPr>
        <w:tc>
          <w:tcPr>
            <w:tcW w:w="9526" w:type="dxa"/>
            <w:gridSpan w:val="4"/>
            <w:tcBorders>
              <w:top w:val="nil"/>
              <w:bottom w:val="nil"/>
            </w:tcBorders>
            <w:vAlign w:val="center"/>
          </w:tcPr>
          <w:p w14:paraId="6CA03EA7" w14:textId="77777777" w:rsidR="006C7785" w:rsidRDefault="006C7785" w:rsidP="00380FCD">
            <w:pPr>
              <w:jc w:val="center"/>
            </w:pPr>
            <w:r>
              <w:rPr>
                <w:noProof/>
                <w:lang w:val="en-IN" w:eastAsia="en-IN"/>
              </w:rPr>
              <w:drawing>
                <wp:inline distT="0" distB="0" distL="0" distR="0" wp14:anchorId="714DC6F8" wp14:editId="4FD6FEF8">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5A90800E" w14:textId="77777777" w:rsidR="006C7785" w:rsidRDefault="006C7785" w:rsidP="00380FCD">
            <w:pPr>
              <w:jc w:val="center"/>
              <w:rPr>
                <w:b/>
              </w:rPr>
            </w:pPr>
            <w:r>
              <w:rPr>
                <w:b/>
              </w:rPr>
              <w:t>Tbd</w:t>
            </w:r>
          </w:p>
          <w:p w14:paraId="748D8ECC" w14:textId="77777777" w:rsidR="006C7785" w:rsidRPr="00357E05" w:rsidRDefault="006C7785" w:rsidP="00380FCD">
            <w:pPr>
              <w:jc w:val="center"/>
              <w:rPr>
                <w:b/>
              </w:rPr>
            </w:pPr>
            <w:r>
              <w:rPr>
                <w:noProof/>
                <w:lang w:val="en-IN" w:eastAsia="en-IN"/>
              </w:rPr>
              <w:drawing>
                <wp:inline distT="0" distB="0" distL="0" distR="0" wp14:anchorId="06005912" wp14:editId="038618F4">
                  <wp:extent cx="2981739" cy="2276791"/>
                  <wp:effectExtent l="0" t="0" r="9111" b="9209"/>
                  <wp:docPr id="193" name="Picture 66" descr="A blue square with black x and a pink x&#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66" descr="A blue square with black x and a pink x&#10;&#10;Description automatically generated"/>
                          <pic:cNvPicPr/>
                        </pic:nvPicPr>
                        <pic:blipFill>
                          <a:blip r:embed="rId153"/>
                          <a:stretch>
                            <a:fillRect/>
                          </a:stretch>
                        </pic:blipFill>
                        <pic:spPr>
                          <a:xfrm>
                            <a:off x="0" y="0"/>
                            <a:ext cx="2981739" cy="2276791"/>
                          </a:xfrm>
                          <a:prstGeom prst="rect">
                            <a:avLst/>
                          </a:prstGeom>
                          <a:noFill/>
                          <a:ln>
                            <a:noFill/>
                            <a:prstDash/>
                          </a:ln>
                        </pic:spPr>
                      </pic:pic>
                    </a:graphicData>
                  </a:graphic>
                </wp:inline>
              </w:drawing>
            </w:r>
          </w:p>
          <w:p w14:paraId="75AC0FA8" w14:textId="77777777" w:rsidR="006C7785" w:rsidRPr="0015247B" w:rsidRDefault="006C7785" w:rsidP="00380FCD">
            <w:pPr>
              <w:jc w:val="center"/>
            </w:pPr>
          </w:p>
        </w:tc>
      </w:tr>
      <w:tr w:rsidR="006C7785" w14:paraId="3B75261B" w14:textId="77777777" w:rsidTr="00380FCD">
        <w:trPr>
          <w:tblHeader/>
        </w:trPr>
        <w:tc>
          <w:tcPr>
            <w:tcW w:w="9526" w:type="dxa"/>
            <w:gridSpan w:val="4"/>
            <w:tcBorders>
              <w:top w:val="nil"/>
            </w:tcBorders>
            <w:vAlign w:val="center"/>
          </w:tcPr>
          <w:p w14:paraId="3EFAED7A" w14:textId="77777777" w:rsidR="006C7785" w:rsidRPr="00612848" w:rsidRDefault="006C7785" w:rsidP="00380FCD">
            <w:pPr>
              <w:rPr>
                <w:rFonts w:cs="Arial"/>
                <w:i/>
              </w:rPr>
            </w:pPr>
            <w:r w:rsidRPr="00612848">
              <w:rPr>
                <w:rFonts w:cs="Arial"/>
                <w:i/>
              </w:rPr>
              <w:t xml:space="preserve">Note: the display should show the centred symbol within the </w:t>
            </w:r>
            <w:r w:rsidRPr="00612848">
              <w:rPr>
                <w:rFonts w:cs="Arial"/>
                <w:b/>
                <w:bCs/>
                <w:i/>
              </w:rPr>
              <w:t>Obstruction</w:t>
            </w:r>
            <w:r w:rsidRPr="00612848">
              <w:rPr>
                <w:rFonts w:cs="Arial"/>
                <w:i/>
              </w:rPr>
              <w:t xml:space="preserve"> area. The display may be different from the example shown above as long as the centre of the centred symbol remains within the </w:t>
            </w:r>
            <w:r w:rsidRPr="00612848">
              <w:rPr>
                <w:rFonts w:cs="Arial"/>
                <w:b/>
                <w:bCs/>
                <w:i/>
              </w:rPr>
              <w:t>Obstruction</w:t>
            </w:r>
            <w:r w:rsidRPr="00612848">
              <w:rPr>
                <w:rFonts w:cs="Arial"/>
                <w:i/>
              </w:rPr>
              <w:t xml:space="preserve"> area.</w:t>
            </w:r>
          </w:p>
        </w:tc>
      </w:tr>
    </w:tbl>
    <w:p w14:paraId="1843A9E9" w14:textId="77777777" w:rsidR="006C7785" w:rsidRDefault="006C7785" w:rsidP="006C7785"/>
    <w:p w14:paraId="76DA09C9" w14:textId="77777777" w:rsidR="006C7785" w:rsidRDefault="006C7785" w:rsidP="006C7785"/>
    <w:p w14:paraId="25B6626D" w14:textId="77777777" w:rsidR="006C7785" w:rsidRPr="00C87604" w:rsidRDefault="006C7785" w:rsidP="006C7785">
      <w:pPr>
        <w:pStyle w:val="Heading1"/>
        <w:numPr>
          <w:ilvl w:val="1"/>
          <w:numId w:val="73"/>
        </w:numPr>
        <w:tabs>
          <w:tab w:val="left" w:pos="567"/>
        </w:tabs>
        <w:spacing w:after="120"/>
        <w:ind w:left="567" w:hanging="567"/>
        <w:rPr>
          <w:rFonts w:cs="Arial"/>
          <w:b w:val="0"/>
        </w:rPr>
      </w:pPr>
      <w:r>
        <w:br w:type="page"/>
      </w:r>
      <w:bookmarkStart w:id="865" w:name="_Toc152748587"/>
      <w:r w:rsidRPr="00C87604">
        <w:rPr>
          <w:rFonts w:cs="Arial"/>
          <w:color w:val="000000" w:themeColor="text1"/>
        </w:rPr>
        <w:lastRenderedPageBreak/>
        <w:t>Scale and navigation purpose</w:t>
      </w:r>
      <w:bookmarkEnd w:id="865"/>
    </w:p>
    <w:p w14:paraId="60EAB38E" w14:textId="77777777" w:rsidR="006C7785" w:rsidRPr="00C87604" w:rsidRDefault="006C7785" w:rsidP="006C7785">
      <w:pPr>
        <w:pStyle w:val="Heading1"/>
        <w:numPr>
          <w:ilvl w:val="2"/>
          <w:numId w:val="73"/>
        </w:numPr>
        <w:tabs>
          <w:tab w:val="left" w:pos="567"/>
        </w:tabs>
        <w:spacing w:after="120"/>
        <w:ind w:left="567" w:hanging="567"/>
        <w:rPr>
          <w:rFonts w:cs="Arial"/>
          <w:b w:val="0"/>
          <w:color w:val="000000" w:themeColor="text1"/>
        </w:rPr>
      </w:pPr>
      <w:r w:rsidRPr="00C87604">
        <w:rPr>
          <w:rFonts w:cs="Arial"/>
          <w:color w:val="000000" w:themeColor="text1"/>
        </w:rP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69F08714" w14:textId="77777777" w:rsidTr="00380FCD">
        <w:trPr>
          <w:trHeight w:val="454"/>
          <w:tblHeader/>
        </w:trPr>
        <w:tc>
          <w:tcPr>
            <w:tcW w:w="2381" w:type="dxa"/>
            <w:shd w:val="clear" w:color="auto" w:fill="CCFFCC"/>
            <w:vAlign w:val="center"/>
          </w:tcPr>
          <w:p w14:paraId="26F74520" w14:textId="77777777" w:rsidR="006C7785" w:rsidRPr="00C0288A" w:rsidRDefault="006C7785" w:rsidP="00380FCD">
            <w:pPr>
              <w:rPr>
                <w:rFonts w:cs="Arial"/>
              </w:rPr>
            </w:pPr>
            <w:r w:rsidRPr="00C0288A">
              <w:rPr>
                <w:rFonts w:cs="Arial"/>
                <w:b/>
              </w:rPr>
              <w:t>Test Reference</w:t>
            </w:r>
          </w:p>
        </w:tc>
        <w:tc>
          <w:tcPr>
            <w:tcW w:w="2381" w:type="dxa"/>
            <w:shd w:val="clear" w:color="auto" w:fill="CCFFCC"/>
            <w:vAlign w:val="center"/>
          </w:tcPr>
          <w:p w14:paraId="77239DBC" w14:textId="77777777" w:rsidR="006C7785" w:rsidRPr="004065B1" w:rsidRDefault="006C7785" w:rsidP="00380FCD">
            <w:r>
              <w:t>OverscaleIndication1</w:t>
            </w:r>
          </w:p>
        </w:tc>
        <w:tc>
          <w:tcPr>
            <w:tcW w:w="2382" w:type="dxa"/>
            <w:shd w:val="clear" w:color="auto" w:fill="CCFFCC"/>
            <w:vAlign w:val="center"/>
          </w:tcPr>
          <w:p w14:paraId="2C672F95" w14:textId="77777777" w:rsidR="006C7785" w:rsidRPr="004065B1" w:rsidRDefault="006C7785" w:rsidP="00380FCD">
            <w:r w:rsidRPr="000A066E">
              <w:rPr>
                <w:b/>
              </w:rPr>
              <w:t>IHO Reference</w:t>
            </w:r>
          </w:p>
        </w:tc>
        <w:tc>
          <w:tcPr>
            <w:tcW w:w="2382" w:type="dxa"/>
            <w:shd w:val="clear" w:color="auto" w:fill="CCFFCC"/>
            <w:vAlign w:val="center"/>
          </w:tcPr>
          <w:p w14:paraId="0D992B64" w14:textId="77777777" w:rsidR="006C7785" w:rsidRDefault="006C7785" w:rsidP="00380FCD">
            <w:pPr>
              <w:spacing w:line="240" w:lineRule="auto"/>
              <w:rPr>
                <w:rFonts w:ascii="Calibri" w:hAnsi="Calibri" w:cs="Calibri"/>
                <w:color w:val="000000"/>
              </w:rPr>
            </w:pPr>
            <w:r>
              <w:rPr>
                <w:rFonts w:ascii="Calibri" w:hAnsi="Calibri" w:cs="Calibri"/>
                <w:color w:val="000000"/>
              </w:rPr>
              <w:t>S-98 C-12.1.2</w:t>
            </w:r>
          </w:p>
          <w:p w14:paraId="48226103" w14:textId="77777777" w:rsidR="006C7785" w:rsidRPr="004065B1" w:rsidRDefault="006C7785" w:rsidP="00380FCD"/>
        </w:tc>
      </w:tr>
      <w:tr w:rsidR="006C7785" w14:paraId="49A3D6E5" w14:textId="77777777" w:rsidTr="00380FCD">
        <w:trPr>
          <w:tblHeader/>
        </w:trPr>
        <w:tc>
          <w:tcPr>
            <w:tcW w:w="9526" w:type="dxa"/>
            <w:gridSpan w:val="4"/>
            <w:shd w:val="clear" w:color="auto" w:fill="CCFFCC"/>
            <w:vAlign w:val="center"/>
          </w:tcPr>
          <w:p w14:paraId="4B7B060C" w14:textId="77777777" w:rsidR="006C7785" w:rsidRPr="00C0288A" w:rsidRDefault="006C7785" w:rsidP="00380FCD">
            <w:pPr>
              <w:rPr>
                <w:rFonts w:cs="Arial"/>
              </w:rPr>
            </w:pPr>
            <w:r w:rsidRPr="00C0288A">
              <w:rPr>
                <w:rFonts w:cs="Arial"/>
                <w:b/>
              </w:rPr>
              <w:t>Test description</w:t>
            </w:r>
          </w:p>
        </w:tc>
      </w:tr>
      <w:tr w:rsidR="006C7785" w14:paraId="6E13B3FA" w14:textId="77777777" w:rsidTr="00380FCD">
        <w:trPr>
          <w:tblHeader/>
        </w:trPr>
        <w:tc>
          <w:tcPr>
            <w:tcW w:w="9526" w:type="dxa"/>
            <w:gridSpan w:val="4"/>
            <w:vAlign w:val="center"/>
          </w:tcPr>
          <w:p w14:paraId="2D77F58B" w14:textId="77777777" w:rsidR="006C7785" w:rsidRPr="00C0288A" w:rsidRDefault="006C7785" w:rsidP="00380FCD">
            <w:pPr>
              <w:rPr>
                <w:rFonts w:cs="Arial"/>
                <w:i/>
              </w:rPr>
            </w:pPr>
            <w:r w:rsidRPr="00C0288A">
              <w:rPr>
                <w:rFonts w:cs="Arial"/>
                <w:i/>
              </w:rPr>
              <w:t>Display of overscale indication.</w:t>
            </w:r>
          </w:p>
        </w:tc>
      </w:tr>
      <w:tr w:rsidR="006C7785" w14:paraId="7FF35A9D" w14:textId="77777777" w:rsidTr="00380FCD">
        <w:trPr>
          <w:tblHeader/>
        </w:trPr>
        <w:tc>
          <w:tcPr>
            <w:tcW w:w="9526" w:type="dxa"/>
            <w:gridSpan w:val="4"/>
            <w:shd w:val="clear" w:color="auto" w:fill="CCFFCC"/>
            <w:vAlign w:val="center"/>
          </w:tcPr>
          <w:p w14:paraId="04EC7FE6" w14:textId="77777777" w:rsidR="006C7785" w:rsidRPr="00C0288A" w:rsidRDefault="006C7785" w:rsidP="00380FCD">
            <w:pPr>
              <w:rPr>
                <w:rFonts w:cs="Arial"/>
              </w:rPr>
            </w:pPr>
            <w:r w:rsidRPr="00C0288A">
              <w:rPr>
                <w:rFonts w:cs="Arial"/>
                <w:b/>
              </w:rPr>
              <w:t>Setup</w:t>
            </w:r>
          </w:p>
        </w:tc>
      </w:tr>
      <w:tr w:rsidR="006C7785" w14:paraId="2AA636F0" w14:textId="77777777" w:rsidTr="00380FCD">
        <w:trPr>
          <w:tblHeader/>
        </w:trPr>
        <w:tc>
          <w:tcPr>
            <w:tcW w:w="9526" w:type="dxa"/>
            <w:gridSpan w:val="4"/>
            <w:vAlign w:val="center"/>
          </w:tcPr>
          <w:p w14:paraId="35E844DA" w14:textId="77777777" w:rsidR="006C7785" w:rsidRPr="00C0288A" w:rsidRDefault="006C7785" w:rsidP="00380FCD">
            <w:pPr>
              <w:rPr>
                <w:rFonts w:cs="Arial"/>
                <w:i/>
              </w:rPr>
            </w:pPr>
            <w:r w:rsidRPr="00C0288A">
              <w:rPr>
                <w:rFonts w:cs="Arial"/>
                <w:i/>
              </w:rPr>
              <w:t xml:space="preserve">Load the exchange set </w:t>
            </w:r>
            <w:r w:rsidRPr="00C0288A">
              <w:rPr>
                <w:rFonts w:cs="Arial"/>
                <w:b/>
                <w:bCs/>
                <w:i/>
              </w:rPr>
              <w:t>PowerUp</w:t>
            </w:r>
          </w:p>
        </w:tc>
      </w:tr>
      <w:tr w:rsidR="006C7785" w14:paraId="35766501" w14:textId="77777777" w:rsidTr="00380FCD">
        <w:trPr>
          <w:tblHeader/>
        </w:trPr>
        <w:tc>
          <w:tcPr>
            <w:tcW w:w="9526" w:type="dxa"/>
            <w:gridSpan w:val="4"/>
            <w:shd w:val="clear" w:color="auto" w:fill="CCFFCC"/>
            <w:vAlign w:val="center"/>
          </w:tcPr>
          <w:p w14:paraId="45966390" w14:textId="77777777" w:rsidR="006C7785" w:rsidRPr="00C0288A" w:rsidRDefault="006C7785" w:rsidP="00380FCD">
            <w:pPr>
              <w:rPr>
                <w:rFonts w:cs="Arial"/>
              </w:rPr>
            </w:pPr>
            <w:r w:rsidRPr="00C0288A">
              <w:rPr>
                <w:rFonts w:cs="Arial"/>
                <w:b/>
              </w:rPr>
              <w:t>Action</w:t>
            </w:r>
          </w:p>
        </w:tc>
      </w:tr>
      <w:tr w:rsidR="006C7785" w14:paraId="1703EFB7" w14:textId="77777777" w:rsidTr="00380FCD">
        <w:trPr>
          <w:tblHeader/>
        </w:trPr>
        <w:tc>
          <w:tcPr>
            <w:tcW w:w="9526" w:type="dxa"/>
            <w:gridSpan w:val="4"/>
            <w:vAlign w:val="center"/>
          </w:tcPr>
          <w:p w14:paraId="1A0D9B1A" w14:textId="77777777" w:rsidR="006C7785" w:rsidRPr="00C0288A" w:rsidRDefault="006C7785" w:rsidP="00380FCD">
            <w:pPr>
              <w:rPr>
                <w:rFonts w:cs="Arial"/>
                <w:i/>
              </w:rPr>
            </w:pPr>
            <w:r w:rsidRPr="00C0288A">
              <w:rPr>
                <w:rFonts w:cs="Arial"/>
                <w:i/>
              </w:rPr>
              <w:t>Zoom in beyond 1:25 000. This is the maximum display scale of the largest scale datasets.</w:t>
            </w:r>
          </w:p>
        </w:tc>
      </w:tr>
      <w:tr w:rsidR="006C7785" w14:paraId="3BCDE5CD" w14:textId="77777777" w:rsidTr="00380FCD">
        <w:trPr>
          <w:tblHeader/>
        </w:trPr>
        <w:tc>
          <w:tcPr>
            <w:tcW w:w="9526" w:type="dxa"/>
            <w:gridSpan w:val="4"/>
            <w:shd w:val="clear" w:color="auto" w:fill="CCFFCC"/>
            <w:vAlign w:val="center"/>
          </w:tcPr>
          <w:p w14:paraId="0D100CF6" w14:textId="77777777" w:rsidR="006C7785" w:rsidRPr="00C0288A" w:rsidRDefault="006C7785" w:rsidP="00380FCD">
            <w:pPr>
              <w:rPr>
                <w:rFonts w:cs="Arial"/>
              </w:rPr>
            </w:pPr>
            <w:r w:rsidRPr="00C0288A">
              <w:rPr>
                <w:rFonts w:cs="Arial"/>
                <w:b/>
              </w:rPr>
              <w:t>Results</w:t>
            </w:r>
          </w:p>
        </w:tc>
      </w:tr>
      <w:tr w:rsidR="006C7785" w14:paraId="023E28C3" w14:textId="77777777" w:rsidTr="00380FCD">
        <w:trPr>
          <w:tblHeader/>
        </w:trPr>
        <w:tc>
          <w:tcPr>
            <w:tcW w:w="9526" w:type="dxa"/>
            <w:gridSpan w:val="4"/>
            <w:vAlign w:val="center"/>
          </w:tcPr>
          <w:p w14:paraId="64F5B84C" w14:textId="77777777" w:rsidR="006C7785" w:rsidRPr="00C0288A" w:rsidRDefault="006C7785" w:rsidP="00380FCD">
            <w:pPr>
              <w:rPr>
                <w:rFonts w:cs="Arial"/>
                <w:i/>
              </w:rPr>
            </w:pPr>
            <w:r w:rsidRPr="00C0288A">
              <w:rPr>
                <w:rFonts w:cs="Arial"/>
                <w:i/>
              </w:rPr>
              <w:t>Confirm that an overscale indication is provided.</w:t>
            </w:r>
          </w:p>
          <w:p w14:paraId="41AC18BF" w14:textId="77777777" w:rsidR="006C7785" w:rsidRPr="00C0288A" w:rsidRDefault="006C7785" w:rsidP="00380FCD">
            <w:pPr>
              <w:rPr>
                <w:rFonts w:cs="Arial"/>
                <w:i/>
              </w:rPr>
            </w:pPr>
            <w:r w:rsidRPr="00C0288A">
              <w:rPr>
                <w:rFonts w:cs="Arial"/>
                <w:i/>
              </w:rPr>
              <w:t>For example, if scale zoomed is 1:20 000 then for areas based on maximum display scale 1:25 000 the overscale factor shall be 1.3 and for areas based on maximum display scale 1:52 000 it shall be 2.6</w:t>
            </w:r>
          </w:p>
        </w:tc>
      </w:tr>
    </w:tbl>
    <w:p w14:paraId="25AE7E5C"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2320F22" w14:textId="77777777" w:rsidTr="00380FCD">
        <w:trPr>
          <w:trHeight w:val="454"/>
          <w:tblHeader/>
        </w:trPr>
        <w:tc>
          <w:tcPr>
            <w:tcW w:w="2381" w:type="dxa"/>
            <w:shd w:val="clear" w:color="auto" w:fill="CCFFCC"/>
            <w:vAlign w:val="center"/>
          </w:tcPr>
          <w:p w14:paraId="323247C5" w14:textId="77777777" w:rsidR="006C7785" w:rsidRPr="00C0288A" w:rsidRDefault="006C7785" w:rsidP="00380FCD">
            <w:pPr>
              <w:rPr>
                <w:rFonts w:cs="Arial"/>
              </w:rPr>
            </w:pPr>
            <w:r w:rsidRPr="00C0288A">
              <w:rPr>
                <w:rFonts w:cs="Arial"/>
                <w:b/>
              </w:rPr>
              <w:lastRenderedPageBreak/>
              <w:t>Test Reference</w:t>
            </w:r>
          </w:p>
        </w:tc>
        <w:tc>
          <w:tcPr>
            <w:tcW w:w="2381" w:type="dxa"/>
            <w:shd w:val="clear" w:color="auto" w:fill="CCFFCC"/>
            <w:vAlign w:val="center"/>
          </w:tcPr>
          <w:p w14:paraId="4DF831D3" w14:textId="77777777" w:rsidR="006C7785" w:rsidRPr="00C0288A" w:rsidRDefault="006C7785" w:rsidP="00380FCD">
            <w:pPr>
              <w:rPr>
                <w:rFonts w:cs="Arial"/>
              </w:rPr>
            </w:pPr>
            <w:r w:rsidRPr="00C0288A">
              <w:rPr>
                <w:rFonts w:cs="Arial"/>
              </w:rPr>
              <w:t>OverscaleIndication2</w:t>
            </w:r>
          </w:p>
        </w:tc>
        <w:tc>
          <w:tcPr>
            <w:tcW w:w="2382" w:type="dxa"/>
            <w:shd w:val="clear" w:color="auto" w:fill="CCFFCC"/>
            <w:vAlign w:val="center"/>
          </w:tcPr>
          <w:p w14:paraId="459C3CA6" w14:textId="77777777" w:rsidR="006C7785" w:rsidRPr="00C0288A" w:rsidRDefault="006C7785" w:rsidP="00380FCD">
            <w:pPr>
              <w:rPr>
                <w:rFonts w:cs="Arial"/>
              </w:rPr>
            </w:pPr>
            <w:r w:rsidRPr="00C0288A">
              <w:rPr>
                <w:rFonts w:cs="Arial"/>
                <w:b/>
              </w:rPr>
              <w:t>IHO Reference</w:t>
            </w:r>
          </w:p>
        </w:tc>
        <w:tc>
          <w:tcPr>
            <w:tcW w:w="2382" w:type="dxa"/>
            <w:shd w:val="clear" w:color="auto" w:fill="CCFFCC"/>
            <w:vAlign w:val="center"/>
          </w:tcPr>
          <w:p w14:paraId="15CF93B5" w14:textId="77777777" w:rsidR="006C7785" w:rsidRPr="00C0288A" w:rsidRDefault="006C7785" w:rsidP="00380FCD">
            <w:pPr>
              <w:spacing w:line="240" w:lineRule="auto"/>
              <w:rPr>
                <w:rFonts w:cs="Arial"/>
                <w:color w:val="000000"/>
              </w:rPr>
            </w:pPr>
            <w:r w:rsidRPr="00C0288A">
              <w:rPr>
                <w:rFonts w:cs="Arial"/>
                <w:color w:val="000000"/>
              </w:rPr>
              <w:t>S-98 C-12.1.2</w:t>
            </w:r>
          </w:p>
          <w:p w14:paraId="576253B4" w14:textId="77777777" w:rsidR="006C7785" w:rsidRPr="00C0288A" w:rsidRDefault="006C7785" w:rsidP="00380FCD">
            <w:pPr>
              <w:rPr>
                <w:rFonts w:cs="Arial"/>
              </w:rPr>
            </w:pPr>
          </w:p>
        </w:tc>
      </w:tr>
      <w:tr w:rsidR="006C7785" w14:paraId="6C91FBC4" w14:textId="77777777" w:rsidTr="00380FCD">
        <w:trPr>
          <w:tblHeader/>
        </w:trPr>
        <w:tc>
          <w:tcPr>
            <w:tcW w:w="9526" w:type="dxa"/>
            <w:gridSpan w:val="4"/>
            <w:shd w:val="clear" w:color="auto" w:fill="CCFFCC"/>
            <w:vAlign w:val="center"/>
          </w:tcPr>
          <w:p w14:paraId="057B7707" w14:textId="77777777" w:rsidR="006C7785" w:rsidRPr="00C0288A" w:rsidRDefault="006C7785" w:rsidP="00380FCD">
            <w:pPr>
              <w:rPr>
                <w:rFonts w:cs="Arial"/>
              </w:rPr>
            </w:pPr>
            <w:r w:rsidRPr="00C0288A">
              <w:rPr>
                <w:rFonts w:cs="Arial"/>
                <w:b/>
              </w:rPr>
              <w:t>Test description</w:t>
            </w:r>
          </w:p>
        </w:tc>
      </w:tr>
      <w:tr w:rsidR="006C7785" w14:paraId="0B4077B6" w14:textId="77777777" w:rsidTr="00380FCD">
        <w:trPr>
          <w:tblHeader/>
        </w:trPr>
        <w:tc>
          <w:tcPr>
            <w:tcW w:w="9526" w:type="dxa"/>
            <w:gridSpan w:val="4"/>
            <w:vAlign w:val="center"/>
          </w:tcPr>
          <w:p w14:paraId="37747F32" w14:textId="77777777" w:rsidR="006C7785" w:rsidRPr="00C0288A" w:rsidRDefault="006C7785" w:rsidP="00380FCD">
            <w:pPr>
              <w:rPr>
                <w:rFonts w:cs="Arial"/>
                <w:i/>
              </w:rPr>
            </w:pPr>
            <w:r w:rsidRPr="00C0288A">
              <w:rPr>
                <w:rFonts w:cs="Arial"/>
                <w:i/>
              </w:rPr>
              <w:t>Display of overscale pattern.</w:t>
            </w:r>
          </w:p>
        </w:tc>
      </w:tr>
      <w:tr w:rsidR="006C7785" w14:paraId="1CE9AA79" w14:textId="77777777" w:rsidTr="00380FCD">
        <w:trPr>
          <w:tblHeader/>
        </w:trPr>
        <w:tc>
          <w:tcPr>
            <w:tcW w:w="9526" w:type="dxa"/>
            <w:gridSpan w:val="4"/>
            <w:shd w:val="clear" w:color="auto" w:fill="CCFFCC"/>
            <w:vAlign w:val="center"/>
          </w:tcPr>
          <w:p w14:paraId="433D2CBA" w14:textId="77777777" w:rsidR="006C7785" w:rsidRPr="00C0288A" w:rsidRDefault="006C7785" w:rsidP="00380FCD">
            <w:pPr>
              <w:rPr>
                <w:rFonts w:cs="Arial"/>
              </w:rPr>
            </w:pPr>
            <w:r w:rsidRPr="00C0288A">
              <w:rPr>
                <w:rFonts w:cs="Arial"/>
                <w:b/>
              </w:rPr>
              <w:t>Setup</w:t>
            </w:r>
          </w:p>
        </w:tc>
      </w:tr>
      <w:tr w:rsidR="006C7785" w14:paraId="46210D6D" w14:textId="77777777" w:rsidTr="00380FCD">
        <w:trPr>
          <w:tblHeader/>
        </w:trPr>
        <w:tc>
          <w:tcPr>
            <w:tcW w:w="9526" w:type="dxa"/>
            <w:gridSpan w:val="4"/>
            <w:vAlign w:val="center"/>
          </w:tcPr>
          <w:p w14:paraId="4B3DA1B3" w14:textId="77777777" w:rsidR="006C7785" w:rsidRPr="00C0288A" w:rsidRDefault="006C7785" w:rsidP="00380FCD">
            <w:pPr>
              <w:rPr>
                <w:rFonts w:cs="Arial"/>
                <w:i/>
              </w:rPr>
            </w:pPr>
            <w:r w:rsidRPr="00C0288A">
              <w:rPr>
                <w:rFonts w:cs="Arial"/>
                <w:i/>
              </w:rPr>
              <w:t xml:space="preserve">Load the exchange set </w:t>
            </w:r>
            <w:r w:rsidRPr="00C0288A">
              <w:rPr>
                <w:rFonts w:cs="Arial"/>
                <w:b/>
                <w:bCs/>
                <w:i/>
              </w:rPr>
              <w:t>PowerUp</w:t>
            </w:r>
          </w:p>
          <w:p w14:paraId="16711D48" w14:textId="77777777" w:rsidR="006C7785" w:rsidRPr="00C0288A" w:rsidRDefault="006C7785" w:rsidP="006C7785">
            <w:pPr>
              <w:pStyle w:val="ListParagraph"/>
              <w:numPr>
                <w:ilvl w:val="0"/>
                <w:numId w:val="24"/>
              </w:numPr>
              <w:rPr>
                <w:rFonts w:cs="Arial"/>
                <w:i/>
              </w:rPr>
            </w:pPr>
            <w:r w:rsidRPr="00C0288A">
              <w:rPr>
                <w:rFonts w:cs="Arial"/>
                <w:i/>
              </w:rPr>
              <w:t>Select Display Category Other</w:t>
            </w:r>
          </w:p>
          <w:p w14:paraId="0C7D110D" w14:textId="77777777" w:rsidR="006C7785" w:rsidRPr="00C0288A" w:rsidRDefault="006C7785" w:rsidP="006C7785">
            <w:pPr>
              <w:pStyle w:val="ListParagraph"/>
              <w:numPr>
                <w:ilvl w:val="0"/>
                <w:numId w:val="24"/>
              </w:numPr>
              <w:rPr>
                <w:rFonts w:cs="Arial"/>
                <w:i/>
              </w:rPr>
            </w:pPr>
            <w:r w:rsidRPr="00C0288A">
              <w:rPr>
                <w:rFonts w:cs="Arial"/>
                <w:i/>
              </w:rPr>
              <w:t>Select Other text</w:t>
            </w:r>
          </w:p>
          <w:p w14:paraId="3503D48C" w14:textId="77777777" w:rsidR="006C7785" w:rsidRPr="00C0288A" w:rsidRDefault="006C7785" w:rsidP="006C7785">
            <w:pPr>
              <w:pStyle w:val="ListParagraph"/>
              <w:numPr>
                <w:ilvl w:val="0"/>
                <w:numId w:val="24"/>
              </w:numPr>
              <w:rPr>
                <w:rFonts w:cs="Arial"/>
                <w:i/>
              </w:rPr>
            </w:pPr>
            <w:r w:rsidRPr="00C0288A">
              <w:rPr>
                <w:rFonts w:cs="Arial"/>
                <w:i/>
              </w:rPr>
              <w:t>Select Accuracy</w:t>
            </w:r>
          </w:p>
          <w:p w14:paraId="6EFDDADE" w14:textId="77777777" w:rsidR="006C7785" w:rsidRPr="00C0288A" w:rsidRDefault="006C7785" w:rsidP="006C7785">
            <w:pPr>
              <w:pStyle w:val="ListParagraph"/>
              <w:numPr>
                <w:ilvl w:val="0"/>
                <w:numId w:val="24"/>
              </w:numPr>
              <w:rPr>
                <w:rFonts w:cs="Arial"/>
                <w:i/>
              </w:rPr>
            </w:pPr>
            <w:r w:rsidRPr="00C0288A">
              <w:rPr>
                <w:rFonts w:cs="Arial"/>
                <w:i/>
              </w:rPr>
              <w:t>Select Highlight info</w:t>
            </w:r>
          </w:p>
          <w:p w14:paraId="1BC278F4" w14:textId="77777777" w:rsidR="006C7785" w:rsidRPr="00C0288A" w:rsidRDefault="006C7785" w:rsidP="006C7785">
            <w:pPr>
              <w:pStyle w:val="ListParagraph"/>
              <w:numPr>
                <w:ilvl w:val="0"/>
                <w:numId w:val="24"/>
              </w:numPr>
              <w:rPr>
                <w:rFonts w:cs="Arial"/>
                <w:i/>
              </w:rPr>
            </w:pPr>
            <w:r w:rsidRPr="00C0288A">
              <w:rPr>
                <w:rFonts w:cs="Arial"/>
                <w:i/>
              </w:rPr>
              <w:t>Select Symbolized boundaries</w:t>
            </w:r>
          </w:p>
          <w:p w14:paraId="0EA6D753" w14:textId="77777777" w:rsidR="006C7785" w:rsidRPr="00C0288A" w:rsidRDefault="006C7785" w:rsidP="006C7785">
            <w:pPr>
              <w:pStyle w:val="ListParagraph"/>
              <w:numPr>
                <w:ilvl w:val="0"/>
                <w:numId w:val="24"/>
              </w:numPr>
              <w:rPr>
                <w:rFonts w:cs="Arial"/>
                <w:i/>
              </w:rPr>
            </w:pPr>
            <w:r w:rsidRPr="00C0288A">
              <w:rPr>
                <w:rFonts w:cs="Arial"/>
                <w:i/>
              </w:rPr>
              <w:t xml:space="preserve">Set Safety Contour value to 7 m </w:t>
            </w:r>
          </w:p>
          <w:p w14:paraId="319F44D9" w14:textId="77777777" w:rsidR="006C7785" w:rsidRPr="00C0288A" w:rsidRDefault="006C7785" w:rsidP="006C7785">
            <w:pPr>
              <w:pStyle w:val="ListParagraph"/>
              <w:numPr>
                <w:ilvl w:val="0"/>
                <w:numId w:val="24"/>
              </w:numPr>
              <w:rPr>
                <w:rFonts w:cs="Arial"/>
                <w:i/>
              </w:rPr>
            </w:pPr>
            <w:r w:rsidRPr="00C0288A">
              <w:rPr>
                <w:rFonts w:cs="Arial"/>
                <w:i/>
              </w:rPr>
              <w:t>Set Safety Depth  value to 7 m</w:t>
            </w:r>
          </w:p>
        </w:tc>
      </w:tr>
      <w:tr w:rsidR="006C7785" w14:paraId="73A83D92" w14:textId="77777777" w:rsidTr="00380FCD">
        <w:trPr>
          <w:tblHeader/>
        </w:trPr>
        <w:tc>
          <w:tcPr>
            <w:tcW w:w="9526" w:type="dxa"/>
            <w:gridSpan w:val="4"/>
            <w:shd w:val="clear" w:color="auto" w:fill="CCFFCC"/>
            <w:vAlign w:val="center"/>
          </w:tcPr>
          <w:p w14:paraId="7D0CEB35" w14:textId="77777777" w:rsidR="006C7785" w:rsidRPr="00C0288A" w:rsidRDefault="006C7785" w:rsidP="00380FCD">
            <w:pPr>
              <w:rPr>
                <w:rFonts w:cs="Arial"/>
              </w:rPr>
            </w:pPr>
            <w:r w:rsidRPr="00C0288A">
              <w:rPr>
                <w:rFonts w:cs="Arial"/>
                <w:b/>
              </w:rPr>
              <w:t>Action</w:t>
            </w:r>
          </w:p>
        </w:tc>
      </w:tr>
      <w:tr w:rsidR="006C7785" w14:paraId="12EB8C8D" w14:textId="77777777" w:rsidTr="00380FCD">
        <w:trPr>
          <w:tblHeader/>
        </w:trPr>
        <w:tc>
          <w:tcPr>
            <w:tcW w:w="9526" w:type="dxa"/>
            <w:gridSpan w:val="4"/>
            <w:vAlign w:val="center"/>
          </w:tcPr>
          <w:p w14:paraId="184F0AD8" w14:textId="77777777" w:rsidR="006C7785" w:rsidRPr="00C0288A" w:rsidRDefault="006C7785" w:rsidP="00380FCD">
            <w:pPr>
              <w:rPr>
                <w:rFonts w:cs="Arial"/>
                <w:i/>
              </w:rPr>
            </w:pPr>
            <w:r w:rsidRPr="00C0288A">
              <w:rPr>
                <w:rFonts w:cs="Arial"/>
                <w:i/>
              </w:rPr>
              <w:t>Set chart centre at the lighthouse in the Corund Cape 32°27.447’S  060°58.599’E.</w:t>
            </w:r>
          </w:p>
          <w:p w14:paraId="2B5FBD3D" w14:textId="77777777" w:rsidR="006C7785" w:rsidRPr="00C0288A" w:rsidRDefault="006C7785" w:rsidP="00380FCD">
            <w:pPr>
              <w:rPr>
                <w:rFonts w:cs="Arial"/>
                <w:i/>
              </w:rPr>
            </w:pPr>
            <w:r w:rsidRPr="00C0288A">
              <w:rPr>
                <w:rFonts w:cs="Arial"/>
                <w:i/>
              </w:rPr>
              <w:t>Zoom in beyond 1:10 000. This is the maximum display scale of the largest scale datasets.</w:t>
            </w:r>
          </w:p>
        </w:tc>
      </w:tr>
      <w:tr w:rsidR="006C7785" w14:paraId="350DA879" w14:textId="77777777" w:rsidTr="00380FCD">
        <w:trPr>
          <w:tblHeader/>
        </w:trPr>
        <w:tc>
          <w:tcPr>
            <w:tcW w:w="9526" w:type="dxa"/>
            <w:gridSpan w:val="4"/>
            <w:tcBorders>
              <w:bottom w:val="single" w:sz="4" w:space="0" w:color="auto"/>
            </w:tcBorders>
            <w:shd w:val="clear" w:color="auto" w:fill="CCFFCC"/>
            <w:vAlign w:val="center"/>
          </w:tcPr>
          <w:p w14:paraId="717BCA52" w14:textId="77777777" w:rsidR="006C7785" w:rsidRPr="00C0288A" w:rsidRDefault="006C7785" w:rsidP="00380FCD">
            <w:pPr>
              <w:keepNext/>
              <w:keepLines/>
              <w:rPr>
                <w:rFonts w:cs="Arial"/>
              </w:rPr>
            </w:pPr>
            <w:r w:rsidRPr="00C0288A">
              <w:rPr>
                <w:rFonts w:cs="Arial"/>
                <w:b/>
              </w:rPr>
              <w:t>Results</w:t>
            </w:r>
          </w:p>
        </w:tc>
      </w:tr>
      <w:tr w:rsidR="006C7785" w14:paraId="1F1FAC72" w14:textId="77777777" w:rsidTr="00380FCD">
        <w:trPr>
          <w:tblHeader/>
        </w:trPr>
        <w:tc>
          <w:tcPr>
            <w:tcW w:w="9526" w:type="dxa"/>
            <w:gridSpan w:val="4"/>
            <w:tcBorders>
              <w:bottom w:val="nil"/>
            </w:tcBorders>
            <w:vAlign w:val="center"/>
          </w:tcPr>
          <w:p w14:paraId="6804E705" w14:textId="77777777" w:rsidR="006C7785" w:rsidRPr="00C0288A" w:rsidRDefault="006C7785" w:rsidP="00380FCD">
            <w:pPr>
              <w:keepNext/>
              <w:keepLines/>
              <w:rPr>
                <w:rFonts w:cs="Arial"/>
                <w:i/>
              </w:rPr>
            </w:pPr>
            <w:r w:rsidRPr="00C0288A">
              <w:rPr>
                <w:rFonts w:cs="Arial"/>
                <w:i/>
              </w:rPr>
              <w:t>Confirm that the overscale pattern AP(OVERSC01) is displayed.</w:t>
            </w:r>
          </w:p>
        </w:tc>
      </w:tr>
      <w:tr w:rsidR="006C7785" w14:paraId="200DECCB" w14:textId="77777777" w:rsidTr="00380FCD">
        <w:trPr>
          <w:tblHeader/>
        </w:trPr>
        <w:tc>
          <w:tcPr>
            <w:tcW w:w="9526" w:type="dxa"/>
            <w:gridSpan w:val="4"/>
            <w:tcBorders>
              <w:top w:val="nil"/>
            </w:tcBorders>
            <w:vAlign w:val="center"/>
          </w:tcPr>
          <w:p w14:paraId="1D274E09" w14:textId="77777777" w:rsidR="006C7785" w:rsidRDefault="006C7785" w:rsidP="00380FCD">
            <w:pPr>
              <w:jc w:val="center"/>
            </w:pPr>
            <w:r w:rsidRPr="00AA18DD">
              <w:rPr>
                <w:noProof/>
                <w:lang w:val="en-IN" w:eastAsia="en-IN"/>
              </w:rPr>
              <w:drawing>
                <wp:inline distT="0" distB="0" distL="0" distR="0" wp14:anchorId="1A849A71" wp14:editId="6C25AE39">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p>
          <w:p w14:paraId="07E960BA" w14:textId="77777777" w:rsidR="006C7785" w:rsidRDefault="006C7785" w:rsidP="00380FCD">
            <w:pPr>
              <w:jc w:val="center"/>
              <w:rPr>
                <w:b/>
              </w:rPr>
            </w:pPr>
            <w:r>
              <w:rPr>
                <w:b/>
              </w:rPr>
              <w:t>Tbd</w:t>
            </w:r>
          </w:p>
          <w:p w14:paraId="1F306E8D" w14:textId="77777777" w:rsidR="006C7785" w:rsidRPr="00B3606A" w:rsidRDefault="006C7785" w:rsidP="00380FCD">
            <w:pPr>
              <w:jc w:val="center"/>
            </w:pPr>
            <w:r>
              <w:fldChar w:fldCharType="begin"/>
            </w:r>
            <w:r>
              <w:fldChar w:fldCharType="end"/>
            </w:r>
          </w:p>
        </w:tc>
      </w:tr>
    </w:tbl>
    <w:p w14:paraId="5141EBDB" w14:textId="77777777" w:rsidR="006C7785" w:rsidRDefault="006C7785" w:rsidP="006C7785"/>
    <w:p w14:paraId="69020EAB" w14:textId="77777777" w:rsidR="006C7785" w:rsidRPr="00C0288A" w:rsidRDefault="006C7785" w:rsidP="006C7785">
      <w:pPr>
        <w:pStyle w:val="Heading1"/>
        <w:numPr>
          <w:ilvl w:val="2"/>
          <w:numId w:val="73"/>
        </w:numPr>
        <w:tabs>
          <w:tab w:val="left" w:pos="567"/>
        </w:tabs>
        <w:spacing w:after="120"/>
        <w:ind w:left="567" w:hanging="567"/>
        <w:rPr>
          <w:rFonts w:cs="Arial"/>
          <w:b w:val="0"/>
          <w:color w:val="000000" w:themeColor="text1"/>
        </w:rPr>
      </w:pPr>
      <w:r w:rsidRPr="00C0288A">
        <w:rPr>
          <w:rFonts w:cs="Arial"/>
          <w:color w:val="000000" w:themeColor="text1"/>
        </w:rPr>
        <w:lastRenderedPageBreak/>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7CE0264" w14:textId="77777777" w:rsidTr="00380FCD">
        <w:trPr>
          <w:trHeight w:val="454"/>
          <w:tblHeader/>
        </w:trPr>
        <w:tc>
          <w:tcPr>
            <w:tcW w:w="2381" w:type="dxa"/>
            <w:shd w:val="clear" w:color="auto" w:fill="CCFFCC"/>
            <w:vAlign w:val="center"/>
          </w:tcPr>
          <w:p w14:paraId="0EF9955C" w14:textId="77777777" w:rsidR="006C7785" w:rsidRPr="00B43E49" w:rsidRDefault="006C7785" w:rsidP="00380FCD">
            <w:pPr>
              <w:rPr>
                <w:rFonts w:cs="Arial"/>
              </w:rPr>
            </w:pPr>
            <w:r w:rsidRPr="00B43E49">
              <w:rPr>
                <w:rFonts w:cs="Arial"/>
                <w:b/>
              </w:rPr>
              <w:t>Test Reference</w:t>
            </w:r>
          </w:p>
        </w:tc>
        <w:tc>
          <w:tcPr>
            <w:tcW w:w="2381" w:type="dxa"/>
            <w:shd w:val="clear" w:color="auto" w:fill="CCFFCC"/>
            <w:vAlign w:val="center"/>
          </w:tcPr>
          <w:p w14:paraId="17E398BB" w14:textId="77777777" w:rsidR="006C7785" w:rsidRPr="00B43E49" w:rsidRDefault="006C7785" w:rsidP="00380FCD">
            <w:pPr>
              <w:rPr>
                <w:rFonts w:cs="Arial"/>
              </w:rPr>
            </w:pPr>
            <w:r w:rsidRPr="00B43E49">
              <w:rPr>
                <w:rFonts w:cs="Arial"/>
              </w:rPr>
              <w:t>LargerScaleData</w:t>
            </w:r>
          </w:p>
        </w:tc>
        <w:tc>
          <w:tcPr>
            <w:tcW w:w="2382" w:type="dxa"/>
            <w:shd w:val="clear" w:color="auto" w:fill="CCFFCC"/>
            <w:vAlign w:val="center"/>
          </w:tcPr>
          <w:p w14:paraId="1166FB27" w14:textId="77777777" w:rsidR="006C7785" w:rsidRPr="00B43E49" w:rsidRDefault="006C7785" w:rsidP="00380FCD">
            <w:pPr>
              <w:rPr>
                <w:rFonts w:cs="Arial"/>
              </w:rPr>
            </w:pPr>
            <w:r w:rsidRPr="00B43E49">
              <w:rPr>
                <w:rFonts w:cs="Arial"/>
                <w:b/>
              </w:rPr>
              <w:t>IHO Reference</w:t>
            </w:r>
          </w:p>
        </w:tc>
        <w:tc>
          <w:tcPr>
            <w:tcW w:w="2382" w:type="dxa"/>
            <w:shd w:val="clear" w:color="auto" w:fill="CCFFCC"/>
            <w:vAlign w:val="center"/>
          </w:tcPr>
          <w:p w14:paraId="36BDCA01" w14:textId="77777777" w:rsidR="006C7785" w:rsidRPr="00B43E49" w:rsidDel="00045CA9" w:rsidRDefault="006C7785" w:rsidP="00380FCD">
            <w:pPr>
              <w:rPr>
                <w:rFonts w:cs="Arial"/>
              </w:rPr>
            </w:pPr>
          </w:p>
          <w:p w14:paraId="29FB631A" w14:textId="77777777" w:rsidR="006C7785" w:rsidRPr="00B43E49" w:rsidRDefault="006C7785" w:rsidP="00380FCD">
            <w:pPr>
              <w:spacing w:line="240" w:lineRule="auto"/>
              <w:rPr>
                <w:rFonts w:cs="Arial"/>
                <w:color w:val="000000"/>
              </w:rPr>
            </w:pPr>
            <w:r w:rsidRPr="00B43E49">
              <w:rPr>
                <w:rFonts w:cs="Arial"/>
                <w:color w:val="000000"/>
              </w:rPr>
              <w:t>S-98 C-12.1.2</w:t>
            </w:r>
          </w:p>
          <w:p w14:paraId="2C15B503" w14:textId="77777777" w:rsidR="006C7785" w:rsidRPr="00B43E49" w:rsidRDefault="006C7785" w:rsidP="00380FCD">
            <w:pPr>
              <w:rPr>
                <w:rFonts w:cs="Arial"/>
              </w:rPr>
            </w:pPr>
          </w:p>
        </w:tc>
      </w:tr>
      <w:tr w:rsidR="006C7785" w14:paraId="1B1C7F95" w14:textId="77777777" w:rsidTr="00380FCD">
        <w:trPr>
          <w:tblHeader/>
        </w:trPr>
        <w:tc>
          <w:tcPr>
            <w:tcW w:w="9526" w:type="dxa"/>
            <w:gridSpan w:val="4"/>
            <w:shd w:val="clear" w:color="auto" w:fill="CCFFCC"/>
            <w:vAlign w:val="center"/>
          </w:tcPr>
          <w:p w14:paraId="153E890D" w14:textId="77777777" w:rsidR="006C7785" w:rsidRPr="00B43E49" w:rsidRDefault="006C7785" w:rsidP="00380FCD">
            <w:pPr>
              <w:rPr>
                <w:rFonts w:cs="Arial"/>
              </w:rPr>
            </w:pPr>
            <w:r w:rsidRPr="00B43E49">
              <w:rPr>
                <w:rFonts w:cs="Arial"/>
                <w:b/>
              </w:rPr>
              <w:t>Test description</w:t>
            </w:r>
          </w:p>
        </w:tc>
      </w:tr>
      <w:tr w:rsidR="006C7785" w14:paraId="3F26E12D" w14:textId="77777777" w:rsidTr="00380FCD">
        <w:trPr>
          <w:tblHeader/>
        </w:trPr>
        <w:tc>
          <w:tcPr>
            <w:tcW w:w="9526" w:type="dxa"/>
            <w:gridSpan w:val="4"/>
            <w:vAlign w:val="center"/>
          </w:tcPr>
          <w:p w14:paraId="2F573206" w14:textId="77777777" w:rsidR="006C7785" w:rsidRPr="00B43E49" w:rsidRDefault="006C7785" w:rsidP="00380FCD">
            <w:pPr>
              <w:rPr>
                <w:rFonts w:cs="Arial"/>
                <w:i/>
              </w:rPr>
            </w:pPr>
            <w:r w:rsidRPr="00B43E49">
              <w:rPr>
                <w:rFonts w:cs="Arial"/>
                <w:i/>
              </w:rPr>
              <w:t>Indication of better (larger) scale data being available.</w:t>
            </w:r>
          </w:p>
        </w:tc>
      </w:tr>
      <w:tr w:rsidR="006C7785" w14:paraId="046E2CB5" w14:textId="77777777" w:rsidTr="00380FCD">
        <w:trPr>
          <w:tblHeader/>
        </w:trPr>
        <w:tc>
          <w:tcPr>
            <w:tcW w:w="9526" w:type="dxa"/>
            <w:gridSpan w:val="4"/>
            <w:shd w:val="clear" w:color="auto" w:fill="CCFFCC"/>
            <w:vAlign w:val="center"/>
          </w:tcPr>
          <w:p w14:paraId="519962BF" w14:textId="77777777" w:rsidR="006C7785" w:rsidRPr="00B43E49" w:rsidRDefault="006C7785" w:rsidP="00380FCD">
            <w:pPr>
              <w:rPr>
                <w:rFonts w:cs="Arial"/>
              </w:rPr>
            </w:pPr>
            <w:r w:rsidRPr="00B43E49">
              <w:rPr>
                <w:rFonts w:cs="Arial"/>
                <w:b/>
              </w:rPr>
              <w:t>Setup</w:t>
            </w:r>
          </w:p>
        </w:tc>
      </w:tr>
      <w:tr w:rsidR="006C7785" w14:paraId="49CC6082" w14:textId="77777777" w:rsidTr="00380FCD">
        <w:trPr>
          <w:tblHeader/>
        </w:trPr>
        <w:tc>
          <w:tcPr>
            <w:tcW w:w="9526" w:type="dxa"/>
            <w:gridSpan w:val="4"/>
            <w:vAlign w:val="center"/>
          </w:tcPr>
          <w:p w14:paraId="11B5BDC6" w14:textId="77777777" w:rsidR="006C7785" w:rsidRPr="00B43E49" w:rsidRDefault="006C7785" w:rsidP="00380FCD">
            <w:pPr>
              <w:rPr>
                <w:rFonts w:cs="Arial"/>
                <w:i/>
              </w:rPr>
            </w:pPr>
            <w:r w:rsidRPr="00B43E49">
              <w:rPr>
                <w:rFonts w:cs="Arial"/>
                <w:i/>
              </w:rPr>
              <w:t xml:space="preserve">Load the exchange set </w:t>
            </w:r>
            <w:r w:rsidRPr="00B43E49">
              <w:rPr>
                <w:rFonts w:cs="Arial"/>
                <w:b/>
                <w:bCs/>
                <w:i/>
              </w:rPr>
              <w:t>PowerUp</w:t>
            </w:r>
            <w:r w:rsidRPr="00B43E49">
              <w:rPr>
                <w:rFonts w:cs="Arial"/>
                <w:i/>
              </w:rPr>
              <w:t xml:space="preserve">  </w:t>
            </w:r>
          </w:p>
          <w:p w14:paraId="043E1A3E" w14:textId="77777777" w:rsidR="006C7785" w:rsidRPr="00B43E49" w:rsidRDefault="006C7785" w:rsidP="00380FCD">
            <w:pPr>
              <w:rPr>
                <w:rFonts w:cs="Arial"/>
                <w:i/>
              </w:rPr>
            </w:pPr>
          </w:p>
          <w:p w14:paraId="5D8170AC" w14:textId="77777777" w:rsidR="006C7785" w:rsidRPr="00B43E49" w:rsidRDefault="006C7785" w:rsidP="00380FCD">
            <w:pPr>
              <w:rPr>
                <w:rFonts w:cs="Arial"/>
                <w:i/>
              </w:rPr>
            </w:pPr>
            <w:r w:rsidRPr="00B43E49">
              <w:rPr>
                <w:rFonts w:cs="Arial"/>
                <w:i/>
              </w:rPr>
              <w:t>Position the own ship at 32°29.668’S, 060°55.864’E with a heading of 234.0 degrees. This will place the ship at the jetty in Micklefirth.</w:t>
            </w:r>
          </w:p>
        </w:tc>
      </w:tr>
      <w:tr w:rsidR="006C7785" w14:paraId="36E33D6D" w14:textId="77777777" w:rsidTr="00380FCD">
        <w:trPr>
          <w:tblHeader/>
        </w:trPr>
        <w:tc>
          <w:tcPr>
            <w:tcW w:w="9526" w:type="dxa"/>
            <w:gridSpan w:val="4"/>
            <w:shd w:val="clear" w:color="auto" w:fill="CCFFCC"/>
            <w:vAlign w:val="center"/>
          </w:tcPr>
          <w:p w14:paraId="409F35E4" w14:textId="77777777" w:rsidR="006C7785" w:rsidRPr="00B43E49" w:rsidRDefault="006C7785" w:rsidP="00380FCD">
            <w:pPr>
              <w:rPr>
                <w:rFonts w:cs="Arial"/>
              </w:rPr>
            </w:pPr>
            <w:r w:rsidRPr="00B43E49">
              <w:rPr>
                <w:rFonts w:cs="Arial"/>
                <w:b/>
              </w:rPr>
              <w:t>Action</w:t>
            </w:r>
          </w:p>
        </w:tc>
      </w:tr>
      <w:tr w:rsidR="006C7785" w14:paraId="2808FF2A" w14:textId="77777777" w:rsidTr="00380FCD">
        <w:trPr>
          <w:tblHeader/>
        </w:trPr>
        <w:tc>
          <w:tcPr>
            <w:tcW w:w="9526" w:type="dxa"/>
            <w:gridSpan w:val="4"/>
            <w:vAlign w:val="center"/>
          </w:tcPr>
          <w:p w14:paraId="46B85105" w14:textId="77777777" w:rsidR="006C7785" w:rsidRPr="00B43E49" w:rsidRDefault="006C7785" w:rsidP="00380FCD">
            <w:pPr>
              <w:rPr>
                <w:rFonts w:cs="Arial"/>
                <w:i/>
              </w:rPr>
            </w:pPr>
            <w:r w:rsidRPr="00B43E49">
              <w:rPr>
                <w:rFonts w:cs="Arial"/>
                <w:i/>
              </w:rPr>
              <w:t>Select the smaller scale  dataset (GB4X0000.000). Observe this dataset.</w:t>
            </w:r>
          </w:p>
        </w:tc>
      </w:tr>
      <w:tr w:rsidR="006C7785" w14:paraId="1AAB71B7" w14:textId="77777777" w:rsidTr="00380FCD">
        <w:trPr>
          <w:tblHeader/>
        </w:trPr>
        <w:tc>
          <w:tcPr>
            <w:tcW w:w="9526" w:type="dxa"/>
            <w:gridSpan w:val="4"/>
            <w:shd w:val="clear" w:color="auto" w:fill="CCFFCC"/>
            <w:vAlign w:val="center"/>
          </w:tcPr>
          <w:p w14:paraId="7C31B9A2" w14:textId="77777777" w:rsidR="006C7785" w:rsidRPr="00B43E49" w:rsidRDefault="006C7785" w:rsidP="00380FCD">
            <w:pPr>
              <w:rPr>
                <w:rFonts w:cs="Arial"/>
              </w:rPr>
            </w:pPr>
            <w:r w:rsidRPr="00B43E49">
              <w:rPr>
                <w:rFonts w:cs="Arial"/>
                <w:b/>
              </w:rPr>
              <w:t>Results</w:t>
            </w:r>
          </w:p>
        </w:tc>
      </w:tr>
      <w:tr w:rsidR="006C7785" w14:paraId="438F14D3" w14:textId="77777777" w:rsidTr="00380FCD">
        <w:trPr>
          <w:tblHeader/>
        </w:trPr>
        <w:tc>
          <w:tcPr>
            <w:tcW w:w="9526" w:type="dxa"/>
            <w:gridSpan w:val="4"/>
            <w:vAlign w:val="center"/>
          </w:tcPr>
          <w:p w14:paraId="3E3648AE" w14:textId="77777777" w:rsidR="006C7785" w:rsidRPr="00B43E49" w:rsidRDefault="006C7785" w:rsidP="00380FCD">
            <w:pPr>
              <w:rPr>
                <w:rFonts w:cs="Arial"/>
                <w:i/>
              </w:rPr>
            </w:pPr>
            <w:r w:rsidRPr="00B43E49">
              <w:rPr>
                <w:rFonts w:cs="Arial"/>
                <w:i/>
              </w:rPr>
              <w:t>Position the displayed area over the own ship. Confirm that an indication is provided that larger scale is available.</w:t>
            </w:r>
          </w:p>
        </w:tc>
      </w:tr>
    </w:tbl>
    <w:p w14:paraId="631EC5C8" w14:textId="77777777" w:rsidR="006C7785" w:rsidRDefault="006C7785" w:rsidP="006C7785"/>
    <w:p w14:paraId="2E966F69" w14:textId="77777777" w:rsidR="006C7785" w:rsidRPr="00B43E49" w:rsidRDefault="006C7785" w:rsidP="006C7785">
      <w:pPr>
        <w:pStyle w:val="Heading1"/>
        <w:numPr>
          <w:ilvl w:val="2"/>
          <w:numId w:val="73"/>
        </w:numPr>
        <w:tabs>
          <w:tab w:val="left" w:pos="567"/>
        </w:tabs>
        <w:spacing w:after="120"/>
        <w:ind w:left="426" w:hanging="426"/>
        <w:rPr>
          <w:rFonts w:cs="Arial"/>
          <w:b w:val="0"/>
          <w:color w:val="000000" w:themeColor="text1"/>
        </w:rPr>
      </w:pPr>
      <w:r w:rsidRPr="00B43E49">
        <w:rPr>
          <w:rFonts w:cs="Arial"/>
          <w:color w:val="000000" w:themeColor="text1"/>
        </w:rPr>
        <w:lastRenderedPageBreak/>
        <w:t>Boundaries between maximum display 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40384835" w14:textId="77777777" w:rsidTr="00380FCD">
        <w:trPr>
          <w:trHeight w:val="454"/>
          <w:tblHeader/>
        </w:trPr>
        <w:tc>
          <w:tcPr>
            <w:tcW w:w="2381" w:type="dxa"/>
            <w:shd w:val="clear" w:color="auto" w:fill="CCFFCC"/>
            <w:vAlign w:val="center"/>
          </w:tcPr>
          <w:p w14:paraId="5C3CDC3F" w14:textId="77777777" w:rsidR="006C7785" w:rsidRPr="00B43E49" w:rsidRDefault="006C7785" w:rsidP="00380FCD">
            <w:pPr>
              <w:keepNext/>
              <w:keepLines/>
              <w:rPr>
                <w:rFonts w:cs="Arial"/>
              </w:rPr>
            </w:pPr>
            <w:r w:rsidRPr="00B43E49">
              <w:rPr>
                <w:rFonts w:cs="Arial"/>
                <w:b/>
              </w:rPr>
              <w:t>Test Reference</w:t>
            </w:r>
          </w:p>
        </w:tc>
        <w:tc>
          <w:tcPr>
            <w:tcW w:w="2381" w:type="dxa"/>
            <w:shd w:val="clear" w:color="auto" w:fill="CCFFCC"/>
            <w:vAlign w:val="center"/>
          </w:tcPr>
          <w:p w14:paraId="25DA3335" w14:textId="77777777" w:rsidR="006C7785" w:rsidRPr="00B43E49" w:rsidRDefault="006C7785" w:rsidP="00380FCD">
            <w:pPr>
              <w:keepNext/>
              <w:keepLines/>
              <w:rPr>
                <w:rFonts w:cs="Arial"/>
              </w:rPr>
            </w:pPr>
            <w:r w:rsidRPr="00B43E49">
              <w:rPr>
                <w:rFonts w:cs="Arial"/>
              </w:rPr>
              <w:t>ScaleBoundary</w:t>
            </w:r>
          </w:p>
        </w:tc>
        <w:tc>
          <w:tcPr>
            <w:tcW w:w="2382" w:type="dxa"/>
            <w:shd w:val="clear" w:color="auto" w:fill="CCFFCC"/>
            <w:vAlign w:val="center"/>
          </w:tcPr>
          <w:p w14:paraId="3EEB3552" w14:textId="77777777" w:rsidR="006C7785" w:rsidRPr="00B43E49" w:rsidRDefault="006C7785" w:rsidP="00380FCD">
            <w:pPr>
              <w:keepNext/>
              <w:keepLines/>
              <w:rPr>
                <w:rFonts w:cs="Arial"/>
              </w:rPr>
            </w:pPr>
            <w:r w:rsidRPr="00B43E49">
              <w:rPr>
                <w:rFonts w:cs="Arial"/>
                <w:b/>
              </w:rPr>
              <w:t>IHO Reference</w:t>
            </w:r>
          </w:p>
        </w:tc>
        <w:tc>
          <w:tcPr>
            <w:tcW w:w="2382" w:type="dxa"/>
            <w:shd w:val="clear" w:color="auto" w:fill="CCFFCC"/>
            <w:vAlign w:val="center"/>
          </w:tcPr>
          <w:p w14:paraId="6069660D" w14:textId="77777777" w:rsidR="006C7785" w:rsidRPr="00B43E49" w:rsidRDefault="006C7785" w:rsidP="00380FCD">
            <w:pPr>
              <w:spacing w:line="240" w:lineRule="auto"/>
              <w:rPr>
                <w:rFonts w:cs="Arial"/>
                <w:color w:val="000000"/>
              </w:rPr>
            </w:pPr>
            <w:r w:rsidRPr="00B43E49">
              <w:rPr>
                <w:rFonts w:cs="Arial"/>
                <w:color w:val="000000"/>
              </w:rPr>
              <w:t>S-98 C-12.1.3</w:t>
            </w:r>
          </w:p>
          <w:p w14:paraId="467CE3B4" w14:textId="77777777" w:rsidR="006C7785" w:rsidRPr="00B43E49" w:rsidRDefault="006C7785" w:rsidP="00380FCD">
            <w:pPr>
              <w:keepNext/>
              <w:keepLines/>
              <w:rPr>
                <w:rFonts w:cs="Arial"/>
              </w:rPr>
            </w:pPr>
          </w:p>
        </w:tc>
      </w:tr>
      <w:tr w:rsidR="006C7785" w14:paraId="386C3927" w14:textId="77777777" w:rsidTr="00380FCD">
        <w:trPr>
          <w:tblHeader/>
        </w:trPr>
        <w:tc>
          <w:tcPr>
            <w:tcW w:w="9526" w:type="dxa"/>
            <w:gridSpan w:val="4"/>
            <w:shd w:val="clear" w:color="auto" w:fill="CCFFCC"/>
            <w:vAlign w:val="center"/>
          </w:tcPr>
          <w:p w14:paraId="4A36EE99" w14:textId="77777777" w:rsidR="006C7785" w:rsidRPr="00B43E49" w:rsidRDefault="006C7785" w:rsidP="00380FCD">
            <w:pPr>
              <w:keepNext/>
              <w:keepLines/>
              <w:rPr>
                <w:rFonts w:cs="Arial"/>
              </w:rPr>
            </w:pPr>
            <w:r w:rsidRPr="00B43E49">
              <w:rPr>
                <w:rFonts w:cs="Arial"/>
                <w:b/>
              </w:rPr>
              <w:t>Test description</w:t>
            </w:r>
          </w:p>
        </w:tc>
      </w:tr>
      <w:tr w:rsidR="006C7785" w14:paraId="6E0FEEE7" w14:textId="77777777" w:rsidTr="00380FCD">
        <w:trPr>
          <w:tblHeader/>
        </w:trPr>
        <w:tc>
          <w:tcPr>
            <w:tcW w:w="9526" w:type="dxa"/>
            <w:gridSpan w:val="4"/>
            <w:vAlign w:val="center"/>
          </w:tcPr>
          <w:p w14:paraId="2AD95148" w14:textId="77777777" w:rsidR="006C7785" w:rsidRPr="00B43E49" w:rsidRDefault="006C7785" w:rsidP="00380FCD">
            <w:pPr>
              <w:rPr>
                <w:rFonts w:cs="Arial"/>
                <w:i/>
              </w:rPr>
            </w:pPr>
            <w:r w:rsidRPr="00B43E49">
              <w:rPr>
                <w:rFonts w:cs="Arial"/>
                <w:i/>
              </w:rPr>
              <w:t>Boundaries between maximum display scales.</w:t>
            </w:r>
          </w:p>
        </w:tc>
      </w:tr>
      <w:tr w:rsidR="006C7785" w14:paraId="4718F3E9" w14:textId="77777777" w:rsidTr="00380FCD">
        <w:trPr>
          <w:tblHeader/>
        </w:trPr>
        <w:tc>
          <w:tcPr>
            <w:tcW w:w="9526" w:type="dxa"/>
            <w:gridSpan w:val="4"/>
            <w:shd w:val="clear" w:color="auto" w:fill="CCFFCC"/>
            <w:vAlign w:val="center"/>
          </w:tcPr>
          <w:p w14:paraId="744CF326" w14:textId="77777777" w:rsidR="006C7785" w:rsidRPr="00B43E49" w:rsidRDefault="006C7785" w:rsidP="00380FCD">
            <w:pPr>
              <w:rPr>
                <w:rFonts w:cs="Arial"/>
              </w:rPr>
            </w:pPr>
            <w:r w:rsidRPr="00B43E49">
              <w:rPr>
                <w:rFonts w:cs="Arial"/>
                <w:b/>
              </w:rPr>
              <w:t>Setup</w:t>
            </w:r>
          </w:p>
        </w:tc>
      </w:tr>
      <w:tr w:rsidR="006C7785" w14:paraId="49BA8271" w14:textId="77777777" w:rsidTr="00380FCD">
        <w:trPr>
          <w:tblHeader/>
        </w:trPr>
        <w:tc>
          <w:tcPr>
            <w:tcW w:w="9526" w:type="dxa"/>
            <w:gridSpan w:val="4"/>
            <w:vAlign w:val="center"/>
          </w:tcPr>
          <w:p w14:paraId="23521C45" w14:textId="77777777" w:rsidR="006C7785" w:rsidRPr="00B43E49" w:rsidRDefault="006C7785" w:rsidP="00380FCD">
            <w:pPr>
              <w:rPr>
                <w:rFonts w:cs="Arial"/>
                <w:i/>
              </w:rPr>
            </w:pPr>
            <w:r w:rsidRPr="00B43E49">
              <w:rPr>
                <w:rFonts w:cs="Arial"/>
                <w:i/>
              </w:rPr>
              <w:t xml:space="preserve">Load the exchange set </w:t>
            </w:r>
            <w:r w:rsidRPr="00B43E49">
              <w:rPr>
                <w:rFonts w:cs="Arial"/>
                <w:b/>
                <w:bCs/>
                <w:i/>
              </w:rPr>
              <w:t>PowerUp</w:t>
            </w:r>
            <w:r w:rsidRPr="00B43E49">
              <w:rPr>
                <w:rFonts w:cs="Arial"/>
                <w:i/>
              </w:rPr>
              <w:t xml:space="preserve"> </w:t>
            </w:r>
          </w:p>
          <w:p w14:paraId="201348C1" w14:textId="77777777" w:rsidR="006C7785" w:rsidRPr="00B43E49" w:rsidRDefault="006C7785" w:rsidP="006C7785">
            <w:pPr>
              <w:pStyle w:val="ListParagraph"/>
              <w:numPr>
                <w:ilvl w:val="0"/>
                <w:numId w:val="25"/>
              </w:numPr>
              <w:rPr>
                <w:rFonts w:cs="Arial"/>
                <w:i/>
              </w:rPr>
            </w:pPr>
            <w:r w:rsidRPr="00B43E49">
              <w:rPr>
                <w:rFonts w:cs="Arial"/>
                <w:i/>
              </w:rPr>
              <w:t>Select Display Category Display Base</w:t>
            </w:r>
          </w:p>
          <w:p w14:paraId="1EDAC4BE" w14:textId="77777777" w:rsidR="006C7785" w:rsidRPr="00B43E49" w:rsidRDefault="006C7785" w:rsidP="006C7785">
            <w:pPr>
              <w:pStyle w:val="ListParagraph"/>
              <w:numPr>
                <w:ilvl w:val="0"/>
                <w:numId w:val="25"/>
              </w:numPr>
              <w:rPr>
                <w:rFonts w:cs="Arial"/>
                <w:i/>
              </w:rPr>
            </w:pPr>
            <w:r w:rsidRPr="00B43E49">
              <w:rPr>
                <w:rFonts w:cs="Arial"/>
                <w:i/>
              </w:rPr>
              <w:t>Select Chart scale boundaries</w:t>
            </w:r>
          </w:p>
        </w:tc>
      </w:tr>
      <w:tr w:rsidR="006C7785" w14:paraId="748231D7" w14:textId="77777777" w:rsidTr="00380FCD">
        <w:trPr>
          <w:tblHeader/>
        </w:trPr>
        <w:tc>
          <w:tcPr>
            <w:tcW w:w="9526" w:type="dxa"/>
            <w:gridSpan w:val="4"/>
            <w:shd w:val="clear" w:color="auto" w:fill="CCFFCC"/>
            <w:vAlign w:val="center"/>
          </w:tcPr>
          <w:p w14:paraId="132B0597" w14:textId="77777777" w:rsidR="006C7785" w:rsidRPr="00B43E49" w:rsidRDefault="006C7785" w:rsidP="00380FCD">
            <w:pPr>
              <w:rPr>
                <w:rFonts w:cs="Arial"/>
              </w:rPr>
            </w:pPr>
            <w:r w:rsidRPr="00B43E49">
              <w:rPr>
                <w:rFonts w:cs="Arial"/>
                <w:b/>
              </w:rPr>
              <w:t>Action</w:t>
            </w:r>
          </w:p>
        </w:tc>
      </w:tr>
      <w:tr w:rsidR="006C7785" w14:paraId="58EDB16D" w14:textId="77777777" w:rsidTr="00380FCD">
        <w:trPr>
          <w:tblHeader/>
        </w:trPr>
        <w:tc>
          <w:tcPr>
            <w:tcW w:w="9526" w:type="dxa"/>
            <w:gridSpan w:val="4"/>
            <w:vAlign w:val="center"/>
          </w:tcPr>
          <w:p w14:paraId="41BF09F4" w14:textId="77777777" w:rsidR="006C7785" w:rsidRPr="00B43E49" w:rsidRDefault="006C7785" w:rsidP="00380FCD">
            <w:pPr>
              <w:rPr>
                <w:rFonts w:cs="Arial"/>
                <w:i/>
              </w:rPr>
            </w:pPr>
            <w:r w:rsidRPr="00B43E49">
              <w:rPr>
                <w:rFonts w:cs="Arial"/>
                <w:i/>
              </w:rPr>
              <w:t>Centre the display on 32°21.010’S  060°57.920’E and zoom to 1:45 000</w:t>
            </w:r>
          </w:p>
        </w:tc>
      </w:tr>
      <w:tr w:rsidR="006C7785" w14:paraId="29ECE49B" w14:textId="77777777" w:rsidTr="00380FCD">
        <w:trPr>
          <w:tblHeader/>
        </w:trPr>
        <w:tc>
          <w:tcPr>
            <w:tcW w:w="9526" w:type="dxa"/>
            <w:gridSpan w:val="4"/>
            <w:tcBorders>
              <w:bottom w:val="single" w:sz="4" w:space="0" w:color="auto"/>
            </w:tcBorders>
            <w:shd w:val="clear" w:color="auto" w:fill="CCFFCC"/>
            <w:vAlign w:val="center"/>
          </w:tcPr>
          <w:p w14:paraId="31BC8FFF" w14:textId="77777777" w:rsidR="006C7785" w:rsidRPr="00B43E49" w:rsidRDefault="006C7785" w:rsidP="00380FCD">
            <w:pPr>
              <w:rPr>
                <w:rFonts w:cs="Arial"/>
              </w:rPr>
            </w:pPr>
            <w:r w:rsidRPr="00B43E49">
              <w:rPr>
                <w:rFonts w:cs="Arial"/>
                <w:b/>
              </w:rPr>
              <w:t>Results</w:t>
            </w:r>
          </w:p>
        </w:tc>
      </w:tr>
      <w:tr w:rsidR="006C7785" w14:paraId="3D30EEB6" w14:textId="77777777" w:rsidTr="00380FCD">
        <w:trPr>
          <w:tblHeader/>
        </w:trPr>
        <w:tc>
          <w:tcPr>
            <w:tcW w:w="9526" w:type="dxa"/>
            <w:gridSpan w:val="4"/>
            <w:tcBorders>
              <w:bottom w:val="nil"/>
            </w:tcBorders>
            <w:vAlign w:val="center"/>
          </w:tcPr>
          <w:p w14:paraId="000AE647" w14:textId="77777777" w:rsidR="006C7785" w:rsidRPr="00B43E49" w:rsidRDefault="006C7785" w:rsidP="00380FCD">
            <w:pPr>
              <w:rPr>
                <w:rFonts w:cs="Arial"/>
                <w:i/>
              </w:rPr>
            </w:pPr>
            <w:r w:rsidRPr="00B43E49">
              <w:rPr>
                <w:rFonts w:cs="Arial"/>
                <w:i/>
              </w:rPr>
              <w:t xml:space="preserve">Confirm that either the </w:t>
            </w:r>
            <w:r w:rsidRPr="00B43E49">
              <w:rPr>
                <w:rFonts w:cs="Arial"/>
                <w:b/>
                <w:bCs/>
                <w:i/>
              </w:rPr>
              <w:t>LS(SOLD,1,CHGRD</w:t>
            </w:r>
            <w:r w:rsidRPr="00B43E49">
              <w:rPr>
                <w:rFonts w:cs="Arial"/>
                <w:i/>
              </w:rPr>
              <w:t xml:space="preserve">) </w:t>
            </w:r>
            <w:r w:rsidRPr="00B43E49">
              <w:rPr>
                <w:rFonts w:cs="Arial"/>
                <w:b/>
                <w:bCs/>
                <w:i/>
              </w:rPr>
              <w:t>or LC(SCLBDY51</w:t>
            </w:r>
            <w:r w:rsidRPr="00B43E49">
              <w:rPr>
                <w:rFonts w:cs="Arial"/>
                <w:i/>
              </w:rPr>
              <w:t>) is shown for the diagonal limit  across the dataset. Also confirm that the overscale indication is provided for the area in which the maximum display scale is 1:52 000.</w:t>
            </w:r>
          </w:p>
        </w:tc>
      </w:tr>
      <w:tr w:rsidR="006C7785" w14:paraId="2DD787A0" w14:textId="77777777" w:rsidTr="00380FCD">
        <w:trPr>
          <w:tblHeader/>
        </w:trPr>
        <w:tc>
          <w:tcPr>
            <w:tcW w:w="9526" w:type="dxa"/>
            <w:gridSpan w:val="4"/>
            <w:tcBorders>
              <w:top w:val="nil"/>
            </w:tcBorders>
            <w:vAlign w:val="center"/>
          </w:tcPr>
          <w:p w14:paraId="19428972" w14:textId="77777777" w:rsidR="006C7785" w:rsidRDefault="006C7785" w:rsidP="00380FCD">
            <w:pPr>
              <w:jc w:val="center"/>
            </w:pPr>
            <w:r w:rsidRPr="0000122C">
              <w:rPr>
                <w:noProof/>
                <w:lang w:val="en-IN" w:eastAsia="en-IN"/>
              </w:rPr>
              <w:drawing>
                <wp:inline distT="0" distB="0" distL="0" distR="0" wp14:anchorId="7C99C45A" wp14:editId="320EB672">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p w14:paraId="289FACE9" w14:textId="77777777" w:rsidR="006C7785" w:rsidRDefault="006C7785" w:rsidP="00380FCD">
            <w:pPr>
              <w:jc w:val="center"/>
              <w:rPr>
                <w:b/>
              </w:rPr>
            </w:pPr>
            <w:r>
              <w:rPr>
                <w:b/>
              </w:rPr>
              <w:t>Tbd</w:t>
            </w:r>
          </w:p>
          <w:p w14:paraId="10B93FF6" w14:textId="77777777" w:rsidR="006C7785" w:rsidRDefault="006C7785" w:rsidP="00380FCD">
            <w:pPr>
              <w:jc w:val="center"/>
            </w:pPr>
          </w:p>
        </w:tc>
      </w:tr>
    </w:tbl>
    <w:p w14:paraId="407AD500" w14:textId="77777777" w:rsidR="006C7785" w:rsidRDefault="006C7785" w:rsidP="006C7785"/>
    <w:p w14:paraId="434A2C9A" w14:textId="77777777" w:rsidR="006C7785" w:rsidRPr="00B43E49" w:rsidRDefault="006C7785" w:rsidP="006C7785">
      <w:pPr>
        <w:pStyle w:val="Heading1"/>
        <w:numPr>
          <w:ilvl w:val="2"/>
          <w:numId w:val="73"/>
        </w:numPr>
        <w:tabs>
          <w:tab w:val="left" w:pos="567"/>
        </w:tabs>
        <w:spacing w:after="120"/>
        <w:ind w:left="426" w:hanging="426"/>
        <w:rPr>
          <w:rFonts w:cs="Arial"/>
          <w:b w:val="0"/>
        </w:rPr>
      </w:pPr>
      <w:r>
        <w:br w:type="page"/>
      </w:r>
      <w:r w:rsidRPr="00B43E49">
        <w:rPr>
          <w:rFonts w:cs="Arial"/>
          <w:color w:val="000000" w:themeColor="text1"/>
        </w:rPr>
        <w:lastRenderedPageBreak/>
        <w:t>Display of data from another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rsidRPr="00B43E49" w14:paraId="1A2DD9E6" w14:textId="77777777" w:rsidTr="00380FCD">
        <w:trPr>
          <w:trHeight w:val="454"/>
          <w:tblHeader/>
        </w:trPr>
        <w:tc>
          <w:tcPr>
            <w:tcW w:w="2381" w:type="dxa"/>
            <w:shd w:val="clear" w:color="auto" w:fill="CCFFCC"/>
            <w:vAlign w:val="center"/>
          </w:tcPr>
          <w:p w14:paraId="0F9DF45A" w14:textId="77777777" w:rsidR="006C7785" w:rsidRPr="00B43E49" w:rsidRDefault="006C7785" w:rsidP="00380FCD">
            <w:pPr>
              <w:rPr>
                <w:rFonts w:cs="Arial"/>
              </w:rPr>
            </w:pPr>
            <w:r w:rsidRPr="00B43E49">
              <w:rPr>
                <w:rFonts w:cs="Arial"/>
                <w:b/>
              </w:rPr>
              <w:t>Test Reference</w:t>
            </w:r>
          </w:p>
        </w:tc>
        <w:tc>
          <w:tcPr>
            <w:tcW w:w="2381" w:type="dxa"/>
            <w:shd w:val="clear" w:color="auto" w:fill="CCFFCC"/>
            <w:vAlign w:val="center"/>
          </w:tcPr>
          <w:p w14:paraId="39B3E375" w14:textId="77777777" w:rsidR="006C7785" w:rsidRPr="00B43E49" w:rsidRDefault="006C7785" w:rsidP="00380FCD">
            <w:pPr>
              <w:rPr>
                <w:rFonts w:cs="Arial"/>
              </w:rPr>
            </w:pPr>
            <w:r w:rsidRPr="00B43E49">
              <w:rPr>
                <w:rFonts w:cs="Arial"/>
              </w:rPr>
              <w:t>DifferentScale1</w:t>
            </w:r>
          </w:p>
        </w:tc>
        <w:tc>
          <w:tcPr>
            <w:tcW w:w="2382" w:type="dxa"/>
            <w:shd w:val="clear" w:color="auto" w:fill="CCFFCC"/>
            <w:vAlign w:val="center"/>
          </w:tcPr>
          <w:p w14:paraId="4529D346" w14:textId="77777777" w:rsidR="006C7785" w:rsidRPr="00B43E49" w:rsidRDefault="006C7785" w:rsidP="00380FCD">
            <w:pPr>
              <w:rPr>
                <w:rFonts w:cs="Arial"/>
              </w:rPr>
            </w:pPr>
            <w:r w:rsidRPr="00B43E49">
              <w:rPr>
                <w:rFonts w:cs="Arial"/>
                <w:b/>
              </w:rPr>
              <w:t>IHO Reference</w:t>
            </w:r>
          </w:p>
        </w:tc>
        <w:tc>
          <w:tcPr>
            <w:tcW w:w="2382" w:type="dxa"/>
            <w:shd w:val="clear" w:color="auto" w:fill="CCFFCC"/>
            <w:vAlign w:val="center"/>
          </w:tcPr>
          <w:p w14:paraId="709B011D" w14:textId="77777777" w:rsidR="006C7785" w:rsidRPr="00B43E49" w:rsidRDefault="006C7785" w:rsidP="00380FCD">
            <w:pPr>
              <w:spacing w:line="240" w:lineRule="auto"/>
              <w:rPr>
                <w:rFonts w:cs="Arial"/>
                <w:color w:val="000000"/>
              </w:rPr>
            </w:pPr>
            <w:r w:rsidRPr="00B43E49">
              <w:rPr>
                <w:rFonts w:cs="Arial"/>
                <w:color w:val="000000"/>
              </w:rPr>
              <w:t>S-98 C-12.1.5</w:t>
            </w:r>
          </w:p>
          <w:p w14:paraId="0586A9D4" w14:textId="77777777" w:rsidR="006C7785" w:rsidRPr="00B43E49" w:rsidRDefault="006C7785" w:rsidP="00380FCD">
            <w:pPr>
              <w:rPr>
                <w:rFonts w:cs="Arial"/>
              </w:rPr>
            </w:pPr>
          </w:p>
        </w:tc>
      </w:tr>
      <w:tr w:rsidR="006C7785" w:rsidRPr="00B43E49" w14:paraId="4A2BA00D" w14:textId="77777777" w:rsidTr="00380FCD">
        <w:trPr>
          <w:tblHeader/>
        </w:trPr>
        <w:tc>
          <w:tcPr>
            <w:tcW w:w="9526" w:type="dxa"/>
            <w:gridSpan w:val="4"/>
            <w:shd w:val="clear" w:color="auto" w:fill="CCFFCC"/>
            <w:vAlign w:val="center"/>
          </w:tcPr>
          <w:p w14:paraId="6C0D02A7" w14:textId="77777777" w:rsidR="006C7785" w:rsidRPr="00B43E49" w:rsidRDefault="006C7785" w:rsidP="00380FCD">
            <w:pPr>
              <w:rPr>
                <w:rFonts w:cs="Arial"/>
              </w:rPr>
            </w:pPr>
            <w:r w:rsidRPr="00B43E49">
              <w:rPr>
                <w:rFonts w:cs="Arial"/>
                <w:b/>
              </w:rPr>
              <w:t>Test description</w:t>
            </w:r>
          </w:p>
        </w:tc>
      </w:tr>
      <w:tr w:rsidR="006C7785" w:rsidRPr="00B43E49" w14:paraId="747E52B9" w14:textId="77777777" w:rsidTr="00380FCD">
        <w:trPr>
          <w:tblHeader/>
        </w:trPr>
        <w:tc>
          <w:tcPr>
            <w:tcW w:w="9526" w:type="dxa"/>
            <w:gridSpan w:val="4"/>
            <w:vAlign w:val="center"/>
          </w:tcPr>
          <w:p w14:paraId="06A7F568" w14:textId="77777777" w:rsidR="006C7785" w:rsidRPr="00B43E49" w:rsidRDefault="006C7785" w:rsidP="00380FCD">
            <w:pPr>
              <w:rPr>
                <w:rFonts w:cs="Arial"/>
                <w:i/>
              </w:rPr>
            </w:pPr>
            <w:r w:rsidRPr="00B43E49">
              <w:rPr>
                <w:rFonts w:cs="Arial"/>
                <w:i/>
              </w:rPr>
              <w:t xml:space="preserve">Display of data from a smaller scale </w:t>
            </w:r>
            <w:r w:rsidRPr="00B43E49">
              <w:rPr>
                <w:rFonts w:cs="Arial"/>
                <w:i/>
                <w:color w:val="D9D9D9" w:themeColor="background1" w:themeShade="D9"/>
              </w:rPr>
              <w:t xml:space="preserve">navigational purpose </w:t>
            </w:r>
            <w:r w:rsidRPr="00B43E49">
              <w:rPr>
                <w:rFonts w:cs="Arial"/>
                <w:i/>
              </w:rPr>
              <w:t>to completely cover the display.</w:t>
            </w:r>
          </w:p>
        </w:tc>
      </w:tr>
      <w:tr w:rsidR="006C7785" w:rsidRPr="00B43E49" w14:paraId="68225269" w14:textId="77777777" w:rsidTr="00380FCD">
        <w:trPr>
          <w:tblHeader/>
        </w:trPr>
        <w:tc>
          <w:tcPr>
            <w:tcW w:w="9526" w:type="dxa"/>
            <w:gridSpan w:val="4"/>
            <w:shd w:val="clear" w:color="auto" w:fill="CCFFCC"/>
            <w:vAlign w:val="center"/>
          </w:tcPr>
          <w:p w14:paraId="2D386909" w14:textId="77777777" w:rsidR="006C7785" w:rsidRPr="00B43E49" w:rsidRDefault="006C7785" w:rsidP="00380FCD">
            <w:pPr>
              <w:rPr>
                <w:rFonts w:cs="Arial"/>
              </w:rPr>
            </w:pPr>
            <w:r w:rsidRPr="00B43E49">
              <w:rPr>
                <w:rFonts w:cs="Arial"/>
                <w:b/>
              </w:rPr>
              <w:t>Setup</w:t>
            </w:r>
          </w:p>
        </w:tc>
      </w:tr>
      <w:tr w:rsidR="006C7785" w:rsidRPr="00B43E49" w14:paraId="3F4AB59F" w14:textId="77777777" w:rsidTr="00380FCD">
        <w:trPr>
          <w:tblHeader/>
        </w:trPr>
        <w:tc>
          <w:tcPr>
            <w:tcW w:w="9526" w:type="dxa"/>
            <w:gridSpan w:val="4"/>
            <w:vAlign w:val="center"/>
          </w:tcPr>
          <w:p w14:paraId="07C085AD" w14:textId="77777777" w:rsidR="006C7785" w:rsidRPr="00B43E49" w:rsidRDefault="006C7785" w:rsidP="00380FCD">
            <w:pPr>
              <w:rPr>
                <w:rFonts w:cs="Arial"/>
                <w:i/>
              </w:rPr>
            </w:pPr>
            <w:r w:rsidRPr="00B43E49">
              <w:rPr>
                <w:rFonts w:cs="Arial"/>
                <w:i/>
              </w:rPr>
              <w:t xml:space="preserve">Load the exchange set </w:t>
            </w:r>
            <w:r w:rsidRPr="00B43E49">
              <w:rPr>
                <w:rFonts w:cs="Arial"/>
                <w:b/>
                <w:bCs/>
                <w:i/>
              </w:rPr>
              <w:t>PowerUp</w:t>
            </w:r>
            <w:r w:rsidRPr="00B43E49">
              <w:rPr>
                <w:rFonts w:cs="Arial"/>
                <w:i/>
              </w:rPr>
              <w:t xml:space="preserve">  </w:t>
            </w:r>
          </w:p>
          <w:p w14:paraId="7FD4F72A" w14:textId="77777777" w:rsidR="006C7785" w:rsidRPr="00B43E49" w:rsidRDefault="006C7785" w:rsidP="006C7785">
            <w:pPr>
              <w:pStyle w:val="ListParagraph"/>
              <w:numPr>
                <w:ilvl w:val="0"/>
                <w:numId w:val="26"/>
              </w:numPr>
              <w:rPr>
                <w:rFonts w:cs="Arial"/>
                <w:i/>
              </w:rPr>
            </w:pPr>
            <w:r w:rsidRPr="00B43E49">
              <w:rPr>
                <w:rFonts w:cs="Arial"/>
                <w:i/>
              </w:rPr>
              <w:t>Select Display Category Other</w:t>
            </w:r>
          </w:p>
          <w:p w14:paraId="281B04BD" w14:textId="77777777" w:rsidR="006C7785" w:rsidRPr="00B43E49" w:rsidRDefault="006C7785" w:rsidP="006C7785">
            <w:pPr>
              <w:pStyle w:val="ListParagraph"/>
              <w:numPr>
                <w:ilvl w:val="0"/>
                <w:numId w:val="26"/>
              </w:numPr>
              <w:rPr>
                <w:rFonts w:cs="Arial"/>
                <w:i/>
              </w:rPr>
            </w:pPr>
            <w:r w:rsidRPr="00B43E49">
              <w:rPr>
                <w:rFonts w:cs="Arial"/>
                <w:i/>
              </w:rPr>
              <w:t>Select Safety Contour value to 10 m</w:t>
            </w:r>
          </w:p>
          <w:p w14:paraId="2F919184" w14:textId="77777777" w:rsidR="006C7785" w:rsidRPr="00B43E49" w:rsidRDefault="006C7785" w:rsidP="006C7785">
            <w:pPr>
              <w:pStyle w:val="ListParagraph"/>
              <w:numPr>
                <w:ilvl w:val="0"/>
                <w:numId w:val="26"/>
              </w:numPr>
              <w:rPr>
                <w:rFonts w:cs="Arial"/>
                <w:i/>
              </w:rPr>
            </w:pPr>
            <w:r w:rsidRPr="00B43E49">
              <w:rPr>
                <w:rFonts w:cs="Arial"/>
                <w:i/>
              </w:rPr>
              <w:t>Select Safety Depth  value to 10 m</w:t>
            </w:r>
          </w:p>
          <w:p w14:paraId="7E883A09" w14:textId="77777777" w:rsidR="006C7785" w:rsidRPr="00B43E49" w:rsidRDefault="006C7785" w:rsidP="006C7785">
            <w:pPr>
              <w:pStyle w:val="ListParagraph"/>
              <w:numPr>
                <w:ilvl w:val="0"/>
                <w:numId w:val="26"/>
              </w:numPr>
              <w:rPr>
                <w:rFonts w:cs="Arial"/>
                <w:i/>
              </w:rPr>
            </w:pPr>
            <w:r w:rsidRPr="00B43E49">
              <w:rPr>
                <w:rFonts w:cs="Arial"/>
                <w:i/>
              </w:rPr>
              <w:t>Select Symbolized Boundaries</w:t>
            </w:r>
          </w:p>
          <w:p w14:paraId="4B27573E" w14:textId="77777777" w:rsidR="006C7785" w:rsidRPr="00B43E49" w:rsidRDefault="006C7785" w:rsidP="006C7785">
            <w:pPr>
              <w:pStyle w:val="ListParagraph"/>
              <w:numPr>
                <w:ilvl w:val="0"/>
                <w:numId w:val="26"/>
              </w:numPr>
              <w:rPr>
                <w:rFonts w:cs="Arial"/>
                <w:i/>
              </w:rPr>
            </w:pPr>
            <w:r w:rsidRPr="00B43E49">
              <w:rPr>
                <w:rFonts w:cs="Arial"/>
                <w:i/>
              </w:rPr>
              <w:t>Select Simplified Points Symbols = false</w:t>
            </w:r>
          </w:p>
        </w:tc>
      </w:tr>
      <w:tr w:rsidR="006C7785" w:rsidRPr="00B43E49" w14:paraId="4E6DB01B" w14:textId="77777777" w:rsidTr="00380FCD">
        <w:trPr>
          <w:tblHeader/>
        </w:trPr>
        <w:tc>
          <w:tcPr>
            <w:tcW w:w="9526" w:type="dxa"/>
            <w:gridSpan w:val="4"/>
            <w:shd w:val="clear" w:color="auto" w:fill="CCFFCC"/>
            <w:vAlign w:val="center"/>
          </w:tcPr>
          <w:p w14:paraId="30267545" w14:textId="77777777" w:rsidR="006C7785" w:rsidRPr="00B43E49" w:rsidRDefault="006C7785" w:rsidP="00380FCD">
            <w:pPr>
              <w:rPr>
                <w:rFonts w:cs="Arial"/>
              </w:rPr>
            </w:pPr>
            <w:r w:rsidRPr="00B43E49">
              <w:rPr>
                <w:rFonts w:cs="Arial"/>
                <w:b/>
              </w:rPr>
              <w:t>Action</w:t>
            </w:r>
          </w:p>
        </w:tc>
      </w:tr>
      <w:tr w:rsidR="006C7785" w:rsidRPr="00B43E49" w14:paraId="445F7044" w14:textId="77777777" w:rsidTr="00380FCD">
        <w:trPr>
          <w:tblHeader/>
        </w:trPr>
        <w:tc>
          <w:tcPr>
            <w:tcW w:w="9526" w:type="dxa"/>
            <w:gridSpan w:val="4"/>
            <w:vAlign w:val="center"/>
          </w:tcPr>
          <w:p w14:paraId="6109E60E" w14:textId="77777777" w:rsidR="006C7785" w:rsidRPr="00B43E49" w:rsidRDefault="006C7785" w:rsidP="00380FCD">
            <w:pPr>
              <w:rPr>
                <w:rFonts w:cs="Arial"/>
                <w:i/>
              </w:rPr>
            </w:pPr>
            <w:r w:rsidRPr="00B43E49">
              <w:rPr>
                <w:rFonts w:cs="Arial"/>
                <w:i/>
              </w:rPr>
              <w:t>Centre the display at 32°33.000’S 60°56.000’E</w:t>
            </w:r>
          </w:p>
          <w:p w14:paraId="53CB96A7" w14:textId="77777777" w:rsidR="006C7785" w:rsidRPr="00B43E49" w:rsidRDefault="006C7785" w:rsidP="00380FCD">
            <w:pPr>
              <w:rPr>
                <w:rFonts w:cs="Arial"/>
                <w:i/>
              </w:rPr>
            </w:pPr>
            <w:r w:rsidRPr="00B43E49">
              <w:rPr>
                <w:rFonts w:cs="Arial"/>
                <w:i/>
              </w:rPr>
              <w:t>Select scale 1:20 000 so that larger scale detail (buoyage, lights) is shown.</w:t>
            </w:r>
          </w:p>
        </w:tc>
      </w:tr>
      <w:tr w:rsidR="006C7785" w:rsidRPr="00B43E49" w14:paraId="11A9C309" w14:textId="77777777" w:rsidTr="00380FCD">
        <w:trPr>
          <w:tblHeader/>
        </w:trPr>
        <w:tc>
          <w:tcPr>
            <w:tcW w:w="9526" w:type="dxa"/>
            <w:gridSpan w:val="4"/>
            <w:tcBorders>
              <w:bottom w:val="single" w:sz="4" w:space="0" w:color="auto"/>
            </w:tcBorders>
            <w:shd w:val="clear" w:color="auto" w:fill="CCFFCC"/>
            <w:vAlign w:val="center"/>
          </w:tcPr>
          <w:p w14:paraId="1C62B440" w14:textId="77777777" w:rsidR="006C7785" w:rsidRPr="00B43E49" w:rsidRDefault="006C7785" w:rsidP="00380FCD">
            <w:pPr>
              <w:rPr>
                <w:rFonts w:cs="Arial"/>
              </w:rPr>
            </w:pPr>
            <w:r w:rsidRPr="00B43E49">
              <w:rPr>
                <w:rFonts w:cs="Arial"/>
                <w:b/>
              </w:rPr>
              <w:t>Results</w:t>
            </w:r>
          </w:p>
        </w:tc>
      </w:tr>
      <w:tr w:rsidR="006C7785" w:rsidRPr="00B43E49" w14:paraId="7815DC2E" w14:textId="77777777" w:rsidTr="00380FCD">
        <w:trPr>
          <w:tblHeader/>
        </w:trPr>
        <w:tc>
          <w:tcPr>
            <w:tcW w:w="9526" w:type="dxa"/>
            <w:gridSpan w:val="4"/>
            <w:tcBorders>
              <w:bottom w:val="nil"/>
            </w:tcBorders>
            <w:vAlign w:val="center"/>
          </w:tcPr>
          <w:p w14:paraId="38ABE432" w14:textId="77777777" w:rsidR="006C7785" w:rsidRPr="00B43E49" w:rsidRDefault="006C7785" w:rsidP="00380FCD">
            <w:pPr>
              <w:rPr>
                <w:rFonts w:cs="Arial"/>
                <w:i/>
              </w:rPr>
            </w:pPr>
            <w:r w:rsidRPr="00B43E49">
              <w:rPr>
                <w:rFonts w:cs="Arial"/>
                <w:i/>
              </w:rPr>
              <w:t>Confirm that south of 32°33.141’S data from the smaller scale is shown.</w:t>
            </w:r>
          </w:p>
          <w:p w14:paraId="355E2749" w14:textId="77777777" w:rsidR="006C7785" w:rsidRPr="00B43E49" w:rsidRDefault="006C7785" w:rsidP="00380FCD">
            <w:pPr>
              <w:rPr>
                <w:rFonts w:cs="Arial"/>
                <w:i/>
              </w:rPr>
            </w:pPr>
            <w:r w:rsidRPr="00B43E49">
              <w:rPr>
                <w:rFonts w:cs="Arial"/>
                <w:i/>
              </w:rPr>
              <w:t>Note: Screen plot is based on the full text natureOfSurface attribute.  To reduce undue clutter in the ECDIS chart display, the use of the abbreviations of the natureOfSurface attribute is recommended.</w:t>
            </w:r>
          </w:p>
        </w:tc>
      </w:tr>
      <w:tr w:rsidR="006C7785" w:rsidRPr="00B43E49" w14:paraId="22EEAA8E" w14:textId="77777777" w:rsidTr="00380FCD">
        <w:trPr>
          <w:tblHeader/>
        </w:trPr>
        <w:tc>
          <w:tcPr>
            <w:tcW w:w="9526" w:type="dxa"/>
            <w:gridSpan w:val="4"/>
            <w:tcBorders>
              <w:top w:val="nil"/>
            </w:tcBorders>
            <w:vAlign w:val="center"/>
          </w:tcPr>
          <w:p w14:paraId="79ACC78B" w14:textId="77777777" w:rsidR="006C7785" w:rsidRPr="00B43E49" w:rsidRDefault="006C7785" w:rsidP="00380FCD">
            <w:pPr>
              <w:jc w:val="center"/>
              <w:rPr>
                <w:rFonts w:cs="Arial"/>
              </w:rPr>
            </w:pPr>
            <w:r w:rsidRPr="00B43E49">
              <w:rPr>
                <w:rFonts w:cs="Arial"/>
                <w:noProof/>
                <w:lang w:val="en-IN" w:eastAsia="en-IN"/>
              </w:rPr>
              <w:drawing>
                <wp:inline distT="0" distB="0" distL="0" distR="0" wp14:anchorId="7979EFBA" wp14:editId="55EEBB3D">
                  <wp:extent cx="5794192" cy="5330813"/>
                  <wp:effectExtent l="0" t="0" r="0" b="3810"/>
                  <wp:docPr id="859038568" name="Picture 859038568"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747022FE" w14:textId="77777777" w:rsidR="006C7785" w:rsidRPr="00B43E49" w:rsidRDefault="006C7785" w:rsidP="00380FCD">
            <w:pPr>
              <w:jc w:val="center"/>
              <w:rPr>
                <w:rFonts w:cs="Arial"/>
                <w:b/>
              </w:rPr>
            </w:pPr>
            <w:r w:rsidRPr="00B43E49">
              <w:rPr>
                <w:rFonts w:cs="Arial"/>
                <w:b/>
              </w:rPr>
              <w:t>Tbd</w:t>
            </w:r>
          </w:p>
          <w:p w14:paraId="0CFB6216" w14:textId="77777777" w:rsidR="006C7785" w:rsidRPr="00B43E49" w:rsidRDefault="006C7785" w:rsidP="00380FCD">
            <w:pPr>
              <w:jc w:val="center"/>
              <w:rPr>
                <w:rFonts w:cs="Arial"/>
              </w:rPr>
            </w:pPr>
          </w:p>
        </w:tc>
      </w:tr>
    </w:tbl>
    <w:p w14:paraId="3911C4C8" w14:textId="77777777" w:rsidR="006C7785" w:rsidRPr="00B43E49" w:rsidRDefault="006C7785" w:rsidP="006C7785">
      <w:pPr>
        <w:rPr>
          <w:rFonts w:cs="Arial"/>
        </w:rPr>
      </w:pPr>
    </w:p>
    <w:p w14:paraId="79B6F329" w14:textId="77777777" w:rsidR="006C7785" w:rsidRDefault="006C7785" w:rsidP="006C7785">
      <w:pPr>
        <w:spacing w:line="240" w:lineRule="auto"/>
      </w:pPr>
      <w:r>
        <w:br w:type="page"/>
      </w:r>
    </w:p>
    <w:p w14:paraId="7A9B692C" w14:textId="77777777" w:rsidR="006C7785" w:rsidRDefault="006C7785" w:rsidP="006C7785"/>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728"/>
        <w:gridCol w:w="2374"/>
        <w:gridCol w:w="2100"/>
      </w:tblGrid>
      <w:tr w:rsidR="006C7785" w14:paraId="484C57E7" w14:textId="77777777" w:rsidTr="00380FCD">
        <w:trPr>
          <w:trHeight w:val="454"/>
          <w:tblHeader/>
        </w:trPr>
        <w:tc>
          <w:tcPr>
            <w:tcW w:w="2374" w:type="dxa"/>
            <w:shd w:val="clear" w:color="auto" w:fill="CCFFCC"/>
            <w:vAlign w:val="center"/>
          </w:tcPr>
          <w:p w14:paraId="371EB1CC" w14:textId="77777777" w:rsidR="006C7785" w:rsidRPr="00CE4C74" w:rsidRDefault="006C7785" w:rsidP="00380FCD">
            <w:pPr>
              <w:rPr>
                <w:rFonts w:cs="Arial"/>
              </w:rPr>
            </w:pPr>
            <w:r w:rsidRPr="00CE4C74">
              <w:rPr>
                <w:rFonts w:cs="Arial"/>
                <w:b/>
              </w:rPr>
              <w:t>Test Reference</w:t>
            </w:r>
          </w:p>
        </w:tc>
        <w:tc>
          <w:tcPr>
            <w:tcW w:w="2728" w:type="dxa"/>
            <w:shd w:val="clear" w:color="auto" w:fill="CCFFCC"/>
            <w:vAlign w:val="center"/>
          </w:tcPr>
          <w:p w14:paraId="2F97BFD8" w14:textId="77777777" w:rsidR="006C7785" w:rsidRPr="00CE4C74" w:rsidRDefault="006C7785" w:rsidP="00380FCD">
            <w:pPr>
              <w:rPr>
                <w:rFonts w:cs="Arial"/>
              </w:rPr>
            </w:pPr>
            <w:r w:rsidRPr="00CE4C74">
              <w:rPr>
                <w:rFonts w:cs="Arial"/>
              </w:rPr>
              <w:t>OverlappingData</w:t>
            </w:r>
          </w:p>
        </w:tc>
        <w:tc>
          <w:tcPr>
            <w:tcW w:w="2374" w:type="dxa"/>
            <w:shd w:val="clear" w:color="auto" w:fill="CCFFCC"/>
            <w:vAlign w:val="center"/>
          </w:tcPr>
          <w:p w14:paraId="6BA7880D" w14:textId="77777777" w:rsidR="006C7785" w:rsidRPr="00CE4C74" w:rsidRDefault="006C7785" w:rsidP="00380FCD">
            <w:pPr>
              <w:rPr>
                <w:rFonts w:cs="Arial"/>
              </w:rPr>
            </w:pPr>
            <w:r w:rsidRPr="00CE4C74">
              <w:rPr>
                <w:rFonts w:cs="Arial"/>
                <w:b/>
              </w:rPr>
              <w:t>IHO Reference</w:t>
            </w:r>
          </w:p>
        </w:tc>
        <w:tc>
          <w:tcPr>
            <w:tcW w:w="2100" w:type="dxa"/>
            <w:shd w:val="clear" w:color="auto" w:fill="CCFFCC"/>
            <w:vAlign w:val="center"/>
          </w:tcPr>
          <w:p w14:paraId="151B389C" w14:textId="77777777" w:rsidR="006C7785" w:rsidRPr="00CE4C74" w:rsidRDefault="006C7785" w:rsidP="00380FCD">
            <w:pPr>
              <w:spacing w:line="240" w:lineRule="auto"/>
              <w:rPr>
                <w:rFonts w:cs="Arial"/>
                <w:color w:val="000000"/>
              </w:rPr>
            </w:pPr>
            <w:r w:rsidRPr="00CE4C74">
              <w:rPr>
                <w:rFonts w:cs="Arial"/>
                <w:color w:val="000000"/>
              </w:rPr>
              <w:t>S-98 C-21.2</w:t>
            </w:r>
          </w:p>
          <w:p w14:paraId="50578313" w14:textId="77777777" w:rsidR="006C7785" w:rsidRPr="00CE4C74" w:rsidRDefault="006C7785" w:rsidP="00380FCD">
            <w:pPr>
              <w:rPr>
                <w:rFonts w:cs="Arial"/>
              </w:rPr>
            </w:pPr>
          </w:p>
        </w:tc>
      </w:tr>
      <w:tr w:rsidR="006C7785" w14:paraId="10E9E664" w14:textId="77777777" w:rsidTr="00380FCD">
        <w:trPr>
          <w:tblHeader/>
        </w:trPr>
        <w:tc>
          <w:tcPr>
            <w:tcW w:w="9576" w:type="dxa"/>
            <w:gridSpan w:val="4"/>
            <w:shd w:val="clear" w:color="auto" w:fill="CCFFCC"/>
            <w:vAlign w:val="center"/>
          </w:tcPr>
          <w:p w14:paraId="33D51741" w14:textId="77777777" w:rsidR="006C7785" w:rsidRPr="00CE4C74" w:rsidRDefault="006C7785" w:rsidP="00380FCD">
            <w:pPr>
              <w:rPr>
                <w:rFonts w:cs="Arial"/>
              </w:rPr>
            </w:pPr>
            <w:r w:rsidRPr="00CE4C74">
              <w:rPr>
                <w:rFonts w:cs="Arial"/>
                <w:b/>
              </w:rPr>
              <w:t>Test description</w:t>
            </w:r>
          </w:p>
        </w:tc>
      </w:tr>
      <w:tr w:rsidR="006C7785" w14:paraId="23C6F58F" w14:textId="77777777" w:rsidTr="00380FCD">
        <w:trPr>
          <w:tblHeader/>
        </w:trPr>
        <w:tc>
          <w:tcPr>
            <w:tcW w:w="9576" w:type="dxa"/>
            <w:gridSpan w:val="4"/>
            <w:vAlign w:val="center"/>
          </w:tcPr>
          <w:p w14:paraId="783852A1" w14:textId="77777777" w:rsidR="006C7785" w:rsidRPr="00CE4C74" w:rsidRDefault="006C7785" w:rsidP="00380FCD">
            <w:pPr>
              <w:rPr>
                <w:rFonts w:cs="Arial"/>
                <w:i/>
              </w:rPr>
            </w:pPr>
            <w:r w:rsidRPr="00CE4C74">
              <w:rPr>
                <w:rFonts w:cs="Arial"/>
                <w:i/>
              </w:rPr>
              <w:t>Display of overlapping data.</w:t>
            </w:r>
          </w:p>
        </w:tc>
      </w:tr>
      <w:tr w:rsidR="006C7785" w14:paraId="4D3878FE" w14:textId="77777777" w:rsidTr="00380FCD">
        <w:trPr>
          <w:tblHeader/>
        </w:trPr>
        <w:tc>
          <w:tcPr>
            <w:tcW w:w="9576" w:type="dxa"/>
            <w:gridSpan w:val="4"/>
            <w:shd w:val="clear" w:color="auto" w:fill="CCFFCC"/>
            <w:vAlign w:val="center"/>
          </w:tcPr>
          <w:p w14:paraId="22C72739" w14:textId="77777777" w:rsidR="006C7785" w:rsidRPr="00CE4C74" w:rsidRDefault="006C7785" w:rsidP="00380FCD">
            <w:pPr>
              <w:rPr>
                <w:rFonts w:cs="Arial"/>
              </w:rPr>
            </w:pPr>
            <w:r w:rsidRPr="00CE4C74">
              <w:rPr>
                <w:rFonts w:cs="Arial"/>
                <w:b/>
              </w:rPr>
              <w:t>Setup</w:t>
            </w:r>
          </w:p>
        </w:tc>
      </w:tr>
      <w:tr w:rsidR="006C7785" w14:paraId="5C736437" w14:textId="77777777" w:rsidTr="00380FCD">
        <w:trPr>
          <w:tblHeader/>
        </w:trPr>
        <w:tc>
          <w:tcPr>
            <w:tcW w:w="9576" w:type="dxa"/>
            <w:gridSpan w:val="4"/>
            <w:vAlign w:val="center"/>
          </w:tcPr>
          <w:p w14:paraId="0A868676" w14:textId="77777777" w:rsidR="006C7785" w:rsidRPr="00CE4C74" w:rsidRDefault="006C7785" w:rsidP="00380FCD">
            <w:pPr>
              <w:rPr>
                <w:rFonts w:cs="Arial"/>
                <w:i/>
                <w:highlight w:val="yellow"/>
              </w:rPr>
            </w:pPr>
            <w:r w:rsidRPr="00CE4C74">
              <w:rPr>
                <w:rFonts w:cs="Arial"/>
                <w:i/>
                <w:highlight w:val="yellow"/>
              </w:rPr>
              <w:t xml:space="preserve">Load exchange set </w:t>
            </w:r>
            <w:r w:rsidRPr="00CE4C74">
              <w:rPr>
                <w:rFonts w:cs="Arial"/>
                <w:b/>
                <w:bCs/>
                <w:i/>
                <w:highlight w:val="yellow"/>
              </w:rPr>
              <w:t>Overlap</w:t>
            </w:r>
            <w:r w:rsidRPr="00CE4C74">
              <w:rPr>
                <w:rFonts w:cs="Arial"/>
                <w:i/>
                <w:highlight w:val="yellow"/>
              </w:rPr>
              <w:t xml:space="preserve">  </w:t>
            </w:r>
          </w:p>
          <w:p w14:paraId="65E11CB4" w14:textId="77777777" w:rsidR="006C7785" w:rsidRPr="00CE4C74" w:rsidRDefault="006C7785" w:rsidP="00380FCD">
            <w:pPr>
              <w:rPr>
                <w:rFonts w:cs="Arial"/>
                <w:i/>
              </w:rPr>
            </w:pPr>
            <w:r w:rsidRPr="00CE4C74">
              <w:rPr>
                <w:rFonts w:cs="Arial"/>
                <w:i/>
                <w:highlight w:val="yellow"/>
              </w:rPr>
              <w:t xml:space="preserve">Load exchange set </w:t>
            </w:r>
            <w:r w:rsidRPr="00CE4C74">
              <w:rPr>
                <w:rFonts w:cs="Arial"/>
                <w:b/>
                <w:bCs/>
                <w:i/>
                <w:highlight w:val="yellow"/>
              </w:rPr>
              <w:t>ScaleMinimum</w:t>
            </w:r>
          </w:p>
          <w:p w14:paraId="08171C4E" w14:textId="77777777" w:rsidR="006C7785" w:rsidRPr="00CE4C74" w:rsidRDefault="006C7785" w:rsidP="006C7785">
            <w:pPr>
              <w:pStyle w:val="ListParagraph"/>
              <w:numPr>
                <w:ilvl w:val="0"/>
                <w:numId w:val="27"/>
              </w:numPr>
              <w:rPr>
                <w:rFonts w:cs="Arial"/>
                <w:i/>
              </w:rPr>
            </w:pPr>
            <w:r w:rsidRPr="00CE4C74">
              <w:rPr>
                <w:rFonts w:cs="Arial"/>
                <w:i/>
              </w:rPr>
              <w:t>Select Display Category Other</w:t>
            </w:r>
          </w:p>
          <w:p w14:paraId="79A599EC" w14:textId="77777777" w:rsidR="006C7785" w:rsidRPr="00CE4C74" w:rsidRDefault="006C7785" w:rsidP="006C7785">
            <w:pPr>
              <w:pStyle w:val="ListParagraph"/>
              <w:numPr>
                <w:ilvl w:val="0"/>
                <w:numId w:val="27"/>
              </w:numPr>
              <w:rPr>
                <w:rFonts w:cs="Arial"/>
                <w:i/>
              </w:rPr>
            </w:pPr>
            <w:r w:rsidRPr="00CE4C74">
              <w:rPr>
                <w:rFonts w:cs="Arial"/>
                <w:i/>
              </w:rPr>
              <w:t>Select Safety Contour value to 10 m</w:t>
            </w:r>
          </w:p>
          <w:p w14:paraId="610EFEC6" w14:textId="77777777" w:rsidR="006C7785" w:rsidRPr="00CE4C74" w:rsidRDefault="006C7785" w:rsidP="006C7785">
            <w:pPr>
              <w:pStyle w:val="ListParagraph"/>
              <w:numPr>
                <w:ilvl w:val="0"/>
                <w:numId w:val="27"/>
              </w:numPr>
              <w:rPr>
                <w:rFonts w:cs="Arial"/>
                <w:i/>
              </w:rPr>
            </w:pPr>
            <w:r w:rsidRPr="00CE4C74">
              <w:rPr>
                <w:rFonts w:cs="Arial"/>
                <w:i/>
              </w:rPr>
              <w:t>Select Safety Depth value to 10 m</w:t>
            </w:r>
          </w:p>
          <w:p w14:paraId="1750DE81" w14:textId="77777777" w:rsidR="006C7785" w:rsidRPr="00CE4C74" w:rsidRDefault="006C7785" w:rsidP="006C7785">
            <w:pPr>
              <w:pStyle w:val="ListParagraph"/>
              <w:numPr>
                <w:ilvl w:val="0"/>
                <w:numId w:val="27"/>
              </w:numPr>
              <w:rPr>
                <w:rFonts w:cs="Arial"/>
                <w:i/>
              </w:rPr>
            </w:pPr>
            <w:r w:rsidRPr="00CE4C74">
              <w:rPr>
                <w:rFonts w:cs="Arial"/>
                <w:i/>
              </w:rPr>
              <w:t xml:space="preserve">Select Symbolized Boundaries  </w:t>
            </w:r>
          </w:p>
          <w:p w14:paraId="1474B5E9" w14:textId="77777777" w:rsidR="006C7785" w:rsidRPr="00CE4C74" w:rsidRDefault="006C7785" w:rsidP="006C7785">
            <w:pPr>
              <w:pStyle w:val="ListParagraph"/>
              <w:numPr>
                <w:ilvl w:val="0"/>
                <w:numId w:val="27"/>
              </w:numPr>
              <w:rPr>
                <w:rFonts w:cs="Arial"/>
                <w:i/>
              </w:rPr>
            </w:pPr>
            <w:r w:rsidRPr="00CE4C74">
              <w:rPr>
                <w:rFonts w:cs="Arial"/>
                <w:i/>
              </w:rPr>
              <w:t>Display cell 101AA00OVRLP at maximum display scale (1:90 000)</w:t>
            </w:r>
          </w:p>
        </w:tc>
      </w:tr>
      <w:tr w:rsidR="006C7785" w14:paraId="77793FC7" w14:textId="77777777" w:rsidTr="00380FCD">
        <w:trPr>
          <w:tblHeader/>
        </w:trPr>
        <w:tc>
          <w:tcPr>
            <w:tcW w:w="9576" w:type="dxa"/>
            <w:gridSpan w:val="4"/>
            <w:shd w:val="clear" w:color="auto" w:fill="CCFFCC"/>
            <w:vAlign w:val="center"/>
          </w:tcPr>
          <w:p w14:paraId="51D87123" w14:textId="77777777" w:rsidR="006C7785" w:rsidRPr="00CE4C74" w:rsidRDefault="006C7785" w:rsidP="00380FCD">
            <w:pPr>
              <w:rPr>
                <w:rFonts w:cs="Arial"/>
              </w:rPr>
            </w:pPr>
            <w:r w:rsidRPr="00CE4C74">
              <w:rPr>
                <w:rFonts w:cs="Arial"/>
                <w:b/>
              </w:rPr>
              <w:t>Action</w:t>
            </w:r>
          </w:p>
        </w:tc>
      </w:tr>
      <w:tr w:rsidR="006C7785" w14:paraId="23E3A51A" w14:textId="77777777" w:rsidTr="00380FCD">
        <w:trPr>
          <w:tblHeader/>
        </w:trPr>
        <w:tc>
          <w:tcPr>
            <w:tcW w:w="9576" w:type="dxa"/>
            <w:gridSpan w:val="4"/>
            <w:vAlign w:val="center"/>
          </w:tcPr>
          <w:p w14:paraId="01909CFF" w14:textId="77777777" w:rsidR="006C7785" w:rsidRPr="00CE4C74" w:rsidRDefault="006C7785" w:rsidP="00380FCD">
            <w:pPr>
              <w:rPr>
                <w:rFonts w:cs="Arial"/>
                <w:i/>
              </w:rPr>
            </w:pPr>
            <w:r w:rsidRPr="00CE4C74">
              <w:rPr>
                <w:rFonts w:cs="Arial"/>
                <w:i/>
              </w:rPr>
              <w:t>Centre the display on position 32°23.000’S  60°40.000’E</w:t>
            </w:r>
          </w:p>
        </w:tc>
      </w:tr>
      <w:tr w:rsidR="006C7785" w14:paraId="40FE9847" w14:textId="77777777" w:rsidTr="00380FCD">
        <w:trPr>
          <w:tblHeader/>
        </w:trPr>
        <w:tc>
          <w:tcPr>
            <w:tcW w:w="9576" w:type="dxa"/>
            <w:gridSpan w:val="4"/>
            <w:tcBorders>
              <w:bottom w:val="single" w:sz="4" w:space="0" w:color="auto"/>
            </w:tcBorders>
            <w:shd w:val="clear" w:color="auto" w:fill="CCFFCC"/>
            <w:vAlign w:val="center"/>
          </w:tcPr>
          <w:p w14:paraId="6F418E57" w14:textId="77777777" w:rsidR="006C7785" w:rsidRPr="00CE4C74" w:rsidRDefault="006C7785" w:rsidP="00380FCD">
            <w:pPr>
              <w:rPr>
                <w:rFonts w:cs="Arial"/>
              </w:rPr>
            </w:pPr>
            <w:r w:rsidRPr="00CE4C74">
              <w:rPr>
                <w:rFonts w:cs="Arial"/>
                <w:b/>
              </w:rPr>
              <w:t>Results</w:t>
            </w:r>
          </w:p>
        </w:tc>
      </w:tr>
      <w:tr w:rsidR="006C7785" w14:paraId="16AF126B" w14:textId="77777777" w:rsidTr="00380FCD">
        <w:trPr>
          <w:tblHeader/>
        </w:trPr>
        <w:tc>
          <w:tcPr>
            <w:tcW w:w="9576" w:type="dxa"/>
            <w:gridSpan w:val="4"/>
            <w:tcBorders>
              <w:bottom w:val="nil"/>
            </w:tcBorders>
            <w:vAlign w:val="center"/>
          </w:tcPr>
          <w:p w14:paraId="0224B6FC" w14:textId="77777777" w:rsidR="006C7785" w:rsidRPr="00CE4C74" w:rsidRDefault="006C7785" w:rsidP="00380FCD">
            <w:pPr>
              <w:rPr>
                <w:rFonts w:cs="Arial"/>
                <w:i/>
              </w:rPr>
            </w:pPr>
            <w:r w:rsidRPr="00CE4C74">
              <w:rPr>
                <w:rFonts w:cs="Arial"/>
                <w:i/>
              </w:rPr>
              <w:t>Confirm that only one cell is displayed in a given area. In this case displays as shown in a) or b) are acceptable.</w:t>
            </w:r>
          </w:p>
          <w:p w14:paraId="558C9732" w14:textId="77777777" w:rsidR="006C7785" w:rsidRPr="00CE4C74" w:rsidRDefault="006C7785" w:rsidP="00380FCD">
            <w:pPr>
              <w:rPr>
                <w:rFonts w:cs="Arial"/>
                <w:i/>
              </w:rPr>
            </w:pPr>
            <w:r w:rsidRPr="00CE4C74">
              <w:rPr>
                <w:rFonts w:cs="Arial"/>
                <w:i/>
              </w:rPr>
              <w:t>Confirm also that a permanent indication “overlap” is provided.</w:t>
            </w:r>
          </w:p>
          <w:p w14:paraId="0D91351B" w14:textId="77777777" w:rsidR="006C7785" w:rsidRPr="00CE4C74" w:rsidRDefault="006C7785" w:rsidP="00380FCD">
            <w:pPr>
              <w:rPr>
                <w:rFonts w:cs="Arial"/>
                <w:i/>
              </w:rPr>
            </w:pPr>
            <w:r w:rsidRPr="00CE4C74">
              <w:rPr>
                <w:rFonts w:cs="Arial"/>
                <w:i/>
              </w:rPr>
              <w:t>a) Chart 101AA00SCAMN overlaps chart 101AA00OVRLP at the same MaximumDisplayScale</w:t>
            </w:r>
          </w:p>
        </w:tc>
      </w:tr>
      <w:tr w:rsidR="006C7785" w14:paraId="57FC8097" w14:textId="77777777" w:rsidTr="00380FCD">
        <w:trPr>
          <w:tblHeader/>
        </w:trPr>
        <w:tc>
          <w:tcPr>
            <w:tcW w:w="9576" w:type="dxa"/>
            <w:gridSpan w:val="4"/>
            <w:tcBorders>
              <w:top w:val="nil"/>
            </w:tcBorders>
            <w:vAlign w:val="center"/>
          </w:tcPr>
          <w:p w14:paraId="556262E5" w14:textId="77777777" w:rsidR="006C7785" w:rsidRDefault="006C7785" w:rsidP="00380FCD">
            <w:pPr>
              <w:jc w:val="center"/>
            </w:pPr>
            <w:r w:rsidRPr="000D071D">
              <w:rPr>
                <w:noProof/>
                <w:lang w:val="en-IN" w:eastAsia="en-IN"/>
              </w:rPr>
              <w:drawing>
                <wp:inline distT="0" distB="0" distL="0" distR="0" wp14:anchorId="4291F8FD" wp14:editId="5190F3A3">
                  <wp:extent cx="5836920" cy="3950970"/>
                  <wp:effectExtent l="0" t="0" r="0" b="0"/>
                  <wp:docPr id="305347938" name="Picture 305347938" descr="A close up of a blu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7938" name="Picture 305347938" descr="A close up of a blue and green rectangle&#10;&#10;Description automatically generated"/>
                          <pic:cNvPicPr/>
                        </pic:nvPicPr>
                        <pic:blipFill>
                          <a:blip r:embed="rId157"/>
                          <a:stretch>
                            <a:fillRect/>
                          </a:stretch>
                        </pic:blipFill>
                        <pic:spPr>
                          <a:xfrm>
                            <a:off x="0" y="0"/>
                            <a:ext cx="5836920" cy="3950970"/>
                          </a:xfrm>
                          <a:prstGeom prst="rect">
                            <a:avLst/>
                          </a:prstGeom>
                        </pic:spPr>
                      </pic:pic>
                    </a:graphicData>
                  </a:graphic>
                </wp:inline>
              </w:drawing>
            </w:r>
          </w:p>
          <w:p w14:paraId="3A78C4BB" w14:textId="77777777" w:rsidR="006C7785" w:rsidRDefault="006C7785" w:rsidP="00380FCD">
            <w:pPr>
              <w:jc w:val="center"/>
              <w:rPr>
                <w:b/>
              </w:rPr>
            </w:pPr>
            <w:r>
              <w:rPr>
                <w:b/>
              </w:rPr>
              <w:t>Tbd</w:t>
            </w:r>
          </w:p>
          <w:p w14:paraId="46201618" w14:textId="77777777" w:rsidR="006C7785" w:rsidRDefault="006C7785" w:rsidP="00380FCD">
            <w:pPr>
              <w:jc w:val="center"/>
            </w:pPr>
          </w:p>
        </w:tc>
      </w:tr>
    </w:tbl>
    <w:p w14:paraId="0CDE13F3" w14:textId="77777777" w:rsidR="006C7785" w:rsidRDefault="006C7785" w:rsidP="006C7785"/>
    <w:p w14:paraId="3EB004C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5289C568" w14:textId="77777777" w:rsidTr="00380FCD">
        <w:trPr>
          <w:tblHeader/>
        </w:trPr>
        <w:tc>
          <w:tcPr>
            <w:tcW w:w="9526" w:type="dxa"/>
            <w:tcBorders>
              <w:bottom w:val="nil"/>
            </w:tcBorders>
            <w:vAlign w:val="center"/>
          </w:tcPr>
          <w:p w14:paraId="01B331CA" w14:textId="77777777" w:rsidR="006C7785" w:rsidRPr="0042634F" w:rsidRDefault="006C7785" w:rsidP="00380FCD">
            <w:pPr>
              <w:rPr>
                <w:rFonts w:cs="Arial"/>
                <w:i/>
              </w:rPr>
            </w:pPr>
            <w:r w:rsidRPr="0042634F">
              <w:rPr>
                <w:rFonts w:cs="Arial"/>
                <w:i/>
              </w:rPr>
              <w:lastRenderedPageBreak/>
              <w:t>b) Chart 101AA00OVRLP</w:t>
            </w:r>
            <w:r w:rsidRPr="0042634F" w:rsidDel="00A43195">
              <w:rPr>
                <w:rFonts w:cs="Arial"/>
                <w:i/>
              </w:rPr>
              <w:t xml:space="preserve"> </w:t>
            </w:r>
            <w:r w:rsidRPr="0042634F">
              <w:rPr>
                <w:rFonts w:cs="Arial"/>
                <w:i/>
              </w:rPr>
              <w:t>overlaps chart 101AA00SCAMN</w:t>
            </w:r>
          </w:p>
        </w:tc>
      </w:tr>
      <w:tr w:rsidR="006C7785" w14:paraId="51964B87" w14:textId="77777777" w:rsidTr="00380FCD">
        <w:trPr>
          <w:tblHeader/>
        </w:trPr>
        <w:tc>
          <w:tcPr>
            <w:tcW w:w="9526" w:type="dxa"/>
            <w:tcBorders>
              <w:top w:val="nil"/>
            </w:tcBorders>
            <w:vAlign w:val="center"/>
          </w:tcPr>
          <w:p w14:paraId="0A671B60" w14:textId="77777777" w:rsidR="006C7785" w:rsidRDefault="006C7785" w:rsidP="00380FCD">
            <w:pPr>
              <w:jc w:val="center"/>
            </w:pPr>
            <w:r w:rsidRPr="000D071D">
              <w:rPr>
                <w:noProof/>
                <w:lang w:val="en-IN" w:eastAsia="en-IN"/>
              </w:rPr>
              <w:drawing>
                <wp:inline distT="0" distB="0" distL="0" distR="0" wp14:anchorId="1562D062" wp14:editId="2E32DFA6">
                  <wp:extent cx="5836920" cy="4724400"/>
                  <wp:effectExtent l="0" t="0" r="0" b="0"/>
                  <wp:docPr id="100" name="Picture 100" descr="A blue and ta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ue and tan square&#10;&#10;Description automatically generated"/>
                          <pic:cNvPicPr/>
                        </pic:nvPicPr>
                        <pic:blipFill>
                          <a:blip r:embed="rId158"/>
                          <a:stretch>
                            <a:fillRect/>
                          </a:stretch>
                        </pic:blipFill>
                        <pic:spPr>
                          <a:xfrm>
                            <a:off x="0" y="0"/>
                            <a:ext cx="5836920" cy="4724400"/>
                          </a:xfrm>
                          <a:prstGeom prst="rect">
                            <a:avLst/>
                          </a:prstGeom>
                        </pic:spPr>
                      </pic:pic>
                    </a:graphicData>
                  </a:graphic>
                </wp:inline>
              </w:drawing>
            </w:r>
          </w:p>
          <w:p w14:paraId="3091EE45" w14:textId="77777777" w:rsidR="006C7785" w:rsidRDefault="006C7785" w:rsidP="00380FCD">
            <w:pPr>
              <w:jc w:val="center"/>
              <w:rPr>
                <w:b/>
              </w:rPr>
            </w:pPr>
            <w:r>
              <w:rPr>
                <w:b/>
              </w:rPr>
              <w:t>Tbd</w:t>
            </w:r>
          </w:p>
          <w:p w14:paraId="696E8FFA" w14:textId="77777777" w:rsidR="006C7785" w:rsidRDefault="006C7785" w:rsidP="00380FCD">
            <w:pPr>
              <w:jc w:val="center"/>
            </w:pPr>
          </w:p>
        </w:tc>
      </w:tr>
    </w:tbl>
    <w:p w14:paraId="0DDC4E7E" w14:textId="77777777" w:rsidR="006C7785" w:rsidRDefault="006C7785" w:rsidP="006C7785"/>
    <w:p w14:paraId="57BBE015" w14:textId="77777777" w:rsidR="006C7785" w:rsidRPr="00CE4C74" w:rsidRDefault="006C7785" w:rsidP="006C7785">
      <w:pPr>
        <w:pStyle w:val="Heading1"/>
        <w:numPr>
          <w:ilvl w:val="2"/>
          <w:numId w:val="73"/>
        </w:numPr>
        <w:tabs>
          <w:tab w:val="left" w:pos="567"/>
        </w:tabs>
        <w:spacing w:after="120"/>
        <w:ind w:left="567" w:hanging="567"/>
        <w:rPr>
          <w:rFonts w:cs="Arial"/>
          <w:b w:val="0"/>
          <w:color w:val="000000" w:themeColor="text1"/>
        </w:rPr>
      </w:pPr>
      <w:r w:rsidRPr="00CE4C74">
        <w:rPr>
          <w:rFonts w:cs="Arial"/>
          <w:color w:val="000000" w:themeColor="text1"/>
        </w:rP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17D2A7C" w14:textId="77777777" w:rsidTr="00380FCD">
        <w:trPr>
          <w:trHeight w:val="454"/>
          <w:tblHeader/>
        </w:trPr>
        <w:tc>
          <w:tcPr>
            <w:tcW w:w="2381" w:type="dxa"/>
            <w:shd w:val="clear" w:color="auto" w:fill="CCFFCC"/>
            <w:vAlign w:val="center"/>
          </w:tcPr>
          <w:p w14:paraId="5D907B31" w14:textId="77777777" w:rsidR="006C7785" w:rsidRPr="00CE4C74" w:rsidRDefault="006C7785" w:rsidP="00380FCD">
            <w:pPr>
              <w:rPr>
                <w:rFonts w:cs="Arial"/>
                <w:color w:val="000000" w:themeColor="text1"/>
              </w:rPr>
            </w:pPr>
            <w:r w:rsidRPr="00CE4C74">
              <w:rPr>
                <w:rFonts w:cs="Arial"/>
                <w:b/>
                <w:color w:val="000000" w:themeColor="text1"/>
              </w:rPr>
              <w:t>Test Reference</w:t>
            </w:r>
          </w:p>
        </w:tc>
        <w:tc>
          <w:tcPr>
            <w:tcW w:w="2381" w:type="dxa"/>
            <w:shd w:val="clear" w:color="auto" w:fill="CCFFCC"/>
            <w:vAlign w:val="center"/>
          </w:tcPr>
          <w:p w14:paraId="0AD2E06B" w14:textId="77777777" w:rsidR="006C7785" w:rsidRPr="00CE4C74" w:rsidRDefault="006C7785" w:rsidP="00380FCD">
            <w:pPr>
              <w:rPr>
                <w:rFonts w:cs="Arial"/>
                <w:color w:val="000000" w:themeColor="text1"/>
              </w:rPr>
            </w:pPr>
            <w:r w:rsidRPr="00CE4C74">
              <w:rPr>
                <w:rFonts w:cs="Arial"/>
                <w:color w:val="000000" w:themeColor="text1"/>
              </w:rPr>
              <w:t>GraphicalIndex</w:t>
            </w:r>
          </w:p>
        </w:tc>
        <w:tc>
          <w:tcPr>
            <w:tcW w:w="2382" w:type="dxa"/>
            <w:shd w:val="clear" w:color="auto" w:fill="CCFFCC"/>
            <w:vAlign w:val="center"/>
          </w:tcPr>
          <w:p w14:paraId="56F825A3" w14:textId="77777777" w:rsidR="006C7785" w:rsidRPr="00CE4C74" w:rsidRDefault="006C7785" w:rsidP="00380FCD">
            <w:pPr>
              <w:rPr>
                <w:rFonts w:cs="Arial"/>
                <w:color w:val="000000" w:themeColor="text1"/>
              </w:rPr>
            </w:pPr>
            <w:r w:rsidRPr="00CE4C74">
              <w:rPr>
                <w:rFonts w:cs="Arial"/>
                <w:b/>
                <w:color w:val="000000" w:themeColor="text1"/>
              </w:rPr>
              <w:t>IHO Reference</w:t>
            </w:r>
          </w:p>
        </w:tc>
        <w:tc>
          <w:tcPr>
            <w:tcW w:w="2382" w:type="dxa"/>
            <w:shd w:val="clear" w:color="auto" w:fill="CCFFCC"/>
            <w:vAlign w:val="center"/>
          </w:tcPr>
          <w:p w14:paraId="08C8C3F9" w14:textId="77777777" w:rsidR="006C7785" w:rsidRPr="00CE4C74" w:rsidRDefault="006C7785" w:rsidP="00380FCD">
            <w:pPr>
              <w:spacing w:line="240" w:lineRule="auto"/>
              <w:rPr>
                <w:rFonts w:cs="Arial"/>
                <w:color w:val="000000" w:themeColor="text1"/>
              </w:rPr>
            </w:pPr>
            <w:r w:rsidRPr="00CE4C74">
              <w:rPr>
                <w:rFonts w:cs="Arial"/>
                <w:color w:val="000000" w:themeColor="text1"/>
              </w:rPr>
              <w:t>S-98 C-12.2</w:t>
            </w:r>
          </w:p>
          <w:p w14:paraId="1912CE33" w14:textId="77777777" w:rsidR="006C7785" w:rsidRPr="00CE4C74" w:rsidRDefault="006C7785" w:rsidP="00380FCD">
            <w:pPr>
              <w:rPr>
                <w:rFonts w:cs="Arial"/>
                <w:color w:val="000000" w:themeColor="text1"/>
              </w:rPr>
            </w:pPr>
          </w:p>
        </w:tc>
      </w:tr>
      <w:tr w:rsidR="006C7785" w14:paraId="04E5F7CE" w14:textId="77777777" w:rsidTr="00380FCD">
        <w:trPr>
          <w:tblHeader/>
        </w:trPr>
        <w:tc>
          <w:tcPr>
            <w:tcW w:w="9526" w:type="dxa"/>
            <w:gridSpan w:val="4"/>
            <w:shd w:val="clear" w:color="auto" w:fill="CCFFCC"/>
            <w:vAlign w:val="center"/>
          </w:tcPr>
          <w:p w14:paraId="39D3941D" w14:textId="77777777" w:rsidR="006C7785" w:rsidRPr="00CE4C74" w:rsidRDefault="006C7785" w:rsidP="00380FCD">
            <w:pPr>
              <w:rPr>
                <w:rFonts w:cs="Arial"/>
                <w:color w:val="000000" w:themeColor="text1"/>
              </w:rPr>
            </w:pPr>
            <w:r w:rsidRPr="00CE4C74">
              <w:rPr>
                <w:rFonts w:cs="Arial"/>
                <w:b/>
                <w:color w:val="000000" w:themeColor="text1"/>
              </w:rPr>
              <w:t>Test description</w:t>
            </w:r>
          </w:p>
        </w:tc>
      </w:tr>
      <w:tr w:rsidR="006C7785" w14:paraId="57D98662" w14:textId="77777777" w:rsidTr="00380FCD">
        <w:trPr>
          <w:tblHeader/>
        </w:trPr>
        <w:tc>
          <w:tcPr>
            <w:tcW w:w="9526" w:type="dxa"/>
            <w:gridSpan w:val="4"/>
            <w:vAlign w:val="center"/>
          </w:tcPr>
          <w:p w14:paraId="05603B8F" w14:textId="77777777" w:rsidR="006C7785" w:rsidRPr="00CE4C74" w:rsidRDefault="006C7785" w:rsidP="00380FCD">
            <w:pPr>
              <w:rPr>
                <w:rFonts w:cs="Arial"/>
                <w:i/>
                <w:color w:val="000000" w:themeColor="text1"/>
              </w:rPr>
            </w:pPr>
            <w:r w:rsidRPr="00CE4C74">
              <w:rPr>
                <w:rFonts w:cs="Arial"/>
                <w:i/>
                <w:color w:val="000000" w:themeColor="text1"/>
              </w:rPr>
              <w:t>Display of graphical index of cell boundaries.</w:t>
            </w:r>
          </w:p>
        </w:tc>
      </w:tr>
      <w:tr w:rsidR="006C7785" w14:paraId="18BEFE1C" w14:textId="77777777" w:rsidTr="00380FCD">
        <w:trPr>
          <w:tblHeader/>
        </w:trPr>
        <w:tc>
          <w:tcPr>
            <w:tcW w:w="9526" w:type="dxa"/>
            <w:gridSpan w:val="4"/>
            <w:shd w:val="clear" w:color="auto" w:fill="CCFFCC"/>
            <w:vAlign w:val="center"/>
          </w:tcPr>
          <w:p w14:paraId="4F054899" w14:textId="77777777" w:rsidR="006C7785" w:rsidRPr="00CE4C74" w:rsidRDefault="006C7785" w:rsidP="00380FCD">
            <w:pPr>
              <w:rPr>
                <w:rFonts w:cs="Arial"/>
                <w:color w:val="000000" w:themeColor="text1"/>
              </w:rPr>
            </w:pPr>
            <w:r w:rsidRPr="00CE4C74">
              <w:rPr>
                <w:rFonts w:cs="Arial"/>
                <w:b/>
                <w:color w:val="000000" w:themeColor="text1"/>
              </w:rPr>
              <w:t>Setup</w:t>
            </w:r>
          </w:p>
        </w:tc>
      </w:tr>
      <w:tr w:rsidR="006C7785" w14:paraId="65FE573D" w14:textId="77777777" w:rsidTr="00380FCD">
        <w:trPr>
          <w:tblHeader/>
        </w:trPr>
        <w:tc>
          <w:tcPr>
            <w:tcW w:w="9526" w:type="dxa"/>
            <w:gridSpan w:val="4"/>
            <w:vAlign w:val="center"/>
          </w:tcPr>
          <w:p w14:paraId="72273A8E" w14:textId="77777777" w:rsidR="006C7785" w:rsidRPr="00CE4C74" w:rsidRDefault="006C7785" w:rsidP="00380FCD">
            <w:pPr>
              <w:rPr>
                <w:rFonts w:cs="Arial"/>
                <w:i/>
                <w:color w:val="000000" w:themeColor="text1"/>
              </w:rPr>
            </w:pPr>
            <w:r w:rsidRPr="00CE4C74">
              <w:rPr>
                <w:rFonts w:cs="Arial"/>
                <w:i/>
                <w:color w:val="000000" w:themeColor="text1"/>
              </w:rPr>
              <w:t xml:space="preserve">Load the exchange set </w:t>
            </w:r>
            <w:r w:rsidRPr="00CE4C74">
              <w:rPr>
                <w:rFonts w:cs="Arial"/>
                <w:b/>
                <w:bCs/>
                <w:i/>
                <w:color w:val="000000" w:themeColor="text1"/>
              </w:rPr>
              <w:t xml:space="preserve">PowerUp </w:t>
            </w:r>
          </w:p>
        </w:tc>
      </w:tr>
      <w:tr w:rsidR="006C7785" w14:paraId="7D31FE0F" w14:textId="77777777" w:rsidTr="00380FCD">
        <w:trPr>
          <w:tblHeader/>
        </w:trPr>
        <w:tc>
          <w:tcPr>
            <w:tcW w:w="9526" w:type="dxa"/>
            <w:gridSpan w:val="4"/>
            <w:shd w:val="clear" w:color="auto" w:fill="CCFFCC"/>
            <w:vAlign w:val="center"/>
          </w:tcPr>
          <w:p w14:paraId="6965B086" w14:textId="77777777" w:rsidR="006C7785" w:rsidRPr="00CE4C74" w:rsidRDefault="006C7785" w:rsidP="00380FCD">
            <w:pPr>
              <w:rPr>
                <w:rFonts w:cs="Arial"/>
                <w:color w:val="000000" w:themeColor="text1"/>
              </w:rPr>
            </w:pPr>
            <w:r w:rsidRPr="00CE4C74">
              <w:rPr>
                <w:rFonts w:cs="Arial"/>
                <w:b/>
                <w:color w:val="000000" w:themeColor="text1"/>
              </w:rPr>
              <w:t>Action</w:t>
            </w:r>
          </w:p>
        </w:tc>
      </w:tr>
      <w:tr w:rsidR="006C7785" w14:paraId="6B4B9857" w14:textId="77777777" w:rsidTr="00380FCD">
        <w:trPr>
          <w:tblHeader/>
        </w:trPr>
        <w:tc>
          <w:tcPr>
            <w:tcW w:w="9526" w:type="dxa"/>
            <w:gridSpan w:val="4"/>
            <w:vAlign w:val="center"/>
          </w:tcPr>
          <w:p w14:paraId="01EC8F8C" w14:textId="77777777" w:rsidR="006C7785" w:rsidRPr="00CE4C74" w:rsidRDefault="006C7785" w:rsidP="00380FCD">
            <w:pPr>
              <w:rPr>
                <w:rFonts w:cs="Arial"/>
                <w:i/>
                <w:color w:val="000000" w:themeColor="text1"/>
              </w:rPr>
            </w:pPr>
            <w:r w:rsidRPr="00CE4C74">
              <w:rPr>
                <w:rFonts w:cs="Arial"/>
                <w:i/>
                <w:color w:val="000000" w:themeColor="text1"/>
              </w:rPr>
              <w:t>Navigate to a graphical index of dataset boundaries.</w:t>
            </w:r>
          </w:p>
        </w:tc>
      </w:tr>
      <w:tr w:rsidR="006C7785" w14:paraId="467B2B98" w14:textId="77777777" w:rsidTr="00380FCD">
        <w:trPr>
          <w:tblHeader/>
        </w:trPr>
        <w:tc>
          <w:tcPr>
            <w:tcW w:w="9526" w:type="dxa"/>
            <w:gridSpan w:val="4"/>
            <w:shd w:val="clear" w:color="auto" w:fill="CCFFCC"/>
            <w:vAlign w:val="center"/>
          </w:tcPr>
          <w:p w14:paraId="4E20416F" w14:textId="77777777" w:rsidR="006C7785" w:rsidRPr="00CE4C74" w:rsidRDefault="006C7785" w:rsidP="00380FCD">
            <w:pPr>
              <w:rPr>
                <w:rFonts w:cs="Arial"/>
                <w:color w:val="000000" w:themeColor="text1"/>
              </w:rPr>
            </w:pPr>
            <w:r w:rsidRPr="00CE4C74">
              <w:rPr>
                <w:rFonts w:cs="Arial"/>
                <w:b/>
                <w:color w:val="000000" w:themeColor="text1"/>
              </w:rPr>
              <w:t>Results</w:t>
            </w:r>
          </w:p>
        </w:tc>
      </w:tr>
      <w:tr w:rsidR="006C7785" w14:paraId="1E0F11F5" w14:textId="77777777" w:rsidTr="00380FCD">
        <w:trPr>
          <w:tblHeader/>
        </w:trPr>
        <w:tc>
          <w:tcPr>
            <w:tcW w:w="9526" w:type="dxa"/>
            <w:gridSpan w:val="4"/>
            <w:vAlign w:val="center"/>
          </w:tcPr>
          <w:p w14:paraId="7E44521D" w14:textId="77777777" w:rsidR="006C7785" w:rsidRPr="00CE4C74" w:rsidRDefault="006C7785" w:rsidP="00380FCD">
            <w:pPr>
              <w:rPr>
                <w:rFonts w:cs="Arial"/>
                <w:i/>
                <w:color w:val="000000" w:themeColor="text1"/>
              </w:rPr>
            </w:pPr>
            <w:r w:rsidRPr="00CE4C74">
              <w:rPr>
                <w:rFonts w:cs="Arial"/>
                <w:i/>
                <w:color w:val="000000" w:themeColor="text1"/>
              </w:rPr>
              <w:t>Confirm that a graphical index of the dataset boundaries is displayed and access to the edition number and, where applicable, update number of each dataset is available.</w:t>
            </w:r>
          </w:p>
        </w:tc>
      </w:tr>
    </w:tbl>
    <w:p w14:paraId="43309B60" w14:textId="77777777" w:rsidR="006C7785" w:rsidRDefault="006C7785" w:rsidP="006C7785"/>
    <w:p w14:paraId="3AC594A2" w14:textId="77777777" w:rsidR="006C7785" w:rsidRPr="00CE4C74" w:rsidRDefault="006C7785" w:rsidP="006C7785">
      <w:pPr>
        <w:pStyle w:val="Heading1"/>
        <w:numPr>
          <w:ilvl w:val="2"/>
          <w:numId w:val="73"/>
        </w:numPr>
        <w:tabs>
          <w:tab w:val="left" w:pos="567"/>
        </w:tabs>
        <w:spacing w:after="120"/>
        <w:ind w:left="426" w:hanging="426"/>
        <w:rPr>
          <w:rFonts w:cs="Arial"/>
          <w:b w:val="0"/>
        </w:rPr>
      </w:pPr>
      <w:r>
        <w:br w:type="page"/>
      </w:r>
      <w:r w:rsidRPr="00CE4C74">
        <w:rPr>
          <w:rFonts w:cs="Arial"/>
          <w:color w:val="000000" w:themeColor="text1"/>
        </w:rPr>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0B5AAF80" w14:textId="77777777" w:rsidTr="00380FCD">
        <w:trPr>
          <w:trHeight w:val="454"/>
          <w:tblHeader/>
        </w:trPr>
        <w:tc>
          <w:tcPr>
            <w:tcW w:w="2381" w:type="dxa"/>
            <w:shd w:val="clear" w:color="auto" w:fill="CCFFCC"/>
            <w:vAlign w:val="center"/>
          </w:tcPr>
          <w:p w14:paraId="48E3CDC3" w14:textId="77777777" w:rsidR="006C7785" w:rsidRPr="00CE4C74" w:rsidRDefault="006C7785" w:rsidP="00380FCD">
            <w:pPr>
              <w:rPr>
                <w:rFonts w:cs="Arial"/>
              </w:rPr>
            </w:pPr>
            <w:r w:rsidRPr="00CE4C74">
              <w:rPr>
                <w:rFonts w:cs="Arial"/>
                <w:b/>
              </w:rPr>
              <w:t>Test Reference</w:t>
            </w:r>
          </w:p>
        </w:tc>
        <w:tc>
          <w:tcPr>
            <w:tcW w:w="2381" w:type="dxa"/>
            <w:shd w:val="clear" w:color="auto" w:fill="CCFFCC"/>
            <w:vAlign w:val="center"/>
          </w:tcPr>
          <w:p w14:paraId="6659938B" w14:textId="77777777" w:rsidR="006C7785" w:rsidRPr="00CE4C74" w:rsidRDefault="006C7785" w:rsidP="00380FCD">
            <w:pPr>
              <w:rPr>
                <w:rFonts w:cs="Arial"/>
              </w:rPr>
            </w:pPr>
            <w:r w:rsidRPr="00CE4C74">
              <w:rPr>
                <w:rFonts w:cs="Arial"/>
              </w:rPr>
              <w:t>DisplayScaleChange</w:t>
            </w:r>
          </w:p>
        </w:tc>
        <w:tc>
          <w:tcPr>
            <w:tcW w:w="2382" w:type="dxa"/>
            <w:shd w:val="clear" w:color="auto" w:fill="CCFFCC"/>
            <w:vAlign w:val="center"/>
          </w:tcPr>
          <w:p w14:paraId="157E364E" w14:textId="77777777" w:rsidR="006C7785" w:rsidRPr="00CE4C74" w:rsidRDefault="006C7785" w:rsidP="00380FCD">
            <w:pPr>
              <w:rPr>
                <w:rFonts w:cs="Arial"/>
              </w:rPr>
            </w:pPr>
            <w:r w:rsidRPr="00CE4C74">
              <w:rPr>
                <w:rFonts w:cs="Arial"/>
                <w:b/>
              </w:rPr>
              <w:t>IHO Reference</w:t>
            </w:r>
          </w:p>
        </w:tc>
        <w:tc>
          <w:tcPr>
            <w:tcW w:w="2382" w:type="dxa"/>
            <w:shd w:val="clear" w:color="auto" w:fill="CCFFCC"/>
            <w:vAlign w:val="center"/>
          </w:tcPr>
          <w:p w14:paraId="25F61D03" w14:textId="77777777" w:rsidR="006C7785" w:rsidRPr="00CE4C74" w:rsidRDefault="006C7785" w:rsidP="00380FCD">
            <w:pPr>
              <w:spacing w:line="240" w:lineRule="auto"/>
              <w:rPr>
                <w:rFonts w:cs="Arial"/>
                <w:color w:val="000000"/>
              </w:rPr>
            </w:pPr>
            <w:r w:rsidRPr="00CE4C74">
              <w:rPr>
                <w:rFonts w:cs="Arial"/>
                <w:color w:val="000000"/>
              </w:rPr>
              <w:t>S-98 C-12.8</w:t>
            </w:r>
          </w:p>
          <w:p w14:paraId="6DC3CB49" w14:textId="77777777" w:rsidR="006C7785" w:rsidRPr="00CE4C74" w:rsidRDefault="006C7785" w:rsidP="00380FCD">
            <w:pPr>
              <w:rPr>
                <w:rFonts w:cs="Arial"/>
              </w:rPr>
            </w:pPr>
          </w:p>
        </w:tc>
      </w:tr>
      <w:tr w:rsidR="006C7785" w14:paraId="20F7DC75" w14:textId="77777777" w:rsidTr="00380FCD">
        <w:trPr>
          <w:tblHeader/>
        </w:trPr>
        <w:tc>
          <w:tcPr>
            <w:tcW w:w="9526" w:type="dxa"/>
            <w:gridSpan w:val="4"/>
            <w:shd w:val="clear" w:color="auto" w:fill="CCFFCC"/>
            <w:vAlign w:val="center"/>
          </w:tcPr>
          <w:p w14:paraId="310B7E45" w14:textId="77777777" w:rsidR="006C7785" w:rsidRPr="00CE4C74" w:rsidRDefault="006C7785" w:rsidP="00380FCD">
            <w:pPr>
              <w:rPr>
                <w:rFonts w:cs="Arial"/>
              </w:rPr>
            </w:pPr>
            <w:r w:rsidRPr="00CE4C74">
              <w:rPr>
                <w:rFonts w:cs="Arial"/>
                <w:b/>
              </w:rPr>
              <w:t>Test description</w:t>
            </w:r>
          </w:p>
        </w:tc>
      </w:tr>
      <w:tr w:rsidR="006C7785" w14:paraId="79CEAD9F" w14:textId="77777777" w:rsidTr="00380FCD">
        <w:trPr>
          <w:tblHeader/>
        </w:trPr>
        <w:tc>
          <w:tcPr>
            <w:tcW w:w="9526" w:type="dxa"/>
            <w:gridSpan w:val="4"/>
            <w:vAlign w:val="center"/>
          </w:tcPr>
          <w:p w14:paraId="5FD1419A" w14:textId="77777777" w:rsidR="006C7785" w:rsidRPr="00CE4C74" w:rsidRDefault="006C7785" w:rsidP="00380FCD">
            <w:pPr>
              <w:rPr>
                <w:rFonts w:cs="Arial"/>
                <w:i/>
              </w:rPr>
            </w:pPr>
            <w:r w:rsidRPr="00CE4C74">
              <w:rPr>
                <w:rFonts w:cs="Arial"/>
                <w:i/>
              </w:rPr>
              <w:t>Change of display scale by chart scale values and by increments of displayed range values in nautical miles.</w:t>
            </w:r>
          </w:p>
        </w:tc>
      </w:tr>
      <w:tr w:rsidR="006C7785" w14:paraId="3C5340ED" w14:textId="77777777" w:rsidTr="00380FCD">
        <w:trPr>
          <w:tblHeader/>
        </w:trPr>
        <w:tc>
          <w:tcPr>
            <w:tcW w:w="9526" w:type="dxa"/>
            <w:gridSpan w:val="4"/>
            <w:shd w:val="clear" w:color="auto" w:fill="CCFFCC"/>
            <w:vAlign w:val="center"/>
          </w:tcPr>
          <w:p w14:paraId="08E7B68F" w14:textId="77777777" w:rsidR="006C7785" w:rsidRPr="00CE4C74" w:rsidRDefault="006C7785" w:rsidP="00380FCD">
            <w:pPr>
              <w:rPr>
                <w:rFonts w:cs="Arial"/>
              </w:rPr>
            </w:pPr>
            <w:r w:rsidRPr="00CE4C74">
              <w:rPr>
                <w:rFonts w:cs="Arial"/>
                <w:b/>
              </w:rPr>
              <w:t>Setup</w:t>
            </w:r>
          </w:p>
        </w:tc>
      </w:tr>
      <w:tr w:rsidR="006C7785" w14:paraId="39D81845" w14:textId="77777777" w:rsidTr="00380FCD">
        <w:trPr>
          <w:tblHeader/>
        </w:trPr>
        <w:tc>
          <w:tcPr>
            <w:tcW w:w="9526" w:type="dxa"/>
            <w:gridSpan w:val="4"/>
            <w:vAlign w:val="center"/>
          </w:tcPr>
          <w:p w14:paraId="60EE87AE" w14:textId="77777777" w:rsidR="006C7785" w:rsidRPr="00CE4C74" w:rsidRDefault="006C7785" w:rsidP="00380FCD">
            <w:pPr>
              <w:rPr>
                <w:rFonts w:cs="Arial"/>
                <w:i/>
              </w:rPr>
            </w:pPr>
            <w:r w:rsidRPr="00CE4C74">
              <w:rPr>
                <w:rFonts w:cs="Arial"/>
                <w:i/>
              </w:rPr>
              <w:t xml:space="preserve">Load the exchange set </w:t>
            </w:r>
            <w:r w:rsidRPr="00CE4C74">
              <w:rPr>
                <w:rFonts w:cs="Arial"/>
                <w:b/>
                <w:bCs/>
                <w:i/>
              </w:rPr>
              <w:t xml:space="preserve">PowerUp </w:t>
            </w:r>
          </w:p>
        </w:tc>
      </w:tr>
      <w:tr w:rsidR="006C7785" w14:paraId="3F80C511" w14:textId="77777777" w:rsidTr="00380FCD">
        <w:trPr>
          <w:tblHeader/>
        </w:trPr>
        <w:tc>
          <w:tcPr>
            <w:tcW w:w="9526" w:type="dxa"/>
            <w:gridSpan w:val="4"/>
            <w:shd w:val="clear" w:color="auto" w:fill="CCFFCC"/>
            <w:vAlign w:val="center"/>
          </w:tcPr>
          <w:p w14:paraId="3227E4C9" w14:textId="77777777" w:rsidR="006C7785" w:rsidRPr="00CE4C74" w:rsidRDefault="006C7785" w:rsidP="00380FCD">
            <w:pPr>
              <w:rPr>
                <w:rFonts w:cs="Arial"/>
              </w:rPr>
            </w:pPr>
            <w:r w:rsidRPr="00CE4C74">
              <w:rPr>
                <w:rFonts w:cs="Arial"/>
                <w:b/>
              </w:rPr>
              <w:t>Action</w:t>
            </w:r>
          </w:p>
        </w:tc>
      </w:tr>
      <w:tr w:rsidR="006C7785" w14:paraId="20BCCCFB" w14:textId="77777777" w:rsidTr="00380FCD">
        <w:trPr>
          <w:tblHeader/>
        </w:trPr>
        <w:tc>
          <w:tcPr>
            <w:tcW w:w="9526" w:type="dxa"/>
            <w:gridSpan w:val="4"/>
            <w:vAlign w:val="center"/>
          </w:tcPr>
          <w:p w14:paraId="4A14F30B" w14:textId="77777777" w:rsidR="006C7785" w:rsidRPr="00CE4C74" w:rsidRDefault="006C7785" w:rsidP="00380FCD">
            <w:pPr>
              <w:rPr>
                <w:rFonts w:cs="Arial"/>
                <w:i/>
              </w:rPr>
            </w:pPr>
            <w:r w:rsidRPr="00CE4C74">
              <w:rPr>
                <w:rFonts w:cs="Arial"/>
                <w:i/>
              </w:rPr>
              <w:t>Change display scale by chart scale values or by increments of displayed range values in nautical miles.</w:t>
            </w:r>
          </w:p>
        </w:tc>
      </w:tr>
      <w:tr w:rsidR="006C7785" w14:paraId="431093EF" w14:textId="77777777" w:rsidTr="00380FCD">
        <w:trPr>
          <w:tblHeader/>
        </w:trPr>
        <w:tc>
          <w:tcPr>
            <w:tcW w:w="9526" w:type="dxa"/>
            <w:gridSpan w:val="4"/>
            <w:shd w:val="clear" w:color="auto" w:fill="CCFFCC"/>
            <w:vAlign w:val="center"/>
          </w:tcPr>
          <w:p w14:paraId="061086D0" w14:textId="77777777" w:rsidR="006C7785" w:rsidRPr="00CE4C74" w:rsidRDefault="006C7785" w:rsidP="00380FCD">
            <w:pPr>
              <w:rPr>
                <w:rFonts w:cs="Arial"/>
              </w:rPr>
            </w:pPr>
            <w:r w:rsidRPr="00CE4C74">
              <w:rPr>
                <w:rFonts w:cs="Arial"/>
                <w:b/>
              </w:rPr>
              <w:t>Results</w:t>
            </w:r>
          </w:p>
        </w:tc>
      </w:tr>
      <w:tr w:rsidR="006C7785" w14:paraId="43B7B9AB" w14:textId="77777777" w:rsidTr="00380FCD">
        <w:trPr>
          <w:tblHeader/>
        </w:trPr>
        <w:tc>
          <w:tcPr>
            <w:tcW w:w="9526" w:type="dxa"/>
            <w:gridSpan w:val="4"/>
            <w:vAlign w:val="center"/>
          </w:tcPr>
          <w:p w14:paraId="6E07FE67" w14:textId="77777777" w:rsidR="006C7785" w:rsidRPr="00CE4C74" w:rsidRDefault="006C7785" w:rsidP="00380FCD">
            <w:pPr>
              <w:rPr>
                <w:rFonts w:cs="Arial"/>
                <w:i/>
              </w:rPr>
            </w:pPr>
            <w:r w:rsidRPr="00CE4C74">
              <w:rPr>
                <w:rFonts w:cs="Arial"/>
                <w:i/>
              </w:rPr>
              <w:t>Confirm that the display changes accordingly.</w:t>
            </w:r>
          </w:p>
        </w:tc>
      </w:tr>
    </w:tbl>
    <w:p w14:paraId="7A5A9F86" w14:textId="77777777" w:rsidR="006C7785" w:rsidRDefault="006C7785" w:rsidP="006C7785"/>
    <w:p w14:paraId="01A6BFAF" w14:textId="77777777" w:rsidR="006C7785" w:rsidRPr="00AB581E" w:rsidRDefault="006C7785" w:rsidP="006C7785">
      <w:pPr>
        <w:pStyle w:val="Heading1"/>
        <w:numPr>
          <w:ilvl w:val="2"/>
          <w:numId w:val="73"/>
        </w:numPr>
        <w:tabs>
          <w:tab w:val="left" w:pos="567"/>
        </w:tabs>
        <w:spacing w:after="120"/>
        <w:ind w:left="426" w:hanging="426"/>
        <w:rPr>
          <w:rFonts w:cs="Arial"/>
          <w:b w:val="0"/>
          <w:color w:val="000000" w:themeColor="text1"/>
        </w:rPr>
      </w:pPr>
      <w:r w:rsidRPr="00AB581E">
        <w:rPr>
          <w:rFonts w:cs="Arial"/>
          <w:color w:val="000000" w:themeColor="text1"/>
        </w:rPr>
        <w:t>Impact of ScaleMinimum 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55A98AA7" w14:textId="77777777" w:rsidTr="00380FCD">
        <w:trPr>
          <w:trHeight w:val="454"/>
          <w:tblHeader/>
        </w:trPr>
        <w:tc>
          <w:tcPr>
            <w:tcW w:w="2381" w:type="dxa"/>
            <w:shd w:val="clear" w:color="auto" w:fill="CCFFCC"/>
            <w:vAlign w:val="center"/>
          </w:tcPr>
          <w:p w14:paraId="7514548B" w14:textId="77777777" w:rsidR="006C7785" w:rsidRPr="00AB581E" w:rsidRDefault="006C7785" w:rsidP="00380FCD">
            <w:pPr>
              <w:rPr>
                <w:rFonts w:cs="Arial"/>
              </w:rPr>
            </w:pPr>
            <w:r w:rsidRPr="00AB581E">
              <w:rPr>
                <w:rFonts w:cs="Arial"/>
                <w:b/>
              </w:rPr>
              <w:t>Test Reference</w:t>
            </w:r>
          </w:p>
        </w:tc>
        <w:tc>
          <w:tcPr>
            <w:tcW w:w="2381" w:type="dxa"/>
            <w:shd w:val="clear" w:color="auto" w:fill="CCFFCC"/>
            <w:vAlign w:val="center"/>
          </w:tcPr>
          <w:p w14:paraId="27FC4CA3" w14:textId="77777777" w:rsidR="006C7785" w:rsidRPr="00AB581E" w:rsidRDefault="006C7785" w:rsidP="00380FCD">
            <w:pPr>
              <w:rPr>
                <w:rFonts w:cs="Arial"/>
              </w:rPr>
            </w:pPr>
            <w:r w:rsidRPr="00AB581E">
              <w:rPr>
                <w:rFonts w:cs="Arial"/>
              </w:rPr>
              <w:t>ScaleMinimum</w:t>
            </w:r>
          </w:p>
        </w:tc>
        <w:tc>
          <w:tcPr>
            <w:tcW w:w="2382" w:type="dxa"/>
            <w:shd w:val="clear" w:color="auto" w:fill="CCFFCC"/>
            <w:vAlign w:val="center"/>
          </w:tcPr>
          <w:p w14:paraId="1514DD10" w14:textId="77777777" w:rsidR="006C7785" w:rsidRPr="00AB581E" w:rsidRDefault="006C7785" w:rsidP="00380FCD">
            <w:pPr>
              <w:rPr>
                <w:rFonts w:cs="Arial"/>
              </w:rPr>
            </w:pPr>
            <w:r w:rsidRPr="00AB581E">
              <w:rPr>
                <w:rFonts w:cs="Arial"/>
                <w:b/>
              </w:rPr>
              <w:t>IHO Reference</w:t>
            </w:r>
          </w:p>
        </w:tc>
        <w:tc>
          <w:tcPr>
            <w:tcW w:w="2382" w:type="dxa"/>
            <w:shd w:val="clear" w:color="auto" w:fill="CCFFCC"/>
            <w:vAlign w:val="center"/>
          </w:tcPr>
          <w:p w14:paraId="5C716C1A" w14:textId="77777777" w:rsidR="006C7785" w:rsidRPr="00AB581E" w:rsidRDefault="006C7785" w:rsidP="00380FCD">
            <w:pPr>
              <w:spacing w:line="240" w:lineRule="auto"/>
              <w:rPr>
                <w:rFonts w:cs="Arial"/>
                <w:color w:val="000000"/>
              </w:rPr>
            </w:pPr>
            <w:r w:rsidRPr="00AB581E">
              <w:rPr>
                <w:rFonts w:cs="Arial"/>
                <w:color w:val="000000"/>
              </w:rPr>
              <w:t>S-98 C-12.8</w:t>
            </w:r>
          </w:p>
          <w:p w14:paraId="064D119E" w14:textId="77777777" w:rsidR="006C7785" w:rsidRPr="00AB581E" w:rsidRDefault="006C7785" w:rsidP="00380FCD">
            <w:pPr>
              <w:rPr>
                <w:rFonts w:cs="Arial"/>
              </w:rPr>
            </w:pPr>
          </w:p>
        </w:tc>
      </w:tr>
      <w:tr w:rsidR="006C7785" w14:paraId="79FF8872" w14:textId="77777777" w:rsidTr="00380FCD">
        <w:trPr>
          <w:tblHeader/>
        </w:trPr>
        <w:tc>
          <w:tcPr>
            <w:tcW w:w="9526" w:type="dxa"/>
            <w:gridSpan w:val="4"/>
            <w:shd w:val="clear" w:color="auto" w:fill="CCFFCC"/>
            <w:vAlign w:val="center"/>
          </w:tcPr>
          <w:p w14:paraId="6439019B" w14:textId="77777777" w:rsidR="006C7785" w:rsidRPr="00AB581E" w:rsidRDefault="006C7785" w:rsidP="00380FCD">
            <w:pPr>
              <w:rPr>
                <w:rFonts w:cs="Arial"/>
              </w:rPr>
            </w:pPr>
            <w:r w:rsidRPr="00AB581E">
              <w:rPr>
                <w:rFonts w:cs="Arial"/>
                <w:b/>
              </w:rPr>
              <w:t>Test description</w:t>
            </w:r>
          </w:p>
        </w:tc>
      </w:tr>
      <w:tr w:rsidR="006C7785" w14:paraId="56D215C8" w14:textId="77777777" w:rsidTr="00380FCD">
        <w:trPr>
          <w:tblHeader/>
        </w:trPr>
        <w:tc>
          <w:tcPr>
            <w:tcW w:w="9526" w:type="dxa"/>
            <w:gridSpan w:val="4"/>
            <w:vAlign w:val="center"/>
          </w:tcPr>
          <w:p w14:paraId="5B228841" w14:textId="77777777" w:rsidR="006C7785" w:rsidRPr="00AB581E" w:rsidRDefault="006C7785" w:rsidP="00380FCD">
            <w:pPr>
              <w:rPr>
                <w:rFonts w:cs="Arial"/>
                <w:i/>
              </w:rPr>
            </w:pPr>
            <w:r w:rsidRPr="00AB581E">
              <w:rPr>
                <w:rFonts w:cs="Arial"/>
                <w:i/>
              </w:rPr>
              <w:t>Impact of ScaleMinimum values on display of charted features.</w:t>
            </w:r>
          </w:p>
        </w:tc>
      </w:tr>
      <w:tr w:rsidR="006C7785" w14:paraId="43D2065F" w14:textId="77777777" w:rsidTr="00380FCD">
        <w:trPr>
          <w:tblHeader/>
        </w:trPr>
        <w:tc>
          <w:tcPr>
            <w:tcW w:w="9526" w:type="dxa"/>
            <w:gridSpan w:val="4"/>
            <w:shd w:val="clear" w:color="auto" w:fill="CCFFCC"/>
            <w:vAlign w:val="center"/>
          </w:tcPr>
          <w:p w14:paraId="549A7046" w14:textId="77777777" w:rsidR="006C7785" w:rsidRPr="00AB581E" w:rsidRDefault="006C7785" w:rsidP="00380FCD">
            <w:pPr>
              <w:rPr>
                <w:rFonts w:cs="Arial"/>
              </w:rPr>
            </w:pPr>
            <w:r w:rsidRPr="00AB581E">
              <w:rPr>
                <w:rFonts w:cs="Arial"/>
                <w:b/>
              </w:rPr>
              <w:t>Setup</w:t>
            </w:r>
          </w:p>
        </w:tc>
      </w:tr>
      <w:tr w:rsidR="006C7785" w14:paraId="514C0C3A" w14:textId="77777777" w:rsidTr="00380FCD">
        <w:trPr>
          <w:tblHeader/>
        </w:trPr>
        <w:tc>
          <w:tcPr>
            <w:tcW w:w="9526" w:type="dxa"/>
            <w:gridSpan w:val="4"/>
            <w:vAlign w:val="center"/>
          </w:tcPr>
          <w:p w14:paraId="6B4B354A" w14:textId="77777777" w:rsidR="006C7785" w:rsidRPr="00AB581E" w:rsidRDefault="006C7785" w:rsidP="00380FCD">
            <w:pPr>
              <w:rPr>
                <w:rFonts w:cs="Arial"/>
                <w:i/>
              </w:rPr>
            </w:pPr>
            <w:r w:rsidRPr="00AB581E">
              <w:rPr>
                <w:rFonts w:cs="Arial"/>
                <w:i/>
              </w:rPr>
              <w:t xml:space="preserve">Load the exchange set </w:t>
            </w:r>
            <w:r w:rsidRPr="00AB581E">
              <w:rPr>
                <w:rFonts w:cs="Arial"/>
                <w:b/>
                <w:bCs/>
                <w:i/>
              </w:rPr>
              <w:t xml:space="preserve">ScaleMinimum </w:t>
            </w:r>
            <w:r w:rsidRPr="00AB581E">
              <w:rPr>
                <w:rFonts w:cs="Arial"/>
                <w:i/>
              </w:rPr>
              <w:t xml:space="preserve"> </w:t>
            </w:r>
          </w:p>
          <w:p w14:paraId="3F483C5D" w14:textId="77777777" w:rsidR="006C7785" w:rsidRPr="00AB581E" w:rsidRDefault="006C7785" w:rsidP="006C7785">
            <w:pPr>
              <w:pStyle w:val="ListParagraph"/>
              <w:numPr>
                <w:ilvl w:val="0"/>
                <w:numId w:val="28"/>
              </w:numPr>
              <w:rPr>
                <w:rFonts w:cs="Arial"/>
                <w:i/>
              </w:rPr>
            </w:pPr>
            <w:r w:rsidRPr="00AB581E">
              <w:rPr>
                <w:rFonts w:cs="Arial"/>
                <w:i/>
              </w:rPr>
              <w:t>Select Display Category Other</w:t>
            </w:r>
          </w:p>
          <w:p w14:paraId="51408597" w14:textId="77777777" w:rsidR="006C7785" w:rsidRPr="00AB581E" w:rsidRDefault="006C7785" w:rsidP="006C7785">
            <w:pPr>
              <w:pStyle w:val="ListParagraph"/>
              <w:numPr>
                <w:ilvl w:val="0"/>
                <w:numId w:val="28"/>
              </w:numPr>
              <w:rPr>
                <w:rFonts w:cs="Arial"/>
                <w:i/>
              </w:rPr>
            </w:pPr>
            <w:r w:rsidRPr="00AB581E">
              <w:rPr>
                <w:rFonts w:cs="Arial"/>
                <w:i/>
              </w:rPr>
              <w:t>Select Safety Contour value to 10 m</w:t>
            </w:r>
          </w:p>
          <w:p w14:paraId="3351C879" w14:textId="77777777" w:rsidR="006C7785" w:rsidRPr="00AB581E" w:rsidRDefault="006C7785" w:rsidP="006C7785">
            <w:pPr>
              <w:pStyle w:val="ListParagraph"/>
              <w:numPr>
                <w:ilvl w:val="0"/>
                <w:numId w:val="28"/>
              </w:numPr>
              <w:rPr>
                <w:rFonts w:cs="Arial"/>
                <w:i/>
              </w:rPr>
            </w:pPr>
            <w:r w:rsidRPr="00AB581E">
              <w:rPr>
                <w:rFonts w:cs="Arial"/>
                <w:i/>
              </w:rPr>
              <w:t>Select Safety Depth  value to 10 m</w:t>
            </w:r>
          </w:p>
          <w:p w14:paraId="6384A2E5" w14:textId="77777777" w:rsidR="006C7785" w:rsidRPr="00AB581E" w:rsidRDefault="006C7785" w:rsidP="006C7785">
            <w:pPr>
              <w:pStyle w:val="ListParagraph"/>
              <w:numPr>
                <w:ilvl w:val="0"/>
                <w:numId w:val="28"/>
              </w:numPr>
              <w:rPr>
                <w:rFonts w:cs="Arial"/>
                <w:i/>
              </w:rPr>
            </w:pPr>
            <w:r w:rsidRPr="00AB581E">
              <w:rPr>
                <w:rFonts w:cs="Arial"/>
                <w:i/>
              </w:rPr>
              <w:t>Select Symbolized Boundaries</w:t>
            </w:r>
          </w:p>
          <w:p w14:paraId="726A1C55" w14:textId="77777777" w:rsidR="006C7785" w:rsidRPr="00AB581E" w:rsidRDefault="006C7785" w:rsidP="006C7785">
            <w:pPr>
              <w:pStyle w:val="ListParagraph"/>
              <w:numPr>
                <w:ilvl w:val="0"/>
                <w:numId w:val="28"/>
              </w:numPr>
              <w:rPr>
                <w:rFonts w:cs="Arial"/>
                <w:i/>
              </w:rPr>
            </w:pPr>
            <w:r w:rsidRPr="00AB581E">
              <w:rPr>
                <w:rFonts w:cs="Arial"/>
                <w:i/>
              </w:rPr>
              <w:t>Select Simplified Point Symbols = false</w:t>
            </w:r>
          </w:p>
          <w:p w14:paraId="6BCDCD5B" w14:textId="77777777" w:rsidR="006C7785" w:rsidRPr="00AB581E" w:rsidRDefault="006C7785" w:rsidP="006C7785">
            <w:pPr>
              <w:pStyle w:val="ListParagraph"/>
              <w:numPr>
                <w:ilvl w:val="0"/>
                <w:numId w:val="28"/>
              </w:numPr>
              <w:rPr>
                <w:rFonts w:cs="Arial"/>
                <w:i/>
              </w:rPr>
            </w:pPr>
            <w:r w:rsidRPr="00AB581E">
              <w:rPr>
                <w:rFonts w:cs="Arial"/>
                <w:i/>
              </w:rPr>
              <w:t>Display cell 101AA00SCAMN at maximum display scale (1:90 000)</w:t>
            </w:r>
          </w:p>
        </w:tc>
      </w:tr>
      <w:tr w:rsidR="006C7785" w14:paraId="11978FC0" w14:textId="77777777" w:rsidTr="00380FCD">
        <w:trPr>
          <w:tblHeader/>
        </w:trPr>
        <w:tc>
          <w:tcPr>
            <w:tcW w:w="9526" w:type="dxa"/>
            <w:gridSpan w:val="4"/>
            <w:shd w:val="clear" w:color="auto" w:fill="CCFFCC"/>
            <w:vAlign w:val="center"/>
          </w:tcPr>
          <w:p w14:paraId="6D7DE3C3" w14:textId="77777777" w:rsidR="006C7785" w:rsidRPr="00AB581E" w:rsidRDefault="006C7785" w:rsidP="00380FCD">
            <w:pPr>
              <w:rPr>
                <w:rFonts w:cs="Arial"/>
              </w:rPr>
            </w:pPr>
            <w:r w:rsidRPr="00AB581E">
              <w:rPr>
                <w:rFonts w:cs="Arial"/>
                <w:b/>
              </w:rPr>
              <w:t>Action</w:t>
            </w:r>
          </w:p>
        </w:tc>
      </w:tr>
      <w:tr w:rsidR="006C7785" w14:paraId="76EE324A" w14:textId="77777777" w:rsidTr="00380FCD">
        <w:trPr>
          <w:tblHeader/>
        </w:trPr>
        <w:tc>
          <w:tcPr>
            <w:tcW w:w="9526" w:type="dxa"/>
            <w:gridSpan w:val="4"/>
            <w:vAlign w:val="center"/>
          </w:tcPr>
          <w:p w14:paraId="7E727F67" w14:textId="77777777" w:rsidR="006C7785" w:rsidRPr="00AB581E" w:rsidRDefault="006C7785" w:rsidP="00380FCD">
            <w:pPr>
              <w:rPr>
                <w:rFonts w:cs="Arial"/>
                <w:i/>
              </w:rPr>
            </w:pPr>
            <w:r w:rsidRPr="00AB581E">
              <w:rPr>
                <w:rFonts w:cs="Arial"/>
                <w:i/>
              </w:rPr>
              <w:t>1. Centre the display on position 32°24.000’S  60°20.500’E</w:t>
            </w:r>
          </w:p>
          <w:p w14:paraId="098E9DA3" w14:textId="77777777" w:rsidR="006C7785" w:rsidRPr="00AB581E" w:rsidRDefault="006C7785" w:rsidP="00380FCD">
            <w:pPr>
              <w:rPr>
                <w:rFonts w:cs="Arial"/>
                <w:i/>
              </w:rPr>
            </w:pPr>
            <w:r w:rsidRPr="00AB581E">
              <w:rPr>
                <w:rFonts w:cs="Arial"/>
                <w:i/>
              </w:rPr>
              <w:t>2. Change scale to 1:100 000</w:t>
            </w:r>
          </w:p>
          <w:p w14:paraId="3F423C93" w14:textId="77777777" w:rsidR="006C7785" w:rsidRPr="00AB581E" w:rsidRDefault="006C7785" w:rsidP="00380FCD">
            <w:pPr>
              <w:rPr>
                <w:rFonts w:cs="Arial"/>
                <w:i/>
              </w:rPr>
            </w:pPr>
            <w:r w:rsidRPr="00AB581E">
              <w:rPr>
                <w:rFonts w:cs="Arial"/>
                <w:i/>
              </w:rPr>
              <w:t>3. Change scale to 1:200 000</w:t>
            </w:r>
          </w:p>
          <w:p w14:paraId="6B1A9C61" w14:textId="77777777" w:rsidR="006C7785" w:rsidRPr="00AB581E" w:rsidRDefault="006C7785" w:rsidP="00380FCD">
            <w:pPr>
              <w:rPr>
                <w:rFonts w:cs="Arial"/>
                <w:i/>
              </w:rPr>
            </w:pPr>
            <w:r w:rsidRPr="00AB581E">
              <w:rPr>
                <w:rFonts w:cs="Arial"/>
                <w:i/>
              </w:rPr>
              <w:t>4. Deselect ScaleMinimum</w:t>
            </w:r>
          </w:p>
        </w:tc>
      </w:tr>
      <w:tr w:rsidR="006C7785" w14:paraId="11157023" w14:textId="77777777" w:rsidTr="00380FCD">
        <w:trPr>
          <w:tblHeader/>
        </w:trPr>
        <w:tc>
          <w:tcPr>
            <w:tcW w:w="9526" w:type="dxa"/>
            <w:gridSpan w:val="4"/>
            <w:tcBorders>
              <w:bottom w:val="single" w:sz="4" w:space="0" w:color="auto"/>
            </w:tcBorders>
            <w:shd w:val="clear" w:color="auto" w:fill="CCFFCC"/>
            <w:vAlign w:val="center"/>
          </w:tcPr>
          <w:p w14:paraId="2B0C473B" w14:textId="77777777" w:rsidR="006C7785" w:rsidRPr="00AB581E" w:rsidRDefault="006C7785" w:rsidP="00380FCD">
            <w:pPr>
              <w:rPr>
                <w:rFonts w:cs="Arial"/>
              </w:rPr>
            </w:pPr>
            <w:r w:rsidRPr="00AB581E">
              <w:rPr>
                <w:rFonts w:cs="Arial"/>
                <w:b/>
              </w:rPr>
              <w:t>Results</w:t>
            </w:r>
          </w:p>
        </w:tc>
      </w:tr>
      <w:tr w:rsidR="006C7785" w14:paraId="6A1DCB8C" w14:textId="77777777" w:rsidTr="00380FCD">
        <w:trPr>
          <w:tblHeader/>
        </w:trPr>
        <w:tc>
          <w:tcPr>
            <w:tcW w:w="9526" w:type="dxa"/>
            <w:gridSpan w:val="4"/>
            <w:tcBorders>
              <w:bottom w:val="nil"/>
            </w:tcBorders>
            <w:vAlign w:val="center"/>
          </w:tcPr>
          <w:p w14:paraId="7E7BB00D" w14:textId="77777777" w:rsidR="006C7785" w:rsidRPr="00AB581E" w:rsidRDefault="006C7785" w:rsidP="00380FCD">
            <w:pPr>
              <w:rPr>
                <w:rFonts w:cs="Arial"/>
                <w:i/>
              </w:rPr>
            </w:pPr>
            <w:r w:rsidRPr="00AB581E">
              <w:rPr>
                <w:rFonts w:cs="Arial"/>
                <w:i/>
              </w:rPr>
              <w:t>1. All features shall be shown.</w:t>
            </w:r>
          </w:p>
        </w:tc>
      </w:tr>
      <w:tr w:rsidR="006C7785" w14:paraId="41D983F1" w14:textId="77777777" w:rsidTr="00380FCD">
        <w:trPr>
          <w:tblHeader/>
        </w:trPr>
        <w:tc>
          <w:tcPr>
            <w:tcW w:w="9526" w:type="dxa"/>
            <w:gridSpan w:val="4"/>
            <w:tcBorders>
              <w:top w:val="nil"/>
            </w:tcBorders>
            <w:vAlign w:val="center"/>
          </w:tcPr>
          <w:p w14:paraId="14169832" w14:textId="77777777" w:rsidR="006C7785" w:rsidRPr="005F250A" w:rsidRDefault="006C7785" w:rsidP="00380FCD">
            <w:pPr>
              <w:jc w:val="center"/>
            </w:pPr>
            <w:r w:rsidRPr="000D071D">
              <w:rPr>
                <w:noProof/>
                <w:lang w:val="en-IN" w:eastAsia="en-IN"/>
              </w:rPr>
              <w:drawing>
                <wp:inline distT="0" distB="0" distL="0" distR="0" wp14:anchorId="745B469B" wp14:editId="0A8CB54D">
                  <wp:extent cx="2238687" cy="3581900"/>
                  <wp:effectExtent l="0" t="0" r="9525" b="0"/>
                  <wp:docPr id="2120001616" name="Picture 21200016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1616" name="Picture 2120001616" descr="A screenshot of a test&#10;&#10;Description automatically generated"/>
                          <pic:cNvPicPr/>
                        </pic:nvPicPr>
                        <pic:blipFill>
                          <a:blip r:embed="rId159"/>
                          <a:stretch>
                            <a:fillRect/>
                          </a:stretch>
                        </pic:blipFill>
                        <pic:spPr>
                          <a:xfrm>
                            <a:off x="0" y="0"/>
                            <a:ext cx="2238687" cy="3581900"/>
                          </a:xfrm>
                          <a:prstGeom prst="rect">
                            <a:avLst/>
                          </a:prstGeom>
                        </pic:spPr>
                      </pic:pic>
                    </a:graphicData>
                  </a:graphic>
                </wp:inline>
              </w:drawing>
            </w:r>
          </w:p>
        </w:tc>
      </w:tr>
    </w:tbl>
    <w:p w14:paraId="50A77CDB"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1C262F9" w14:textId="77777777" w:rsidTr="00380FCD">
        <w:trPr>
          <w:tblHeader/>
        </w:trPr>
        <w:tc>
          <w:tcPr>
            <w:tcW w:w="9526" w:type="dxa"/>
            <w:tcBorders>
              <w:bottom w:val="nil"/>
            </w:tcBorders>
            <w:vAlign w:val="center"/>
          </w:tcPr>
          <w:p w14:paraId="446DC243" w14:textId="77777777" w:rsidR="006C7785" w:rsidRPr="00AB581E" w:rsidRDefault="006C7785" w:rsidP="00380FCD">
            <w:pPr>
              <w:keepNext/>
              <w:keepLines/>
              <w:rPr>
                <w:rFonts w:cs="Arial"/>
                <w:i/>
              </w:rPr>
            </w:pPr>
            <w:r w:rsidRPr="00E6095F">
              <w:rPr>
                <w:i/>
              </w:rPr>
              <w:br w:type="page"/>
            </w:r>
            <w:r w:rsidRPr="00AB581E">
              <w:rPr>
                <w:rFonts w:cs="Arial"/>
                <w:i/>
              </w:rPr>
              <w:t>2. All features shall be shown</w:t>
            </w:r>
          </w:p>
        </w:tc>
      </w:tr>
      <w:tr w:rsidR="006C7785" w14:paraId="138B0F7B" w14:textId="77777777" w:rsidTr="00380FCD">
        <w:trPr>
          <w:tblHeader/>
        </w:trPr>
        <w:tc>
          <w:tcPr>
            <w:tcW w:w="9526" w:type="dxa"/>
            <w:tcBorders>
              <w:top w:val="nil"/>
              <w:bottom w:val="nil"/>
            </w:tcBorders>
            <w:vAlign w:val="center"/>
          </w:tcPr>
          <w:p w14:paraId="595BD41B" w14:textId="77777777" w:rsidR="006C7785" w:rsidRDefault="006C7785" w:rsidP="00380FCD">
            <w:pPr>
              <w:jc w:val="center"/>
            </w:pPr>
            <w:r w:rsidRPr="00BA7EF8">
              <w:rPr>
                <w:noProof/>
                <w:lang w:val="en-IN" w:eastAsia="en-IN"/>
              </w:rPr>
              <w:drawing>
                <wp:inline distT="0" distB="0" distL="0" distR="0" wp14:anchorId="4DE7963C" wp14:editId="7349A949">
                  <wp:extent cx="2238687" cy="3581900"/>
                  <wp:effectExtent l="0" t="0" r="9525" b="0"/>
                  <wp:docPr id="104"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test&#10;&#10;Description automatically generated"/>
                          <pic:cNvPicPr/>
                        </pic:nvPicPr>
                        <pic:blipFill>
                          <a:blip r:embed="rId159"/>
                          <a:stretch>
                            <a:fillRect/>
                          </a:stretch>
                        </pic:blipFill>
                        <pic:spPr>
                          <a:xfrm>
                            <a:off x="0" y="0"/>
                            <a:ext cx="2238687" cy="3581900"/>
                          </a:xfrm>
                          <a:prstGeom prst="rect">
                            <a:avLst/>
                          </a:prstGeom>
                        </pic:spPr>
                      </pic:pic>
                    </a:graphicData>
                  </a:graphic>
                </wp:inline>
              </w:drawing>
            </w:r>
          </w:p>
          <w:p w14:paraId="32E4EDFF" w14:textId="77777777" w:rsidR="006C7785" w:rsidRPr="005F250A" w:rsidRDefault="006C7785" w:rsidP="00380FCD">
            <w:pPr>
              <w:jc w:val="center"/>
            </w:pPr>
          </w:p>
        </w:tc>
      </w:tr>
      <w:tr w:rsidR="006C7785" w14:paraId="464BA79A" w14:textId="77777777" w:rsidTr="00380FCD">
        <w:trPr>
          <w:tblHeader/>
        </w:trPr>
        <w:tc>
          <w:tcPr>
            <w:tcW w:w="9526" w:type="dxa"/>
            <w:tcBorders>
              <w:top w:val="nil"/>
              <w:left w:val="single" w:sz="4" w:space="0" w:color="auto"/>
              <w:bottom w:val="nil"/>
              <w:right w:val="single" w:sz="4" w:space="0" w:color="auto"/>
            </w:tcBorders>
            <w:vAlign w:val="center"/>
          </w:tcPr>
          <w:p w14:paraId="58DD8BDE" w14:textId="77777777" w:rsidR="006C7785" w:rsidRPr="00AB581E" w:rsidRDefault="006C7785" w:rsidP="00380FCD">
            <w:pPr>
              <w:rPr>
                <w:rFonts w:cs="Arial"/>
                <w:i/>
              </w:rPr>
            </w:pPr>
            <w:r w:rsidRPr="00AB581E">
              <w:rPr>
                <w:rFonts w:cs="Arial"/>
                <w:i/>
              </w:rPr>
              <w:t>3. The features with ScaleMinimumvalues of 119 000 and 179 999 shall not be shown.</w:t>
            </w:r>
          </w:p>
        </w:tc>
      </w:tr>
      <w:tr w:rsidR="006C7785" w14:paraId="2FF6426B" w14:textId="77777777" w:rsidTr="00380FCD">
        <w:trPr>
          <w:tblHeader/>
        </w:trPr>
        <w:tc>
          <w:tcPr>
            <w:tcW w:w="9526" w:type="dxa"/>
            <w:tcBorders>
              <w:top w:val="nil"/>
              <w:left w:val="single" w:sz="4" w:space="0" w:color="auto"/>
              <w:bottom w:val="nil"/>
              <w:right w:val="single" w:sz="4" w:space="0" w:color="auto"/>
            </w:tcBorders>
            <w:vAlign w:val="center"/>
          </w:tcPr>
          <w:p w14:paraId="5F69A49F" w14:textId="77777777" w:rsidR="006C7785" w:rsidRPr="00BA7EF8" w:rsidRDefault="006C7785" w:rsidP="00380FCD">
            <w:pPr>
              <w:jc w:val="center"/>
              <w:rPr>
                <w:rFonts w:cs="Arial"/>
                <w:color w:val="FF0000"/>
              </w:rPr>
            </w:pPr>
            <w:r>
              <w:rPr>
                <w:rFonts w:cs="Arial"/>
                <w:b/>
                <w:color w:val="FF0000"/>
              </w:rPr>
              <w:t xml:space="preserve">IIC Comment: </w:t>
            </w:r>
            <w:r>
              <w:rPr>
                <w:rFonts w:cs="Arial"/>
                <w:color w:val="FF0000"/>
              </w:rPr>
              <w:t>Object is not displaying for 2,00,000 Scale.</w:t>
            </w:r>
          </w:p>
          <w:p w14:paraId="72DD5441" w14:textId="77777777" w:rsidR="006C7785" w:rsidRPr="00AB581E" w:rsidRDefault="006C7785" w:rsidP="00380FCD">
            <w:pPr>
              <w:jc w:val="center"/>
              <w:rPr>
                <w:rFonts w:cs="Arial"/>
              </w:rPr>
            </w:pPr>
          </w:p>
        </w:tc>
      </w:tr>
      <w:tr w:rsidR="006C7785" w14:paraId="6EEAB5F7" w14:textId="77777777" w:rsidTr="00380FCD">
        <w:trPr>
          <w:tblHeader/>
        </w:trPr>
        <w:tc>
          <w:tcPr>
            <w:tcW w:w="9526" w:type="dxa"/>
            <w:tcBorders>
              <w:top w:val="nil"/>
              <w:left w:val="single" w:sz="4" w:space="0" w:color="auto"/>
              <w:bottom w:val="nil"/>
              <w:right w:val="single" w:sz="4" w:space="0" w:color="auto"/>
            </w:tcBorders>
            <w:vAlign w:val="center"/>
          </w:tcPr>
          <w:p w14:paraId="155EBFA4" w14:textId="77777777" w:rsidR="006C7785" w:rsidRPr="00AB581E" w:rsidRDefault="006C7785" w:rsidP="00380FCD">
            <w:pPr>
              <w:rPr>
                <w:rFonts w:cs="Arial"/>
                <w:i/>
              </w:rPr>
            </w:pPr>
            <w:r w:rsidRPr="00AB581E">
              <w:rPr>
                <w:rFonts w:cs="Arial"/>
                <w:i/>
              </w:rPr>
              <w:t>4. All features shall be shown</w:t>
            </w:r>
          </w:p>
        </w:tc>
      </w:tr>
      <w:tr w:rsidR="006C7785" w14:paraId="4FCE2C8E" w14:textId="77777777" w:rsidTr="00380FCD">
        <w:trPr>
          <w:tblHeader/>
        </w:trPr>
        <w:tc>
          <w:tcPr>
            <w:tcW w:w="9526" w:type="dxa"/>
            <w:tcBorders>
              <w:top w:val="nil"/>
              <w:left w:val="single" w:sz="4" w:space="0" w:color="auto"/>
              <w:bottom w:val="single" w:sz="4" w:space="0" w:color="auto"/>
              <w:right w:val="single" w:sz="4" w:space="0" w:color="auto"/>
            </w:tcBorders>
            <w:vAlign w:val="center"/>
          </w:tcPr>
          <w:p w14:paraId="3D53B832" w14:textId="77777777" w:rsidR="006C7785" w:rsidRPr="005F250A" w:rsidRDefault="006C7785" w:rsidP="00380FCD">
            <w:pPr>
              <w:jc w:val="center"/>
            </w:pPr>
            <w:r>
              <w:rPr>
                <w:noProof/>
                <w:lang w:val="en-IN" w:eastAsia="en-IN"/>
              </w:rPr>
              <w:drawing>
                <wp:inline distT="0" distB="0" distL="0" distR="0" wp14:anchorId="4187FDBF" wp14:editId="3D17AD69">
                  <wp:extent cx="1409895" cy="1800471"/>
                  <wp:effectExtent l="0" t="0" r="0" b="9279"/>
                  <wp:docPr id="199" name="Picture 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71" descr="A screenshot of a computer&#10;&#10;Description automatically generated"/>
                          <pic:cNvPicPr/>
                        </pic:nvPicPr>
                        <pic:blipFill>
                          <a:blip r:embed="rId160"/>
                          <a:stretch>
                            <a:fillRect/>
                          </a:stretch>
                        </pic:blipFill>
                        <pic:spPr>
                          <a:xfrm>
                            <a:off x="0" y="0"/>
                            <a:ext cx="1409895" cy="1800471"/>
                          </a:xfrm>
                          <a:prstGeom prst="rect">
                            <a:avLst/>
                          </a:prstGeom>
                          <a:noFill/>
                          <a:ln>
                            <a:noFill/>
                            <a:prstDash/>
                          </a:ln>
                        </pic:spPr>
                      </pic:pic>
                    </a:graphicData>
                  </a:graphic>
                </wp:inline>
              </w:drawing>
            </w:r>
          </w:p>
        </w:tc>
      </w:tr>
    </w:tbl>
    <w:p w14:paraId="33902DFC" w14:textId="77777777" w:rsidR="006C7785" w:rsidRDefault="006C7785" w:rsidP="006C7785"/>
    <w:p w14:paraId="3D40F3B0" w14:textId="77777777" w:rsidR="006C7785" w:rsidRPr="00DE4076" w:rsidRDefault="006C7785" w:rsidP="006C7785">
      <w:pPr>
        <w:pStyle w:val="Heading1"/>
        <w:numPr>
          <w:ilvl w:val="1"/>
          <w:numId w:val="73"/>
        </w:numPr>
        <w:tabs>
          <w:tab w:val="left" w:pos="567"/>
        </w:tabs>
        <w:spacing w:after="120"/>
        <w:ind w:left="567" w:hanging="567"/>
        <w:rPr>
          <w:rFonts w:cs="Arial"/>
          <w:b w:val="0"/>
        </w:rPr>
      </w:pPr>
      <w:r>
        <w:br w:type="page"/>
      </w:r>
      <w:bookmarkStart w:id="866" w:name="_Toc130296762"/>
      <w:bookmarkStart w:id="867" w:name="_Toc130304060"/>
      <w:bookmarkStart w:id="868" w:name="_Toc130392093"/>
      <w:bookmarkStart w:id="869" w:name="_Toc131238819"/>
      <w:bookmarkStart w:id="870" w:name="_Toc130296763"/>
      <w:bookmarkStart w:id="871" w:name="_Toc130304061"/>
      <w:bookmarkStart w:id="872" w:name="_Toc130392094"/>
      <w:bookmarkStart w:id="873" w:name="_Toc131238820"/>
      <w:bookmarkStart w:id="874" w:name="_Toc130296764"/>
      <w:bookmarkStart w:id="875" w:name="_Toc130304062"/>
      <w:bookmarkStart w:id="876" w:name="_Toc130392095"/>
      <w:bookmarkStart w:id="877" w:name="_Toc131238821"/>
      <w:bookmarkStart w:id="878" w:name="_Toc130296765"/>
      <w:bookmarkStart w:id="879" w:name="_Toc130304063"/>
      <w:bookmarkStart w:id="880" w:name="_Toc130392096"/>
      <w:bookmarkStart w:id="881" w:name="_Toc131238822"/>
      <w:bookmarkStart w:id="882" w:name="_Toc130296766"/>
      <w:bookmarkStart w:id="883" w:name="_Toc130304064"/>
      <w:bookmarkStart w:id="884" w:name="_Toc130392097"/>
      <w:bookmarkStart w:id="885" w:name="_Toc131238823"/>
      <w:bookmarkStart w:id="886" w:name="_Toc130296767"/>
      <w:bookmarkStart w:id="887" w:name="_Toc130304065"/>
      <w:bookmarkStart w:id="888" w:name="_Toc130392098"/>
      <w:bookmarkStart w:id="889" w:name="_Toc131238824"/>
      <w:bookmarkStart w:id="890" w:name="_Toc130296769"/>
      <w:bookmarkStart w:id="891" w:name="_Toc130304067"/>
      <w:bookmarkStart w:id="892" w:name="_Toc130392100"/>
      <w:bookmarkStart w:id="893" w:name="_Toc131238826"/>
      <w:bookmarkStart w:id="894" w:name="_Toc130296771"/>
      <w:bookmarkStart w:id="895" w:name="_Toc130304069"/>
      <w:bookmarkStart w:id="896" w:name="_Toc130392102"/>
      <w:bookmarkStart w:id="897" w:name="_Toc131238828"/>
      <w:bookmarkStart w:id="898" w:name="_Toc130296773"/>
      <w:bookmarkStart w:id="899" w:name="_Toc130304071"/>
      <w:bookmarkStart w:id="900" w:name="_Toc130392104"/>
      <w:bookmarkStart w:id="901" w:name="_Toc131238830"/>
      <w:bookmarkStart w:id="902" w:name="_Toc130296775"/>
      <w:bookmarkStart w:id="903" w:name="_Toc130304073"/>
      <w:bookmarkStart w:id="904" w:name="_Toc130392106"/>
      <w:bookmarkStart w:id="905" w:name="_Toc131238832"/>
      <w:bookmarkStart w:id="906" w:name="_Toc130296777"/>
      <w:bookmarkStart w:id="907" w:name="_Toc130304075"/>
      <w:bookmarkStart w:id="908" w:name="_Toc130392108"/>
      <w:bookmarkStart w:id="909" w:name="_Toc131238834"/>
      <w:bookmarkStart w:id="910" w:name="_Toc130296779"/>
      <w:bookmarkStart w:id="911" w:name="_Toc130304077"/>
      <w:bookmarkStart w:id="912" w:name="_Toc130392110"/>
      <w:bookmarkStart w:id="913" w:name="_Toc131238836"/>
      <w:bookmarkStart w:id="914" w:name="_Toc130296780"/>
      <w:bookmarkStart w:id="915" w:name="_Toc130304078"/>
      <w:bookmarkStart w:id="916" w:name="_Toc130392111"/>
      <w:bookmarkStart w:id="917" w:name="_Toc131238837"/>
      <w:bookmarkStart w:id="918" w:name="_Toc130296781"/>
      <w:bookmarkStart w:id="919" w:name="_Toc130304079"/>
      <w:bookmarkStart w:id="920" w:name="_Toc130392112"/>
      <w:bookmarkStart w:id="921" w:name="_Toc131238838"/>
      <w:bookmarkStart w:id="922" w:name="_Toc130296782"/>
      <w:bookmarkStart w:id="923" w:name="_Toc130304080"/>
      <w:bookmarkStart w:id="924" w:name="_Toc130392113"/>
      <w:bookmarkStart w:id="925" w:name="_Toc131238839"/>
      <w:bookmarkStart w:id="926" w:name="_Toc130296783"/>
      <w:bookmarkStart w:id="927" w:name="_Toc130304081"/>
      <w:bookmarkStart w:id="928" w:name="_Toc130392114"/>
      <w:bookmarkStart w:id="929" w:name="_Toc131238840"/>
      <w:bookmarkStart w:id="930" w:name="_Toc130296785"/>
      <w:bookmarkStart w:id="931" w:name="_Toc130304083"/>
      <w:bookmarkStart w:id="932" w:name="_Toc130392116"/>
      <w:bookmarkStart w:id="933" w:name="_Toc131238842"/>
      <w:bookmarkStart w:id="934" w:name="_Toc130296787"/>
      <w:bookmarkStart w:id="935" w:name="_Toc130304085"/>
      <w:bookmarkStart w:id="936" w:name="_Toc130392118"/>
      <w:bookmarkStart w:id="937" w:name="_Toc131238844"/>
      <w:bookmarkStart w:id="938" w:name="_Toc130296788"/>
      <w:bookmarkStart w:id="939" w:name="_Toc130304086"/>
      <w:bookmarkStart w:id="940" w:name="_Toc130392119"/>
      <w:bookmarkStart w:id="941" w:name="_Toc131238845"/>
      <w:bookmarkStart w:id="942" w:name="_Toc130296789"/>
      <w:bookmarkStart w:id="943" w:name="_Toc130304087"/>
      <w:bookmarkStart w:id="944" w:name="_Toc130392120"/>
      <w:bookmarkStart w:id="945" w:name="_Toc131238846"/>
      <w:bookmarkStart w:id="946" w:name="_Toc130296791"/>
      <w:bookmarkStart w:id="947" w:name="_Toc130304089"/>
      <w:bookmarkStart w:id="948" w:name="_Toc130392122"/>
      <w:bookmarkStart w:id="949" w:name="_Toc131238848"/>
      <w:bookmarkStart w:id="950" w:name="_Toc130296792"/>
      <w:bookmarkStart w:id="951" w:name="_Toc130304090"/>
      <w:bookmarkStart w:id="952" w:name="_Toc130392123"/>
      <w:bookmarkStart w:id="953" w:name="_Toc131238849"/>
      <w:bookmarkStart w:id="954" w:name="_Toc130296793"/>
      <w:bookmarkStart w:id="955" w:name="_Toc130304091"/>
      <w:bookmarkStart w:id="956" w:name="_Toc130392124"/>
      <w:bookmarkStart w:id="957" w:name="_Toc131238850"/>
      <w:bookmarkStart w:id="958" w:name="_Toc130296794"/>
      <w:bookmarkStart w:id="959" w:name="_Toc130304092"/>
      <w:bookmarkStart w:id="960" w:name="_Toc130392125"/>
      <w:bookmarkStart w:id="961" w:name="_Toc131238851"/>
      <w:bookmarkStart w:id="962" w:name="_Toc130296795"/>
      <w:bookmarkStart w:id="963" w:name="_Toc130304093"/>
      <w:bookmarkStart w:id="964" w:name="_Toc130392126"/>
      <w:bookmarkStart w:id="965" w:name="_Toc131238852"/>
      <w:bookmarkStart w:id="966" w:name="_Toc130296796"/>
      <w:bookmarkStart w:id="967" w:name="_Toc130304094"/>
      <w:bookmarkStart w:id="968" w:name="_Toc130392127"/>
      <w:bookmarkStart w:id="969" w:name="_Toc131238853"/>
      <w:bookmarkStart w:id="970" w:name="_Toc130296798"/>
      <w:bookmarkStart w:id="971" w:name="_Toc130304096"/>
      <w:bookmarkStart w:id="972" w:name="_Toc130392129"/>
      <w:bookmarkStart w:id="973" w:name="_Toc131238855"/>
      <w:bookmarkStart w:id="974" w:name="_Toc130296800"/>
      <w:bookmarkStart w:id="975" w:name="_Toc130304098"/>
      <w:bookmarkStart w:id="976" w:name="_Toc130392131"/>
      <w:bookmarkStart w:id="977" w:name="_Toc131238857"/>
      <w:bookmarkStart w:id="978" w:name="_Toc130296802"/>
      <w:bookmarkStart w:id="979" w:name="_Toc130304100"/>
      <w:bookmarkStart w:id="980" w:name="_Toc130392133"/>
      <w:bookmarkStart w:id="981" w:name="_Toc131238859"/>
      <w:bookmarkStart w:id="982" w:name="_Toc130296804"/>
      <w:bookmarkStart w:id="983" w:name="_Toc130304102"/>
      <w:bookmarkStart w:id="984" w:name="_Toc130392135"/>
      <w:bookmarkStart w:id="985" w:name="_Toc131238861"/>
      <w:bookmarkStart w:id="986" w:name="_Toc130296806"/>
      <w:bookmarkStart w:id="987" w:name="_Toc130304104"/>
      <w:bookmarkStart w:id="988" w:name="_Toc130392137"/>
      <w:bookmarkStart w:id="989" w:name="_Toc131238863"/>
      <w:bookmarkStart w:id="990" w:name="_Toc130296808"/>
      <w:bookmarkStart w:id="991" w:name="_Toc130304106"/>
      <w:bookmarkStart w:id="992" w:name="_Toc130392139"/>
      <w:bookmarkStart w:id="993" w:name="_Toc131238865"/>
      <w:bookmarkStart w:id="994" w:name="_Toc130296810"/>
      <w:bookmarkStart w:id="995" w:name="_Toc130304108"/>
      <w:bookmarkStart w:id="996" w:name="_Toc130392141"/>
      <w:bookmarkStart w:id="997" w:name="_Toc131238867"/>
      <w:bookmarkStart w:id="998" w:name="_Toc130296812"/>
      <w:bookmarkStart w:id="999" w:name="_Toc130304110"/>
      <w:bookmarkStart w:id="1000" w:name="_Toc130392143"/>
      <w:bookmarkStart w:id="1001" w:name="_Toc131238869"/>
      <w:bookmarkStart w:id="1002" w:name="_Toc130296814"/>
      <w:bookmarkStart w:id="1003" w:name="_Toc130304112"/>
      <w:bookmarkStart w:id="1004" w:name="_Toc130392145"/>
      <w:bookmarkStart w:id="1005" w:name="_Toc131238871"/>
      <w:bookmarkStart w:id="1006" w:name="_Toc152748588"/>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r w:rsidRPr="00DE4076">
        <w:rPr>
          <w:rFonts w:cs="Arial"/>
          <w:color w:val="000000" w:themeColor="text1"/>
        </w:rPr>
        <w:lastRenderedPageBreak/>
        <w:t>Display and Operation of Water Level Adjustment.</w:t>
      </w:r>
      <w:bookmarkEnd w:id="1006"/>
    </w:p>
    <w:p w14:paraId="7FD18A4A" w14:textId="77777777" w:rsidR="006C7785" w:rsidRPr="00DE4076" w:rsidRDefault="006C7785" w:rsidP="006C7785">
      <w:pPr>
        <w:pStyle w:val="Heading1"/>
        <w:numPr>
          <w:ilvl w:val="2"/>
          <w:numId w:val="73"/>
        </w:numPr>
        <w:tabs>
          <w:tab w:val="left" w:pos="567"/>
        </w:tabs>
        <w:spacing w:after="120"/>
        <w:ind w:left="567" w:hanging="567"/>
        <w:rPr>
          <w:rFonts w:cs="Arial"/>
          <w:b w:val="0"/>
          <w:color w:val="000000" w:themeColor="text1"/>
        </w:rPr>
      </w:pPr>
      <w:r w:rsidRPr="00DE4076">
        <w:rPr>
          <w:rFonts w:cs="Arial"/>
          <w:color w:val="000000" w:themeColor="text1"/>
        </w:rPr>
        <w:t>Enabling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2054D9" w14:paraId="713976A9" w14:textId="77777777" w:rsidTr="00380FCD">
        <w:trPr>
          <w:trHeight w:val="454"/>
          <w:tblHeader/>
        </w:trPr>
        <w:tc>
          <w:tcPr>
            <w:tcW w:w="2381" w:type="dxa"/>
            <w:shd w:val="clear" w:color="auto" w:fill="CCFFCC"/>
            <w:vAlign w:val="center"/>
          </w:tcPr>
          <w:p w14:paraId="24B3338B" w14:textId="77777777" w:rsidR="006C7785" w:rsidRPr="002054D9" w:rsidRDefault="006C7785" w:rsidP="00380FCD">
            <w:pPr>
              <w:rPr>
                <w:rFonts w:cs="Arial"/>
              </w:rPr>
            </w:pPr>
            <w:r w:rsidRPr="002054D9">
              <w:rPr>
                <w:rFonts w:cs="Arial"/>
                <w:b/>
              </w:rPr>
              <w:t>Test Reference</w:t>
            </w:r>
          </w:p>
        </w:tc>
        <w:tc>
          <w:tcPr>
            <w:tcW w:w="2381" w:type="dxa"/>
            <w:shd w:val="clear" w:color="auto" w:fill="CCFFCC"/>
            <w:vAlign w:val="center"/>
          </w:tcPr>
          <w:p w14:paraId="09CD1C50" w14:textId="77777777" w:rsidR="006C7785" w:rsidRPr="002054D9" w:rsidRDefault="006C7785" w:rsidP="00380FCD">
            <w:pPr>
              <w:rPr>
                <w:rFonts w:cs="Arial"/>
              </w:rPr>
            </w:pPr>
            <w:r w:rsidRPr="002054D9">
              <w:rPr>
                <w:rFonts w:cs="Arial"/>
              </w:rPr>
              <w:t>WaterLevelAdjustment</w:t>
            </w:r>
          </w:p>
        </w:tc>
        <w:tc>
          <w:tcPr>
            <w:tcW w:w="2382" w:type="dxa"/>
            <w:shd w:val="clear" w:color="auto" w:fill="CCFFCC"/>
            <w:vAlign w:val="center"/>
          </w:tcPr>
          <w:p w14:paraId="1CC3E11D" w14:textId="77777777" w:rsidR="006C7785" w:rsidRPr="002054D9" w:rsidRDefault="006C7785" w:rsidP="00380FCD">
            <w:pPr>
              <w:rPr>
                <w:rFonts w:cs="Arial"/>
              </w:rPr>
            </w:pPr>
            <w:r w:rsidRPr="002054D9">
              <w:rPr>
                <w:rFonts w:cs="Arial"/>
                <w:b/>
              </w:rPr>
              <w:t>IHO Reference</w:t>
            </w:r>
          </w:p>
        </w:tc>
        <w:tc>
          <w:tcPr>
            <w:tcW w:w="2382" w:type="dxa"/>
            <w:shd w:val="clear" w:color="auto" w:fill="CCFFCC"/>
            <w:vAlign w:val="center"/>
          </w:tcPr>
          <w:p w14:paraId="219FC3EB" w14:textId="77777777" w:rsidR="006C7785" w:rsidRPr="002054D9" w:rsidRDefault="006C7785" w:rsidP="00380FCD">
            <w:pPr>
              <w:spacing w:line="240" w:lineRule="auto"/>
              <w:rPr>
                <w:rFonts w:cs="Arial"/>
                <w:color w:val="000000"/>
              </w:rPr>
            </w:pPr>
            <w:r w:rsidRPr="002054D9">
              <w:rPr>
                <w:rFonts w:cs="Arial"/>
                <w:color w:val="000000"/>
              </w:rPr>
              <w:t>S-98 C-4.2.1</w:t>
            </w:r>
          </w:p>
          <w:p w14:paraId="092BD28F" w14:textId="77777777" w:rsidR="006C7785" w:rsidRPr="002054D9" w:rsidRDefault="006C7785" w:rsidP="00380FCD">
            <w:pPr>
              <w:rPr>
                <w:rFonts w:cs="Arial"/>
              </w:rPr>
            </w:pPr>
          </w:p>
        </w:tc>
      </w:tr>
      <w:tr w:rsidR="006C7785" w:rsidRPr="002054D9" w14:paraId="04CE6A0F" w14:textId="77777777" w:rsidTr="00380FCD">
        <w:trPr>
          <w:tblHeader/>
        </w:trPr>
        <w:tc>
          <w:tcPr>
            <w:tcW w:w="9526" w:type="dxa"/>
            <w:gridSpan w:val="4"/>
            <w:shd w:val="clear" w:color="auto" w:fill="CCFFCC"/>
            <w:vAlign w:val="center"/>
          </w:tcPr>
          <w:p w14:paraId="448A32DF" w14:textId="77777777" w:rsidR="006C7785" w:rsidRPr="002054D9" w:rsidRDefault="006C7785" w:rsidP="00380FCD">
            <w:pPr>
              <w:rPr>
                <w:rFonts w:cs="Arial"/>
              </w:rPr>
            </w:pPr>
            <w:r w:rsidRPr="002054D9">
              <w:rPr>
                <w:rFonts w:cs="Arial"/>
                <w:b/>
              </w:rPr>
              <w:t>Test description</w:t>
            </w:r>
          </w:p>
        </w:tc>
      </w:tr>
      <w:tr w:rsidR="006C7785" w:rsidRPr="002054D9" w14:paraId="68CC0F09" w14:textId="77777777" w:rsidTr="00380FCD">
        <w:trPr>
          <w:tblHeader/>
        </w:trPr>
        <w:tc>
          <w:tcPr>
            <w:tcW w:w="9526" w:type="dxa"/>
            <w:gridSpan w:val="4"/>
            <w:vAlign w:val="center"/>
          </w:tcPr>
          <w:p w14:paraId="7DC77B24" w14:textId="77777777" w:rsidR="006C7785" w:rsidRPr="002054D9" w:rsidRDefault="006C7785" w:rsidP="00380FCD">
            <w:pPr>
              <w:rPr>
                <w:rFonts w:cs="Arial"/>
                <w:i/>
              </w:rPr>
            </w:pPr>
            <w:r w:rsidRPr="002054D9">
              <w:rPr>
                <w:rFonts w:cs="Arial"/>
                <w:i/>
              </w:rPr>
              <w:t>This test verifies the ECDIS can harmonise S-104 Water Level with S-101 Depth Values.</w:t>
            </w:r>
          </w:p>
        </w:tc>
      </w:tr>
      <w:tr w:rsidR="006C7785" w:rsidRPr="002054D9" w14:paraId="2B838CEE" w14:textId="77777777" w:rsidTr="00380FCD">
        <w:trPr>
          <w:tblHeader/>
        </w:trPr>
        <w:tc>
          <w:tcPr>
            <w:tcW w:w="9526" w:type="dxa"/>
            <w:gridSpan w:val="4"/>
            <w:shd w:val="clear" w:color="auto" w:fill="CCFFCC"/>
            <w:vAlign w:val="center"/>
          </w:tcPr>
          <w:p w14:paraId="7769A8F4" w14:textId="77777777" w:rsidR="006C7785" w:rsidRPr="002054D9" w:rsidRDefault="006C7785" w:rsidP="00380FCD">
            <w:pPr>
              <w:rPr>
                <w:rFonts w:cs="Arial"/>
              </w:rPr>
            </w:pPr>
            <w:r w:rsidRPr="002054D9">
              <w:rPr>
                <w:rFonts w:cs="Arial"/>
                <w:b/>
              </w:rPr>
              <w:t>Setup</w:t>
            </w:r>
          </w:p>
        </w:tc>
      </w:tr>
      <w:tr w:rsidR="006C7785" w:rsidRPr="002054D9" w14:paraId="1596C799" w14:textId="77777777" w:rsidTr="00380FCD">
        <w:trPr>
          <w:tblHeader/>
        </w:trPr>
        <w:tc>
          <w:tcPr>
            <w:tcW w:w="9526" w:type="dxa"/>
            <w:gridSpan w:val="4"/>
            <w:vAlign w:val="center"/>
          </w:tcPr>
          <w:p w14:paraId="70C25CB3" w14:textId="77777777" w:rsidR="006C7785" w:rsidRPr="002054D9" w:rsidRDefault="006C7785" w:rsidP="00380FCD">
            <w:pPr>
              <w:rPr>
                <w:rFonts w:cs="Arial"/>
                <w:i/>
              </w:rPr>
            </w:pPr>
          </w:p>
          <w:p w14:paraId="6B6B41DA" w14:textId="77777777" w:rsidR="006C7785" w:rsidRPr="002054D9" w:rsidRDefault="006C7785" w:rsidP="00380FCD">
            <w:pPr>
              <w:rPr>
                <w:rFonts w:cs="Arial"/>
                <w:i/>
              </w:rPr>
            </w:pPr>
            <w:r w:rsidRPr="002054D9">
              <w:rPr>
                <w:rFonts w:cs="Arial"/>
                <w:i/>
              </w:rPr>
              <w:t xml:space="preserve">Load the exchange set </w:t>
            </w:r>
            <w:r w:rsidRPr="002054D9">
              <w:rPr>
                <w:rFonts w:cs="Arial"/>
                <w:b/>
                <w:bCs/>
                <w:i/>
              </w:rPr>
              <w:t xml:space="preserve">PowerUp </w:t>
            </w:r>
            <w:r w:rsidRPr="002054D9">
              <w:rPr>
                <w:rFonts w:cs="Arial"/>
                <w:i/>
              </w:rPr>
              <w:t>with the following settings.</w:t>
            </w:r>
          </w:p>
          <w:p w14:paraId="0CCA27BB" w14:textId="77777777" w:rsidR="006C7785" w:rsidRPr="002054D9" w:rsidRDefault="006C7785" w:rsidP="006C7785">
            <w:pPr>
              <w:pStyle w:val="ListParagraph"/>
              <w:numPr>
                <w:ilvl w:val="0"/>
                <w:numId w:val="51"/>
              </w:numPr>
              <w:jc w:val="left"/>
              <w:rPr>
                <w:rFonts w:cs="Arial"/>
                <w:i/>
              </w:rPr>
            </w:pPr>
            <w:r w:rsidRPr="002054D9">
              <w:rPr>
                <w:rFonts w:cs="Arial"/>
                <w:i/>
              </w:rPr>
              <w:t>User Selected Safety Contour = 11.4m</w:t>
            </w:r>
          </w:p>
          <w:p w14:paraId="4262FB30" w14:textId="77777777" w:rsidR="006C7785" w:rsidRPr="002054D9" w:rsidRDefault="006C7785" w:rsidP="006C7785">
            <w:pPr>
              <w:pStyle w:val="ListParagraph"/>
              <w:numPr>
                <w:ilvl w:val="0"/>
                <w:numId w:val="51"/>
              </w:numPr>
              <w:jc w:val="left"/>
              <w:rPr>
                <w:rFonts w:cs="Arial"/>
                <w:i/>
              </w:rPr>
            </w:pPr>
            <w:r w:rsidRPr="002054D9">
              <w:rPr>
                <w:rFonts w:cs="Arial"/>
                <w:i/>
              </w:rPr>
              <w:t>Water Level Adjustment = true</w:t>
            </w:r>
          </w:p>
          <w:p w14:paraId="6A4B3A80" w14:textId="77777777" w:rsidR="006C7785" w:rsidRPr="002054D9" w:rsidRDefault="006C7785" w:rsidP="006C7785">
            <w:pPr>
              <w:pStyle w:val="ListParagraph"/>
              <w:numPr>
                <w:ilvl w:val="0"/>
                <w:numId w:val="51"/>
              </w:numPr>
              <w:jc w:val="left"/>
              <w:rPr>
                <w:rFonts w:cs="Arial"/>
                <w:i/>
              </w:rPr>
            </w:pPr>
            <w:r w:rsidRPr="002054D9">
              <w:rPr>
                <w:rFonts w:cs="Arial"/>
                <w:i/>
              </w:rPr>
              <w:t>Interoperability Level = 2</w:t>
            </w:r>
          </w:p>
          <w:p w14:paraId="63102713" w14:textId="77777777" w:rsidR="006C7785" w:rsidRPr="002054D9" w:rsidRDefault="006C7785" w:rsidP="006C7785">
            <w:pPr>
              <w:pStyle w:val="ListParagraph"/>
              <w:numPr>
                <w:ilvl w:val="0"/>
                <w:numId w:val="51"/>
              </w:numPr>
              <w:jc w:val="left"/>
              <w:rPr>
                <w:rFonts w:cs="Arial"/>
                <w:i/>
              </w:rPr>
            </w:pPr>
            <w:r w:rsidRPr="002054D9">
              <w:rPr>
                <w:rFonts w:cs="Arial"/>
                <w:i/>
              </w:rPr>
              <w:t>Water Level Adjustment boundary = 100 metres (S-98 Annex C C-4.2.7)</w:t>
            </w:r>
          </w:p>
          <w:p w14:paraId="7DB7F74A" w14:textId="77777777" w:rsidR="006C7785" w:rsidRPr="002054D9" w:rsidRDefault="006C7785" w:rsidP="00380FCD">
            <w:pPr>
              <w:pStyle w:val="ListParagraph"/>
              <w:rPr>
                <w:rFonts w:cs="Arial"/>
                <w:i/>
              </w:rPr>
            </w:pPr>
          </w:p>
        </w:tc>
      </w:tr>
      <w:tr w:rsidR="006C7785" w:rsidRPr="002054D9" w14:paraId="0044B554" w14:textId="77777777" w:rsidTr="00380FCD">
        <w:trPr>
          <w:tblHeader/>
        </w:trPr>
        <w:tc>
          <w:tcPr>
            <w:tcW w:w="9526" w:type="dxa"/>
            <w:gridSpan w:val="4"/>
            <w:shd w:val="clear" w:color="auto" w:fill="CCFFCC"/>
            <w:vAlign w:val="center"/>
          </w:tcPr>
          <w:p w14:paraId="5473F9D8" w14:textId="77777777" w:rsidR="006C7785" w:rsidRPr="002054D9" w:rsidRDefault="006C7785" w:rsidP="00380FCD">
            <w:pPr>
              <w:rPr>
                <w:rFonts w:cs="Arial"/>
              </w:rPr>
            </w:pPr>
            <w:r w:rsidRPr="002054D9">
              <w:rPr>
                <w:rFonts w:cs="Arial"/>
                <w:b/>
              </w:rPr>
              <w:t>Action</w:t>
            </w:r>
          </w:p>
        </w:tc>
      </w:tr>
      <w:tr w:rsidR="006C7785" w:rsidRPr="002054D9" w14:paraId="7AE280D8" w14:textId="77777777" w:rsidTr="00380FCD">
        <w:trPr>
          <w:tblHeader/>
        </w:trPr>
        <w:tc>
          <w:tcPr>
            <w:tcW w:w="9526" w:type="dxa"/>
            <w:gridSpan w:val="4"/>
            <w:vAlign w:val="center"/>
          </w:tcPr>
          <w:p w14:paraId="66ED1388" w14:textId="77777777" w:rsidR="006C7785" w:rsidRPr="002054D9" w:rsidRDefault="006C7785" w:rsidP="00380FCD">
            <w:pPr>
              <w:rPr>
                <w:rFonts w:cs="Arial"/>
                <w:i/>
              </w:rPr>
            </w:pPr>
          </w:p>
          <w:p w14:paraId="30133534" w14:textId="77777777" w:rsidR="006C7785" w:rsidRPr="002054D9" w:rsidRDefault="006C7785" w:rsidP="00380FCD">
            <w:pPr>
              <w:rPr>
                <w:rFonts w:cs="Arial"/>
                <w:i/>
              </w:rPr>
            </w:pPr>
            <w:r w:rsidRPr="002054D9">
              <w:rPr>
                <w:rFonts w:cs="Arial"/>
                <w:i/>
              </w:rPr>
              <w:t>Navigate to point (Xx,YY Coverage Area S-102, S-104)</w:t>
            </w:r>
          </w:p>
          <w:p w14:paraId="6BECEA39" w14:textId="77777777" w:rsidR="006C7785" w:rsidRPr="002054D9" w:rsidRDefault="006C7785" w:rsidP="00380FCD">
            <w:pPr>
              <w:rPr>
                <w:rFonts w:cs="Arial"/>
                <w:i/>
              </w:rPr>
            </w:pPr>
          </w:p>
        </w:tc>
      </w:tr>
      <w:tr w:rsidR="006C7785" w:rsidRPr="002054D9" w14:paraId="68515C3C" w14:textId="77777777" w:rsidTr="00380FCD">
        <w:trPr>
          <w:tblHeader/>
        </w:trPr>
        <w:tc>
          <w:tcPr>
            <w:tcW w:w="9526" w:type="dxa"/>
            <w:gridSpan w:val="4"/>
            <w:shd w:val="clear" w:color="auto" w:fill="CCFFCC"/>
            <w:vAlign w:val="center"/>
          </w:tcPr>
          <w:p w14:paraId="5E75CD49" w14:textId="77777777" w:rsidR="006C7785" w:rsidRPr="002054D9" w:rsidRDefault="006C7785" w:rsidP="00380FCD">
            <w:pPr>
              <w:rPr>
                <w:rFonts w:cs="Arial"/>
              </w:rPr>
            </w:pPr>
            <w:r w:rsidRPr="002054D9">
              <w:rPr>
                <w:rFonts w:cs="Arial"/>
                <w:b/>
              </w:rPr>
              <w:t>Results</w:t>
            </w:r>
          </w:p>
        </w:tc>
      </w:tr>
      <w:tr w:rsidR="006C7785" w:rsidRPr="002054D9" w14:paraId="6F68D922" w14:textId="77777777" w:rsidTr="00380FCD">
        <w:trPr>
          <w:tblHeader/>
        </w:trPr>
        <w:tc>
          <w:tcPr>
            <w:tcW w:w="9526" w:type="dxa"/>
            <w:gridSpan w:val="4"/>
            <w:vAlign w:val="center"/>
          </w:tcPr>
          <w:p w14:paraId="144C4729" w14:textId="77777777" w:rsidR="006C7785" w:rsidRPr="002054D9" w:rsidRDefault="006C7785" w:rsidP="00380FCD">
            <w:pPr>
              <w:rPr>
                <w:rFonts w:cs="Arial"/>
                <w:i/>
                <w:iCs/>
                <w:position w:val="-1"/>
                <w:lang w:val="en-US"/>
              </w:rPr>
            </w:pPr>
          </w:p>
          <w:p w14:paraId="4D52AFCF" w14:textId="77777777" w:rsidR="006C7785" w:rsidRPr="002054D9" w:rsidRDefault="006C7785" w:rsidP="00380FCD">
            <w:pPr>
              <w:rPr>
                <w:rFonts w:cs="Arial"/>
                <w:i/>
                <w:iCs/>
                <w:position w:val="-1"/>
                <w:lang w:val="en-US"/>
              </w:rPr>
            </w:pPr>
            <w:r w:rsidRPr="002054D9">
              <w:rPr>
                <w:rFonts w:cs="Arial"/>
                <w:i/>
                <w:iCs/>
                <w:position w:val="-1"/>
                <w:lang w:val="en-US"/>
              </w:rPr>
              <w:t xml:space="preserve">Verify </w:t>
            </w:r>
          </w:p>
          <w:p w14:paraId="782F6FB6" w14:textId="77777777" w:rsidR="006C7785" w:rsidRPr="002054D9" w:rsidRDefault="006C7785" w:rsidP="00380FCD">
            <w:pPr>
              <w:rPr>
                <w:rFonts w:cs="Arial"/>
                <w:i/>
                <w:iCs/>
                <w:position w:val="-1"/>
                <w:lang w:val="en-US"/>
              </w:rPr>
            </w:pPr>
          </w:p>
          <w:p w14:paraId="4EDD9F50" w14:textId="77777777" w:rsidR="006C7785" w:rsidRPr="002054D9" w:rsidRDefault="006C7785" w:rsidP="006C7785">
            <w:pPr>
              <w:pStyle w:val="ListParagraph"/>
              <w:numPr>
                <w:ilvl w:val="0"/>
                <w:numId w:val="44"/>
              </w:numPr>
              <w:jc w:val="left"/>
              <w:rPr>
                <w:rFonts w:cs="Arial"/>
              </w:rPr>
            </w:pPr>
            <w:r w:rsidRPr="002054D9">
              <w:rPr>
                <w:rFonts w:cs="Arial"/>
              </w:rPr>
              <w:t>Water Level Adjustment is enabled and a permanent message is displayed to user as per S-98 Annex C Appendix C-4.2</w:t>
            </w:r>
          </w:p>
          <w:p w14:paraId="2735A631" w14:textId="77777777" w:rsidR="006C7785" w:rsidRPr="002054D9" w:rsidRDefault="006C7785" w:rsidP="00380FCD">
            <w:pPr>
              <w:pStyle w:val="ListParagraph"/>
              <w:jc w:val="center"/>
              <w:rPr>
                <w:rFonts w:cs="Arial"/>
              </w:rPr>
            </w:pPr>
            <w:r w:rsidRPr="002054D9">
              <w:rPr>
                <w:rFonts w:cs="Arial"/>
                <w:noProof/>
                <w:lang w:val="en-IN" w:eastAsia="en-IN"/>
              </w:rPr>
              <w:drawing>
                <wp:inline distT="0" distB="0" distL="0" distR="0" wp14:anchorId="3B88F551" wp14:editId="1037E731">
                  <wp:extent cx="1472565" cy="2482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72565" cy="248285"/>
                          </a:xfrm>
                          <a:prstGeom prst="rect">
                            <a:avLst/>
                          </a:prstGeom>
                          <a:noFill/>
                          <a:ln>
                            <a:noFill/>
                          </a:ln>
                        </pic:spPr>
                      </pic:pic>
                    </a:graphicData>
                  </a:graphic>
                </wp:inline>
              </w:drawing>
            </w:r>
          </w:p>
          <w:p w14:paraId="50356F61" w14:textId="77777777" w:rsidR="006C7785" w:rsidRPr="002054D9" w:rsidRDefault="006C7785" w:rsidP="00380FCD">
            <w:pPr>
              <w:jc w:val="center"/>
              <w:rPr>
                <w:rFonts w:cs="Arial"/>
              </w:rPr>
            </w:pPr>
          </w:p>
          <w:p w14:paraId="2CFEC451" w14:textId="77777777" w:rsidR="006C7785" w:rsidRPr="002054D9" w:rsidRDefault="006C7785" w:rsidP="006C7785">
            <w:pPr>
              <w:pStyle w:val="ListParagraph"/>
              <w:numPr>
                <w:ilvl w:val="0"/>
                <w:numId w:val="44"/>
              </w:numPr>
              <w:jc w:val="left"/>
              <w:rPr>
                <w:rFonts w:cs="Arial"/>
              </w:rPr>
            </w:pPr>
            <w:r w:rsidRPr="002054D9">
              <w:rPr>
                <w:rFonts w:cs="Arial"/>
              </w:rPr>
              <w:t>The boundary of the Water Level Adjustment is shown.</w:t>
            </w:r>
          </w:p>
          <w:p w14:paraId="44BE165E" w14:textId="77777777" w:rsidR="006C7785" w:rsidRPr="002054D9" w:rsidRDefault="006C7785" w:rsidP="00380FCD">
            <w:pPr>
              <w:ind w:left="360"/>
              <w:jc w:val="center"/>
              <w:rPr>
                <w:rFonts w:cs="Arial"/>
              </w:rPr>
            </w:pPr>
            <w:r w:rsidRPr="002054D9">
              <w:rPr>
                <w:rFonts w:cs="Arial"/>
                <w:noProof/>
                <w:lang w:val="en-IN" w:eastAsia="en-IN"/>
              </w:rPr>
              <w:drawing>
                <wp:inline distT="0" distB="0" distL="0" distR="0" wp14:anchorId="4BACF035" wp14:editId="4487FDF1">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4B6CDDCD" w14:textId="77777777" w:rsidR="006C7785" w:rsidRPr="002054D9" w:rsidRDefault="006C7785" w:rsidP="006C7785">
            <w:pPr>
              <w:pStyle w:val="ListParagraph"/>
              <w:numPr>
                <w:ilvl w:val="0"/>
                <w:numId w:val="44"/>
              </w:numPr>
              <w:jc w:val="left"/>
              <w:rPr>
                <w:rFonts w:cs="Arial"/>
              </w:rPr>
            </w:pPr>
            <w:r w:rsidRPr="002054D9">
              <w:rPr>
                <w:rFonts w:cs="Arial"/>
              </w:rPr>
              <w:t xml:space="preserve">Verify the ECDIS legend correctly reports the vertical datum of the S-102 and S-104 data (S-98 Annex C C-4-3.2) </w:t>
            </w:r>
            <w:r w:rsidRPr="002054D9">
              <w:rPr>
                <w:rFonts w:cs="Arial"/>
                <w:b/>
              </w:rPr>
              <w:t>tbd</w:t>
            </w:r>
          </w:p>
          <w:p w14:paraId="2A85F085" w14:textId="77777777" w:rsidR="006C7785" w:rsidRPr="002054D9" w:rsidRDefault="006C7785" w:rsidP="00380FCD">
            <w:pPr>
              <w:pStyle w:val="ListParagraph"/>
              <w:rPr>
                <w:rFonts w:cs="Arial"/>
              </w:rPr>
            </w:pPr>
          </w:p>
        </w:tc>
      </w:tr>
    </w:tbl>
    <w:p w14:paraId="245EDDBF" w14:textId="77777777" w:rsidR="006C7785" w:rsidRPr="002054D9" w:rsidRDefault="006C7785" w:rsidP="006C7785">
      <w:pPr>
        <w:rPr>
          <w:rFonts w:cs="Arial"/>
        </w:rPr>
      </w:pPr>
    </w:p>
    <w:p w14:paraId="666DAD8B" w14:textId="77777777" w:rsidR="006C7785" w:rsidRPr="002054D9" w:rsidRDefault="006C7785" w:rsidP="006C7785">
      <w:pPr>
        <w:rPr>
          <w:rFonts w:cs="Arial"/>
        </w:rPr>
      </w:pPr>
    </w:p>
    <w:p w14:paraId="18A7A070" w14:textId="77777777" w:rsidR="006C7785" w:rsidRPr="002054D9" w:rsidRDefault="006C7785" w:rsidP="006C7785">
      <w:pPr>
        <w:pStyle w:val="Heading1"/>
        <w:numPr>
          <w:ilvl w:val="2"/>
          <w:numId w:val="73"/>
        </w:numPr>
        <w:tabs>
          <w:tab w:val="left" w:pos="567"/>
        </w:tabs>
        <w:spacing w:after="120"/>
        <w:ind w:left="567" w:hanging="567"/>
        <w:rPr>
          <w:rFonts w:cs="Arial"/>
          <w:b w:val="0"/>
          <w:color w:val="000000" w:themeColor="text1"/>
        </w:rPr>
      </w:pPr>
      <w:r w:rsidRPr="002054D9">
        <w:rPr>
          <w:rFonts w:cs="Arial"/>
          <w:color w:val="000000" w:themeColor="text1"/>
        </w:rPr>
        <w:lastRenderedPageBreak/>
        <w:t>Adjustment of Other Depth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6C7785" w:rsidRPr="002054D9" w14:paraId="3CF7FA92" w14:textId="77777777" w:rsidTr="00380FCD">
        <w:trPr>
          <w:trHeight w:val="454"/>
          <w:tblHeader/>
        </w:trPr>
        <w:tc>
          <w:tcPr>
            <w:tcW w:w="2326" w:type="dxa"/>
            <w:shd w:val="clear" w:color="auto" w:fill="CCFFCC"/>
            <w:vAlign w:val="center"/>
          </w:tcPr>
          <w:p w14:paraId="71C2B496" w14:textId="77777777" w:rsidR="006C7785" w:rsidRPr="002054D9" w:rsidRDefault="006C7785" w:rsidP="00380FCD">
            <w:pPr>
              <w:rPr>
                <w:rFonts w:cs="Arial"/>
              </w:rPr>
            </w:pPr>
            <w:r w:rsidRPr="002054D9">
              <w:rPr>
                <w:rFonts w:cs="Arial"/>
                <w:b/>
              </w:rPr>
              <w:t>Test Reference</w:t>
            </w:r>
          </w:p>
        </w:tc>
        <w:tc>
          <w:tcPr>
            <w:tcW w:w="2573" w:type="dxa"/>
            <w:shd w:val="clear" w:color="auto" w:fill="CCFFCC"/>
            <w:vAlign w:val="center"/>
          </w:tcPr>
          <w:p w14:paraId="5596DEC5" w14:textId="77777777" w:rsidR="006C7785" w:rsidRPr="002054D9" w:rsidRDefault="006C7785" w:rsidP="00380FCD">
            <w:pPr>
              <w:rPr>
                <w:rFonts w:cs="Arial"/>
              </w:rPr>
            </w:pPr>
            <w:r w:rsidRPr="002054D9">
              <w:rPr>
                <w:rFonts w:cs="Arial"/>
              </w:rPr>
              <w:t>AdjustmentOfDepthValues</w:t>
            </w:r>
          </w:p>
        </w:tc>
        <w:tc>
          <w:tcPr>
            <w:tcW w:w="2327" w:type="dxa"/>
            <w:shd w:val="clear" w:color="auto" w:fill="CCFFCC"/>
            <w:vAlign w:val="center"/>
          </w:tcPr>
          <w:p w14:paraId="17ED0436" w14:textId="77777777" w:rsidR="006C7785" w:rsidRPr="002054D9" w:rsidRDefault="006C7785" w:rsidP="00380FCD">
            <w:pPr>
              <w:rPr>
                <w:rFonts w:cs="Arial"/>
              </w:rPr>
            </w:pPr>
            <w:r w:rsidRPr="002054D9">
              <w:rPr>
                <w:rFonts w:cs="Arial"/>
                <w:b/>
              </w:rPr>
              <w:t>IHO Reference</w:t>
            </w:r>
          </w:p>
        </w:tc>
        <w:tc>
          <w:tcPr>
            <w:tcW w:w="2300" w:type="dxa"/>
            <w:shd w:val="clear" w:color="auto" w:fill="CCFFCC"/>
            <w:vAlign w:val="center"/>
          </w:tcPr>
          <w:p w14:paraId="7AC73A85" w14:textId="77777777" w:rsidR="006C7785" w:rsidRPr="002054D9" w:rsidDel="00C859B7" w:rsidRDefault="006C7785" w:rsidP="00380FCD">
            <w:pPr>
              <w:rPr>
                <w:rFonts w:cs="Arial"/>
              </w:rPr>
            </w:pPr>
            <w:r w:rsidRPr="002054D9">
              <w:rPr>
                <w:rFonts w:cs="Arial"/>
              </w:rPr>
              <w:t>(S-100 Part 9/S-98</w:t>
            </w:r>
          </w:p>
          <w:p w14:paraId="481CF548" w14:textId="77777777" w:rsidR="006C7785" w:rsidRPr="002054D9" w:rsidRDefault="006C7785" w:rsidP="00380FCD">
            <w:pPr>
              <w:spacing w:line="240" w:lineRule="auto"/>
              <w:rPr>
                <w:rFonts w:cs="Arial"/>
                <w:color w:val="000000"/>
              </w:rPr>
            </w:pPr>
            <w:r w:rsidRPr="002054D9">
              <w:rPr>
                <w:rFonts w:cs="Arial"/>
                <w:color w:val="000000"/>
              </w:rPr>
              <w:t>S-98 C-4-2</w:t>
            </w:r>
          </w:p>
          <w:p w14:paraId="19FA9377" w14:textId="77777777" w:rsidR="006C7785" w:rsidRPr="002054D9" w:rsidRDefault="006C7785" w:rsidP="00380FCD">
            <w:pPr>
              <w:rPr>
                <w:rFonts w:cs="Arial"/>
              </w:rPr>
            </w:pPr>
          </w:p>
        </w:tc>
      </w:tr>
      <w:tr w:rsidR="006C7785" w:rsidRPr="002054D9" w14:paraId="17655D23" w14:textId="77777777" w:rsidTr="00380FCD">
        <w:trPr>
          <w:tblHeader/>
        </w:trPr>
        <w:tc>
          <w:tcPr>
            <w:tcW w:w="9526" w:type="dxa"/>
            <w:gridSpan w:val="4"/>
            <w:shd w:val="clear" w:color="auto" w:fill="CCFFCC"/>
            <w:vAlign w:val="center"/>
          </w:tcPr>
          <w:p w14:paraId="105491AD" w14:textId="77777777" w:rsidR="006C7785" w:rsidRPr="002054D9" w:rsidRDefault="006C7785" w:rsidP="00380FCD">
            <w:pPr>
              <w:rPr>
                <w:rFonts w:cs="Arial"/>
              </w:rPr>
            </w:pPr>
            <w:r w:rsidRPr="002054D9">
              <w:rPr>
                <w:rFonts w:cs="Arial"/>
                <w:b/>
              </w:rPr>
              <w:t>Test description</w:t>
            </w:r>
          </w:p>
        </w:tc>
      </w:tr>
      <w:tr w:rsidR="006C7785" w:rsidRPr="002054D9" w14:paraId="326AD0F9" w14:textId="77777777" w:rsidTr="00380FCD">
        <w:trPr>
          <w:tblHeader/>
        </w:trPr>
        <w:tc>
          <w:tcPr>
            <w:tcW w:w="9526" w:type="dxa"/>
            <w:gridSpan w:val="4"/>
            <w:vAlign w:val="center"/>
          </w:tcPr>
          <w:p w14:paraId="26B2BF8A" w14:textId="77777777" w:rsidR="006C7785" w:rsidRPr="002054D9" w:rsidRDefault="006C7785" w:rsidP="00380FCD">
            <w:pPr>
              <w:rPr>
                <w:rFonts w:cs="Arial"/>
                <w:i/>
              </w:rPr>
            </w:pPr>
            <w:r w:rsidRPr="002054D9">
              <w:rPr>
                <w:rFonts w:cs="Arial"/>
                <w:i/>
              </w:rPr>
              <w:t>This test verifies the ECDIS can harmonise S-104 Water Level with S-101 Depth Values on other features.</w:t>
            </w:r>
          </w:p>
        </w:tc>
      </w:tr>
      <w:tr w:rsidR="006C7785" w:rsidRPr="002054D9" w14:paraId="0E965752" w14:textId="77777777" w:rsidTr="00380FCD">
        <w:trPr>
          <w:tblHeader/>
        </w:trPr>
        <w:tc>
          <w:tcPr>
            <w:tcW w:w="9526" w:type="dxa"/>
            <w:gridSpan w:val="4"/>
            <w:shd w:val="clear" w:color="auto" w:fill="CCFFCC"/>
            <w:vAlign w:val="center"/>
          </w:tcPr>
          <w:p w14:paraId="46DFB101" w14:textId="77777777" w:rsidR="006C7785" w:rsidRPr="002054D9" w:rsidRDefault="006C7785" w:rsidP="00380FCD">
            <w:pPr>
              <w:rPr>
                <w:rFonts w:cs="Arial"/>
              </w:rPr>
            </w:pPr>
            <w:r w:rsidRPr="002054D9">
              <w:rPr>
                <w:rFonts w:cs="Arial"/>
                <w:b/>
              </w:rPr>
              <w:t>Setup</w:t>
            </w:r>
          </w:p>
        </w:tc>
      </w:tr>
      <w:tr w:rsidR="006C7785" w:rsidRPr="002054D9" w14:paraId="05C465F2" w14:textId="77777777" w:rsidTr="00380FCD">
        <w:trPr>
          <w:tblHeader/>
        </w:trPr>
        <w:tc>
          <w:tcPr>
            <w:tcW w:w="9526" w:type="dxa"/>
            <w:gridSpan w:val="4"/>
            <w:vAlign w:val="center"/>
          </w:tcPr>
          <w:p w14:paraId="38A0A41B" w14:textId="77777777" w:rsidR="006C7785" w:rsidRPr="002054D9" w:rsidRDefault="006C7785" w:rsidP="00380FCD">
            <w:pPr>
              <w:rPr>
                <w:rFonts w:cs="Arial"/>
                <w:i/>
              </w:rPr>
            </w:pPr>
            <w:r w:rsidRPr="002054D9">
              <w:rPr>
                <w:rFonts w:cs="Arial"/>
                <w:i/>
              </w:rPr>
              <w:t>As for test WaterLevelAdjustment</w:t>
            </w:r>
          </w:p>
        </w:tc>
      </w:tr>
      <w:tr w:rsidR="006C7785" w:rsidRPr="002054D9" w14:paraId="216AD4F8" w14:textId="77777777" w:rsidTr="00380FCD">
        <w:trPr>
          <w:tblHeader/>
        </w:trPr>
        <w:tc>
          <w:tcPr>
            <w:tcW w:w="9526" w:type="dxa"/>
            <w:gridSpan w:val="4"/>
            <w:shd w:val="clear" w:color="auto" w:fill="CCFFCC"/>
            <w:vAlign w:val="center"/>
          </w:tcPr>
          <w:p w14:paraId="5A87A8FD" w14:textId="77777777" w:rsidR="006C7785" w:rsidRPr="002054D9" w:rsidRDefault="006C7785" w:rsidP="00380FCD">
            <w:pPr>
              <w:rPr>
                <w:rFonts w:cs="Arial"/>
              </w:rPr>
            </w:pPr>
            <w:r w:rsidRPr="002054D9">
              <w:rPr>
                <w:rFonts w:cs="Arial"/>
                <w:b/>
              </w:rPr>
              <w:t>Action</w:t>
            </w:r>
          </w:p>
        </w:tc>
      </w:tr>
      <w:tr w:rsidR="006C7785" w:rsidRPr="002054D9" w14:paraId="407DBB66" w14:textId="77777777" w:rsidTr="00380FCD">
        <w:trPr>
          <w:tblHeader/>
        </w:trPr>
        <w:tc>
          <w:tcPr>
            <w:tcW w:w="9526" w:type="dxa"/>
            <w:gridSpan w:val="4"/>
            <w:vAlign w:val="center"/>
          </w:tcPr>
          <w:p w14:paraId="1A78E684" w14:textId="77777777" w:rsidR="006C7785" w:rsidRPr="002054D9" w:rsidRDefault="006C7785" w:rsidP="00380FCD">
            <w:pPr>
              <w:rPr>
                <w:rFonts w:cs="Arial"/>
                <w:i/>
              </w:rPr>
            </w:pPr>
          </w:p>
          <w:p w14:paraId="2B30272D" w14:textId="77777777" w:rsidR="006C7785" w:rsidRPr="002054D9" w:rsidRDefault="006C7785" w:rsidP="00380FCD">
            <w:pPr>
              <w:rPr>
                <w:rFonts w:cs="Arial"/>
                <w:i/>
              </w:rPr>
            </w:pPr>
            <w:r w:rsidRPr="002054D9">
              <w:rPr>
                <w:rFonts w:cs="Arial"/>
                <w:i/>
              </w:rPr>
              <w:t>A) Navigate to Point (XX,YY). Inspect Adjusted Depth Values (S-102 and S-104)</w:t>
            </w:r>
          </w:p>
          <w:p w14:paraId="715BBF4A" w14:textId="77777777" w:rsidR="006C7785" w:rsidRPr="002054D9" w:rsidRDefault="006C7785" w:rsidP="00380FCD">
            <w:pPr>
              <w:rPr>
                <w:rFonts w:cs="Arial"/>
                <w:i/>
              </w:rPr>
            </w:pPr>
            <w:r w:rsidRPr="002054D9">
              <w:rPr>
                <w:rFonts w:cs="Arial"/>
                <w:i/>
              </w:rPr>
              <w:t>B) Navigate to Point (XX,YY) Inspect Adjusted Depth Values (S-104 only)</w:t>
            </w:r>
          </w:p>
          <w:p w14:paraId="67C660D5" w14:textId="77777777" w:rsidR="006C7785" w:rsidRPr="002054D9" w:rsidRDefault="006C7785" w:rsidP="00380FCD">
            <w:pPr>
              <w:rPr>
                <w:rFonts w:cs="Arial"/>
                <w:i/>
              </w:rPr>
            </w:pPr>
          </w:p>
        </w:tc>
      </w:tr>
      <w:tr w:rsidR="006C7785" w:rsidRPr="002054D9" w14:paraId="19A80D7B" w14:textId="77777777" w:rsidTr="00380FCD">
        <w:trPr>
          <w:tblHeader/>
        </w:trPr>
        <w:tc>
          <w:tcPr>
            <w:tcW w:w="9526" w:type="dxa"/>
            <w:gridSpan w:val="4"/>
            <w:shd w:val="clear" w:color="auto" w:fill="CCFFCC"/>
            <w:vAlign w:val="center"/>
          </w:tcPr>
          <w:p w14:paraId="328B00BC" w14:textId="77777777" w:rsidR="006C7785" w:rsidRPr="002054D9" w:rsidRDefault="006C7785" w:rsidP="00380FCD">
            <w:pPr>
              <w:rPr>
                <w:rFonts w:cs="Arial"/>
              </w:rPr>
            </w:pPr>
            <w:r w:rsidRPr="002054D9">
              <w:rPr>
                <w:rFonts w:cs="Arial"/>
                <w:b/>
              </w:rPr>
              <w:t>Results</w:t>
            </w:r>
          </w:p>
        </w:tc>
      </w:tr>
      <w:tr w:rsidR="006C7785" w:rsidRPr="002054D9" w14:paraId="5654BC05" w14:textId="77777777" w:rsidTr="00380FCD">
        <w:trPr>
          <w:tblHeader/>
        </w:trPr>
        <w:tc>
          <w:tcPr>
            <w:tcW w:w="9526" w:type="dxa"/>
            <w:gridSpan w:val="4"/>
            <w:vAlign w:val="center"/>
          </w:tcPr>
          <w:p w14:paraId="5F19F1B6" w14:textId="77777777" w:rsidR="006C7785" w:rsidRPr="002054D9" w:rsidRDefault="006C7785" w:rsidP="00380FCD">
            <w:pPr>
              <w:rPr>
                <w:rFonts w:cs="Arial"/>
                <w:i/>
                <w:iCs/>
                <w:position w:val="-1"/>
                <w:lang w:val="en-US"/>
              </w:rPr>
            </w:pPr>
            <w:r w:rsidRPr="002054D9">
              <w:rPr>
                <w:rFonts w:cs="Arial"/>
                <w:i/>
                <w:iCs/>
                <w:position w:val="-1"/>
                <w:lang w:val="en-US"/>
              </w:rPr>
              <w:t xml:space="preserve">Verify </w:t>
            </w:r>
          </w:p>
          <w:p w14:paraId="015ABEA5" w14:textId="77777777" w:rsidR="006C7785" w:rsidRPr="002054D9" w:rsidRDefault="006C7785" w:rsidP="006C7785">
            <w:pPr>
              <w:pStyle w:val="ListParagraph"/>
              <w:numPr>
                <w:ilvl w:val="0"/>
                <w:numId w:val="45"/>
              </w:numPr>
              <w:jc w:val="left"/>
              <w:rPr>
                <w:rFonts w:cs="Arial"/>
              </w:rPr>
            </w:pPr>
            <w:r w:rsidRPr="002054D9">
              <w:rPr>
                <w:rFonts w:cs="Arial"/>
              </w:rPr>
              <w:t>All depth values in ENC are adjusted according to the S-104 values as shown</w:t>
            </w:r>
          </w:p>
          <w:p w14:paraId="11506628" w14:textId="77777777" w:rsidR="006C7785" w:rsidRDefault="006C7785" w:rsidP="00380FCD">
            <w:pPr>
              <w:pStyle w:val="ListParagraph"/>
              <w:rPr>
                <w:rFonts w:cs="Arial"/>
                <w:b/>
              </w:rPr>
            </w:pPr>
            <w:r w:rsidRPr="002054D9">
              <w:rPr>
                <w:rFonts w:cs="Arial"/>
                <w:noProof/>
                <w:lang w:val="en-IN" w:eastAsia="en-IN"/>
              </w:rPr>
              <w:drawing>
                <wp:inline distT="0" distB="0" distL="0" distR="0" wp14:anchorId="3025D47A" wp14:editId="36552290">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r w:rsidRPr="002054D9">
              <w:rPr>
                <w:rFonts w:cs="Arial"/>
                <w:b/>
              </w:rPr>
              <w:t xml:space="preserve"> </w:t>
            </w:r>
          </w:p>
          <w:p w14:paraId="546BD86F" w14:textId="77777777" w:rsidR="006C7785" w:rsidRPr="002054D9" w:rsidRDefault="006C7785" w:rsidP="00380FCD">
            <w:pPr>
              <w:pStyle w:val="ListParagraph"/>
              <w:jc w:val="center"/>
              <w:rPr>
                <w:rFonts w:cs="Arial"/>
              </w:rPr>
            </w:pPr>
            <w:r w:rsidRPr="002054D9">
              <w:rPr>
                <w:rFonts w:cs="Arial"/>
                <w:b/>
              </w:rPr>
              <w:t>tbd</w:t>
            </w:r>
          </w:p>
          <w:p w14:paraId="485AFFBD" w14:textId="77777777" w:rsidR="006C7785" w:rsidRPr="002054D9" w:rsidRDefault="006C7785" w:rsidP="00380FCD">
            <w:pPr>
              <w:jc w:val="center"/>
              <w:rPr>
                <w:rFonts w:cs="Arial"/>
              </w:rPr>
            </w:pPr>
          </w:p>
          <w:p w14:paraId="6611DCE9" w14:textId="77777777" w:rsidR="006C7785" w:rsidRPr="002054D9" w:rsidRDefault="006C7785" w:rsidP="00380FCD">
            <w:pPr>
              <w:rPr>
                <w:rFonts w:cs="Arial"/>
              </w:rPr>
            </w:pPr>
          </w:p>
        </w:tc>
      </w:tr>
    </w:tbl>
    <w:p w14:paraId="0BBE02CE" w14:textId="77777777" w:rsidR="006C7785" w:rsidRPr="002054D9" w:rsidRDefault="006C7785" w:rsidP="006C7785">
      <w:pPr>
        <w:rPr>
          <w:rFonts w:cs="Arial"/>
        </w:rPr>
      </w:pPr>
    </w:p>
    <w:p w14:paraId="137E5D66" w14:textId="77777777" w:rsidR="006C7785" w:rsidRPr="00C31E99" w:rsidRDefault="006C7785" w:rsidP="006C7785">
      <w:pPr>
        <w:pStyle w:val="Heading1"/>
        <w:numPr>
          <w:ilvl w:val="2"/>
          <w:numId w:val="73"/>
        </w:numPr>
        <w:tabs>
          <w:tab w:val="left" w:pos="567"/>
        </w:tabs>
        <w:spacing w:after="120"/>
        <w:ind w:left="709" w:hanging="709"/>
        <w:rPr>
          <w:rFonts w:cs="Arial"/>
          <w:b w:val="0"/>
          <w:color w:val="000000" w:themeColor="text1"/>
        </w:rPr>
      </w:pPr>
      <w:r w:rsidRPr="00C31E99">
        <w:rPr>
          <w:rFonts w:cs="Arial"/>
          <w:color w:val="000000" w:themeColor="text1"/>
        </w:rPr>
        <w:lastRenderedPageBreak/>
        <w:t>Feature information - Water Level Adustment.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6C7785" w14:paraId="4572D9AD" w14:textId="77777777" w:rsidTr="00380FCD">
        <w:trPr>
          <w:trHeight w:val="454"/>
          <w:tblHeader/>
        </w:trPr>
        <w:tc>
          <w:tcPr>
            <w:tcW w:w="2326" w:type="dxa"/>
            <w:shd w:val="clear" w:color="auto" w:fill="CCFFCC"/>
            <w:vAlign w:val="center"/>
          </w:tcPr>
          <w:p w14:paraId="71D1CD3F" w14:textId="77777777" w:rsidR="006C7785" w:rsidRPr="00C31E99" w:rsidRDefault="006C7785" w:rsidP="00380FCD">
            <w:pPr>
              <w:rPr>
                <w:rFonts w:cs="Arial"/>
              </w:rPr>
            </w:pPr>
            <w:r w:rsidRPr="00C31E99">
              <w:rPr>
                <w:rFonts w:cs="Arial"/>
                <w:b/>
              </w:rPr>
              <w:t>Test Reference</w:t>
            </w:r>
          </w:p>
        </w:tc>
        <w:tc>
          <w:tcPr>
            <w:tcW w:w="2573" w:type="dxa"/>
            <w:shd w:val="clear" w:color="auto" w:fill="CCFFCC"/>
            <w:vAlign w:val="center"/>
          </w:tcPr>
          <w:p w14:paraId="18BBD6C3" w14:textId="77777777" w:rsidR="006C7785" w:rsidRPr="00C31E99" w:rsidRDefault="006C7785" w:rsidP="00380FCD">
            <w:pPr>
              <w:rPr>
                <w:rFonts w:cs="Arial"/>
              </w:rPr>
            </w:pPr>
            <w:r w:rsidRPr="00C31E99">
              <w:rPr>
                <w:rFonts w:cs="Arial"/>
              </w:rPr>
              <w:t>WLAFeatureInformation</w:t>
            </w:r>
          </w:p>
        </w:tc>
        <w:tc>
          <w:tcPr>
            <w:tcW w:w="2327" w:type="dxa"/>
            <w:shd w:val="clear" w:color="auto" w:fill="CCFFCC"/>
            <w:vAlign w:val="center"/>
          </w:tcPr>
          <w:p w14:paraId="792AA777" w14:textId="77777777" w:rsidR="006C7785" w:rsidRPr="00C31E99" w:rsidRDefault="006C7785" w:rsidP="00380FCD">
            <w:pPr>
              <w:rPr>
                <w:rFonts w:cs="Arial"/>
              </w:rPr>
            </w:pPr>
            <w:r w:rsidRPr="00C31E99">
              <w:rPr>
                <w:rFonts w:cs="Arial"/>
                <w:b/>
              </w:rPr>
              <w:t>IHO Reference</w:t>
            </w:r>
          </w:p>
        </w:tc>
        <w:tc>
          <w:tcPr>
            <w:tcW w:w="2300" w:type="dxa"/>
            <w:shd w:val="clear" w:color="auto" w:fill="CCFFCC"/>
            <w:vAlign w:val="center"/>
          </w:tcPr>
          <w:p w14:paraId="74677C02" w14:textId="77777777" w:rsidR="006C7785" w:rsidRPr="00C31E99" w:rsidDel="00C859B7" w:rsidRDefault="006C7785" w:rsidP="00380FCD">
            <w:pPr>
              <w:rPr>
                <w:rFonts w:cs="Arial"/>
              </w:rPr>
            </w:pPr>
            <w:r w:rsidRPr="00C31E99">
              <w:rPr>
                <w:rFonts w:cs="Arial"/>
              </w:rPr>
              <w:t>(S-100 Part 9/</w:t>
            </w:r>
          </w:p>
          <w:p w14:paraId="410D5BA0" w14:textId="77777777" w:rsidR="006C7785" w:rsidRPr="00C31E99" w:rsidRDefault="006C7785" w:rsidP="00380FCD">
            <w:pPr>
              <w:spacing w:line="240" w:lineRule="auto"/>
              <w:rPr>
                <w:rFonts w:cs="Arial"/>
                <w:color w:val="000000"/>
              </w:rPr>
            </w:pPr>
            <w:r w:rsidRPr="00C31E99">
              <w:rPr>
                <w:rFonts w:cs="Arial"/>
                <w:color w:val="000000"/>
              </w:rPr>
              <w:t>S-98 C-4-2</w:t>
            </w:r>
          </w:p>
          <w:p w14:paraId="3880EF8E" w14:textId="77777777" w:rsidR="006C7785" w:rsidRPr="00C31E99" w:rsidRDefault="006C7785" w:rsidP="00380FCD">
            <w:pPr>
              <w:rPr>
                <w:rFonts w:cs="Arial"/>
              </w:rPr>
            </w:pPr>
          </w:p>
        </w:tc>
      </w:tr>
      <w:tr w:rsidR="006C7785" w14:paraId="71AC447D" w14:textId="77777777" w:rsidTr="00380FCD">
        <w:trPr>
          <w:tblHeader/>
        </w:trPr>
        <w:tc>
          <w:tcPr>
            <w:tcW w:w="9526" w:type="dxa"/>
            <w:gridSpan w:val="4"/>
            <w:shd w:val="clear" w:color="auto" w:fill="CCFFCC"/>
            <w:vAlign w:val="center"/>
          </w:tcPr>
          <w:p w14:paraId="62159970" w14:textId="77777777" w:rsidR="006C7785" w:rsidRPr="00C31E99" w:rsidRDefault="006C7785" w:rsidP="00380FCD">
            <w:pPr>
              <w:rPr>
                <w:rFonts w:cs="Arial"/>
              </w:rPr>
            </w:pPr>
            <w:r w:rsidRPr="00C31E99">
              <w:rPr>
                <w:rFonts w:cs="Arial"/>
                <w:b/>
              </w:rPr>
              <w:t>Test description</w:t>
            </w:r>
          </w:p>
        </w:tc>
      </w:tr>
      <w:tr w:rsidR="006C7785" w14:paraId="51596007" w14:textId="77777777" w:rsidTr="00380FCD">
        <w:trPr>
          <w:tblHeader/>
        </w:trPr>
        <w:tc>
          <w:tcPr>
            <w:tcW w:w="9526" w:type="dxa"/>
            <w:gridSpan w:val="4"/>
            <w:vAlign w:val="center"/>
          </w:tcPr>
          <w:p w14:paraId="78CC5157" w14:textId="77777777" w:rsidR="006C7785" w:rsidRPr="00C31E99" w:rsidRDefault="006C7785" w:rsidP="00380FCD">
            <w:pPr>
              <w:rPr>
                <w:rFonts w:cs="Arial"/>
                <w:i/>
              </w:rPr>
            </w:pPr>
            <w:r w:rsidRPr="00C31E99">
              <w:rPr>
                <w:rFonts w:cs="Arial"/>
                <w:i/>
              </w:rPr>
              <w:t>This test verifies the ECDIS Water Level Adjustment communicates correct information to the user during feature interrogation..</w:t>
            </w:r>
          </w:p>
        </w:tc>
      </w:tr>
      <w:tr w:rsidR="006C7785" w14:paraId="7D9FC982" w14:textId="77777777" w:rsidTr="00380FCD">
        <w:trPr>
          <w:tblHeader/>
        </w:trPr>
        <w:tc>
          <w:tcPr>
            <w:tcW w:w="9526" w:type="dxa"/>
            <w:gridSpan w:val="4"/>
            <w:shd w:val="clear" w:color="auto" w:fill="CCFFCC"/>
            <w:vAlign w:val="center"/>
          </w:tcPr>
          <w:p w14:paraId="6CC5DC42" w14:textId="77777777" w:rsidR="006C7785" w:rsidRPr="00C31E99" w:rsidRDefault="006C7785" w:rsidP="00380FCD">
            <w:pPr>
              <w:rPr>
                <w:rFonts w:cs="Arial"/>
              </w:rPr>
            </w:pPr>
            <w:r w:rsidRPr="00C31E99">
              <w:rPr>
                <w:rFonts w:cs="Arial"/>
                <w:b/>
              </w:rPr>
              <w:t>Setup</w:t>
            </w:r>
          </w:p>
        </w:tc>
      </w:tr>
      <w:tr w:rsidR="006C7785" w14:paraId="56DDE68A" w14:textId="77777777" w:rsidTr="00380FCD">
        <w:trPr>
          <w:tblHeader/>
        </w:trPr>
        <w:tc>
          <w:tcPr>
            <w:tcW w:w="9526" w:type="dxa"/>
            <w:gridSpan w:val="4"/>
            <w:vAlign w:val="center"/>
          </w:tcPr>
          <w:p w14:paraId="7602720A" w14:textId="77777777" w:rsidR="006C7785" w:rsidRPr="00C31E99" w:rsidRDefault="006C7785" w:rsidP="00380FCD">
            <w:pPr>
              <w:rPr>
                <w:rFonts w:cs="Arial"/>
                <w:i/>
              </w:rPr>
            </w:pPr>
            <w:r w:rsidRPr="00C31E99">
              <w:rPr>
                <w:rFonts w:cs="Arial"/>
                <w:i/>
              </w:rPr>
              <w:t>As for test WaterLevelAdjustment</w:t>
            </w:r>
          </w:p>
        </w:tc>
      </w:tr>
      <w:tr w:rsidR="006C7785" w14:paraId="1046D095" w14:textId="77777777" w:rsidTr="00380FCD">
        <w:trPr>
          <w:tblHeader/>
        </w:trPr>
        <w:tc>
          <w:tcPr>
            <w:tcW w:w="9526" w:type="dxa"/>
            <w:gridSpan w:val="4"/>
            <w:shd w:val="clear" w:color="auto" w:fill="CCFFCC"/>
            <w:vAlign w:val="center"/>
          </w:tcPr>
          <w:p w14:paraId="19E20E2F" w14:textId="77777777" w:rsidR="006C7785" w:rsidRPr="00C31E99" w:rsidRDefault="006C7785" w:rsidP="00380FCD">
            <w:pPr>
              <w:rPr>
                <w:rFonts w:cs="Arial"/>
              </w:rPr>
            </w:pPr>
            <w:r w:rsidRPr="00C31E99">
              <w:rPr>
                <w:rFonts w:cs="Arial"/>
                <w:b/>
              </w:rPr>
              <w:t>Action</w:t>
            </w:r>
          </w:p>
        </w:tc>
      </w:tr>
      <w:tr w:rsidR="006C7785" w14:paraId="1A7FFA42" w14:textId="77777777" w:rsidTr="00380FCD">
        <w:trPr>
          <w:tblHeader/>
        </w:trPr>
        <w:tc>
          <w:tcPr>
            <w:tcW w:w="9526" w:type="dxa"/>
            <w:gridSpan w:val="4"/>
            <w:vAlign w:val="center"/>
          </w:tcPr>
          <w:p w14:paraId="07BC9DC1" w14:textId="77777777" w:rsidR="006C7785" w:rsidRPr="00C31E99" w:rsidRDefault="006C7785" w:rsidP="00380FCD">
            <w:pPr>
              <w:rPr>
                <w:rFonts w:cs="Arial"/>
                <w:i/>
              </w:rPr>
            </w:pPr>
          </w:p>
          <w:p w14:paraId="69FC9C60" w14:textId="77777777" w:rsidR="006C7785" w:rsidRPr="00C31E99" w:rsidRDefault="006C7785" w:rsidP="00380FCD">
            <w:pPr>
              <w:rPr>
                <w:rFonts w:cs="Arial"/>
                <w:i/>
              </w:rPr>
            </w:pPr>
            <w:r w:rsidRPr="00C31E99">
              <w:rPr>
                <w:rFonts w:cs="Arial"/>
                <w:i/>
              </w:rPr>
              <w:t xml:space="preserve">A) Navigate to Point (XX,YY). </w:t>
            </w:r>
          </w:p>
          <w:p w14:paraId="1B07EF9C" w14:textId="77777777" w:rsidR="006C7785" w:rsidRPr="00C31E99" w:rsidRDefault="006C7785" w:rsidP="00380FCD">
            <w:pPr>
              <w:rPr>
                <w:rFonts w:cs="Arial"/>
                <w:i/>
              </w:rPr>
            </w:pPr>
            <w:r w:rsidRPr="00C31E99">
              <w:rPr>
                <w:rFonts w:cs="Arial"/>
                <w:i/>
              </w:rPr>
              <w:t>B) Interrogate each of the features as shown in the image.</w:t>
            </w:r>
          </w:p>
        </w:tc>
      </w:tr>
      <w:tr w:rsidR="006C7785" w14:paraId="1D6591D5" w14:textId="77777777" w:rsidTr="00380FCD">
        <w:trPr>
          <w:tblHeader/>
        </w:trPr>
        <w:tc>
          <w:tcPr>
            <w:tcW w:w="9526" w:type="dxa"/>
            <w:gridSpan w:val="4"/>
            <w:shd w:val="clear" w:color="auto" w:fill="CCFFCC"/>
            <w:vAlign w:val="center"/>
          </w:tcPr>
          <w:p w14:paraId="3AB06D80" w14:textId="77777777" w:rsidR="006C7785" w:rsidRPr="00C31E99" w:rsidRDefault="006C7785" w:rsidP="00380FCD">
            <w:pPr>
              <w:rPr>
                <w:rFonts w:cs="Arial"/>
              </w:rPr>
            </w:pPr>
            <w:r w:rsidRPr="00C31E99">
              <w:rPr>
                <w:rFonts w:cs="Arial"/>
                <w:b/>
              </w:rPr>
              <w:t>Results</w:t>
            </w:r>
          </w:p>
        </w:tc>
      </w:tr>
      <w:tr w:rsidR="006C7785" w14:paraId="1BA38A14" w14:textId="77777777" w:rsidTr="00380FCD">
        <w:trPr>
          <w:tblHeader/>
        </w:trPr>
        <w:tc>
          <w:tcPr>
            <w:tcW w:w="9526" w:type="dxa"/>
            <w:gridSpan w:val="4"/>
            <w:vAlign w:val="center"/>
          </w:tcPr>
          <w:p w14:paraId="5C98530C" w14:textId="77777777" w:rsidR="006C7785" w:rsidRPr="00C31E99" w:rsidRDefault="006C7785" w:rsidP="00380FCD">
            <w:pPr>
              <w:rPr>
                <w:rFonts w:cs="Arial"/>
                <w:i/>
                <w:iCs/>
                <w:position w:val="-1"/>
                <w:lang w:val="en-US"/>
              </w:rPr>
            </w:pPr>
            <w:r w:rsidRPr="00C31E99">
              <w:rPr>
                <w:rFonts w:cs="Arial"/>
                <w:i/>
                <w:iCs/>
                <w:position w:val="-1"/>
                <w:lang w:val="en-US"/>
              </w:rPr>
              <w:t xml:space="preserve">Verify </w:t>
            </w:r>
          </w:p>
          <w:p w14:paraId="5AB6D5D0" w14:textId="77777777" w:rsidR="006C7785" w:rsidRPr="00C31E99" w:rsidRDefault="006C7785" w:rsidP="00380FCD">
            <w:pPr>
              <w:rPr>
                <w:rFonts w:cs="Arial"/>
              </w:rPr>
            </w:pPr>
          </w:p>
          <w:p w14:paraId="33358054" w14:textId="77777777" w:rsidR="006C7785" w:rsidRPr="00C31E99" w:rsidRDefault="006C7785" w:rsidP="00380FCD">
            <w:pPr>
              <w:rPr>
                <w:rFonts w:cs="Arial"/>
              </w:rPr>
            </w:pPr>
            <w:r w:rsidRPr="00C31E99">
              <w:rPr>
                <w:rFonts w:cs="Arial"/>
              </w:rPr>
              <w:t>1. All depth values in ENC are adjusted according to the S-104 values as shown</w:t>
            </w:r>
          </w:p>
          <w:p w14:paraId="2688E258" w14:textId="77777777" w:rsidR="006C7785" w:rsidRPr="00C31E99" w:rsidRDefault="006C7785" w:rsidP="00380FCD">
            <w:pPr>
              <w:rPr>
                <w:rFonts w:cs="Arial"/>
              </w:rPr>
            </w:pPr>
            <w:r w:rsidRPr="00C31E99">
              <w:rPr>
                <w:rFonts w:cs="Arial"/>
              </w:rPr>
              <w:t>2. Pick Report information contains the correct values including the source of the depth values as defined in S-98 Annex C C-4-2.2</w:t>
            </w:r>
          </w:p>
          <w:p w14:paraId="6C601CE9" w14:textId="77777777" w:rsidR="006C7785" w:rsidRPr="00C31E99" w:rsidRDefault="006C7785" w:rsidP="00380FCD">
            <w:pPr>
              <w:rPr>
                <w:rFonts w:cs="Arial"/>
              </w:rPr>
            </w:pPr>
          </w:p>
          <w:tbl>
            <w:tblPr>
              <w:tblStyle w:val="TableGrid"/>
              <w:tblW w:w="0" w:type="auto"/>
              <w:tblLook w:val="04A0" w:firstRow="1" w:lastRow="0" w:firstColumn="1" w:lastColumn="0" w:noHBand="0" w:noVBand="1"/>
            </w:tblPr>
            <w:tblGrid>
              <w:gridCol w:w="2334"/>
              <w:gridCol w:w="6966"/>
            </w:tblGrid>
            <w:tr w:rsidR="006C7785" w:rsidRPr="00C31E99" w14:paraId="183D93BC" w14:textId="77777777" w:rsidTr="00380FCD">
              <w:tc>
                <w:tcPr>
                  <w:tcW w:w="4650" w:type="dxa"/>
                </w:tcPr>
                <w:p w14:paraId="3E4219C5" w14:textId="77777777" w:rsidR="006C7785" w:rsidRPr="00C31E99" w:rsidRDefault="006C7785" w:rsidP="00380FCD">
                  <w:pPr>
                    <w:rPr>
                      <w:rFonts w:cs="Arial"/>
                    </w:rPr>
                  </w:pPr>
                  <w:r w:rsidRPr="00C31E99">
                    <w:rPr>
                      <w:rFonts w:cs="Arial"/>
                    </w:rPr>
                    <w:t>S-102 Coverage only.</w:t>
                  </w:r>
                </w:p>
              </w:tc>
              <w:tc>
                <w:tcPr>
                  <w:tcW w:w="4650" w:type="dxa"/>
                </w:tcPr>
                <w:p w14:paraId="08E36F9D" w14:textId="77777777" w:rsidR="006C7785" w:rsidRPr="00C31E99" w:rsidRDefault="006C7785" w:rsidP="00380FCD">
                  <w:pPr>
                    <w:rPr>
                      <w:rFonts w:cs="Arial"/>
                    </w:rPr>
                  </w:pPr>
                  <w:r w:rsidRPr="00C31E99">
                    <w:rPr>
                      <w:rFonts w:cs="Arial"/>
                      <w:i/>
                      <w:iCs/>
                      <w:noProof/>
                      <w:position w:val="-1"/>
                      <w:lang w:val="en-IN" w:eastAsia="en-IN"/>
                    </w:rPr>
                    <w:drawing>
                      <wp:inline distT="0" distB="0" distL="0" distR="0" wp14:anchorId="7B1BCAC5" wp14:editId="743EED50">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6C7785" w:rsidRPr="00C31E99" w14:paraId="3EA657FD" w14:textId="77777777" w:rsidTr="00380FCD">
              <w:tc>
                <w:tcPr>
                  <w:tcW w:w="4650" w:type="dxa"/>
                </w:tcPr>
                <w:p w14:paraId="0D594188" w14:textId="77777777" w:rsidR="006C7785" w:rsidRPr="00C31E99" w:rsidRDefault="006C7785" w:rsidP="00380FCD">
                  <w:pPr>
                    <w:rPr>
                      <w:rFonts w:cs="Arial"/>
                    </w:rPr>
                  </w:pPr>
                  <w:r w:rsidRPr="00C31E99">
                    <w:rPr>
                      <w:rFonts w:cs="Arial"/>
                    </w:rPr>
                    <w:t>S-104 and S-102 Coverage</w:t>
                  </w:r>
                </w:p>
              </w:tc>
              <w:tc>
                <w:tcPr>
                  <w:tcW w:w="4650" w:type="dxa"/>
                </w:tcPr>
                <w:p w14:paraId="3433B4A8" w14:textId="77777777" w:rsidR="006C7785" w:rsidRPr="00C31E99" w:rsidRDefault="006C7785" w:rsidP="00380FCD">
                  <w:pPr>
                    <w:rPr>
                      <w:rFonts w:cs="Arial"/>
                    </w:rPr>
                  </w:pPr>
                  <w:r w:rsidRPr="00C31E99">
                    <w:rPr>
                      <w:rFonts w:cs="Arial"/>
                      <w:noProof/>
                      <w:lang w:val="en-IN" w:eastAsia="en-IN"/>
                    </w:rPr>
                    <w:drawing>
                      <wp:inline distT="0" distB="0" distL="0" distR="0" wp14:anchorId="2D22F8BF" wp14:editId="31AD7368">
                        <wp:extent cx="3045460" cy="2635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5460" cy="263525"/>
                                </a:xfrm>
                                <a:prstGeom prst="rect">
                                  <a:avLst/>
                                </a:prstGeom>
                                <a:noFill/>
                                <a:ln>
                                  <a:noFill/>
                                </a:ln>
                              </pic:spPr>
                            </pic:pic>
                          </a:graphicData>
                        </a:graphic>
                      </wp:inline>
                    </w:drawing>
                  </w:r>
                </w:p>
              </w:tc>
            </w:tr>
            <w:tr w:rsidR="006C7785" w:rsidRPr="00C31E99" w14:paraId="5D9996DB" w14:textId="77777777" w:rsidTr="00380FCD">
              <w:tc>
                <w:tcPr>
                  <w:tcW w:w="4650" w:type="dxa"/>
                </w:tcPr>
                <w:p w14:paraId="0E8A5F47" w14:textId="77777777" w:rsidR="006C7785" w:rsidRPr="00C31E99" w:rsidRDefault="006C7785" w:rsidP="00380FCD">
                  <w:pPr>
                    <w:rPr>
                      <w:rFonts w:cs="Arial"/>
                    </w:rPr>
                  </w:pPr>
                  <w:r w:rsidRPr="00C31E99">
                    <w:rPr>
                      <w:rFonts w:cs="Arial"/>
                    </w:rPr>
                    <w:t>Vertical Clearance value</w:t>
                  </w:r>
                </w:p>
              </w:tc>
              <w:tc>
                <w:tcPr>
                  <w:tcW w:w="4650" w:type="dxa"/>
                </w:tcPr>
                <w:p w14:paraId="6D75DC84" w14:textId="77777777" w:rsidR="006C7785" w:rsidRPr="00C31E99" w:rsidRDefault="006C7785" w:rsidP="00380FCD">
                  <w:pPr>
                    <w:rPr>
                      <w:rFonts w:cs="Arial"/>
                    </w:rPr>
                  </w:pPr>
                  <w:r w:rsidRPr="00C31E99">
                    <w:rPr>
                      <w:rFonts w:cs="Arial"/>
                      <w:noProof/>
                      <w:lang w:val="en-IN" w:eastAsia="en-IN"/>
                    </w:rPr>
                    <w:drawing>
                      <wp:inline distT="0" distB="0" distL="0" distR="0" wp14:anchorId="66312336" wp14:editId="0620C4EF">
                        <wp:extent cx="4284980" cy="24003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84980" cy="240030"/>
                                </a:xfrm>
                                <a:prstGeom prst="rect">
                                  <a:avLst/>
                                </a:prstGeom>
                                <a:noFill/>
                                <a:ln>
                                  <a:noFill/>
                                </a:ln>
                              </pic:spPr>
                            </pic:pic>
                          </a:graphicData>
                        </a:graphic>
                      </wp:inline>
                    </w:drawing>
                  </w:r>
                </w:p>
              </w:tc>
            </w:tr>
          </w:tbl>
          <w:p w14:paraId="683D46C4" w14:textId="77777777" w:rsidR="006C7785" w:rsidRPr="00C31E99" w:rsidRDefault="006C7785" w:rsidP="00380FCD">
            <w:pPr>
              <w:rPr>
                <w:rFonts w:cs="Arial"/>
              </w:rPr>
            </w:pPr>
          </w:p>
          <w:p w14:paraId="11D0CD09" w14:textId="77777777" w:rsidR="006C7785" w:rsidRPr="00C31E99" w:rsidRDefault="006C7785" w:rsidP="00380FCD">
            <w:pPr>
              <w:rPr>
                <w:rFonts w:cs="Arial"/>
                <w:i/>
                <w:iCs/>
                <w:position w:val="-1"/>
                <w:lang w:val="en-US"/>
              </w:rPr>
            </w:pPr>
          </w:p>
          <w:p w14:paraId="1256811A" w14:textId="77777777" w:rsidR="006C7785" w:rsidRPr="00C31E99" w:rsidRDefault="006C7785" w:rsidP="00380FCD">
            <w:pPr>
              <w:rPr>
                <w:rFonts w:cs="Arial"/>
              </w:rPr>
            </w:pPr>
          </w:p>
        </w:tc>
      </w:tr>
    </w:tbl>
    <w:p w14:paraId="6BF4ED9D" w14:textId="77777777" w:rsidR="006C7785" w:rsidRDefault="006C7785" w:rsidP="006C7785"/>
    <w:p w14:paraId="2E4CA3C3"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Water Level Adjustment across a time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14:paraId="6EEE3151" w14:textId="77777777" w:rsidTr="00380FCD">
        <w:trPr>
          <w:trHeight w:val="454"/>
          <w:tblHeader/>
        </w:trPr>
        <w:tc>
          <w:tcPr>
            <w:tcW w:w="2381" w:type="dxa"/>
            <w:shd w:val="clear" w:color="auto" w:fill="CCFFCC"/>
            <w:vAlign w:val="center"/>
          </w:tcPr>
          <w:p w14:paraId="4D332FE7"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3FC1965F" w14:textId="77777777" w:rsidR="006C7785" w:rsidRPr="00706AA2" w:rsidRDefault="006C7785" w:rsidP="00380FCD">
            <w:pPr>
              <w:rPr>
                <w:rFonts w:cs="Arial"/>
              </w:rPr>
            </w:pPr>
            <w:r w:rsidRPr="00706AA2">
              <w:rPr>
                <w:rFonts w:cs="Arial"/>
              </w:rPr>
              <w:t>WLATimePeriod</w:t>
            </w:r>
          </w:p>
        </w:tc>
        <w:tc>
          <w:tcPr>
            <w:tcW w:w="2382" w:type="dxa"/>
            <w:shd w:val="clear" w:color="auto" w:fill="CCFFCC"/>
            <w:vAlign w:val="center"/>
          </w:tcPr>
          <w:p w14:paraId="00B2921B"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5D9BD63F" w14:textId="77777777" w:rsidR="006C7785" w:rsidRPr="00706AA2" w:rsidDel="00C859B7" w:rsidRDefault="006C7785" w:rsidP="00380FCD">
            <w:pPr>
              <w:rPr>
                <w:rFonts w:cs="Arial"/>
              </w:rPr>
            </w:pPr>
            <w:r w:rsidRPr="00706AA2">
              <w:rPr>
                <w:rFonts w:cs="Arial"/>
              </w:rPr>
              <w:t>(S-100 Part 9/</w:t>
            </w:r>
          </w:p>
          <w:p w14:paraId="3E7710D2" w14:textId="77777777" w:rsidR="006C7785" w:rsidRPr="00706AA2" w:rsidRDefault="006C7785" w:rsidP="00380FCD">
            <w:pPr>
              <w:spacing w:line="240" w:lineRule="auto"/>
              <w:rPr>
                <w:rFonts w:cs="Arial"/>
                <w:color w:val="000000"/>
              </w:rPr>
            </w:pPr>
            <w:r w:rsidRPr="00706AA2">
              <w:rPr>
                <w:rFonts w:cs="Arial"/>
                <w:color w:val="000000"/>
              </w:rPr>
              <w:t>S-98 C-4-2</w:t>
            </w:r>
          </w:p>
          <w:p w14:paraId="78CD16BC" w14:textId="77777777" w:rsidR="006C7785" w:rsidRPr="00706AA2" w:rsidRDefault="006C7785" w:rsidP="00380FCD">
            <w:pPr>
              <w:rPr>
                <w:rFonts w:cs="Arial"/>
              </w:rPr>
            </w:pPr>
          </w:p>
        </w:tc>
      </w:tr>
      <w:tr w:rsidR="006C7785" w14:paraId="2CC1CF3E" w14:textId="77777777" w:rsidTr="00380FCD">
        <w:trPr>
          <w:tblHeader/>
        </w:trPr>
        <w:tc>
          <w:tcPr>
            <w:tcW w:w="9526" w:type="dxa"/>
            <w:gridSpan w:val="4"/>
            <w:shd w:val="clear" w:color="auto" w:fill="CCFFCC"/>
            <w:vAlign w:val="center"/>
          </w:tcPr>
          <w:p w14:paraId="42E6D68E" w14:textId="77777777" w:rsidR="006C7785" w:rsidRPr="00706AA2" w:rsidRDefault="006C7785" w:rsidP="00380FCD">
            <w:pPr>
              <w:rPr>
                <w:rFonts w:cs="Arial"/>
              </w:rPr>
            </w:pPr>
            <w:r w:rsidRPr="00706AA2">
              <w:rPr>
                <w:rFonts w:cs="Arial"/>
                <w:b/>
              </w:rPr>
              <w:t>Test description</w:t>
            </w:r>
          </w:p>
        </w:tc>
      </w:tr>
      <w:tr w:rsidR="006C7785" w14:paraId="26F714EF" w14:textId="77777777" w:rsidTr="00380FCD">
        <w:trPr>
          <w:tblHeader/>
        </w:trPr>
        <w:tc>
          <w:tcPr>
            <w:tcW w:w="9526" w:type="dxa"/>
            <w:gridSpan w:val="4"/>
            <w:vAlign w:val="center"/>
          </w:tcPr>
          <w:p w14:paraId="22384635" w14:textId="77777777" w:rsidR="006C7785" w:rsidRPr="00706AA2" w:rsidRDefault="006C7785" w:rsidP="00380FCD">
            <w:pPr>
              <w:rPr>
                <w:rFonts w:cs="Arial"/>
                <w:i/>
              </w:rPr>
            </w:pPr>
            <w:r w:rsidRPr="00706AA2">
              <w:rPr>
                <w:rFonts w:cs="Arial"/>
                <w:i/>
              </w:rPr>
              <w:t>This test verifies that the ECDIS is able to correctly adjust water level depth values across a user defined time period.</w:t>
            </w:r>
          </w:p>
          <w:p w14:paraId="63EA1A12" w14:textId="77777777" w:rsidR="006C7785" w:rsidRPr="00706AA2" w:rsidRDefault="006C7785" w:rsidP="00380FCD">
            <w:pPr>
              <w:rPr>
                <w:rFonts w:cs="Arial"/>
                <w:i/>
              </w:rPr>
            </w:pPr>
          </w:p>
        </w:tc>
      </w:tr>
      <w:tr w:rsidR="006C7785" w14:paraId="1FB96520" w14:textId="77777777" w:rsidTr="00380FCD">
        <w:trPr>
          <w:tblHeader/>
        </w:trPr>
        <w:tc>
          <w:tcPr>
            <w:tcW w:w="9526" w:type="dxa"/>
            <w:gridSpan w:val="4"/>
            <w:shd w:val="clear" w:color="auto" w:fill="CCFFCC"/>
            <w:vAlign w:val="center"/>
          </w:tcPr>
          <w:p w14:paraId="6FEAD9FB" w14:textId="77777777" w:rsidR="006C7785" w:rsidRPr="00706AA2" w:rsidRDefault="006C7785" w:rsidP="00380FCD">
            <w:pPr>
              <w:rPr>
                <w:rFonts w:cs="Arial"/>
              </w:rPr>
            </w:pPr>
            <w:r w:rsidRPr="00706AA2">
              <w:rPr>
                <w:rFonts w:cs="Arial"/>
                <w:b/>
              </w:rPr>
              <w:t>Setup</w:t>
            </w:r>
          </w:p>
        </w:tc>
      </w:tr>
      <w:tr w:rsidR="006C7785" w14:paraId="4CE2FAF4" w14:textId="77777777" w:rsidTr="00380FCD">
        <w:trPr>
          <w:tblHeader/>
        </w:trPr>
        <w:tc>
          <w:tcPr>
            <w:tcW w:w="9526" w:type="dxa"/>
            <w:gridSpan w:val="4"/>
            <w:vAlign w:val="center"/>
          </w:tcPr>
          <w:p w14:paraId="266948AE" w14:textId="77777777" w:rsidR="006C7785" w:rsidRPr="00706AA2" w:rsidRDefault="006C7785" w:rsidP="00380FCD">
            <w:pPr>
              <w:rPr>
                <w:rFonts w:cs="Arial"/>
                <w:i/>
              </w:rPr>
            </w:pPr>
            <w:r w:rsidRPr="00706AA2">
              <w:rPr>
                <w:rFonts w:cs="Arial"/>
                <w:i/>
              </w:rPr>
              <w:t>As for test WaterLevelAdjustment</w:t>
            </w:r>
          </w:p>
          <w:p w14:paraId="3015FCB3" w14:textId="77777777" w:rsidR="006C7785" w:rsidRPr="00706AA2" w:rsidRDefault="006C7785" w:rsidP="00380FCD">
            <w:pPr>
              <w:rPr>
                <w:rFonts w:cs="Arial"/>
                <w:i/>
              </w:rPr>
            </w:pPr>
          </w:p>
          <w:p w14:paraId="568C2F6D" w14:textId="77777777" w:rsidR="006C7785" w:rsidRPr="00706AA2" w:rsidRDefault="006C7785" w:rsidP="00380FCD">
            <w:pPr>
              <w:rPr>
                <w:rFonts w:cs="Arial"/>
                <w:i/>
              </w:rPr>
            </w:pPr>
            <w:r w:rsidRPr="00706AA2">
              <w:rPr>
                <w:rFonts w:cs="Arial"/>
                <w:i/>
              </w:rPr>
              <w:t>Set Water Level Adjustment time Period = 2021-11-08 12:30:00  to 2021-11-08 14:00:00</w:t>
            </w:r>
          </w:p>
          <w:p w14:paraId="5B043E9D" w14:textId="77777777" w:rsidR="006C7785" w:rsidRPr="00706AA2" w:rsidRDefault="006C7785" w:rsidP="00380FCD">
            <w:pPr>
              <w:rPr>
                <w:rFonts w:cs="Arial"/>
                <w:i/>
              </w:rPr>
            </w:pPr>
          </w:p>
        </w:tc>
      </w:tr>
      <w:tr w:rsidR="006C7785" w14:paraId="4B460D72" w14:textId="77777777" w:rsidTr="00380FCD">
        <w:trPr>
          <w:tblHeader/>
        </w:trPr>
        <w:tc>
          <w:tcPr>
            <w:tcW w:w="9526" w:type="dxa"/>
            <w:gridSpan w:val="4"/>
            <w:shd w:val="clear" w:color="auto" w:fill="CCFFCC"/>
            <w:vAlign w:val="center"/>
          </w:tcPr>
          <w:p w14:paraId="3AC24E63" w14:textId="77777777" w:rsidR="006C7785" w:rsidRPr="00706AA2" w:rsidRDefault="006C7785" w:rsidP="00380FCD">
            <w:pPr>
              <w:rPr>
                <w:rFonts w:cs="Arial"/>
              </w:rPr>
            </w:pPr>
            <w:r w:rsidRPr="00706AA2">
              <w:rPr>
                <w:rFonts w:cs="Arial"/>
                <w:b/>
              </w:rPr>
              <w:t>Action</w:t>
            </w:r>
          </w:p>
        </w:tc>
      </w:tr>
      <w:tr w:rsidR="006C7785" w14:paraId="123B04EB" w14:textId="77777777" w:rsidTr="00380FCD">
        <w:trPr>
          <w:tblHeader/>
        </w:trPr>
        <w:tc>
          <w:tcPr>
            <w:tcW w:w="9526" w:type="dxa"/>
            <w:gridSpan w:val="4"/>
            <w:vAlign w:val="center"/>
          </w:tcPr>
          <w:p w14:paraId="597EB451" w14:textId="77777777" w:rsidR="006C7785" w:rsidRPr="00706AA2" w:rsidRDefault="006C7785" w:rsidP="00380FCD">
            <w:pPr>
              <w:rPr>
                <w:rFonts w:cs="Arial"/>
                <w:i/>
              </w:rPr>
            </w:pPr>
          </w:p>
          <w:p w14:paraId="6CD86276" w14:textId="77777777" w:rsidR="006C7785" w:rsidRPr="00706AA2" w:rsidRDefault="006C7785" w:rsidP="00380FCD">
            <w:pPr>
              <w:rPr>
                <w:rFonts w:cs="Arial"/>
                <w:i/>
              </w:rPr>
            </w:pPr>
            <w:r w:rsidRPr="00706AA2">
              <w:rPr>
                <w:rFonts w:cs="Arial"/>
                <w:i/>
              </w:rPr>
              <w:t xml:space="preserve">A) Navigate to Point (XX,YY). </w:t>
            </w:r>
          </w:p>
          <w:p w14:paraId="44463D4E" w14:textId="77777777" w:rsidR="006C7785" w:rsidRPr="00706AA2" w:rsidRDefault="006C7785" w:rsidP="00380FCD">
            <w:pPr>
              <w:rPr>
                <w:rFonts w:cs="Arial"/>
                <w:i/>
              </w:rPr>
            </w:pPr>
            <w:r w:rsidRPr="00706AA2">
              <w:rPr>
                <w:rFonts w:cs="Arial"/>
                <w:i/>
              </w:rPr>
              <w:t>B) Interrogate features as shown in the image.</w:t>
            </w:r>
          </w:p>
          <w:p w14:paraId="55AABDAA" w14:textId="77777777" w:rsidR="006C7785" w:rsidRPr="00706AA2" w:rsidRDefault="006C7785" w:rsidP="00380FCD">
            <w:pPr>
              <w:rPr>
                <w:rFonts w:cs="Arial"/>
                <w:i/>
              </w:rPr>
            </w:pPr>
          </w:p>
        </w:tc>
      </w:tr>
      <w:tr w:rsidR="006C7785" w14:paraId="7650BFDD" w14:textId="77777777" w:rsidTr="00380FCD">
        <w:trPr>
          <w:tblHeader/>
        </w:trPr>
        <w:tc>
          <w:tcPr>
            <w:tcW w:w="9526" w:type="dxa"/>
            <w:gridSpan w:val="4"/>
            <w:shd w:val="clear" w:color="auto" w:fill="CCFFCC"/>
            <w:vAlign w:val="center"/>
          </w:tcPr>
          <w:p w14:paraId="7D385CE5" w14:textId="77777777" w:rsidR="006C7785" w:rsidRPr="00706AA2" w:rsidRDefault="006C7785" w:rsidP="00380FCD">
            <w:pPr>
              <w:rPr>
                <w:rFonts w:cs="Arial"/>
              </w:rPr>
            </w:pPr>
            <w:r w:rsidRPr="00706AA2">
              <w:rPr>
                <w:rFonts w:cs="Arial"/>
                <w:b/>
              </w:rPr>
              <w:t>Results</w:t>
            </w:r>
          </w:p>
        </w:tc>
      </w:tr>
      <w:tr w:rsidR="006C7785" w14:paraId="011BA6FA" w14:textId="77777777" w:rsidTr="00380FCD">
        <w:trPr>
          <w:tblHeader/>
        </w:trPr>
        <w:tc>
          <w:tcPr>
            <w:tcW w:w="9526" w:type="dxa"/>
            <w:gridSpan w:val="4"/>
            <w:vAlign w:val="center"/>
          </w:tcPr>
          <w:p w14:paraId="12DD7919" w14:textId="77777777" w:rsidR="006C7785" w:rsidRPr="00706AA2" w:rsidRDefault="006C7785" w:rsidP="00380FCD">
            <w:pPr>
              <w:rPr>
                <w:rFonts w:cs="Arial"/>
                <w:i/>
                <w:iCs/>
                <w:position w:val="-1"/>
                <w:lang w:val="en-US"/>
              </w:rPr>
            </w:pPr>
          </w:p>
          <w:p w14:paraId="557B78A4" w14:textId="77777777" w:rsidR="006C7785" w:rsidRPr="00706AA2" w:rsidRDefault="006C7785" w:rsidP="00380FCD">
            <w:pPr>
              <w:rPr>
                <w:rFonts w:cs="Arial"/>
                <w:i/>
                <w:iCs/>
                <w:position w:val="-1"/>
                <w:lang w:val="en-US"/>
              </w:rPr>
            </w:pPr>
            <w:r w:rsidRPr="00706AA2">
              <w:rPr>
                <w:rFonts w:cs="Arial"/>
                <w:i/>
                <w:iCs/>
                <w:position w:val="-1"/>
                <w:lang w:val="en-US"/>
              </w:rPr>
              <w:t>Verify the permanent indication is given:</w:t>
            </w:r>
          </w:p>
          <w:p w14:paraId="7CD00D22" w14:textId="77777777" w:rsidR="006C7785" w:rsidRPr="00706AA2" w:rsidRDefault="006C7785" w:rsidP="00380FCD">
            <w:pPr>
              <w:jc w:val="center"/>
              <w:rPr>
                <w:rFonts w:cs="Arial"/>
                <w:i/>
                <w:iCs/>
                <w:position w:val="-1"/>
                <w:lang w:val="en-US"/>
              </w:rPr>
            </w:pPr>
            <w:r w:rsidRPr="00706AA2">
              <w:rPr>
                <w:rFonts w:cs="Arial"/>
                <w:i/>
                <w:iCs/>
                <w:noProof/>
                <w:position w:val="-1"/>
                <w:lang w:val="en-IN" w:eastAsia="en-IN"/>
              </w:rPr>
              <w:drawing>
                <wp:inline distT="0" distB="0" distL="0" distR="0" wp14:anchorId="322FB108" wp14:editId="6AA76030">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5494BE39" w14:textId="77777777" w:rsidR="006C7785" w:rsidRPr="00706AA2" w:rsidRDefault="006C7785" w:rsidP="00380FCD">
            <w:pPr>
              <w:rPr>
                <w:rFonts w:cs="Arial"/>
                <w:i/>
                <w:iCs/>
                <w:position w:val="-1"/>
                <w:lang w:val="en-US"/>
              </w:rPr>
            </w:pPr>
            <w:r w:rsidRPr="00706AA2">
              <w:rPr>
                <w:rFonts w:cs="Arial"/>
                <w:i/>
                <w:iCs/>
                <w:position w:val="-1"/>
                <w:lang w:val="en-US"/>
              </w:rPr>
              <w:t>Verify the Adjusted Water Level values as follows:</w:t>
            </w:r>
          </w:p>
          <w:p w14:paraId="695267B2" w14:textId="77777777" w:rsidR="006C7785" w:rsidRPr="00706AA2" w:rsidRDefault="006C7785" w:rsidP="00380FCD">
            <w:pPr>
              <w:rPr>
                <w:rFonts w:cs="Arial"/>
                <w:i/>
                <w:iCs/>
                <w:position w:val="-1"/>
                <w:lang w:val="en-US"/>
              </w:rPr>
            </w:pPr>
          </w:p>
          <w:p w14:paraId="19611373" w14:textId="77777777" w:rsidR="006C7785" w:rsidRPr="00706AA2" w:rsidRDefault="006C7785" w:rsidP="00380FCD">
            <w:pPr>
              <w:rPr>
                <w:rFonts w:cs="Arial"/>
                <w:i/>
                <w:iCs/>
                <w:position w:val="-1"/>
                <w:lang w:val="en-US"/>
              </w:rPr>
            </w:pPr>
            <w:r w:rsidRPr="00706AA2">
              <w:rPr>
                <w:rFonts w:cs="Arial"/>
                <w:i/>
                <w:iCs/>
                <w:position w:val="-1"/>
                <w:lang w:val="en-US"/>
              </w:rPr>
              <w:t>[ADJUSTED values from S-102, S-104 and S-102/S-104 features across the area of coverage]</w:t>
            </w:r>
          </w:p>
          <w:p w14:paraId="3C33D8F3" w14:textId="77777777" w:rsidR="006C7785" w:rsidRPr="00706AA2" w:rsidRDefault="006C7785" w:rsidP="00380FCD">
            <w:pPr>
              <w:rPr>
                <w:rFonts w:cs="Arial"/>
                <w:i/>
                <w:iCs/>
                <w:position w:val="-1"/>
                <w:lang w:val="en-US"/>
              </w:rPr>
            </w:pPr>
          </w:p>
          <w:p w14:paraId="2C16C8A2" w14:textId="77777777" w:rsidR="006C7785" w:rsidRPr="00706AA2" w:rsidRDefault="006C7785" w:rsidP="00380FCD">
            <w:pPr>
              <w:rPr>
                <w:rFonts w:cs="Arial"/>
                <w:i/>
                <w:iCs/>
                <w:position w:val="-1"/>
                <w:lang w:val="en-US"/>
              </w:rPr>
            </w:pPr>
          </w:p>
        </w:tc>
      </w:tr>
    </w:tbl>
    <w:p w14:paraId="1CE17A2C" w14:textId="77777777" w:rsidR="006C7785" w:rsidRDefault="006C7785" w:rsidP="006C7785"/>
    <w:p w14:paraId="1118AA0D"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t>WLA with non matching vertical datums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15E00317" w14:textId="77777777" w:rsidTr="00380FCD">
        <w:trPr>
          <w:trHeight w:val="454"/>
          <w:tblHeader/>
        </w:trPr>
        <w:tc>
          <w:tcPr>
            <w:tcW w:w="2381" w:type="dxa"/>
            <w:shd w:val="clear" w:color="auto" w:fill="CCFFCC"/>
            <w:vAlign w:val="center"/>
          </w:tcPr>
          <w:p w14:paraId="7A407F4F"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1761064E" w14:textId="77777777" w:rsidR="006C7785" w:rsidRPr="00706AA2" w:rsidRDefault="006C7785" w:rsidP="00380FCD">
            <w:pPr>
              <w:rPr>
                <w:rFonts w:cs="Arial"/>
              </w:rPr>
            </w:pPr>
            <w:r w:rsidRPr="00706AA2">
              <w:rPr>
                <w:rFonts w:cs="Arial"/>
              </w:rPr>
              <w:t>IncompatibleDatums</w:t>
            </w:r>
          </w:p>
        </w:tc>
        <w:tc>
          <w:tcPr>
            <w:tcW w:w="2382" w:type="dxa"/>
            <w:shd w:val="clear" w:color="auto" w:fill="CCFFCC"/>
            <w:vAlign w:val="center"/>
          </w:tcPr>
          <w:p w14:paraId="003B9F4E"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0A5B12F6" w14:textId="77777777" w:rsidR="006C7785" w:rsidRPr="00706AA2" w:rsidRDefault="006C7785" w:rsidP="00380FCD">
            <w:pPr>
              <w:rPr>
                <w:rFonts w:cs="Arial"/>
              </w:rPr>
            </w:pPr>
            <w:r w:rsidRPr="00706AA2">
              <w:rPr>
                <w:rFonts w:cs="Arial"/>
              </w:rPr>
              <w:t>(S-100 Part 9/</w:t>
            </w:r>
          </w:p>
          <w:p w14:paraId="62F30D81" w14:textId="77777777" w:rsidR="006C7785" w:rsidRPr="00706AA2" w:rsidRDefault="006C7785" w:rsidP="00380FCD">
            <w:pPr>
              <w:spacing w:line="240" w:lineRule="auto"/>
              <w:rPr>
                <w:rFonts w:cs="Arial"/>
                <w:color w:val="000000"/>
              </w:rPr>
            </w:pPr>
            <w:r w:rsidRPr="00706AA2">
              <w:rPr>
                <w:rFonts w:cs="Arial"/>
                <w:color w:val="000000"/>
              </w:rPr>
              <w:t>S-98 C-4-2.6</w:t>
            </w:r>
          </w:p>
          <w:p w14:paraId="215A078A" w14:textId="77777777" w:rsidR="006C7785" w:rsidRPr="00706AA2" w:rsidRDefault="006C7785" w:rsidP="00380FCD">
            <w:pPr>
              <w:rPr>
                <w:rFonts w:cs="Arial"/>
              </w:rPr>
            </w:pPr>
          </w:p>
        </w:tc>
      </w:tr>
      <w:tr w:rsidR="006C7785" w:rsidRPr="00706AA2" w14:paraId="233C968F" w14:textId="77777777" w:rsidTr="00380FCD">
        <w:trPr>
          <w:tblHeader/>
        </w:trPr>
        <w:tc>
          <w:tcPr>
            <w:tcW w:w="9526" w:type="dxa"/>
            <w:gridSpan w:val="4"/>
            <w:shd w:val="clear" w:color="auto" w:fill="CCFFCC"/>
            <w:vAlign w:val="center"/>
          </w:tcPr>
          <w:p w14:paraId="4DE3478C" w14:textId="77777777" w:rsidR="006C7785" w:rsidRPr="00706AA2" w:rsidRDefault="006C7785" w:rsidP="00380FCD">
            <w:pPr>
              <w:rPr>
                <w:rFonts w:cs="Arial"/>
              </w:rPr>
            </w:pPr>
            <w:r w:rsidRPr="00706AA2">
              <w:rPr>
                <w:rFonts w:cs="Arial"/>
                <w:b/>
              </w:rPr>
              <w:t>Test description</w:t>
            </w:r>
          </w:p>
        </w:tc>
      </w:tr>
      <w:tr w:rsidR="006C7785" w:rsidRPr="00706AA2" w14:paraId="5A53A0C1" w14:textId="77777777" w:rsidTr="00380FCD">
        <w:trPr>
          <w:tblHeader/>
        </w:trPr>
        <w:tc>
          <w:tcPr>
            <w:tcW w:w="9526" w:type="dxa"/>
            <w:gridSpan w:val="4"/>
            <w:vAlign w:val="center"/>
          </w:tcPr>
          <w:p w14:paraId="6668B77A" w14:textId="77777777" w:rsidR="006C7785" w:rsidRPr="00706AA2" w:rsidRDefault="006C7785" w:rsidP="00380FCD">
            <w:pPr>
              <w:rPr>
                <w:rFonts w:cs="Arial"/>
                <w:i/>
              </w:rPr>
            </w:pPr>
            <w:r w:rsidRPr="00706AA2">
              <w:rPr>
                <w:rFonts w:cs="Arial"/>
                <w:i/>
              </w:rPr>
              <w:t>This test verifies the ECDIS will correctly reject the installation of data for Water Level Adjustment if the layers are incompatible.</w:t>
            </w:r>
          </w:p>
        </w:tc>
      </w:tr>
      <w:tr w:rsidR="006C7785" w:rsidRPr="00706AA2" w14:paraId="384D11D1" w14:textId="77777777" w:rsidTr="00380FCD">
        <w:trPr>
          <w:tblHeader/>
        </w:trPr>
        <w:tc>
          <w:tcPr>
            <w:tcW w:w="9526" w:type="dxa"/>
            <w:gridSpan w:val="4"/>
            <w:shd w:val="clear" w:color="auto" w:fill="CCFFCC"/>
            <w:vAlign w:val="center"/>
          </w:tcPr>
          <w:p w14:paraId="554AF95C" w14:textId="77777777" w:rsidR="006C7785" w:rsidRPr="00706AA2" w:rsidRDefault="006C7785" w:rsidP="00380FCD">
            <w:pPr>
              <w:rPr>
                <w:rFonts w:cs="Arial"/>
              </w:rPr>
            </w:pPr>
            <w:r w:rsidRPr="00706AA2">
              <w:rPr>
                <w:rFonts w:cs="Arial"/>
                <w:b/>
              </w:rPr>
              <w:t>Setup</w:t>
            </w:r>
          </w:p>
        </w:tc>
      </w:tr>
      <w:tr w:rsidR="006C7785" w:rsidRPr="00706AA2" w14:paraId="529B7DE2" w14:textId="77777777" w:rsidTr="00380FCD">
        <w:trPr>
          <w:tblHeader/>
        </w:trPr>
        <w:tc>
          <w:tcPr>
            <w:tcW w:w="9526" w:type="dxa"/>
            <w:gridSpan w:val="4"/>
            <w:vAlign w:val="center"/>
          </w:tcPr>
          <w:p w14:paraId="7FB15F21" w14:textId="77777777" w:rsidR="006C7785" w:rsidRPr="00706AA2" w:rsidRDefault="006C7785" w:rsidP="00380FCD">
            <w:pPr>
              <w:rPr>
                <w:rFonts w:cs="Arial"/>
                <w:b/>
                <w:bCs/>
                <w:i/>
              </w:rPr>
            </w:pPr>
            <w:r w:rsidRPr="00706AA2">
              <w:rPr>
                <w:rFonts w:cs="Arial"/>
                <w:i/>
              </w:rPr>
              <w:t xml:space="preserve">Load Exchange set </w:t>
            </w:r>
            <w:r w:rsidRPr="00706AA2">
              <w:rPr>
                <w:rFonts w:cs="Arial"/>
                <w:b/>
                <w:bCs/>
                <w:i/>
              </w:rPr>
              <w:t>PowerUp</w:t>
            </w:r>
          </w:p>
        </w:tc>
      </w:tr>
      <w:tr w:rsidR="006C7785" w:rsidRPr="00706AA2" w14:paraId="53E29888" w14:textId="77777777" w:rsidTr="00380FCD">
        <w:trPr>
          <w:tblHeader/>
        </w:trPr>
        <w:tc>
          <w:tcPr>
            <w:tcW w:w="9526" w:type="dxa"/>
            <w:gridSpan w:val="4"/>
            <w:shd w:val="clear" w:color="auto" w:fill="CCFFCC"/>
            <w:vAlign w:val="center"/>
          </w:tcPr>
          <w:p w14:paraId="32391B8C" w14:textId="77777777" w:rsidR="006C7785" w:rsidRPr="00706AA2" w:rsidRDefault="006C7785" w:rsidP="00380FCD">
            <w:pPr>
              <w:rPr>
                <w:rFonts w:cs="Arial"/>
              </w:rPr>
            </w:pPr>
            <w:r w:rsidRPr="00706AA2">
              <w:rPr>
                <w:rFonts w:cs="Arial"/>
                <w:b/>
              </w:rPr>
              <w:t>Action</w:t>
            </w:r>
          </w:p>
        </w:tc>
      </w:tr>
      <w:tr w:rsidR="006C7785" w:rsidRPr="00706AA2" w14:paraId="087B9EEF" w14:textId="77777777" w:rsidTr="00380FCD">
        <w:trPr>
          <w:tblHeader/>
        </w:trPr>
        <w:tc>
          <w:tcPr>
            <w:tcW w:w="9526" w:type="dxa"/>
            <w:gridSpan w:val="4"/>
            <w:vAlign w:val="center"/>
          </w:tcPr>
          <w:p w14:paraId="37028EF8" w14:textId="77777777" w:rsidR="006C7785" w:rsidRPr="00706AA2" w:rsidRDefault="006C7785" w:rsidP="00380FCD">
            <w:pPr>
              <w:rPr>
                <w:rFonts w:cs="Arial"/>
                <w:i/>
              </w:rPr>
            </w:pPr>
          </w:p>
          <w:p w14:paraId="783399B4" w14:textId="77777777" w:rsidR="006C7785" w:rsidRPr="00706AA2" w:rsidRDefault="006C7785" w:rsidP="00380FCD">
            <w:pPr>
              <w:rPr>
                <w:rFonts w:cs="Arial"/>
                <w:i/>
              </w:rPr>
            </w:pPr>
            <w:r w:rsidRPr="00706AA2">
              <w:rPr>
                <w:rFonts w:cs="Arial"/>
                <w:i/>
              </w:rPr>
              <w:t xml:space="preserve">Load exchange set </w:t>
            </w:r>
            <w:r w:rsidRPr="00706AA2">
              <w:rPr>
                <w:rFonts w:cs="Arial"/>
                <w:b/>
                <w:bCs/>
                <w:i/>
              </w:rPr>
              <w:t>WLAInvalid</w:t>
            </w:r>
          </w:p>
          <w:p w14:paraId="6E9C97E2" w14:textId="77777777" w:rsidR="006C7785" w:rsidRPr="00706AA2" w:rsidRDefault="006C7785" w:rsidP="00380FCD">
            <w:pPr>
              <w:rPr>
                <w:rFonts w:cs="Arial"/>
                <w:i/>
              </w:rPr>
            </w:pPr>
          </w:p>
        </w:tc>
      </w:tr>
      <w:tr w:rsidR="006C7785" w:rsidRPr="00706AA2" w14:paraId="7D2AE778" w14:textId="77777777" w:rsidTr="00380FCD">
        <w:trPr>
          <w:tblHeader/>
        </w:trPr>
        <w:tc>
          <w:tcPr>
            <w:tcW w:w="9526" w:type="dxa"/>
            <w:gridSpan w:val="4"/>
            <w:shd w:val="clear" w:color="auto" w:fill="CCFFCC"/>
            <w:vAlign w:val="center"/>
          </w:tcPr>
          <w:p w14:paraId="098CE49C" w14:textId="77777777" w:rsidR="006C7785" w:rsidRPr="00706AA2" w:rsidRDefault="006C7785" w:rsidP="00380FCD">
            <w:pPr>
              <w:rPr>
                <w:rFonts w:cs="Arial"/>
              </w:rPr>
            </w:pPr>
            <w:r w:rsidRPr="00706AA2">
              <w:rPr>
                <w:rFonts w:cs="Arial"/>
                <w:b/>
              </w:rPr>
              <w:t>Results</w:t>
            </w:r>
          </w:p>
        </w:tc>
      </w:tr>
      <w:tr w:rsidR="006C7785" w:rsidRPr="00706AA2" w14:paraId="7F9A2D17" w14:textId="77777777" w:rsidTr="00380FCD">
        <w:trPr>
          <w:tblHeader/>
        </w:trPr>
        <w:tc>
          <w:tcPr>
            <w:tcW w:w="9526" w:type="dxa"/>
            <w:gridSpan w:val="4"/>
            <w:vAlign w:val="center"/>
          </w:tcPr>
          <w:p w14:paraId="71FEECA3" w14:textId="77777777" w:rsidR="006C7785" w:rsidRPr="00706AA2" w:rsidRDefault="006C7785" w:rsidP="00380FCD">
            <w:pPr>
              <w:rPr>
                <w:rFonts w:cs="Arial"/>
                <w:i/>
                <w:iCs/>
                <w:position w:val="-1"/>
                <w:lang w:val="en-US"/>
              </w:rPr>
            </w:pPr>
          </w:p>
          <w:p w14:paraId="5BC927C4" w14:textId="77777777" w:rsidR="006C7785" w:rsidRPr="00706AA2" w:rsidRDefault="006C7785" w:rsidP="00380FCD">
            <w:pPr>
              <w:rPr>
                <w:rFonts w:cs="Arial"/>
                <w:i/>
                <w:iCs/>
                <w:position w:val="-1"/>
                <w:lang w:val="en-US"/>
              </w:rPr>
            </w:pPr>
            <w:r w:rsidRPr="00706AA2">
              <w:rPr>
                <w:rFonts w:cs="Arial"/>
                <w:i/>
                <w:iCs/>
                <w:position w:val="-1"/>
                <w:lang w:val="en-US"/>
              </w:rPr>
              <w:t>Verify the ECDIS rejects the installation of the following datasets:</w:t>
            </w:r>
          </w:p>
          <w:p w14:paraId="4F078276"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104AA005X01NW.H5</w:t>
            </w:r>
          </w:p>
          <w:p w14:paraId="6E24D729"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102AA005X01NW.H5</w:t>
            </w:r>
          </w:p>
          <w:p w14:paraId="165F281F"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111AA005X01NW.H5</w:t>
            </w:r>
          </w:p>
          <w:p w14:paraId="5B92FA36" w14:textId="77777777" w:rsidR="006C7785" w:rsidRPr="00706AA2" w:rsidRDefault="006C7785" w:rsidP="00380FCD">
            <w:pPr>
              <w:rPr>
                <w:rFonts w:cs="Arial"/>
                <w:i/>
                <w:iCs/>
                <w:position w:val="-1"/>
                <w:lang w:val="en-US"/>
              </w:rPr>
            </w:pPr>
            <w:r w:rsidRPr="00706AA2">
              <w:rPr>
                <w:rFonts w:cs="Arial"/>
                <w:i/>
                <w:iCs/>
                <w:position w:val="-1"/>
                <w:lang w:val="en-US"/>
              </w:rPr>
              <w:t xml:space="preserve">Verify the ECDIS correctly load the following dataset </w:t>
            </w:r>
          </w:p>
          <w:p w14:paraId="3095D85D" w14:textId="77777777" w:rsidR="006C7785" w:rsidRPr="00706AA2" w:rsidRDefault="006C7785" w:rsidP="006C7785">
            <w:pPr>
              <w:pStyle w:val="ListParagraph"/>
              <w:numPr>
                <w:ilvl w:val="0"/>
                <w:numId w:val="63"/>
              </w:numPr>
              <w:jc w:val="left"/>
              <w:rPr>
                <w:rFonts w:cs="Arial"/>
                <w:i/>
                <w:iCs/>
                <w:position w:val="-1"/>
                <w:lang w:val="en-US"/>
              </w:rPr>
            </w:pPr>
            <w:r w:rsidRPr="00706AA2">
              <w:rPr>
                <w:rFonts w:cs="Arial"/>
                <w:i/>
                <w:iCs/>
                <w:position w:val="-1"/>
                <w:lang w:val="en-US"/>
              </w:rPr>
              <w:t>102AA005X01SE.H5</w:t>
            </w:r>
          </w:p>
        </w:tc>
      </w:tr>
    </w:tbl>
    <w:p w14:paraId="58C0CC3B" w14:textId="77777777" w:rsidR="006C7785" w:rsidRPr="00706AA2" w:rsidRDefault="006C7785" w:rsidP="006C7785">
      <w:pPr>
        <w:rPr>
          <w:rFonts w:cs="Arial"/>
        </w:rPr>
      </w:pPr>
    </w:p>
    <w:p w14:paraId="7767DD74" w14:textId="77777777" w:rsidR="006C7785" w:rsidRPr="00706AA2" w:rsidRDefault="006C7785" w:rsidP="006C7785">
      <w:pPr>
        <w:pStyle w:val="Heading1"/>
        <w:numPr>
          <w:ilvl w:val="2"/>
          <w:numId w:val="73"/>
        </w:numPr>
        <w:tabs>
          <w:tab w:val="left" w:pos="567"/>
        </w:tabs>
        <w:spacing w:after="120"/>
        <w:ind w:left="709" w:hanging="709"/>
        <w:rPr>
          <w:rFonts w:cs="Arial"/>
          <w:b w:val="0"/>
          <w:color w:val="000000" w:themeColor="text1"/>
        </w:rPr>
      </w:pPr>
      <w:r w:rsidRPr="00706AA2">
        <w:rPr>
          <w:rFonts w:cs="Arial"/>
          <w:color w:val="000000" w:themeColor="text1"/>
        </w:rPr>
        <w:lastRenderedPageBreak/>
        <w:t>Route planning with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C7785" w:rsidRPr="00706AA2" w14:paraId="6CD30B59" w14:textId="77777777" w:rsidTr="00380FCD">
        <w:trPr>
          <w:trHeight w:val="454"/>
          <w:tblHeader/>
        </w:trPr>
        <w:tc>
          <w:tcPr>
            <w:tcW w:w="2381" w:type="dxa"/>
            <w:shd w:val="clear" w:color="auto" w:fill="CCFFCC"/>
            <w:vAlign w:val="center"/>
          </w:tcPr>
          <w:p w14:paraId="66A7AC2A" w14:textId="77777777" w:rsidR="006C7785" w:rsidRPr="00706AA2" w:rsidRDefault="006C7785" w:rsidP="00380FCD">
            <w:pPr>
              <w:rPr>
                <w:rFonts w:cs="Arial"/>
              </w:rPr>
            </w:pPr>
            <w:r w:rsidRPr="00706AA2">
              <w:rPr>
                <w:rFonts w:cs="Arial"/>
                <w:b/>
              </w:rPr>
              <w:t>Test Reference</w:t>
            </w:r>
          </w:p>
        </w:tc>
        <w:tc>
          <w:tcPr>
            <w:tcW w:w="2381" w:type="dxa"/>
            <w:shd w:val="clear" w:color="auto" w:fill="CCFFCC"/>
            <w:vAlign w:val="center"/>
          </w:tcPr>
          <w:p w14:paraId="4984BF5E" w14:textId="77777777" w:rsidR="006C7785" w:rsidRPr="00706AA2" w:rsidRDefault="006C7785" w:rsidP="00380FCD">
            <w:pPr>
              <w:rPr>
                <w:rFonts w:cs="Arial"/>
              </w:rPr>
            </w:pPr>
            <w:r w:rsidRPr="00706AA2">
              <w:rPr>
                <w:rFonts w:cs="Arial"/>
              </w:rPr>
              <w:t>WLAPlanning1</w:t>
            </w:r>
          </w:p>
        </w:tc>
        <w:tc>
          <w:tcPr>
            <w:tcW w:w="2382" w:type="dxa"/>
            <w:shd w:val="clear" w:color="auto" w:fill="CCFFCC"/>
            <w:vAlign w:val="center"/>
          </w:tcPr>
          <w:p w14:paraId="04AE5983" w14:textId="77777777" w:rsidR="006C7785" w:rsidRPr="00706AA2" w:rsidRDefault="006C7785" w:rsidP="00380FCD">
            <w:pPr>
              <w:rPr>
                <w:rFonts w:cs="Arial"/>
              </w:rPr>
            </w:pPr>
            <w:r w:rsidRPr="00706AA2">
              <w:rPr>
                <w:rFonts w:cs="Arial"/>
                <w:b/>
              </w:rPr>
              <w:t>IHO Reference</w:t>
            </w:r>
          </w:p>
        </w:tc>
        <w:tc>
          <w:tcPr>
            <w:tcW w:w="2382" w:type="dxa"/>
            <w:shd w:val="clear" w:color="auto" w:fill="CCFFCC"/>
            <w:vAlign w:val="center"/>
          </w:tcPr>
          <w:p w14:paraId="2FAC9A55" w14:textId="77777777" w:rsidR="006C7785" w:rsidRPr="00706AA2" w:rsidRDefault="006C7785" w:rsidP="00380FCD">
            <w:pPr>
              <w:rPr>
                <w:rFonts w:cs="Arial"/>
              </w:rPr>
            </w:pPr>
            <w:r w:rsidRPr="00706AA2">
              <w:rPr>
                <w:rFonts w:cs="Arial"/>
              </w:rPr>
              <w:t>(S-100 Part 9/</w:t>
            </w:r>
          </w:p>
          <w:p w14:paraId="0BA97B02" w14:textId="77777777" w:rsidR="006C7785" w:rsidRPr="00706AA2" w:rsidRDefault="006C7785" w:rsidP="00380FCD">
            <w:pPr>
              <w:spacing w:line="240" w:lineRule="auto"/>
              <w:rPr>
                <w:rFonts w:cs="Arial"/>
                <w:color w:val="000000"/>
              </w:rPr>
            </w:pPr>
            <w:r w:rsidRPr="00706AA2">
              <w:rPr>
                <w:rFonts w:cs="Arial"/>
                <w:color w:val="000000"/>
              </w:rPr>
              <w:t>S-98 C-4-2.7</w:t>
            </w:r>
          </w:p>
          <w:p w14:paraId="7FE0C42E" w14:textId="77777777" w:rsidR="006C7785" w:rsidRPr="00706AA2" w:rsidRDefault="006C7785" w:rsidP="00380FCD">
            <w:pPr>
              <w:rPr>
                <w:rFonts w:cs="Arial"/>
              </w:rPr>
            </w:pPr>
          </w:p>
        </w:tc>
      </w:tr>
      <w:tr w:rsidR="006C7785" w:rsidRPr="00706AA2" w14:paraId="51CAC035" w14:textId="77777777" w:rsidTr="00380FCD">
        <w:trPr>
          <w:tblHeader/>
        </w:trPr>
        <w:tc>
          <w:tcPr>
            <w:tcW w:w="9526" w:type="dxa"/>
            <w:gridSpan w:val="4"/>
            <w:shd w:val="clear" w:color="auto" w:fill="CCFFCC"/>
            <w:vAlign w:val="center"/>
          </w:tcPr>
          <w:p w14:paraId="7767523C" w14:textId="77777777" w:rsidR="006C7785" w:rsidRPr="00706AA2" w:rsidRDefault="006C7785" w:rsidP="00380FCD">
            <w:pPr>
              <w:rPr>
                <w:rFonts w:cs="Arial"/>
              </w:rPr>
            </w:pPr>
            <w:r w:rsidRPr="00706AA2">
              <w:rPr>
                <w:rFonts w:cs="Arial"/>
                <w:b/>
              </w:rPr>
              <w:t>Test description</w:t>
            </w:r>
          </w:p>
        </w:tc>
      </w:tr>
      <w:tr w:rsidR="006C7785" w:rsidRPr="00706AA2" w14:paraId="2F1B701E" w14:textId="77777777" w:rsidTr="00380FCD">
        <w:trPr>
          <w:tblHeader/>
        </w:trPr>
        <w:tc>
          <w:tcPr>
            <w:tcW w:w="9526" w:type="dxa"/>
            <w:gridSpan w:val="4"/>
            <w:vAlign w:val="center"/>
          </w:tcPr>
          <w:p w14:paraId="6A3C8732" w14:textId="77777777" w:rsidR="006C7785" w:rsidRPr="00706AA2" w:rsidRDefault="006C7785" w:rsidP="00380FCD">
            <w:pPr>
              <w:rPr>
                <w:rFonts w:cs="Arial"/>
                <w:i/>
              </w:rPr>
            </w:pPr>
            <w:r w:rsidRPr="00706AA2">
              <w:rPr>
                <w:rFonts w:cs="Arial"/>
                <w:i/>
              </w:rPr>
              <w:t>Verify the ECDIS correctly allows routes to be planned accounting for Water Level Adjustment corrections</w:t>
            </w:r>
          </w:p>
        </w:tc>
      </w:tr>
      <w:tr w:rsidR="006C7785" w:rsidRPr="00706AA2" w14:paraId="4F4E6886" w14:textId="77777777" w:rsidTr="00380FCD">
        <w:trPr>
          <w:tblHeader/>
        </w:trPr>
        <w:tc>
          <w:tcPr>
            <w:tcW w:w="9526" w:type="dxa"/>
            <w:gridSpan w:val="4"/>
            <w:shd w:val="clear" w:color="auto" w:fill="CCFFCC"/>
            <w:vAlign w:val="center"/>
          </w:tcPr>
          <w:p w14:paraId="4AA8F867" w14:textId="77777777" w:rsidR="006C7785" w:rsidRPr="00706AA2" w:rsidRDefault="006C7785" w:rsidP="00380FCD">
            <w:pPr>
              <w:rPr>
                <w:rFonts w:cs="Arial"/>
              </w:rPr>
            </w:pPr>
            <w:r w:rsidRPr="00706AA2">
              <w:rPr>
                <w:rFonts w:cs="Arial"/>
                <w:b/>
              </w:rPr>
              <w:t>Setup</w:t>
            </w:r>
          </w:p>
        </w:tc>
      </w:tr>
      <w:tr w:rsidR="006C7785" w:rsidRPr="00706AA2" w14:paraId="1B18C317" w14:textId="77777777" w:rsidTr="00380FCD">
        <w:trPr>
          <w:tblHeader/>
        </w:trPr>
        <w:tc>
          <w:tcPr>
            <w:tcW w:w="9526" w:type="dxa"/>
            <w:gridSpan w:val="4"/>
            <w:vAlign w:val="center"/>
          </w:tcPr>
          <w:p w14:paraId="0E0CC61B" w14:textId="77777777" w:rsidR="006C7785" w:rsidRPr="00706AA2" w:rsidRDefault="006C7785" w:rsidP="00380FCD">
            <w:pPr>
              <w:rPr>
                <w:rFonts w:cs="Arial"/>
                <w:i/>
              </w:rPr>
            </w:pPr>
            <w:r w:rsidRPr="00706AA2">
              <w:rPr>
                <w:rFonts w:cs="Arial"/>
                <w:i/>
              </w:rPr>
              <w:t>As for test WaterLevelAdjustment</w:t>
            </w:r>
          </w:p>
        </w:tc>
      </w:tr>
      <w:tr w:rsidR="006C7785" w:rsidRPr="00706AA2" w14:paraId="64A4DE5F" w14:textId="77777777" w:rsidTr="00380FCD">
        <w:trPr>
          <w:tblHeader/>
        </w:trPr>
        <w:tc>
          <w:tcPr>
            <w:tcW w:w="9526" w:type="dxa"/>
            <w:gridSpan w:val="4"/>
            <w:shd w:val="clear" w:color="auto" w:fill="CCFFCC"/>
            <w:vAlign w:val="center"/>
          </w:tcPr>
          <w:p w14:paraId="2001158F" w14:textId="77777777" w:rsidR="006C7785" w:rsidRPr="00706AA2" w:rsidRDefault="006C7785" w:rsidP="00380FCD">
            <w:pPr>
              <w:rPr>
                <w:rFonts w:cs="Arial"/>
              </w:rPr>
            </w:pPr>
            <w:r w:rsidRPr="00706AA2">
              <w:rPr>
                <w:rFonts w:cs="Arial"/>
                <w:b/>
              </w:rPr>
              <w:t>Action</w:t>
            </w:r>
          </w:p>
        </w:tc>
      </w:tr>
      <w:tr w:rsidR="006C7785" w:rsidRPr="00706AA2" w14:paraId="1CE07C1E" w14:textId="77777777" w:rsidTr="00380FCD">
        <w:trPr>
          <w:tblHeader/>
        </w:trPr>
        <w:tc>
          <w:tcPr>
            <w:tcW w:w="9526" w:type="dxa"/>
            <w:gridSpan w:val="4"/>
            <w:vAlign w:val="center"/>
          </w:tcPr>
          <w:p w14:paraId="23F3D108" w14:textId="77777777" w:rsidR="006C7785" w:rsidRPr="00706AA2" w:rsidRDefault="006C7785" w:rsidP="00380FCD">
            <w:pPr>
              <w:rPr>
                <w:rFonts w:cs="Arial"/>
                <w:i/>
              </w:rPr>
            </w:pPr>
          </w:p>
          <w:p w14:paraId="5BA6F6AC" w14:textId="77777777" w:rsidR="006C7785" w:rsidRPr="00706AA2" w:rsidRDefault="006C7785" w:rsidP="00380FCD">
            <w:pPr>
              <w:rPr>
                <w:rFonts w:cs="Arial"/>
                <w:i/>
              </w:rPr>
            </w:pPr>
            <w:r w:rsidRPr="00706AA2">
              <w:rPr>
                <w:rFonts w:cs="Arial"/>
                <w:i/>
              </w:rPr>
              <w:t>1. Ensure exchange set is loaded correctly</w:t>
            </w:r>
          </w:p>
          <w:p w14:paraId="2F520B5D" w14:textId="77777777" w:rsidR="006C7785" w:rsidRPr="00706AA2" w:rsidRDefault="006C7785" w:rsidP="00380FCD">
            <w:pPr>
              <w:rPr>
                <w:rFonts w:cs="Arial"/>
                <w:i/>
              </w:rPr>
            </w:pPr>
            <w:r w:rsidRPr="00706AA2">
              <w:rPr>
                <w:rFonts w:cs="Arial"/>
                <w:i/>
              </w:rPr>
              <w:t>2. Load cell 10100AA_X01NW.000</w:t>
            </w:r>
          </w:p>
          <w:p w14:paraId="798AB151" w14:textId="77777777" w:rsidR="006C7785" w:rsidRPr="00706AA2" w:rsidRDefault="006C7785" w:rsidP="00380FCD">
            <w:pPr>
              <w:rPr>
                <w:rFonts w:cs="Arial"/>
                <w:i/>
              </w:rPr>
            </w:pPr>
            <w:r w:rsidRPr="00706AA2">
              <w:rPr>
                <w:rFonts w:cs="Arial"/>
                <w:i/>
              </w:rPr>
              <w:t>3. Plot a route between the waypoints WP1-WP4 using the following parameters</w:t>
            </w:r>
          </w:p>
          <w:p w14:paraId="58C17C04" w14:textId="77777777" w:rsidR="006C7785" w:rsidRPr="00706AA2" w:rsidRDefault="006C7785" w:rsidP="00380FCD">
            <w:pPr>
              <w:rPr>
                <w:rFonts w:cs="Arial"/>
                <w:i/>
              </w:rPr>
            </w:pPr>
            <w:r w:rsidRPr="00706AA2">
              <w:rPr>
                <w:rFonts w:cs="Arial"/>
                <w:i/>
              </w:rPr>
              <w:t xml:space="preserve">     i) Speed = 11knots</w:t>
            </w:r>
          </w:p>
          <w:p w14:paraId="11BF8E95" w14:textId="77777777" w:rsidR="006C7785" w:rsidRPr="00706AA2" w:rsidRDefault="006C7785" w:rsidP="00380FCD">
            <w:pPr>
              <w:rPr>
                <w:rFonts w:cs="Arial"/>
                <w:i/>
              </w:rPr>
            </w:pPr>
            <w:r w:rsidRPr="00706AA2">
              <w:rPr>
                <w:rFonts w:cs="Arial"/>
                <w:i/>
              </w:rPr>
              <w:t xml:space="preserve">    ii) Planned route start date/time = 2022-14-11:00:00:00</w:t>
            </w:r>
          </w:p>
          <w:p w14:paraId="7CCD9788" w14:textId="77777777" w:rsidR="006C7785" w:rsidRPr="00706AA2" w:rsidRDefault="006C7785" w:rsidP="00380FCD">
            <w:pPr>
              <w:rPr>
                <w:rFonts w:cs="Arial"/>
                <w:i/>
              </w:rPr>
            </w:pPr>
            <w:r w:rsidRPr="00706AA2">
              <w:rPr>
                <w:rFonts w:cs="Arial"/>
                <w:i/>
              </w:rPr>
              <w:t xml:space="preserve">4. Run a route check on the defined route. </w:t>
            </w:r>
          </w:p>
          <w:p w14:paraId="763B3F74" w14:textId="77777777" w:rsidR="006C7785" w:rsidRPr="00706AA2" w:rsidRDefault="006C7785" w:rsidP="00380FCD">
            <w:pPr>
              <w:rPr>
                <w:rFonts w:cs="Arial"/>
                <w:i/>
              </w:rPr>
            </w:pPr>
            <w:r w:rsidRPr="00706AA2">
              <w:rPr>
                <w:rFonts w:cs="Arial"/>
                <w:i/>
              </w:rPr>
              <w:t>5. Reset route start date/time to 2022-04-22:00:00:00</w:t>
            </w:r>
          </w:p>
          <w:p w14:paraId="59FE3981" w14:textId="77777777" w:rsidR="006C7785" w:rsidRPr="00706AA2" w:rsidRDefault="006C7785" w:rsidP="00380FCD">
            <w:pPr>
              <w:rPr>
                <w:rFonts w:cs="Arial"/>
                <w:i/>
              </w:rPr>
            </w:pPr>
            <w:r w:rsidRPr="00706AA2">
              <w:rPr>
                <w:rFonts w:cs="Arial"/>
                <w:i/>
              </w:rPr>
              <w:t>6. Rerun the route check</w:t>
            </w:r>
          </w:p>
          <w:p w14:paraId="08F0E727" w14:textId="77777777" w:rsidR="006C7785" w:rsidRPr="00706AA2" w:rsidRDefault="006C7785" w:rsidP="00380FCD">
            <w:pPr>
              <w:rPr>
                <w:rFonts w:cs="Arial"/>
                <w:i/>
              </w:rPr>
            </w:pPr>
          </w:p>
        </w:tc>
      </w:tr>
      <w:tr w:rsidR="006C7785" w:rsidRPr="00706AA2" w14:paraId="69D8B771" w14:textId="77777777" w:rsidTr="00380FCD">
        <w:trPr>
          <w:tblHeader/>
        </w:trPr>
        <w:tc>
          <w:tcPr>
            <w:tcW w:w="9526" w:type="dxa"/>
            <w:gridSpan w:val="4"/>
            <w:shd w:val="clear" w:color="auto" w:fill="CCFFCC"/>
            <w:vAlign w:val="center"/>
          </w:tcPr>
          <w:p w14:paraId="6B06402C" w14:textId="77777777" w:rsidR="006C7785" w:rsidRPr="00706AA2" w:rsidRDefault="006C7785" w:rsidP="00380FCD">
            <w:pPr>
              <w:rPr>
                <w:rFonts w:cs="Arial"/>
              </w:rPr>
            </w:pPr>
            <w:r w:rsidRPr="00706AA2">
              <w:rPr>
                <w:rFonts w:cs="Arial"/>
                <w:b/>
              </w:rPr>
              <w:t>Results</w:t>
            </w:r>
          </w:p>
        </w:tc>
      </w:tr>
      <w:tr w:rsidR="006C7785" w:rsidRPr="00706AA2" w14:paraId="255A2FDE" w14:textId="77777777" w:rsidTr="00380FCD">
        <w:trPr>
          <w:tblHeader/>
        </w:trPr>
        <w:tc>
          <w:tcPr>
            <w:tcW w:w="9526" w:type="dxa"/>
            <w:gridSpan w:val="4"/>
            <w:vAlign w:val="center"/>
          </w:tcPr>
          <w:p w14:paraId="3A0253C6" w14:textId="77777777" w:rsidR="006C7785" w:rsidRPr="00706AA2" w:rsidRDefault="006C7785" w:rsidP="00380FCD">
            <w:pPr>
              <w:rPr>
                <w:rFonts w:cs="Arial"/>
                <w:i/>
                <w:iCs/>
                <w:position w:val="-1"/>
                <w:lang w:val="en-US"/>
              </w:rPr>
            </w:pPr>
          </w:p>
          <w:p w14:paraId="0654B816" w14:textId="77777777" w:rsidR="006C7785" w:rsidRPr="00706AA2" w:rsidRDefault="006C7785" w:rsidP="00380FCD">
            <w:pPr>
              <w:rPr>
                <w:rFonts w:cs="Arial"/>
                <w:i/>
                <w:iCs/>
                <w:position w:val="-1"/>
                <w:lang w:val="en-US"/>
              </w:rPr>
            </w:pPr>
            <w:r w:rsidRPr="00706AA2">
              <w:rPr>
                <w:rFonts w:cs="Arial"/>
                <w:i/>
                <w:iCs/>
                <w:position w:val="-1"/>
                <w:lang w:val="en-US"/>
              </w:rPr>
              <w:t>Verify the route contains the following warnings when run at (4)</w:t>
            </w:r>
          </w:p>
          <w:p w14:paraId="7B26DFB5" w14:textId="77777777" w:rsidR="006C7785" w:rsidRPr="00706AA2" w:rsidRDefault="006C7785" w:rsidP="00380FCD">
            <w:pPr>
              <w:rPr>
                <w:rFonts w:cs="Arial"/>
                <w:i/>
                <w:iCs/>
                <w:position w:val="-1"/>
                <w:lang w:val="en-US"/>
              </w:rPr>
            </w:pPr>
          </w:p>
          <w:p w14:paraId="1D611A0B" w14:textId="77777777" w:rsidR="006C7785" w:rsidRPr="00706AA2" w:rsidRDefault="006C7785" w:rsidP="00380FCD">
            <w:pPr>
              <w:rPr>
                <w:rFonts w:cs="Arial"/>
                <w:i/>
                <w:iCs/>
                <w:position w:val="-1"/>
                <w:lang w:val="en-US"/>
              </w:rPr>
            </w:pPr>
            <w:r w:rsidRPr="00706AA2">
              <w:rPr>
                <w:rFonts w:cs="Arial"/>
                <w:i/>
                <w:iCs/>
                <w:position w:val="-1"/>
                <w:lang w:val="en-US"/>
              </w:rPr>
              <w:t>[list of warnings – this is because the S-104/S-102 adjusts Water Level to shoaler than 11.4m at the defined time)</w:t>
            </w:r>
          </w:p>
          <w:p w14:paraId="3130D211" w14:textId="77777777" w:rsidR="006C7785" w:rsidRPr="00706AA2" w:rsidRDefault="006C7785" w:rsidP="00380FCD">
            <w:pPr>
              <w:rPr>
                <w:rFonts w:cs="Arial"/>
                <w:i/>
                <w:iCs/>
                <w:position w:val="-1"/>
                <w:lang w:val="en-US"/>
              </w:rPr>
            </w:pPr>
          </w:p>
          <w:p w14:paraId="38F7A740" w14:textId="77777777" w:rsidR="006C7785" w:rsidRPr="00706AA2" w:rsidRDefault="006C7785" w:rsidP="00380FCD">
            <w:pPr>
              <w:rPr>
                <w:rFonts w:cs="Arial"/>
                <w:i/>
                <w:iCs/>
                <w:position w:val="-1"/>
                <w:lang w:val="en-US"/>
              </w:rPr>
            </w:pPr>
            <w:r w:rsidRPr="00706AA2">
              <w:rPr>
                <w:rFonts w:cs="Arial"/>
                <w:i/>
                <w:iCs/>
                <w:position w:val="-1"/>
                <w:lang w:val="en-US"/>
              </w:rPr>
              <w:t>Verify the route check is clear when run at (6) (Water Level adjustment is clear at this time)</w:t>
            </w:r>
          </w:p>
          <w:p w14:paraId="0FD80A42" w14:textId="77777777" w:rsidR="006C7785" w:rsidRPr="00706AA2" w:rsidRDefault="006C7785" w:rsidP="00380FCD">
            <w:pPr>
              <w:rPr>
                <w:rFonts w:cs="Arial"/>
                <w:i/>
                <w:iCs/>
                <w:position w:val="-1"/>
                <w:lang w:val="en-US"/>
              </w:rPr>
            </w:pPr>
          </w:p>
          <w:p w14:paraId="6E0E4ECE" w14:textId="77777777" w:rsidR="006C7785" w:rsidRPr="00706AA2" w:rsidRDefault="006C7785" w:rsidP="00380FCD">
            <w:pPr>
              <w:rPr>
                <w:rFonts w:cs="Arial"/>
                <w:i/>
                <w:iCs/>
                <w:position w:val="-1"/>
                <w:lang w:val="en-US"/>
              </w:rPr>
            </w:pPr>
            <w:r w:rsidRPr="00706AA2">
              <w:rPr>
                <w:rFonts w:cs="Arial"/>
                <w:i/>
                <w:iCs/>
                <w:position w:val="-1"/>
                <w:lang w:val="en-US"/>
              </w:rPr>
              <w:t>Verify a permanent message is shown to the user as per S-98 C-4-2.7</w:t>
            </w:r>
          </w:p>
          <w:p w14:paraId="35F223F5" w14:textId="77777777" w:rsidR="006C7785" w:rsidRPr="00706AA2" w:rsidRDefault="006C7785" w:rsidP="00380FCD">
            <w:pPr>
              <w:jc w:val="center"/>
              <w:rPr>
                <w:rFonts w:cs="Arial"/>
                <w:i/>
                <w:iCs/>
                <w:position w:val="-1"/>
                <w:lang w:val="en-US"/>
              </w:rPr>
            </w:pPr>
            <w:r w:rsidRPr="00706AA2">
              <w:rPr>
                <w:rFonts w:cs="Arial"/>
                <w:noProof/>
                <w:lang w:val="en-IN" w:eastAsia="en-IN"/>
              </w:rPr>
              <w:drawing>
                <wp:inline distT="0" distB="0" distL="0" distR="0" wp14:anchorId="3221FAF0" wp14:editId="5CA4996F">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82797" cy="288333"/>
                          </a:xfrm>
                          <a:prstGeom prst="rect">
                            <a:avLst/>
                          </a:prstGeom>
                        </pic:spPr>
                      </pic:pic>
                    </a:graphicData>
                  </a:graphic>
                </wp:inline>
              </w:drawing>
            </w:r>
          </w:p>
        </w:tc>
      </w:tr>
    </w:tbl>
    <w:p w14:paraId="0FEB2487" w14:textId="77777777" w:rsidR="006C7785" w:rsidRPr="00706AA2" w:rsidRDefault="006C7785" w:rsidP="006C7785">
      <w:pPr>
        <w:rPr>
          <w:rFonts w:cs="Arial"/>
        </w:rPr>
      </w:pPr>
    </w:p>
    <w:p w14:paraId="4AE51074" w14:textId="77777777" w:rsidR="006C7785" w:rsidRDefault="006C7785" w:rsidP="006C7785"/>
    <w:p w14:paraId="50B521EF" w14:textId="77777777" w:rsidR="006C7785" w:rsidRPr="00706AA2" w:rsidRDefault="006C7785" w:rsidP="006C7785">
      <w:pPr>
        <w:pStyle w:val="Heading1"/>
        <w:numPr>
          <w:ilvl w:val="1"/>
          <w:numId w:val="73"/>
        </w:numPr>
        <w:tabs>
          <w:tab w:val="left" w:pos="567"/>
        </w:tabs>
        <w:spacing w:after="120"/>
        <w:ind w:left="851" w:hanging="851"/>
        <w:rPr>
          <w:rFonts w:cs="Arial"/>
          <w:b w:val="0"/>
        </w:rPr>
      </w:pPr>
      <w:r>
        <w:br w:type="page"/>
      </w:r>
      <w:bookmarkStart w:id="1007" w:name="_Toc152748589"/>
      <w:r w:rsidRPr="00706AA2">
        <w:rPr>
          <w:rFonts w:cs="Arial"/>
          <w:color w:val="000000" w:themeColor="text1"/>
        </w:rPr>
        <w:lastRenderedPageBreak/>
        <w:t>Display of ENC covering Polar Regions</w:t>
      </w:r>
      <w:bookmarkEnd w:id="1007"/>
    </w:p>
    <w:p w14:paraId="4FE3A7F6" w14:textId="77777777" w:rsidR="006C7785" w:rsidRPr="00706AA2" w:rsidRDefault="006C7785" w:rsidP="006C7785">
      <w:pPr>
        <w:rPr>
          <w:rFonts w:cs="Arial"/>
        </w:rPr>
      </w:pPr>
      <w:r w:rsidRPr="00706AA2">
        <w:rPr>
          <w:rFonts w:cs="Arial"/>
        </w:rPr>
        <w:t xml:space="preserve">Test 3.9.1 is for all ECDIS. Test 3.9.2 is optional and should only be carried out on ECDIS claiming to be approved to function in Polar Regions. </w:t>
      </w:r>
    </w:p>
    <w:p w14:paraId="6BAF75E9" w14:textId="77777777" w:rsidR="006C7785" w:rsidRPr="00706AA2" w:rsidRDefault="006C7785" w:rsidP="006C7785">
      <w:pPr>
        <w:pStyle w:val="Heading1"/>
        <w:numPr>
          <w:ilvl w:val="2"/>
          <w:numId w:val="73"/>
        </w:numPr>
        <w:tabs>
          <w:tab w:val="left" w:pos="567"/>
        </w:tabs>
        <w:spacing w:after="120"/>
        <w:ind w:left="567" w:hanging="567"/>
        <w:rPr>
          <w:rFonts w:cs="Arial"/>
          <w:b w:val="0"/>
          <w:color w:val="000000" w:themeColor="text1"/>
        </w:rPr>
      </w:pPr>
      <w:r w:rsidRPr="00706AA2">
        <w:rPr>
          <w:rFonts w:cs="Arial"/>
          <w:color w:val="000000" w:themeColor="text1"/>
        </w:rPr>
        <w:lastRenderedPageBreak/>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7439D8AA" w14:textId="77777777" w:rsidTr="00380FCD">
        <w:trPr>
          <w:trHeight w:val="454"/>
          <w:tblHeader/>
        </w:trPr>
        <w:tc>
          <w:tcPr>
            <w:tcW w:w="2381" w:type="dxa"/>
            <w:shd w:val="clear" w:color="auto" w:fill="CCFFCC"/>
            <w:vAlign w:val="center"/>
          </w:tcPr>
          <w:p w14:paraId="454B5AEA" w14:textId="77777777" w:rsidR="006C7785" w:rsidRPr="00595176" w:rsidRDefault="006C7785" w:rsidP="00380FCD">
            <w:pPr>
              <w:rPr>
                <w:rFonts w:cs="Arial"/>
              </w:rPr>
            </w:pPr>
            <w:r w:rsidRPr="00595176">
              <w:rPr>
                <w:rFonts w:cs="Arial"/>
                <w:b/>
              </w:rPr>
              <w:lastRenderedPageBreak/>
              <w:t>Test Reference</w:t>
            </w:r>
          </w:p>
        </w:tc>
        <w:tc>
          <w:tcPr>
            <w:tcW w:w="2381" w:type="dxa"/>
            <w:shd w:val="clear" w:color="auto" w:fill="CCFFCC"/>
            <w:vAlign w:val="center"/>
          </w:tcPr>
          <w:p w14:paraId="76EB92CE" w14:textId="77777777" w:rsidR="006C7785" w:rsidRPr="00595176" w:rsidRDefault="006C7785" w:rsidP="00380FCD">
            <w:pPr>
              <w:rPr>
                <w:rFonts w:cs="Arial"/>
              </w:rPr>
            </w:pPr>
            <w:r w:rsidRPr="00595176">
              <w:rPr>
                <w:rFonts w:cs="Arial"/>
              </w:rPr>
              <w:t>PolarData1</w:t>
            </w:r>
          </w:p>
        </w:tc>
        <w:tc>
          <w:tcPr>
            <w:tcW w:w="2382" w:type="dxa"/>
            <w:shd w:val="clear" w:color="auto" w:fill="CCFFCC"/>
            <w:vAlign w:val="center"/>
          </w:tcPr>
          <w:p w14:paraId="466BD3D5" w14:textId="77777777" w:rsidR="006C7785" w:rsidRPr="00595176" w:rsidRDefault="006C7785" w:rsidP="00380FCD">
            <w:pPr>
              <w:rPr>
                <w:rFonts w:cs="Arial"/>
              </w:rPr>
            </w:pPr>
            <w:r w:rsidRPr="00595176">
              <w:rPr>
                <w:rFonts w:cs="Arial"/>
                <w:b/>
              </w:rPr>
              <w:t>IHO Reference</w:t>
            </w:r>
          </w:p>
        </w:tc>
        <w:tc>
          <w:tcPr>
            <w:tcW w:w="2382" w:type="dxa"/>
            <w:shd w:val="clear" w:color="auto" w:fill="CCFFCC"/>
            <w:vAlign w:val="center"/>
          </w:tcPr>
          <w:p w14:paraId="31AA7AE8" w14:textId="77777777" w:rsidR="006C7785" w:rsidRPr="00595176" w:rsidRDefault="006C7785" w:rsidP="00380FCD">
            <w:pPr>
              <w:rPr>
                <w:rFonts w:cs="Arial"/>
              </w:rPr>
            </w:pPr>
          </w:p>
        </w:tc>
      </w:tr>
      <w:tr w:rsidR="006C7785" w14:paraId="4BA28083" w14:textId="77777777" w:rsidTr="00380FCD">
        <w:trPr>
          <w:tblHeader/>
        </w:trPr>
        <w:tc>
          <w:tcPr>
            <w:tcW w:w="9526" w:type="dxa"/>
            <w:gridSpan w:val="4"/>
            <w:shd w:val="clear" w:color="auto" w:fill="CCFFCC"/>
            <w:vAlign w:val="center"/>
          </w:tcPr>
          <w:p w14:paraId="6A39EF69" w14:textId="77777777" w:rsidR="006C7785" w:rsidRPr="00595176" w:rsidRDefault="006C7785" w:rsidP="00380FCD">
            <w:pPr>
              <w:rPr>
                <w:rFonts w:cs="Arial"/>
              </w:rPr>
            </w:pPr>
            <w:r w:rsidRPr="00595176">
              <w:rPr>
                <w:rFonts w:cs="Arial"/>
                <w:b/>
              </w:rPr>
              <w:t>Test description</w:t>
            </w:r>
          </w:p>
        </w:tc>
      </w:tr>
      <w:tr w:rsidR="006C7785" w14:paraId="223CE867" w14:textId="77777777" w:rsidTr="00380FCD">
        <w:trPr>
          <w:tblHeader/>
        </w:trPr>
        <w:tc>
          <w:tcPr>
            <w:tcW w:w="9526" w:type="dxa"/>
            <w:gridSpan w:val="4"/>
            <w:vAlign w:val="center"/>
          </w:tcPr>
          <w:p w14:paraId="3428F49D" w14:textId="77777777" w:rsidR="006C7785" w:rsidRPr="00595176" w:rsidRDefault="006C7785" w:rsidP="00380FCD">
            <w:pPr>
              <w:rPr>
                <w:rFonts w:cs="Arial"/>
                <w:i/>
              </w:rPr>
            </w:pPr>
            <w:r w:rsidRPr="00595176">
              <w:rPr>
                <w:rFonts w:cs="Arial"/>
                <w:i/>
              </w:rPr>
              <w:t>Display of charts up to 85 degrees.</w:t>
            </w:r>
          </w:p>
        </w:tc>
      </w:tr>
      <w:tr w:rsidR="006C7785" w14:paraId="16F1924D" w14:textId="77777777" w:rsidTr="00380FCD">
        <w:trPr>
          <w:tblHeader/>
        </w:trPr>
        <w:tc>
          <w:tcPr>
            <w:tcW w:w="9526" w:type="dxa"/>
            <w:gridSpan w:val="4"/>
            <w:shd w:val="clear" w:color="auto" w:fill="CCFFCC"/>
            <w:vAlign w:val="center"/>
          </w:tcPr>
          <w:p w14:paraId="15AC8832" w14:textId="77777777" w:rsidR="006C7785" w:rsidRPr="00595176" w:rsidRDefault="006C7785" w:rsidP="00380FCD">
            <w:pPr>
              <w:rPr>
                <w:rFonts w:cs="Arial"/>
              </w:rPr>
            </w:pPr>
            <w:r w:rsidRPr="00595176">
              <w:rPr>
                <w:rFonts w:cs="Arial"/>
                <w:b/>
              </w:rPr>
              <w:t>Setup</w:t>
            </w:r>
          </w:p>
        </w:tc>
      </w:tr>
      <w:tr w:rsidR="006C7785" w14:paraId="2812CC61" w14:textId="77777777" w:rsidTr="00380FCD">
        <w:trPr>
          <w:tblHeader/>
        </w:trPr>
        <w:tc>
          <w:tcPr>
            <w:tcW w:w="9526" w:type="dxa"/>
            <w:gridSpan w:val="4"/>
            <w:vAlign w:val="center"/>
          </w:tcPr>
          <w:p w14:paraId="4C8646EC" w14:textId="77777777" w:rsidR="006C7785" w:rsidRPr="00595176" w:rsidRDefault="006C7785" w:rsidP="00380FCD">
            <w:pPr>
              <w:rPr>
                <w:rFonts w:cs="Arial"/>
                <w:i/>
              </w:rPr>
            </w:pPr>
            <w:r w:rsidRPr="00595176">
              <w:rPr>
                <w:rFonts w:cs="Arial"/>
                <w:i/>
              </w:rPr>
              <w:t xml:space="preserve">Load the exchange set </w:t>
            </w:r>
            <w:r w:rsidRPr="00595176">
              <w:rPr>
                <w:rFonts w:cs="Arial"/>
                <w:b/>
                <w:bCs/>
                <w:i/>
              </w:rPr>
              <w:t xml:space="preserve">PolarData </w:t>
            </w:r>
          </w:p>
          <w:p w14:paraId="565BB95A" w14:textId="77777777" w:rsidR="006C7785" w:rsidRPr="00595176" w:rsidRDefault="006C7785" w:rsidP="006C7785">
            <w:pPr>
              <w:pStyle w:val="ListParagraph"/>
              <w:numPr>
                <w:ilvl w:val="0"/>
                <w:numId w:val="29"/>
              </w:numPr>
              <w:rPr>
                <w:rFonts w:cs="Arial"/>
                <w:i/>
              </w:rPr>
            </w:pPr>
            <w:r w:rsidRPr="00595176">
              <w:rPr>
                <w:rFonts w:cs="Arial"/>
                <w:i/>
              </w:rPr>
              <w:t>Select Display Category Other</w:t>
            </w:r>
          </w:p>
          <w:p w14:paraId="17E2A7EF" w14:textId="77777777" w:rsidR="006C7785" w:rsidRPr="00595176" w:rsidRDefault="006C7785" w:rsidP="006C7785">
            <w:pPr>
              <w:pStyle w:val="ListParagraph"/>
              <w:numPr>
                <w:ilvl w:val="0"/>
                <w:numId w:val="29"/>
              </w:numPr>
              <w:rPr>
                <w:rFonts w:cs="Arial"/>
                <w:i/>
              </w:rPr>
            </w:pPr>
            <w:r w:rsidRPr="00595176">
              <w:rPr>
                <w:rFonts w:cs="Arial"/>
                <w:i/>
              </w:rPr>
              <w:t>Select Safety Contour value to 30 m</w:t>
            </w:r>
          </w:p>
          <w:p w14:paraId="6D51476D" w14:textId="77777777" w:rsidR="006C7785" w:rsidRPr="00595176" w:rsidRDefault="006C7785" w:rsidP="006C7785">
            <w:pPr>
              <w:pStyle w:val="ListParagraph"/>
              <w:numPr>
                <w:ilvl w:val="0"/>
                <w:numId w:val="29"/>
              </w:numPr>
              <w:rPr>
                <w:rFonts w:cs="Arial"/>
                <w:i/>
              </w:rPr>
            </w:pPr>
            <w:r w:rsidRPr="00595176">
              <w:rPr>
                <w:rFonts w:cs="Arial"/>
                <w:i/>
              </w:rPr>
              <w:t>Select Plain Boundaries</w:t>
            </w:r>
          </w:p>
          <w:p w14:paraId="622E0500" w14:textId="77777777" w:rsidR="006C7785" w:rsidRPr="00595176" w:rsidRDefault="006C7785" w:rsidP="006C7785">
            <w:pPr>
              <w:pStyle w:val="ListParagraph"/>
              <w:numPr>
                <w:ilvl w:val="0"/>
                <w:numId w:val="29"/>
              </w:numPr>
              <w:rPr>
                <w:rFonts w:cs="Arial"/>
                <w:i/>
              </w:rPr>
            </w:pPr>
            <w:r w:rsidRPr="00595176">
              <w:rPr>
                <w:rFonts w:cs="Arial"/>
                <w:i/>
              </w:rPr>
              <w:t>Select Simplified Point Symbols = false</w:t>
            </w:r>
          </w:p>
          <w:p w14:paraId="1A82BA21" w14:textId="77777777" w:rsidR="006C7785" w:rsidRPr="00595176" w:rsidRDefault="006C7785" w:rsidP="006C7785">
            <w:pPr>
              <w:pStyle w:val="ListParagraph"/>
              <w:numPr>
                <w:ilvl w:val="0"/>
                <w:numId w:val="29"/>
              </w:numPr>
              <w:rPr>
                <w:rFonts w:cs="Arial"/>
                <w:i/>
              </w:rPr>
            </w:pPr>
            <w:r w:rsidRPr="00595176">
              <w:rPr>
                <w:rFonts w:cs="Arial"/>
                <w:i/>
              </w:rPr>
              <w:t>Select Accuracy</w:t>
            </w:r>
          </w:p>
          <w:p w14:paraId="242B3166" w14:textId="77777777" w:rsidR="006C7785" w:rsidRPr="00595176" w:rsidRDefault="006C7785" w:rsidP="006C7785">
            <w:pPr>
              <w:pStyle w:val="ListParagraph"/>
              <w:numPr>
                <w:ilvl w:val="0"/>
                <w:numId w:val="29"/>
              </w:numPr>
              <w:rPr>
                <w:rFonts w:cs="Arial"/>
                <w:i/>
              </w:rPr>
            </w:pPr>
            <w:r w:rsidRPr="00595176">
              <w:rPr>
                <w:rFonts w:cs="Arial"/>
                <w:i/>
              </w:rPr>
              <w:t>Select Contour label</w:t>
            </w:r>
          </w:p>
        </w:tc>
      </w:tr>
      <w:tr w:rsidR="006C7785" w14:paraId="0E49E881" w14:textId="77777777" w:rsidTr="00380FCD">
        <w:trPr>
          <w:tblHeader/>
        </w:trPr>
        <w:tc>
          <w:tcPr>
            <w:tcW w:w="9526" w:type="dxa"/>
            <w:gridSpan w:val="4"/>
            <w:shd w:val="clear" w:color="auto" w:fill="CCFFCC"/>
            <w:vAlign w:val="center"/>
          </w:tcPr>
          <w:p w14:paraId="74377329" w14:textId="77777777" w:rsidR="006C7785" w:rsidRPr="00595176" w:rsidRDefault="006C7785" w:rsidP="00380FCD">
            <w:pPr>
              <w:rPr>
                <w:rFonts w:cs="Arial"/>
              </w:rPr>
            </w:pPr>
            <w:r w:rsidRPr="00595176">
              <w:rPr>
                <w:rFonts w:cs="Arial"/>
                <w:b/>
              </w:rPr>
              <w:t>Action</w:t>
            </w:r>
          </w:p>
        </w:tc>
      </w:tr>
      <w:tr w:rsidR="006C7785" w14:paraId="17A366A0" w14:textId="77777777" w:rsidTr="00380FCD">
        <w:trPr>
          <w:tblHeader/>
        </w:trPr>
        <w:tc>
          <w:tcPr>
            <w:tcW w:w="9526" w:type="dxa"/>
            <w:gridSpan w:val="4"/>
            <w:vAlign w:val="center"/>
          </w:tcPr>
          <w:p w14:paraId="44695309" w14:textId="77777777" w:rsidR="006C7785" w:rsidRPr="00595176" w:rsidRDefault="006C7785" w:rsidP="00380FCD">
            <w:pPr>
              <w:rPr>
                <w:rFonts w:cs="Arial"/>
                <w:i/>
              </w:rPr>
            </w:pPr>
            <w:r w:rsidRPr="00595176">
              <w:rPr>
                <w:rFonts w:cs="Arial"/>
                <w:i/>
              </w:rPr>
              <w:t>Select chart 101AA00NPOL3.000 at maximum display scale (1:3 000 000). Check ENC symbols shown in the ECDIS against the graphical plot.</w:t>
            </w:r>
          </w:p>
        </w:tc>
      </w:tr>
      <w:tr w:rsidR="006C7785" w14:paraId="35700C9A" w14:textId="77777777" w:rsidTr="00380FCD">
        <w:trPr>
          <w:tblHeader/>
        </w:trPr>
        <w:tc>
          <w:tcPr>
            <w:tcW w:w="9526" w:type="dxa"/>
            <w:gridSpan w:val="4"/>
            <w:tcBorders>
              <w:bottom w:val="single" w:sz="4" w:space="0" w:color="auto"/>
            </w:tcBorders>
            <w:shd w:val="clear" w:color="auto" w:fill="CCFFCC"/>
            <w:vAlign w:val="center"/>
          </w:tcPr>
          <w:p w14:paraId="72A4C03E" w14:textId="77777777" w:rsidR="006C7785" w:rsidRPr="00595176" w:rsidRDefault="006C7785" w:rsidP="00380FCD">
            <w:pPr>
              <w:rPr>
                <w:rFonts w:cs="Arial"/>
              </w:rPr>
            </w:pPr>
            <w:r w:rsidRPr="00595176">
              <w:rPr>
                <w:rFonts w:cs="Arial"/>
                <w:b/>
              </w:rPr>
              <w:t>Results</w:t>
            </w:r>
          </w:p>
        </w:tc>
      </w:tr>
      <w:tr w:rsidR="006C7785" w14:paraId="6A5EA22D" w14:textId="77777777" w:rsidTr="00380FCD">
        <w:trPr>
          <w:tblHeader/>
        </w:trPr>
        <w:tc>
          <w:tcPr>
            <w:tcW w:w="9526" w:type="dxa"/>
            <w:gridSpan w:val="4"/>
            <w:tcBorders>
              <w:bottom w:val="nil"/>
            </w:tcBorders>
            <w:vAlign w:val="center"/>
          </w:tcPr>
          <w:p w14:paraId="26A03003" w14:textId="77777777" w:rsidR="006C7785" w:rsidRPr="00595176" w:rsidRDefault="006C7785" w:rsidP="00380FCD">
            <w:pPr>
              <w:rPr>
                <w:rFonts w:cs="Arial"/>
                <w:i/>
              </w:rPr>
            </w:pPr>
            <w:r w:rsidRPr="00595176">
              <w:rPr>
                <w:rFonts w:cs="Arial"/>
                <w:i/>
              </w:rPr>
              <w:t>The ENC should be displayed in the ECDIS like one of the options below:</w:t>
            </w:r>
          </w:p>
        </w:tc>
      </w:tr>
      <w:tr w:rsidR="006C7785" w14:paraId="1F12EEC7" w14:textId="77777777" w:rsidTr="00380FCD">
        <w:trPr>
          <w:tblHeader/>
        </w:trPr>
        <w:tc>
          <w:tcPr>
            <w:tcW w:w="9526" w:type="dxa"/>
            <w:gridSpan w:val="4"/>
            <w:tcBorders>
              <w:top w:val="nil"/>
              <w:bottom w:val="nil"/>
            </w:tcBorders>
            <w:vAlign w:val="center"/>
          </w:tcPr>
          <w:p w14:paraId="4B80964D" w14:textId="77777777" w:rsidR="006C7785" w:rsidRDefault="006C7785" w:rsidP="00380FCD">
            <w:pPr>
              <w:jc w:val="center"/>
            </w:pPr>
            <w:r w:rsidRPr="00732532">
              <w:rPr>
                <w:noProof/>
                <w:sz w:val="16"/>
                <w:szCs w:val="16"/>
                <w:lang w:val="en-IN" w:eastAsia="en-IN"/>
              </w:rPr>
              <w:lastRenderedPageBreak/>
              <w:drawing>
                <wp:inline distT="0" distB="0" distL="0" distR="0" wp14:anchorId="319F25C5" wp14:editId="1C5B6A90">
                  <wp:extent cx="5582285" cy="9340850"/>
                  <wp:effectExtent l="0" t="0" r="0" b="0"/>
                  <wp:docPr id="1414003866" name="Picture 14140038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866" name="Picture 1414003866" descr="A map of the world&#10;&#10;Description automatically generated"/>
                          <pic:cNvPicPr/>
                        </pic:nvPicPr>
                        <pic:blipFill>
                          <a:blip r:embed="rId169"/>
                          <a:stretch>
                            <a:fillRect/>
                          </a:stretch>
                        </pic:blipFill>
                        <pic:spPr>
                          <a:xfrm>
                            <a:off x="0" y="0"/>
                            <a:ext cx="5582285" cy="9340850"/>
                          </a:xfrm>
                          <a:prstGeom prst="rect">
                            <a:avLst/>
                          </a:prstGeom>
                        </pic:spPr>
                      </pic:pic>
                    </a:graphicData>
                  </a:graphic>
                </wp:inline>
              </w:drawing>
            </w:r>
          </w:p>
        </w:tc>
      </w:tr>
      <w:tr w:rsidR="006C7785" w14:paraId="3C23F846" w14:textId="77777777" w:rsidTr="00380FCD">
        <w:trPr>
          <w:tblHeader/>
        </w:trPr>
        <w:tc>
          <w:tcPr>
            <w:tcW w:w="9526" w:type="dxa"/>
            <w:gridSpan w:val="4"/>
            <w:tcBorders>
              <w:top w:val="nil"/>
            </w:tcBorders>
            <w:vAlign w:val="center"/>
          </w:tcPr>
          <w:p w14:paraId="345F03DD" w14:textId="77777777" w:rsidR="006C7785" w:rsidRPr="00595176" w:rsidRDefault="006C7785" w:rsidP="00380FCD">
            <w:pPr>
              <w:rPr>
                <w:rFonts w:cs="Arial"/>
                <w:i/>
              </w:rPr>
            </w:pPr>
            <w:r w:rsidRPr="00595176">
              <w:rPr>
                <w:rFonts w:cs="Arial"/>
                <w:b/>
                <w:bCs/>
                <w:i/>
              </w:rPr>
              <w:lastRenderedPageBreak/>
              <w:t xml:space="preserve">TBD: </w:t>
            </w:r>
            <w:r w:rsidRPr="00595176">
              <w:rPr>
                <w:rFonts w:cs="Arial"/>
                <w:i/>
              </w:rPr>
              <w:t>Display is based on Mercator projection</w:t>
            </w:r>
          </w:p>
        </w:tc>
      </w:tr>
    </w:tbl>
    <w:p w14:paraId="4AF857B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3826F962" w14:textId="77777777" w:rsidTr="00380FCD">
        <w:trPr>
          <w:tblHeader/>
        </w:trPr>
        <w:tc>
          <w:tcPr>
            <w:tcW w:w="9526" w:type="dxa"/>
            <w:tcBorders>
              <w:bottom w:val="nil"/>
            </w:tcBorders>
            <w:vAlign w:val="center"/>
          </w:tcPr>
          <w:p w14:paraId="344AE459" w14:textId="77777777" w:rsidR="006C7785" w:rsidRDefault="006C7785" w:rsidP="00380FCD">
            <w:pPr>
              <w:jc w:val="center"/>
            </w:pPr>
            <w:r>
              <w:rPr>
                <w:noProof/>
                <w:lang w:val="en-IN" w:eastAsia="en-IN"/>
              </w:rPr>
              <w:drawing>
                <wp:inline distT="0" distB="0" distL="0" distR="0" wp14:anchorId="515EC8C8" wp14:editId="436B43CA">
                  <wp:extent cx="3649211" cy="6711193"/>
                  <wp:effectExtent l="0" t="0" r="8890" b="0"/>
                  <wp:docPr id="203" name="Picture 73" descr="A map of the arctic&#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Picture 73" descr="A map of the arctic&#10;&#10;Description automatically generated"/>
                          <pic:cNvPicPr/>
                        </pic:nvPicPr>
                        <pic:blipFill>
                          <a:blip r:embed="rId170"/>
                          <a:stretch>
                            <a:fillRect/>
                          </a:stretch>
                        </pic:blipFill>
                        <pic:spPr>
                          <a:xfrm>
                            <a:off x="0" y="0"/>
                            <a:ext cx="3651978" cy="6716282"/>
                          </a:xfrm>
                          <a:prstGeom prst="rect">
                            <a:avLst/>
                          </a:prstGeom>
                          <a:noFill/>
                          <a:ln>
                            <a:noFill/>
                            <a:prstDash/>
                          </a:ln>
                        </pic:spPr>
                      </pic:pic>
                    </a:graphicData>
                  </a:graphic>
                </wp:inline>
              </w:drawing>
            </w:r>
          </w:p>
        </w:tc>
      </w:tr>
      <w:tr w:rsidR="006C7785" w14:paraId="2BC3BF2B" w14:textId="77777777" w:rsidTr="00380FCD">
        <w:trPr>
          <w:tblHeader/>
        </w:trPr>
        <w:tc>
          <w:tcPr>
            <w:tcW w:w="9526" w:type="dxa"/>
            <w:tcBorders>
              <w:top w:val="nil"/>
            </w:tcBorders>
            <w:vAlign w:val="center"/>
          </w:tcPr>
          <w:p w14:paraId="4A39F047" w14:textId="77777777" w:rsidR="006C7785" w:rsidRPr="00595176" w:rsidRDefault="006C7785" w:rsidP="00380FCD">
            <w:pPr>
              <w:rPr>
                <w:rFonts w:cs="Arial"/>
                <w:i/>
              </w:rPr>
            </w:pPr>
            <w:r w:rsidRPr="00595176">
              <w:rPr>
                <w:rFonts w:cs="Arial"/>
                <w:b/>
                <w:bCs/>
                <w:i/>
              </w:rPr>
              <w:t xml:space="preserve">TBD: </w:t>
            </w:r>
            <w:r w:rsidRPr="00595176">
              <w:rPr>
                <w:rFonts w:cs="Arial"/>
                <w:i/>
              </w:rPr>
              <w:t>Note: Implementation of support for latitudes higher than 85º is an option for ECDIS. Polar projection is typically used for latitudes higher than 85º. ECDIS image in this example is based on polar projection</w:t>
            </w:r>
          </w:p>
        </w:tc>
      </w:tr>
    </w:tbl>
    <w:p w14:paraId="0F899344" w14:textId="77777777" w:rsidR="006C7785" w:rsidRDefault="006C7785" w:rsidP="006C7785"/>
    <w:p w14:paraId="2BE3457C"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5A361A4D" w14:textId="77777777" w:rsidTr="00380FCD">
        <w:trPr>
          <w:tblHeader/>
        </w:trPr>
        <w:tc>
          <w:tcPr>
            <w:tcW w:w="9526" w:type="dxa"/>
            <w:tcBorders>
              <w:bottom w:val="nil"/>
            </w:tcBorders>
            <w:vAlign w:val="center"/>
          </w:tcPr>
          <w:p w14:paraId="48ED7F36" w14:textId="77777777" w:rsidR="006C7785" w:rsidRDefault="006C7785" w:rsidP="00380FCD">
            <w:pPr>
              <w:jc w:val="center"/>
            </w:pPr>
            <w:r>
              <w:rPr>
                <w:noProof/>
                <w:lang w:val="en-IN" w:eastAsia="en-IN"/>
              </w:rPr>
              <w:lastRenderedPageBreak/>
              <w:drawing>
                <wp:inline distT="0" distB="0" distL="0" distR="0" wp14:anchorId="6C209275" wp14:editId="389F9029">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6C7785" w14:paraId="44213406" w14:textId="77777777" w:rsidTr="00380FCD">
        <w:trPr>
          <w:tblHeader/>
        </w:trPr>
        <w:tc>
          <w:tcPr>
            <w:tcW w:w="9526" w:type="dxa"/>
            <w:tcBorders>
              <w:top w:val="nil"/>
            </w:tcBorders>
            <w:vAlign w:val="center"/>
          </w:tcPr>
          <w:p w14:paraId="689BD416" w14:textId="77777777" w:rsidR="006C7785" w:rsidRPr="00595176" w:rsidRDefault="006C7785" w:rsidP="00380FCD">
            <w:pPr>
              <w:rPr>
                <w:rFonts w:cs="Arial"/>
                <w:i/>
              </w:rPr>
            </w:pPr>
            <w:r w:rsidRPr="00595176">
              <w:rPr>
                <w:rFonts w:cs="Arial"/>
                <w:i/>
              </w:rPr>
              <w:t>Select 85°00.000’N  25°00.000’E as centre of the display, scale is 1:500 000</w:t>
            </w:r>
          </w:p>
          <w:p w14:paraId="3D244136" w14:textId="77777777" w:rsidR="006C7785" w:rsidRPr="00595176" w:rsidRDefault="006C7785" w:rsidP="00380FCD">
            <w:pPr>
              <w:rPr>
                <w:rFonts w:cs="Arial"/>
                <w:i/>
              </w:rPr>
            </w:pPr>
            <w:r w:rsidRPr="00595176">
              <w:rPr>
                <w:rFonts w:cs="Arial"/>
                <w:i/>
              </w:rPr>
              <w:t>Display is based on Mercator projection</w:t>
            </w:r>
          </w:p>
          <w:p w14:paraId="32E679B4" w14:textId="77777777" w:rsidR="006C7785" w:rsidRPr="00595176" w:rsidRDefault="006C7785" w:rsidP="00380FCD">
            <w:pPr>
              <w:rPr>
                <w:rFonts w:cs="Arial"/>
                <w:b/>
                <w:i/>
              </w:rPr>
            </w:pPr>
            <w:r w:rsidRPr="00595176">
              <w:rPr>
                <w:rFonts w:cs="Arial"/>
                <w:b/>
                <w:i/>
              </w:rPr>
              <w:t>tbd</w:t>
            </w:r>
          </w:p>
          <w:p w14:paraId="4ED7B400" w14:textId="77777777" w:rsidR="006C7785" w:rsidRPr="00E6095F"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48D5A3B8" w14:textId="77777777" w:rsidR="006C7785" w:rsidRDefault="006C7785" w:rsidP="006C7785"/>
    <w:p w14:paraId="46F6A601" w14:textId="77777777" w:rsidR="006C7785" w:rsidRDefault="006C7785" w:rsidP="006C7785">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6C7785" w14:paraId="096B16E4" w14:textId="77777777" w:rsidTr="00380FCD">
        <w:trPr>
          <w:tblHeader/>
        </w:trPr>
        <w:tc>
          <w:tcPr>
            <w:tcW w:w="9526" w:type="dxa"/>
            <w:tcBorders>
              <w:bottom w:val="nil"/>
            </w:tcBorders>
            <w:vAlign w:val="center"/>
          </w:tcPr>
          <w:p w14:paraId="7F4B5E3C" w14:textId="77777777" w:rsidR="006C7785" w:rsidRDefault="006C7785" w:rsidP="00380FCD">
            <w:pPr>
              <w:jc w:val="center"/>
            </w:pPr>
            <w:r>
              <w:rPr>
                <w:noProof/>
                <w:lang w:val="en-IN" w:eastAsia="en-IN"/>
              </w:rPr>
              <w:lastRenderedPageBreak/>
              <w:drawing>
                <wp:inline distT="0" distB="0" distL="0" distR="0" wp14:anchorId="5C6A3FE5" wp14:editId="73222D93">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6C7785" w14:paraId="6D609A99" w14:textId="77777777" w:rsidTr="00380FCD">
        <w:trPr>
          <w:tblHeader/>
        </w:trPr>
        <w:tc>
          <w:tcPr>
            <w:tcW w:w="9526" w:type="dxa"/>
            <w:tcBorders>
              <w:top w:val="nil"/>
            </w:tcBorders>
            <w:vAlign w:val="center"/>
          </w:tcPr>
          <w:p w14:paraId="6C59DC4D" w14:textId="77777777" w:rsidR="006C7785" w:rsidRPr="00595176" w:rsidRDefault="006C7785" w:rsidP="00380FCD">
            <w:pPr>
              <w:rPr>
                <w:rFonts w:cs="Arial"/>
                <w:b/>
                <w:i/>
              </w:rPr>
            </w:pPr>
            <w:r w:rsidRPr="00595176">
              <w:rPr>
                <w:rFonts w:cs="Arial"/>
                <w:b/>
                <w:i/>
              </w:rPr>
              <w:t>tbd</w:t>
            </w:r>
          </w:p>
          <w:p w14:paraId="4E656E02" w14:textId="77777777" w:rsidR="006C7785" w:rsidRPr="00595176" w:rsidRDefault="006C7785" w:rsidP="00380FCD">
            <w:pPr>
              <w:rPr>
                <w:rFonts w:cs="Arial"/>
                <w:i/>
              </w:rPr>
            </w:pPr>
          </w:p>
          <w:p w14:paraId="243A1C45" w14:textId="77777777" w:rsidR="006C7785" w:rsidRPr="00595176" w:rsidRDefault="006C7785" w:rsidP="00380FCD">
            <w:pPr>
              <w:rPr>
                <w:rFonts w:cs="Arial"/>
                <w:i/>
              </w:rPr>
            </w:pPr>
            <w:r w:rsidRPr="00595176">
              <w:rPr>
                <w:rFonts w:cs="Arial"/>
                <w:i/>
              </w:rPr>
              <w:t>Select 85°00.000’N  25°00.000’E as centre of the display, scale is 1:500 000</w:t>
            </w:r>
          </w:p>
          <w:p w14:paraId="645B38DD" w14:textId="77777777" w:rsidR="006C7785" w:rsidRPr="00595176" w:rsidRDefault="006C7785" w:rsidP="00380FCD">
            <w:pPr>
              <w:rPr>
                <w:rFonts w:cs="Arial"/>
                <w:i/>
              </w:rPr>
            </w:pPr>
            <w:r w:rsidRPr="00595176">
              <w:rPr>
                <w:rFonts w:cs="Arial"/>
                <w:i/>
              </w:rPr>
              <w:t xml:space="preserve">Display is based on polar projection </w:t>
            </w:r>
          </w:p>
          <w:p w14:paraId="1AA16029" w14:textId="77777777" w:rsidR="006C7785" w:rsidRDefault="006C7785" w:rsidP="00380FCD">
            <w:pPr>
              <w:rPr>
                <w:i/>
              </w:rPr>
            </w:pPr>
            <w:r w:rsidRPr="00595176">
              <w:rPr>
                <w:rFonts w:cs="Arial"/>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w:t>
            </w:r>
            <w:r>
              <w:rPr>
                <w:i/>
              </w:rPr>
              <w:t xml:space="preserve"> º</w:t>
            </w:r>
          </w:p>
          <w:p w14:paraId="3BF2D19F" w14:textId="77777777" w:rsidR="006C7785" w:rsidRPr="00E6095F" w:rsidRDefault="006C7785" w:rsidP="00380FCD">
            <w:pPr>
              <w:rPr>
                <w:i/>
              </w:rPr>
            </w:pPr>
          </w:p>
        </w:tc>
      </w:tr>
    </w:tbl>
    <w:p w14:paraId="2E17D79E" w14:textId="77777777" w:rsidR="006C7785" w:rsidRDefault="006C7785" w:rsidP="006C7785"/>
    <w:p w14:paraId="63B7A1F0" w14:textId="77777777" w:rsidR="006C7785" w:rsidRPr="00595176" w:rsidRDefault="006C7785" w:rsidP="006C7785">
      <w:pPr>
        <w:pStyle w:val="Heading1"/>
        <w:numPr>
          <w:ilvl w:val="2"/>
          <w:numId w:val="73"/>
        </w:numPr>
        <w:tabs>
          <w:tab w:val="left" w:pos="567"/>
        </w:tabs>
        <w:spacing w:after="120"/>
        <w:ind w:left="567" w:hanging="567"/>
        <w:rPr>
          <w:rFonts w:cs="Arial"/>
          <w:b w:val="0"/>
        </w:rPr>
      </w:pPr>
      <w:r>
        <w:br w:type="page"/>
      </w:r>
      <w:r w:rsidRPr="00595176">
        <w:rPr>
          <w:rFonts w:cs="Arial"/>
          <w:color w:val="000000" w:themeColor="text1"/>
        </w:rPr>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C7785" w14:paraId="2A5EE7DA" w14:textId="77777777" w:rsidTr="00380FCD">
        <w:trPr>
          <w:trHeight w:val="454"/>
          <w:tblHeader/>
        </w:trPr>
        <w:tc>
          <w:tcPr>
            <w:tcW w:w="2381" w:type="dxa"/>
            <w:shd w:val="clear" w:color="auto" w:fill="CCFFCC"/>
            <w:vAlign w:val="center"/>
          </w:tcPr>
          <w:p w14:paraId="16CC505A" w14:textId="77777777" w:rsidR="006C7785" w:rsidRPr="00595176" w:rsidRDefault="006C7785" w:rsidP="00380FCD">
            <w:pPr>
              <w:rPr>
                <w:rFonts w:cs="Arial"/>
              </w:rPr>
            </w:pPr>
            <w:r w:rsidRPr="00595176">
              <w:rPr>
                <w:rFonts w:cs="Arial"/>
                <w:b/>
              </w:rPr>
              <w:t>Test Reference</w:t>
            </w:r>
          </w:p>
        </w:tc>
        <w:tc>
          <w:tcPr>
            <w:tcW w:w="2381" w:type="dxa"/>
            <w:shd w:val="clear" w:color="auto" w:fill="CCFFCC"/>
            <w:vAlign w:val="center"/>
          </w:tcPr>
          <w:p w14:paraId="37335035" w14:textId="77777777" w:rsidR="006C7785" w:rsidRPr="00595176" w:rsidRDefault="006C7785" w:rsidP="00380FCD">
            <w:pPr>
              <w:rPr>
                <w:rFonts w:cs="Arial"/>
              </w:rPr>
            </w:pPr>
            <w:r w:rsidRPr="00595176">
              <w:rPr>
                <w:rFonts w:cs="Arial"/>
              </w:rPr>
              <w:t>PolarData2</w:t>
            </w:r>
          </w:p>
        </w:tc>
        <w:tc>
          <w:tcPr>
            <w:tcW w:w="2382" w:type="dxa"/>
            <w:shd w:val="clear" w:color="auto" w:fill="CCFFCC"/>
            <w:vAlign w:val="center"/>
          </w:tcPr>
          <w:p w14:paraId="4698CDFB" w14:textId="77777777" w:rsidR="006C7785" w:rsidRPr="00595176" w:rsidRDefault="006C7785" w:rsidP="00380FCD">
            <w:pPr>
              <w:rPr>
                <w:rFonts w:cs="Arial"/>
              </w:rPr>
            </w:pPr>
            <w:r w:rsidRPr="00595176">
              <w:rPr>
                <w:rFonts w:cs="Arial"/>
                <w:b/>
              </w:rPr>
              <w:t>IHO Reference</w:t>
            </w:r>
          </w:p>
        </w:tc>
        <w:tc>
          <w:tcPr>
            <w:tcW w:w="2382" w:type="dxa"/>
            <w:shd w:val="clear" w:color="auto" w:fill="CCFFCC"/>
            <w:vAlign w:val="center"/>
          </w:tcPr>
          <w:p w14:paraId="6F22F005" w14:textId="77777777" w:rsidR="006C7785" w:rsidRPr="00595176" w:rsidRDefault="006C7785" w:rsidP="00380FCD">
            <w:pPr>
              <w:rPr>
                <w:rFonts w:cs="Arial"/>
              </w:rPr>
            </w:pPr>
            <w:r w:rsidRPr="00595176">
              <w:rPr>
                <w:rFonts w:cs="Arial"/>
              </w:rPr>
              <w:t>S-52 10.1.10.2</w:t>
            </w:r>
          </w:p>
        </w:tc>
      </w:tr>
      <w:tr w:rsidR="006C7785" w14:paraId="6A585B75" w14:textId="77777777" w:rsidTr="00380FCD">
        <w:trPr>
          <w:tblHeader/>
        </w:trPr>
        <w:tc>
          <w:tcPr>
            <w:tcW w:w="9526" w:type="dxa"/>
            <w:gridSpan w:val="4"/>
            <w:shd w:val="clear" w:color="auto" w:fill="CCFFCC"/>
            <w:vAlign w:val="center"/>
          </w:tcPr>
          <w:p w14:paraId="15F16FBD" w14:textId="77777777" w:rsidR="006C7785" w:rsidRPr="00595176" w:rsidRDefault="006C7785" w:rsidP="00380FCD">
            <w:pPr>
              <w:rPr>
                <w:rFonts w:cs="Arial"/>
              </w:rPr>
            </w:pPr>
            <w:r w:rsidRPr="00595176">
              <w:rPr>
                <w:rFonts w:cs="Arial"/>
                <w:b/>
              </w:rPr>
              <w:t>Test description</w:t>
            </w:r>
          </w:p>
        </w:tc>
      </w:tr>
      <w:tr w:rsidR="006C7785" w14:paraId="71A10791" w14:textId="77777777" w:rsidTr="00380FCD">
        <w:trPr>
          <w:tblHeader/>
        </w:trPr>
        <w:tc>
          <w:tcPr>
            <w:tcW w:w="9526" w:type="dxa"/>
            <w:gridSpan w:val="4"/>
            <w:vAlign w:val="center"/>
          </w:tcPr>
          <w:p w14:paraId="5AB98160" w14:textId="77777777" w:rsidR="006C7785" w:rsidRPr="00595176" w:rsidRDefault="006C7785" w:rsidP="00380FCD">
            <w:pPr>
              <w:rPr>
                <w:rFonts w:cs="Arial"/>
                <w:b/>
                <w:i/>
              </w:rPr>
            </w:pPr>
            <w:r w:rsidRPr="00595176">
              <w:rPr>
                <w:rFonts w:cs="Arial"/>
                <w:b/>
                <w:i/>
              </w:rPr>
              <w:t>ONLY TO BE TESTED FOR EQUIPMENT CLAIMING THE CAPABILITY TO DISPLAY ENC DATA AT LATITUDES GREATER THAN 85 DEGREES</w:t>
            </w:r>
          </w:p>
          <w:p w14:paraId="19A532F8" w14:textId="77777777" w:rsidR="006C7785" w:rsidRPr="00595176" w:rsidRDefault="006C7785" w:rsidP="00380FCD">
            <w:pPr>
              <w:rPr>
                <w:rFonts w:cs="Arial"/>
                <w:i/>
              </w:rPr>
            </w:pPr>
            <w:r w:rsidRPr="00595176">
              <w:rPr>
                <w:rFonts w:cs="Arial"/>
                <w:i/>
              </w:rPr>
              <w:t>Display of charts above 85 degrees.</w:t>
            </w:r>
          </w:p>
        </w:tc>
      </w:tr>
      <w:tr w:rsidR="006C7785" w14:paraId="6FC848A7" w14:textId="77777777" w:rsidTr="00380FCD">
        <w:trPr>
          <w:tblHeader/>
        </w:trPr>
        <w:tc>
          <w:tcPr>
            <w:tcW w:w="9526" w:type="dxa"/>
            <w:gridSpan w:val="4"/>
            <w:shd w:val="clear" w:color="auto" w:fill="CCFFCC"/>
            <w:vAlign w:val="center"/>
          </w:tcPr>
          <w:p w14:paraId="49AC3DB6" w14:textId="77777777" w:rsidR="006C7785" w:rsidRPr="00595176" w:rsidRDefault="006C7785" w:rsidP="00380FCD">
            <w:pPr>
              <w:rPr>
                <w:rFonts w:cs="Arial"/>
              </w:rPr>
            </w:pPr>
            <w:r w:rsidRPr="00595176">
              <w:rPr>
                <w:rFonts w:cs="Arial"/>
                <w:b/>
              </w:rPr>
              <w:t>Setup</w:t>
            </w:r>
          </w:p>
        </w:tc>
      </w:tr>
      <w:tr w:rsidR="006C7785" w14:paraId="247961E7" w14:textId="77777777" w:rsidTr="00380FCD">
        <w:trPr>
          <w:tblHeader/>
        </w:trPr>
        <w:tc>
          <w:tcPr>
            <w:tcW w:w="9526" w:type="dxa"/>
            <w:gridSpan w:val="4"/>
            <w:vAlign w:val="center"/>
          </w:tcPr>
          <w:p w14:paraId="71983131" w14:textId="77777777" w:rsidR="006C7785" w:rsidRPr="00595176" w:rsidRDefault="006C7785" w:rsidP="00380FCD">
            <w:pPr>
              <w:rPr>
                <w:rFonts w:cs="Arial"/>
                <w:i/>
              </w:rPr>
            </w:pPr>
            <w:r w:rsidRPr="00595176">
              <w:rPr>
                <w:rFonts w:cs="Arial"/>
                <w:i/>
              </w:rPr>
              <w:t xml:space="preserve">Load the exchange set </w:t>
            </w:r>
            <w:r w:rsidRPr="00595176">
              <w:rPr>
                <w:rFonts w:cs="Arial"/>
                <w:b/>
                <w:bCs/>
                <w:i/>
              </w:rPr>
              <w:t>PolarData</w:t>
            </w:r>
            <w:r w:rsidRPr="00595176">
              <w:rPr>
                <w:rFonts w:cs="Arial"/>
                <w:i/>
              </w:rPr>
              <w:t xml:space="preserve">  </w:t>
            </w:r>
          </w:p>
          <w:p w14:paraId="76A40ED2" w14:textId="77777777" w:rsidR="006C7785" w:rsidRPr="00595176" w:rsidRDefault="006C7785" w:rsidP="006C7785">
            <w:pPr>
              <w:pStyle w:val="ListParagraph"/>
              <w:numPr>
                <w:ilvl w:val="0"/>
                <w:numId w:val="30"/>
              </w:numPr>
              <w:rPr>
                <w:rFonts w:cs="Arial"/>
                <w:i/>
              </w:rPr>
            </w:pPr>
            <w:r w:rsidRPr="00595176">
              <w:rPr>
                <w:rFonts w:cs="Arial"/>
                <w:i/>
              </w:rPr>
              <w:t>Select Display Category Other</w:t>
            </w:r>
          </w:p>
          <w:p w14:paraId="0ED98F65" w14:textId="77777777" w:rsidR="006C7785" w:rsidRPr="00595176" w:rsidRDefault="006C7785" w:rsidP="006C7785">
            <w:pPr>
              <w:pStyle w:val="ListParagraph"/>
              <w:numPr>
                <w:ilvl w:val="0"/>
                <w:numId w:val="30"/>
              </w:numPr>
              <w:rPr>
                <w:rFonts w:cs="Arial"/>
                <w:i/>
              </w:rPr>
            </w:pPr>
            <w:r w:rsidRPr="00595176">
              <w:rPr>
                <w:rFonts w:cs="Arial"/>
                <w:i/>
              </w:rPr>
              <w:t>Select Safety Contour value to 30 m</w:t>
            </w:r>
          </w:p>
          <w:p w14:paraId="4B5EC7F8" w14:textId="77777777" w:rsidR="006C7785" w:rsidRPr="00595176" w:rsidRDefault="006C7785" w:rsidP="006C7785">
            <w:pPr>
              <w:pStyle w:val="ListParagraph"/>
              <w:numPr>
                <w:ilvl w:val="0"/>
                <w:numId w:val="30"/>
              </w:numPr>
              <w:rPr>
                <w:rFonts w:cs="Arial"/>
                <w:i/>
              </w:rPr>
            </w:pPr>
            <w:r w:rsidRPr="00595176">
              <w:rPr>
                <w:rFonts w:cs="Arial"/>
                <w:i/>
              </w:rPr>
              <w:t>Select Plain Boundaries</w:t>
            </w:r>
          </w:p>
          <w:p w14:paraId="0E2A4A5E" w14:textId="77777777" w:rsidR="006C7785" w:rsidRPr="00595176" w:rsidRDefault="006C7785" w:rsidP="006C7785">
            <w:pPr>
              <w:pStyle w:val="ListParagraph"/>
              <w:numPr>
                <w:ilvl w:val="0"/>
                <w:numId w:val="30"/>
              </w:numPr>
              <w:rPr>
                <w:rFonts w:cs="Arial"/>
                <w:i/>
              </w:rPr>
            </w:pPr>
            <w:r w:rsidRPr="00595176">
              <w:rPr>
                <w:rFonts w:cs="Arial"/>
                <w:i/>
              </w:rPr>
              <w:t>Select Paper chart symbols</w:t>
            </w:r>
          </w:p>
          <w:p w14:paraId="0773A064" w14:textId="77777777" w:rsidR="006C7785" w:rsidRPr="00595176" w:rsidRDefault="006C7785" w:rsidP="006C7785">
            <w:pPr>
              <w:pStyle w:val="ListParagraph"/>
              <w:numPr>
                <w:ilvl w:val="0"/>
                <w:numId w:val="30"/>
              </w:numPr>
              <w:rPr>
                <w:rFonts w:cs="Arial"/>
                <w:i/>
              </w:rPr>
            </w:pPr>
            <w:r w:rsidRPr="00595176">
              <w:rPr>
                <w:rFonts w:cs="Arial"/>
                <w:i/>
              </w:rPr>
              <w:t>Select Accuracy</w:t>
            </w:r>
          </w:p>
          <w:p w14:paraId="79DCBE31" w14:textId="77777777" w:rsidR="006C7785" w:rsidRPr="00595176" w:rsidRDefault="006C7785" w:rsidP="006C7785">
            <w:pPr>
              <w:pStyle w:val="ListParagraph"/>
              <w:numPr>
                <w:ilvl w:val="0"/>
                <w:numId w:val="30"/>
              </w:numPr>
              <w:rPr>
                <w:rFonts w:cs="Arial"/>
                <w:i/>
              </w:rPr>
            </w:pPr>
            <w:r w:rsidRPr="00595176">
              <w:rPr>
                <w:rFonts w:cs="Arial"/>
                <w:i/>
              </w:rPr>
              <w:t>Select Contour label</w:t>
            </w:r>
          </w:p>
        </w:tc>
      </w:tr>
      <w:tr w:rsidR="006C7785" w14:paraId="21957AD9" w14:textId="77777777" w:rsidTr="00380FCD">
        <w:trPr>
          <w:tblHeader/>
        </w:trPr>
        <w:tc>
          <w:tcPr>
            <w:tcW w:w="9526" w:type="dxa"/>
            <w:gridSpan w:val="4"/>
            <w:shd w:val="clear" w:color="auto" w:fill="CCFFCC"/>
            <w:vAlign w:val="center"/>
          </w:tcPr>
          <w:p w14:paraId="5FAD9762" w14:textId="77777777" w:rsidR="006C7785" w:rsidRPr="00595176" w:rsidRDefault="006C7785" w:rsidP="00380FCD">
            <w:pPr>
              <w:rPr>
                <w:rFonts w:cs="Arial"/>
              </w:rPr>
            </w:pPr>
            <w:r w:rsidRPr="00595176">
              <w:rPr>
                <w:rFonts w:cs="Arial"/>
                <w:b/>
              </w:rPr>
              <w:t>Action</w:t>
            </w:r>
          </w:p>
        </w:tc>
      </w:tr>
      <w:tr w:rsidR="006C7785" w14:paraId="70D483E7" w14:textId="77777777" w:rsidTr="00380FCD">
        <w:trPr>
          <w:tblHeader/>
        </w:trPr>
        <w:tc>
          <w:tcPr>
            <w:tcW w:w="9526" w:type="dxa"/>
            <w:gridSpan w:val="4"/>
            <w:vAlign w:val="center"/>
          </w:tcPr>
          <w:p w14:paraId="7E968E0D" w14:textId="77777777" w:rsidR="006C7785" w:rsidRPr="00595176" w:rsidRDefault="006C7785" w:rsidP="00380FCD">
            <w:pPr>
              <w:rPr>
                <w:rFonts w:cs="Arial"/>
                <w:i/>
              </w:rPr>
            </w:pPr>
            <w:r w:rsidRPr="00595176">
              <w:rPr>
                <w:rFonts w:cs="Arial"/>
                <w:i/>
              </w:rPr>
              <w:t>Check ENC symbols shown in the ECDIS against the graphical plot.</w:t>
            </w:r>
          </w:p>
        </w:tc>
      </w:tr>
      <w:tr w:rsidR="006C7785" w14:paraId="4330515B" w14:textId="77777777" w:rsidTr="00380FCD">
        <w:trPr>
          <w:tblHeader/>
        </w:trPr>
        <w:tc>
          <w:tcPr>
            <w:tcW w:w="9526" w:type="dxa"/>
            <w:gridSpan w:val="4"/>
            <w:tcBorders>
              <w:bottom w:val="single" w:sz="4" w:space="0" w:color="auto"/>
            </w:tcBorders>
            <w:shd w:val="clear" w:color="auto" w:fill="CCFFCC"/>
            <w:vAlign w:val="center"/>
          </w:tcPr>
          <w:p w14:paraId="23D52670" w14:textId="77777777" w:rsidR="006C7785" w:rsidRPr="00595176" w:rsidRDefault="006C7785" w:rsidP="00380FCD">
            <w:pPr>
              <w:rPr>
                <w:rFonts w:cs="Arial"/>
              </w:rPr>
            </w:pPr>
            <w:r w:rsidRPr="00595176">
              <w:rPr>
                <w:rFonts w:cs="Arial"/>
                <w:b/>
              </w:rPr>
              <w:t>Results</w:t>
            </w:r>
          </w:p>
        </w:tc>
      </w:tr>
      <w:tr w:rsidR="006C7785" w14:paraId="354B91E3" w14:textId="77777777" w:rsidTr="00380FCD">
        <w:trPr>
          <w:tblHeader/>
        </w:trPr>
        <w:tc>
          <w:tcPr>
            <w:tcW w:w="9526" w:type="dxa"/>
            <w:gridSpan w:val="4"/>
            <w:tcBorders>
              <w:bottom w:val="nil"/>
            </w:tcBorders>
            <w:vAlign w:val="center"/>
          </w:tcPr>
          <w:p w14:paraId="2FADF284" w14:textId="77777777" w:rsidR="006C7785" w:rsidRPr="00595176" w:rsidRDefault="006C7785" w:rsidP="00380FCD">
            <w:pPr>
              <w:rPr>
                <w:rFonts w:cs="Arial"/>
                <w:i/>
              </w:rPr>
            </w:pPr>
            <w:r w:rsidRPr="00595176">
              <w:rPr>
                <w:rFonts w:cs="Arial"/>
                <w:i/>
              </w:rPr>
              <w:t>The ENC in the ECDIS should be shown like in the picture below.</w:t>
            </w:r>
          </w:p>
          <w:p w14:paraId="3F3D7F5B" w14:textId="77777777" w:rsidR="006C7785" w:rsidRPr="00595176" w:rsidRDefault="006C7785" w:rsidP="00380FCD">
            <w:pPr>
              <w:rPr>
                <w:rFonts w:cs="Arial"/>
                <w:i/>
              </w:rPr>
            </w:pPr>
            <w:r w:rsidRPr="00595176">
              <w:rPr>
                <w:rFonts w:cs="Arial"/>
                <w:i/>
              </w:rPr>
              <w:t>Note: The chart outside the circular area is an example of an optional background chart.</w:t>
            </w:r>
          </w:p>
        </w:tc>
      </w:tr>
      <w:tr w:rsidR="006C7785" w14:paraId="406C8CE8" w14:textId="77777777" w:rsidTr="00380FCD">
        <w:trPr>
          <w:tblHeader/>
        </w:trPr>
        <w:tc>
          <w:tcPr>
            <w:tcW w:w="9526" w:type="dxa"/>
            <w:gridSpan w:val="4"/>
            <w:tcBorders>
              <w:top w:val="nil"/>
              <w:bottom w:val="nil"/>
            </w:tcBorders>
            <w:vAlign w:val="center"/>
          </w:tcPr>
          <w:p w14:paraId="2F288469" w14:textId="77777777" w:rsidR="006C7785" w:rsidRPr="00981793" w:rsidRDefault="006C7785" w:rsidP="00380FCD">
            <w:pPr>
              <w:jc w:val="center"/>
            </w:pPr>
            <w:r>
              <w:rPr>
                <w:noProof/>
                <w:lang w:val="en-IN" w:eastAsia="en-IN"/>
              </w:rPr>
              <w:drawing>
                <wp:inline distT="0" distB="0" distL="0" distR="0" wp14:anchorId="013B4423" wp14:editId="59B19D33">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6C7785" w14:paraId="6F6D056D" w14:textId="77777777" w:rsidTr="00380FCD">
        <w:trPr>
          <w:tblHeader/>
        </w:trPr>
        <w:tc>
          <w:tcPr>
            <w:tcW w:w="9526" w:type="dxa"/>
            <w:gridSpan w:val="4"/>
            <w:tcBorders>
              <w:top w:val="nil"/>
            </w:tcBorders>
            <w:vAlign w:val="center"/>
          </w:tcPr>
          <w:p w14:paraId="1F66752D" w14:textId="77777777" w:rsidR="006C7785" w:rsidRPr="00595176" w:rsidRDefault="006C7785" w:rsidP="00380FCD">
            <w:pPr>
              <w:rPr>
                <w:rFonts w:cs="Arial"/>
                <w:b/>
                <w:i/>
              </w:rPr>
            </w:pPr>
            <w:r w:rsidRPr="00595176">
              <w:rPr>
                <w:rFonts w:cs="Arial"/>
                <w:i/>
              </w:rPr>
              <w:t xml:space="preserve">North Pole is in the centre of the display </w:t>
            </w:r>
            <w:r w:rsidRPr="00595176">
              <w:rPr>
                <w:rFonts w:cs="Arial"/>
                <w:b/>
                <w:i/>
              </w:rPr>
              <w:t>tbd</w:t>
            </w:r>
          </w:p>
          <w:p w14:paraId="38AA1178" w14:textId="77777777" w:rsidR="006C7785" w:rsidRPr="00E6095F" w:rsidRDefault="006C7785" w:rsidP="00380FCD">
            <w:pPr>
              <w:rPr>
                <w:i/>
              </w:rPr>
            </w:pPr>
          </w:p>
        </w:tc>
      </w:tr>
    </w:tbl>
    <w:p w14:paraId="447628D3" w14:textId="77777777" w:rsidR="006C7785" w:rsidRDefault="006C7785" w:rsidP="006C7785"/>
    <w:p w14:paraId="0408F4CE" w14:textId="77777777" w:rsidR="006C7785" w:rsidRDefault="006C7785" w:rsidP="006C778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C7785" w14:paraId="475C6EDC" w14:textId="77777777" w:rsidTr="00380FCD">
        <w:trPr>
          <w:tblHeader/>
        </w:trPr>
        <w:tc>
          <w:tcPr>
            <w:tcW w:w="9526" w:type="dxa"/>
            <w:tcBorders>
              <w:bottom w:val="nil"/>
            </w:tcBorders>
            <w:vAlign w:val="center"/>
          </w:tcPr>
          <w:p w14:paraId="66A4479E" w14:textId="77777777" w:rsidR="006C7785" w:rsidRPr="00981793" w:rsidRDefault="006C7785" w:rsidP="00380FCD">
            <w:pPr>
              <w:jc w:val="center"/>
            </w:pPr>
            <w:r>
              <w:rPr>
                <w:noProof/>
                <w:lang w:val="en-IN" w:eastAsia="en-IN"/>
              </w:rPr>
              <w:drawing>
                <wp:inline distT="0" distB="0" distL="0" distR="0" wp14:anchorId="0DE886FF" wp14:editId="2C8F9EEF">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6C7785" w14:paraId="6B612C3F" w14:textId="77777777" w:rsidTr="00380FCD">
        <w:trPr>
          <w:tblHeader/>
        </w:trPr>
        <w:tc>
          <w:tcPr>
            <w:tcW w:w="9526" w:type="dxa"/>
            <w:tcBorders>
              <w:top w:val="nil"/>
            </w:tcBorders>
            <w:vAlign w:val="center"/>
          </w:tcPr>
          <w:p w14:paraId="4015CE6E" w14:textId="77777777" w:rsidR="006C7785" w:rsidRPr="00595176" w:rsidRDefault="006C7785" w:rsidP="00380FCD">
            <w:pPr>
              <w:pStyle w:val="ListParagraph"/>
              <w:rPr>
                <w:rFonts w:cs="Arial"/>
                <w:b/>
                <w:i/>
              </w:rPr>
            </w:pPr>
            <w:r w:rsidRPr="00595176">
              <w:rPr>
                <w:rFonts w:cs="Arial"/>
                <w:i/>
              </w:rPr>
              <w:t>Select 89°22.000’N  90°00.000’E as centre of the display</w:t>
            </w:r>
            <w:r w:rsidRPr="00595176">
              <w:rPr>
                <w:rFonts w:cs="Arial"/>
                <w:b/>
                <w:i/>
              </w:rPr>
              <w:t xml:space="preserve"> tbd</w:t>
            </w:r>
          </w:p>
          <w:p w14:paraId="1F9D2A01" w14:textId="77777777" w:rsidR="006C7785" w:rsidRPr="00E6095F" w:rsidRDefault="006C7785" w:rsidP="00380FCD">
            <w:pPr>
              <w:rPr>
                <w:i/>
              </w:rPr>
            </w:pPr>
          </w:p>
        </w:tc>
      </w:tr>
    </w:tbl>
    <w:p w14:paraId="09EB5C75" w14:textId="77777777" w:rsidR="006C7785" w:rsidRDefault="006C7785" w:rsidP="006C7785"/>
    <w:p w14:paraId="2546B9D1" w14:textId="77777777" w:rsidR="006C7785" w:rsidRDefault="006C7785" w:rsidP="006C7785">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6C7785" w14:paraId="050E31EE" w14:textId="77777777" w:rsidTr="00380FCD">
        <w:trPr>
          <w:trHeight w:val="7672"/>
          <w:tblHeader/>
        </w:trPr>
        <w:tc>
          <w:tcPr>
            <w:tcW w:w="9351" w:type="dxa"/>
            <w:tcBorders>
              <w:bottom w:val="nil"/>
            </w:tcBorders>
            <w:vAlign w:val="center"/>
          </w:tcPr>
          <w:p w14:paraId="25533B14" w14:textId="77777777" w:rsidR="006C7785" w:rsidRPr="00981793" w:rsidRDefault="006C7785" w:rsidP="00380FCD">
            <w:pPr>
              <w:jc w:val="center"/>
            </w:pPr>
            <w:r>
              <w:rPr>
                <w:noProof/>
                <w:lang w:val="en-IN" w:eastAsia="en-IN"/>
              </w:rPr>
              <w:lastRenderedPageBreak/>
              <w:drawing>
                <wp:inline distT="0" distB="0" distL="0" distR="0" wp14:anchorId="1CD0F671" wp14:editId="178B08B2">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6C7785" w14:paraId="79CE001B" w14:textId="77777777" w:rsidTr="00380FCD">
        <w:trPr>
          <w:trHeight w:val="787"/>
          <w:tblHeader/>
        </w:trPr>
        <w:tc>
          <w:tcPr>
            <w:tcW w:w="9351" w:type="dxa"/>
            <w:tcBorders>
              <w:top w:val="nil"/>
            </w:tcBorders>
            <w:vAlign w:val="center"/>
          </w:tcPr>
          <w:p w14:paraId="0C9E2BC4" w14:textId="77777777" w:rsidR="006C7785" w:rsidRPr="00621A13" w:rsidRDefault="006C7785" w:rsidP="00380FCD">
            <w:pPr>
              <w:rPr>
                <w:rFonts w:cs="Arial"/>
                <w:b/>
                <w:i/>
              </w:rPr>
            </w:pPr>
            <w:r w:rsidRPr="00621A13">
              <w:rPr>
                <w:rFonts w:cs="Arial"/>
                <w:i/>
              </w:rPr>
              <w:t>Select 85°00.000’N  025º00.000’E as centre of the display</w:t>
            </w:r>
            <w:r w:rsidRPr="00621A13">
              <w:rPr>
                <w:rFonts w:cs="Arial"/>
                <w:b/>
                <w:i/>
              </w:rPr>
              <w:t xml:space="preserve"> tbd</w:t>
            </w:r>
          </w:p>
          <w:p w14:paraId="2B01A970" w14:textId="77777777" w:rsidR="006C7785" w:rsidRPr="00621A13" w:rsidRDefault="006C7785" w:rsidP="00380FCD">
            <w:pPr>
              <w:rPr>
                <w:rFonts w:cs="Arial"/>
                <w:i/>
              </w:rPr>
            </w:pPr>
          </w:p>
        </w:tc>
      </w:tr>
    </w:tbl>
    <w:p w14:paraId="6EE70484" w14:textId="77777777" w:rsidR="006C7785" w:rsidRDefault="006C7785" w:rsidP="006C7785"/>
    <w:p w14:paraId="2FA52DC5" w14:textId="77777777" w:rsidR="006C7785" w:rsidRDefault="006C7785" w:rsidP="006C7785">
      <w:pPr>
        <w:spacing w:line="240" w:lineRule="auto"/>
        <w:rPr>
          <w:b/>
        </w:rPr>
      </w:pPr>
      <w:r>
        <w:br w:type="page"/>
      </w:r>
    </w:p>
    <w:p w14:paraId="6ED9B51B" w14:textId="77777777" w:rsidR="006C7785" w:rsidRDefault="006C7785" w:rsidP="006C7785"/>
    <w:p w14:paraId="3105C525" w14:textId="77777777" w:rsidR="006C7785" w:rsidRDefault="006C7785" w:rsidP="006C7785"/>
    <w:p w14:paraId="4568EB7E" w14:textId="77777777" w:rsidR="006C7785" w:rsidRDefault="006C7785" w:rsidP="006C7785"/>
    <w:p w14:paraId="651F0C73" w14:textId="77777777" w:rsidR="006C7785" w:rsidRDefault="006C7785" w:rsidP="006C7785"/>
    <w:p w14:paraId="4C65ECD4" w14:textId="77777777" w:rsidR="006C7785" w:rsidRDefault="006C7785" w:rsidP="006C7785">
      <w:pPr>
        <w:pStyle w:val="Heading1"/>
        <w:numPr>
          <w:ilvl w:val="0"/>
          <w:numId w:val="0"/>
        </w:numPr>
        <w:ind w:left="432"/>
      </w:pPr>
    </w:p>
    <w:p w14:paraId="745433B2" w14:textId="77777777" w:rsidR="006C7785" w:rsidRDefault="006C7785">
      <w:pPr>
        <w:widowControl/>
        <w:spacing w:line="240" w:lineRule="auto"/>
        <w:jc w:val="left"/>
        <w:rPr>
          <w:b/>
        </w:rPr>
      </w:pPr>
      <w:r>
        <w:br w:type="page"/>
      </w:r>
    </w:p>
    <w:p w14:paraId="2F056578" w14:textId="5992EB28" w:rsidR="006B07D1" w:rsidRPr="006B07D1" w:rsidRDefault="006B07D1" w:rsidP="00E30B8F">
      <w:pPr>
        <w:pStyle w:val="Heading1"/>
      </w:pPr>
      <w:r w:rsidRPr="006B07D1">
        <w:lastRenderedPageBreak/>
        <w:t>Chart related functions</w:t>
      </w:r>
      <w:bookmarkEnd w:id="853"/>
    </w:p>
    <w:p w14:paraId="7D127FFC" w14:textId="77777777" w:rsidR="006B07D1" w:rsidRDefault="006B07D1" w:rsidP="00E30B8F">
      <w:pPr>
        <w:pStyle w:val="Heading2"/>
      </w:pPr>
      <w:bookmarkStart w:id="1008" w:name="_Toc152748591"/>
      <w:r w:rsidRPr="006B07D1">
        <w:t>Mode and orientation</w:t>
      </w:r>
      <w:bookmarkEnd w:id="100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6314869E" w:rsidR="006B07D1" w:rsidRPr="004065B1" w:rsidRDefault="00A20642" w:rsidP="008A1BCC">
            <w:r>
              <w:t>ModeOrientation</w:t>
            </w:r>
            <w:r w:rsidR="002E1A67">
              <w:t>1</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3570D176"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C-12.9.2</w:t>
            </w:r>
          </w:p>
          <w:p w14:paraId="63E25E95" w14:textId="2A7CD843" w:rsidR="006B07D1" w:rsidRPr="004065B1" w:rsidRDefault="006B07D1" w:rsidP="001752C8"/>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r w:rsidR="00B153DA">
              <w:rPr>
                <w:b/>
                <w:bCs/>
                <w:i/>
              </w:rPr>
              <w:t xml:space="preserve">PowerUp </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02F75939" w:rsidR="00D9584F" w:rsidRPr="004065B1" w:rsidRDefault="002E1A67" w:rsidP="00D9584F">
            <w:r>
              <w:t>ModeOrientation2</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DD882D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150C9C6C" w14:textId="66268159" w:rsidR="00D9584F" w:rsidRPr="004065B1" w:rsidRDefault="00D9584F" w:rsidP="00D9584F"/>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r w:rsidR="00A20642">
              <w:t>ModeOrientation</w:t>
            </w:r>
          </w:p>
          <w:p w14:paraId="7E3665BE" w14:textId="34BD97C1" w:rsidR="00D9584F" w:rsidRPr="00E6095F" w:rsidRDefault="00D9584F" w:rsidP="00D9584F">
            <w:pPr>
              <w:rPr>
                <w:i/>
              </w:rPr>
            </w:pP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3A6274CD" w:rsidR="00D9584F" w:rsidRPr="004065B1" w:rsidRDefault="002E1A67" w:rsidP="00D9584F">
            <w:r>
              <w:t>ModeOrientation3</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7CCE887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0B4AF344" w14:textId="6E27BBB4" w:rsidR="00D9584F" w:rsidRPr="004065B1" w:rsidRDefault="00D9584F" w:rsidP="00D9584F"/>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r w:rsidR="00A20642">
              <w:t>ModeOrientation</w:t>
            </w:r>
          </w:p>
          <w:p w14:paraId="32789EB0" w14:textId="7B15CF52" w:rsidR="00D9584F" w:rsidRPr="00E6095F" w:rsidRDefault="00D9584F" w:rsidP="00D9584F">
            <w:pPr>
              <w:rPr>
                <w:i/>
              </w:rPr>
            </w:pP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3E1989F7" w:rsidR="00F156D5" w:rsidRPr="004065B1" w:rsidRDefault="002E1A67" w:rsidP="00273E6E">
            <w:r>
              <w:t>NoDataAvailable</w:t>
            </w:r>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5C314B20"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C-9.4</w:t>
            </w:r>
          </w:p>
          <w:p w14:paraId="067E6162" w14:textId="74CE9980" w:rsidR="00F156D5" w:rsidRPr="004065B1" w:rsidRDefault="00F156D5" w:rsidP="00273E6E"/>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r w:rsidR="00A20642">
              <w:t>ModeOrientation</w:t>
            </w:r>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1FBDEED0" w:rsidR="00F156D5" w:rsidRPr="004065B1" w:rsidRDefault="002E1A67" w:rsidP="00273E6E">
            <w:r>
              <w:t>NonNorthUp</w:t>
            </w:r>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0037C9B9"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C-10.4</w:t>
            </w:r>
          </w:p>
          <w:p w14:paraId="444F4F8A" w14:textId="547F6FC9" w:rsidR="00F156D5" w:rsidRPr="004065B1" w:rsidRDefault="00F156D5" w:rsidP="00273E6E"/>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r w:rsidR="00A20642">
              <w:t>ModeOrientation</w:t>
            </w:r>
          </w:p>
          <w:p w14:paraId="093E9C8D" w14:textId="3E0AC960" w:rsidR="00F156D5" w:rsidRPr="00A358C9" w:rsidRDefault="00F156D5" w:rsidP="00F156D5">
            <w:pPr>
              <w:rPr>
                <w:i/>
              </w:rPr>
            </w:pP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For each bearing-stabilised orientation other than ‘north-up’ that may be provided, confirm by analytical evaluation that for turning rates between 0 deg/s and 20 deg/s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03F7835C" w14:textId="77777777" w:rsidR="00CF2F67" w:rsidRDefault="00CF2F67" w:rsidP="00E30B8F">
      <w:pPr>
        <w:pStyle w:val="Heading2"/>
      </w:pPr>
      <w:bookmarkStart w:id="1009" w:name="_Toc152748592"/>
      <w:r>
        <w:t>Display of scale bar</w:t>
      </w:r>
      <w:bookmarkEnd w:id="100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1FC38D2F" w:rsidR="00CF2F67" w:rsidRPr="004065B1" w:rsidRDefault="002E1A67" w:rsidP="008A1BCC">
            <w:r>
              <w:t>ScaleBar</w:t>
            </w:r>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CEC1437"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58BD179" w14:textId="2B7C6D5D" w:rsidR="00CF2F67" w:rsidRPr="004065B1" w:rsidRDefault="00CF2F67" w:rsidP="001752C8"/>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r w:rsidR="00B153DA">
              <w:rPr>
                <w:b/>
                <w:bCs/>
                <w:i/>
              </w:rPr>
              <w:t xml:space="preserve">PowerUp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7777777" w:rsidR="00CF2F67" w:rsidRDefault="00CF2F67" w:rsidP="00E30B8F">
      <w:pPr>
        <w:pStyle w:val="Heading2"/>
      </w:pPr>
      <w:bookmarkStart w:id="1010" w:name="_Toc152748593"/>
      <w:r>
        <w:lastRenderedPageBreak/>
        <w:t>Display of latitude bar</w:t>
      </w:r>
      <w:bookmarkEnd w:id="101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353AF048" w:rsidR="00CF2F67" w:rsidRPr="004065B1" w:rsidRDefault="002E1A67" w:rsidP="008A1BCC">
            <w:r>
              <w:t>LatitudeBar</w:t>
            </w:r>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0FE35908"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415C1FC" w14:textId="42642A2E" w:rsidR="00CF2F67" w:rsidRPr="004065B1" w:rsidRDefault="00CF2F67" w:rsidP="008A1BCC"/>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r>
              <w:rPr>
                <w:b/>
                <w:bCs/>
                <w:i/>
              </w:rPr>
              <w:t xml:space="preserve">PowerUp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76DADAC1" w14:textId="4FC013CA" w:rsidR="00CF2F67" w:rsidRDefault="00B153DA" w:rsidP="00E30B8F">
      <w:pPr>
        <w:pStyle w:val="Heading2"/>
      </w:pPr>
      <w:bookmarkStart w:id="1011" w:name="_Toc152748594"/>
      <w:r>
        <w:t xml:space="preserve">Feature </w:t>
      </w:r>
      <w:r w:rsidR="00CF2F67">
        <w:t>information</w:t>
      </w:r>
      <w:bookmarkEnd w:id="101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450115C0" w:rsidR="00CF2F67" w:rsidRPr="004065B1" w:rsidRDefault="00E5187A" w:rsidP="008A1BCC">
            <w:r>
              <w:t>FeatureInformation</w:t>
            </w:r>
            <w:r w:rsidR="002E1A67">
              <w:t>1</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4CE56874"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r>
              <w:rPr>
                <w:b/>
                <w:bCs/>
                <w:i/>
              </w:rPr>
              <w:t xml:space="preserve">PowerUp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16E4BE8B" w:rsidR="00D32A6E" w:rsidRPr="00A358C9" w:rsidRDefault="00D32A6E">
            <w:pPr>
              <w:numPr>
                <w:ilvl w:val="0"/>
                <w:numId w:val="10"/>
              </w:numPr>
              <w:jc w:val="left"/>
              <w:rPr>
                <w:i/>
              </w:rPr>
            </w:pPr>
            <w:r w:rsidRPr="00A358C9">
              <w:rPr>
                <w:i/>
              </w:rPr>
              <w:t>Full S-</w:t>
            </w:r>
            <w:r w:rsidR="00B153DA">
              <w:rPr>
                <w:i/>
              </w:rPr>
              <w:t>100</w:t>
            </w:r>
            <w:r w:rsidRPr="00A358C9">
              <w:rPr>
                <w:i/>
              </w:rPr>
              <w:t xml:space="preserve"> </w:t>
            </w:r>
            <w:r w:rsidR="00B153DA">
              <w:rPr>
                <w:i/>
              </w:rPr>
              <w:t>Feature</w:t>
            </w:r>
            <w:r w:rsidRPr="00A358C9">
              <w:rPr>
                <w:i/>
              </w:rPr>
              <w:t xml:space="preserve"> and Attribute names shall be displayed.</w:t>
            </w:r>
          </w:p>
          <w:p w14:paraId="091BFDBE" w14:textId="77777777" w:rsidR="00D32A6E" w:rsidRPr="00A358C9" w:rsidRDefault="00D32A6E">
            <w:pPr>
              <w:numPr>
                <w:ilvl w:val="0"/>
                <w:numId w:val="10"/>
              </w:numPr>
              <w:jc w:val="left"/>
              <w:rPr>
                <w:i/>
              </w:rPr>
            </w:pPr>
            <w:r w:rsidRPr="00A358C9">
              <w:rPr>
                <w:i/>
              </w:rPr>
              <w:t>Enumerate value names shall be displayed. Enumerate attribute numbers should not be displayed.</w:t>
            </w:r>
          </w:p>
          <w:p w14:paraId="11E205C4" w14:textId="11C3AF31" w:rsidR="00D32A6E" w:rsidRPr="00A358C9" w:rsidRDefault="00D32A6E">
            <w:pPr>
              <w:numPr>
                <w:ilvl w:val="0"/>
                <w:numId w:val="10"/>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pPr>
              <w:numPr>
                <w:ilvl w:val="0"/>
                <w:numId w:val="10"/>
              </w:numPr>
              <w:jc w:val="left"/>
              <w:rPr>
                <w:i/>
              </w:rPr>
            </w:pPr>
            <w:r w:rsidRPr="00A358C9">
              <w:rPr>
                <w:i/>
              </w:rPr>
              <w:t>Units of measure shall be included after all attribute values which are weights or measures.</w:t>
            </w:r>
          </w:p>
          <w:p w14:paraId="6CA9C861" w14:textId="004E33CD"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2A7186E2" w14:textId="38F4E370" w:rsidR="008E4368" w:rsidRPr="00A358C9" w:rsidRDefault="008E4368">
            <w:pPr>
              <w:numPr>
                <w:ilvl w:val="0"/>
                <w:numId w:val="10"/>
              </w:numPr>
              <w:jc w:val="left"/>
              <w:rPr>
                <w:i/>
              </w:rPr>
            </w:pPr>
            <w:r w:rsidRPr="00A358C9">
              <w:rPr>
                <w:i/>
              </w:rPr>
              <w:lastRenderedPageBreak/>
              <w:t xml:space="preserve">The pick report shall only return information about the </w:t>
            </w:r>
            <w:r w:rsidR="005512DF">
              <w:rPr>
                <w:i/>
              </w:rPr>
              <w:t>feature</w:t>
            </w:r>
            <w:r w:rsidRPr="00A358C9">
              <w:rPr>
                <w:i/>
              </w:rPr>
              <w:t xml:space="preserve">s present on the ECDIS display. This means all </w:t>
            </w:r>
            <w:r w:rsidR="005512DF">
              <w:rPr>
                <w:i/>
              </w:rPr>
              <w:t>feature</w:t>
            </w:r>
            <w:r w:rsidRPr="00A358C9">
              <w:rPr>
                <w:i/>
              </w:rPr>
              <w:t xml:space="preserve">s in the viewing layers enabled even if those </w:t>
            </w:r>
            <w:r w:rsidR="005512DF">
              <w:rPr>
                <w:i/>
              </w:rPr>
              <w:t>feature</w:t>
            </w:r>
            <w:r w:rsidRPr="00A358C9">
              <w:rPr>
                <w:i/>
              </w:rPr>
              <w:t xml:space="preserve">s have no resultant display. For example the meta </w:t>
            </w:r>
            <w:r w:rsidR="005512DF">
              <w:rPr>
                <w:i/>
              </w:rPr>
              <w:t>feature</w:t>
            </w:r>
            <w:r w:rsidRPr="00A358C9">
              <w:rPr>
                <w:i/>
              </w:rPr>
              <w:t xml:space="preserve"> M_</w:t>
            </w:r>
            <w:r w:rsidRPr="00206A10">
              <w:rPr>
                <w:i/>
                <w:highlight w:val="yellow"/>
                <w:rPrChange w:id="1012" w:author="jonathan pritchard" w:date="2023-12-08T17:22:00Z">
                  <w:rPr>
                    <w:i/>
                  </w:rPr>
                </w:rPrChange>
              </w:rPr>
              <w:t>SREL</w:t>
            </w:r>
            <w:r w:rsidRPr="00A358C9">
              <w:rPr>
                <w:i/>
              </w:rPr>
              <w:t xml:space="preserve"> has no display but should be detailed in the pick report.</w:t>
            </w:r>
          </w:p>
          <w:p w14:paraId="4C4F5080" w14:textId="33CB405C" w:rsidR="00B153DA" w:rsidRDefault="008E4368">
            <w:pPr>
              <w:numPr>
                <w:ilvl w:val="0"/>
                <w:numId w:val="10"/>
              </w:numPr>
              <w:jc w:val="left"/>
              <w:rPr>
                <w:i/>
              </w:rPr>
            </w:pPr>
            <w:r w:rsidRPr="00A358C9">
              <w:rPr>
                <w:i/>
              </w:rPr>
              <w:t xml:space="preserve">Cursor enquiry shall extend to the spatial </w:t>
            </w:r>
            <w:r w:rsidR="005512DF">
              <w:rPr>
                <w:i/>
              </w:rPr>
              <w:t>feature</w:t>
            </w:r>
            <w:r w:rsidRPr="00A358C9">
              <w:rPr>
                <w:i/>
              </w:rPr>
              <w:t xml:space="preserve">, which carries accuracy attributes </w:t>
            </w:r>
            <w:r w:rsidR="003B7860">
              <w:rPr>
                <w:i/>
              </w:rPr>
              <w:t>Quaklity of Position</w:t>
            </w:r>
            <w:r w:rsidRPr="00A358C9">
              <w:rPr>
                <w:i/>
              </w:rPr>
              <w:t xml:space="preserve"> and </w:t>
            </w:r>
            <w:r w:rsidR="003B7860">
              <w:rPr>
                <w:i/>
              </w:rPr>
              <w:t>Positional Accuracy</w:t>
            </w:r>
            <w:r w:rsidRPr="00A358C9">
              <w:rPr>
                <w:i/>
              </w:rPr>
              <w:t xml:space="preserve">. </w:t>
            </w:r>
          </w:p>
          <w:p w14:paraId="03DA3477" w14:textId="13A9E4CB" w:rsidR="008E4368" w:rsidRPr="003B7860" w:rsidRDefault="008E4368">
            <w:pPr>
              <w:numPr>
                <w:ilvl w:val="0"/>
                <w:numId w:val="10"/>
              </w:numPr>
              <w:jc w:val="left"/>
              <w:rPr>
                <w:i/>
              </w:rPr>
            </w:pPr>
            <w:r w:rsidRPr="003B7860">
              <w:rPr>
                <w:i/>
              </w:rPr>
              <w:t xml:space="preserve">It shall include </w:t>
            </w:r>
            <w:r w:rsidR="003B7860" w:rsidRPr="003B7860">
              <w:rPr>
                <w:i/>
              </w:rPr>
              <w:t xml:space="preserve">feature association information </w:t>
            </w:r>
            <w:r w:rsidRPr="003B7860">
              <w:rPr>
                <w:i/>
              </w:rPr>
              <w:t>which carry additional information</w:t>
            </w:r>
            <w:r w:rsidR="003B7860" w:rsidRPr="003B7860">
              <w:rPr>
                <w:i/>
              </w:rPr>
              <w:t xml:space="preserve"> and related </w:t>
            </w:r>
            <w:r w:rsidR="003B7860">
              <w:rPr>
                <w:i/>
              </w:rPr>
              <w:t>attribution, e.g</w:t>
            </w:r>
            <w:r w:rsidR="00241A9C">
              <w:rPr>
                <w:i/>
              </w:rPr>
              <w:t>.</w:t>
            </w:r>
            <w:r w:rsidR="003B7860">
              <w:rPr>
                <w:i/>
              </w:rPr>
              <w:t xml:space="preserve"> </w:t>
            </w: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0D5B5981" w:rsidR="008E4368" w:rsidRPr="004065B1" w:rsidRDefault="002E1A67" w:rsidP="00273E6E">
            <w:r>
              <w:t>FeatureInformation2</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14AC17F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527637CB" w14:textId="0E5A21C0" w:rsidR="008E4368" w:rsidRPr="004065B1" w:rsidRDefault="008E4368" w:rsidP="008E4368"/>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6D05813F" w:rsidR="008E4368" w:rsidRPr="00A358C9" w:rsidRDefault="008E4368" w:rsidP="00273E6E">
            <w:pPr>
              <w:rPr>
                <w:i/>
              </w:rPr>
            </w:pPr>
            <w:r w:rsidRPr="00A358C9">
              <w:rPr>
                <w:i/>
              </w:rPr>
              <w:t xml:space="preserve">Select several </w:t>
            </w:r>
            <w:r w:rsidR="005512DF">
              <w:rPr>
                <w:i/>
              </w:rPr>
              <w:t>feature</w:t>
            </w:r>
            <w:r w:rsidRPr="00A358C9">
              <w:rPr>
                <w:i/>
              </w:rPr>
              <w: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1100AC71" w:rsidR="008E4368" w:rsidRPr="004065B1" w:rsidRDefault="002E1A67" w:rsidP="00273E6E">
            <w:r>
              <w:t>FeatureInformation3</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3E01C33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16CDA62E" w14:textId="61E4233F" w:rsidR="008E4368" w:rsidRPr="004065B1" w:rsidRDefault="008E4368" w:rsidP="008E4368"/>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EC33AC4" w:rsidR="008E4368" w:rsidRPr="00A358C9" w:rsidRDefault="008E4368" w:rsidP="008E4368">
            <w:pPr>
              <w:rPr>
                <w:i/>
              </w:rPr>
            </w:pPr>
            <w:r w:rsidRPr="00A358C9">
              <w:rPr>
                <w:i/>
              </w:rPr>
              <w:t xml:space="preserve">2. Select several </w:t>
            </w:r>
            <w:r w:rsidR="005512DF">
              <w:rPr>
                <w:i/>
              </w:rPr>
              <w:t>feature</w:t>
            </w:r>
            <w:r w:rsidRPr="00A358C9">
              <w:rPr>
                <w:i/>
              </w:rPr>
              <w: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29873EFC" w:rsidR="008E4368" w:rsidRPr="004065B1" w:rsidRDefault="002E1A67" w:rsidP="00273E6E">
            <w:r>
              <w:t>FeatureInformation4</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206A10" w:rsidRDefault="00014F65" w:rsidP="00273E6E">
            <w:pPr>
              <w:rPr>
                <w:b/>
                <w:bCs/>
                <w:i/>
                <w:highlight w:val="yellow"/>
                <w:rPrChange w:id="1013" w:author="jonathan pritchard" w:date="2023-12-08T17:22:00Z">
                  <w:rPr>
                    <w:i/>
                  </w:rPr>
                </w:rPrChange>
              </w:rPr>
            </w:pPr>
            <w:r w:rsidRPr="00206A10">
              <w:rPr>
                <w:b/>
                <w:bCs/>
                <w:i/>
                <w:highlight w:val="yellow"/>
                <w:rPrChange w:id="1014" w:author="jonathan pritchard" w:date="2023-12-08T17:22:00Z">
                  <w:rPr>
                    <w:i/>
                  </w:rPr>
                </w:rPrChange>
              </w:rPr>
              <w:t>AllRoundLight</w:t>
            </w:r>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206A10" w:rsidRDefault="00014F65" w:rsidP="00273E6E">
            <w:pPr>
              <w:rPr>
                <w:b/>
                <w:bCs/>
                <w:i/>
                <w:highlight w:val="yellow"/>
                <w:rPrChange w:id="1015" w:author="jonathan pritchard" w:date="2023-12-08T17:22:00Z">
                  <w:rPr>
                    <w:i/>
                  </w:rPr>
                </w:rPrChange>
              </w:rPr>
            </w:pPr>
            <w:r w:rsidRPr="00206A10">
              <w:rPr>
                <w:b/>
                <w:bCs/>
                <w:i/>
                <w:highlight w:val="yellow"/>
                <w:rPrChange w:id="1016" w:author="jonathan pritchard" w:date="2023-12-08T17:22:00Z">
                  <w:rPr>
                    <w:i/>
                  </w:rPr>
                </w:rPrChange>
              </w:rPr>
              <w:t>BuoyCardinal</w:t>
            </w:r>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206A10" w:rsidRDefault="00014F65" w:rsidP="00273E6E">
            <w:pPr>
              <w:rPr>
                <w:b/>
                <w:bCs/>
                <w:i/>
                <w:highlight w:val="yellow"/>
                <w:rPrChange w:id="1017" w:author="jonathan pritchard" w:date="2023-12-08T17:22:00Z">
                  <w:rPr>
                    <w:i/>
                  </w:rPr>
                </w:rPrChange>
              </w:rPr>
            </w:pPr>
            <w:r w:rsidRPr="00206A10">
              <w:rPr>
                <w:b/>
                <w:bCs/>
                <w:i/>
                <w:highlight w:val="yellow"/>
                <w:rPrChange w:id="1018" w:author="jonathan pritchard" w:date="2023-12-08T17:22:00Z">
                  <w:rPr>
                    <w:i/>
                  </w:rPr>
                </w:rPrChange>
              </w:rPr>
              <w:t>BuoyIsolatedDAnger</w:t>
            </w:r>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206A10" w:rsidRDefault="00014F65" w:rsidP="00273E6E">
            <w:pPr>
              <w:rPr>
                <w:b/>
                <w:bCs/>
                <w:i/>
                <w:highlight w:val="yellow"/>
                <w:rPrChange w:id="1019" w:author="jonathan pritchard" w:date="2023-12-08T17:22:00Z">
                  <w:rPr>
                    <w:i/>
                  </w:rPr>
                </w:rPrChange>
              </w:rPr>
            </w:pPr>
            <w:r w:rsidRPr="00206A10">
              <w:rPr>
                <w:b/>
                <w:bCs/>
                <w:i/>
                <w:highlight w:val="yellow"/>
                <w:rPrChange w:id="1020" w:author="jonathan pritchard" w:date="2023-12-08T17:22:00Z">
                  <w:rPr>
                    <w:i/>
                  </w:rPr>
                </w:rPrChange>
              </w:rPr>
              <w:t>BeaconLateral</w:t>
            </w:r>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206A10" w:rsidRDefault="00014F65" w:rsidP="00273E6E">
            <w:pPr>
              <w:rPr>
                <w:b/>
                <w:bCs/>
                <w:i/>
                <w:highlight w:val="yellow"/>
                <w:rPrChange w:id="1021" w:author="jonathan pritchard" w:date="2023-12-08T17:22:00Z">
                  <w:rPr>
                    <w:i/>
                  </w:rPr>
                </w:rPrChange>
              </w:rPr>
            </w:pPr>
            <w:r w:rsidRPr="00206A10">
              <w:rPr>
                <w:b/>
                <w:bCs/>
                <w:i/>
                <w:highlight w:val="yellow"/>
                <w:rPrChange w:id="1022" w:author="jonathan pritchard" w:date="2023-12-08T17:22:00Z">
                  <w:rPr>
                    <w:i/>
                  </w:rPr>
                </w:rPrChange>
              </w:rPr>
              <w:t>BeaconSafeWater</w:t>
            </w:r>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206A10" w:rsidRDefault="00014F65" w:rsidP="00273E6E">
            <w:pPr>
              <w:rPr>
                <w:b/>
                <w:bCs/>
                <w:i/>
                <w:highlight w:val="yellow"/>
                <w:rPrChange w:id="1023" w:author="jonathan pritchard" w:date="2023-12-08T17:22:00Z">
                  <w:rPr>
                    <w:i/>
                  </w:rPr>
                </w:rPrChange>
              </w:rPr>
            </w:pPr>
            <w:r w:rsidRPr="00206A10">
              <w:rPr>
                <w:b/>
                <w:bCs/>
                <w:i/>
                <w:highlight w:val="yellow"/>
                <w:rPrChange w:id="1024" w:author="jonathan pritchard" w:date="2023-12-08T17:22:00Z">
                  <w:rPr>
                    <w:i/>
                  </w:rPr>
                </w:rPrChange>
              </w:rPr>
              <w:t>BeaconSpecialPurpose</w:t>
            </w:r>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206A10" w:rsidRDefault="00416770" w:rsidP="00273E6E">
            <w:pPr>
              <w:rPr>
                <w:b/>
                <w:bCs/>
                <w:i/>
                <w:highlight w:val="yellow"/>
                <w:rPrChange w:id="1025" w:author="jonathan pritchard" w:date="2023-12-08T17:22:00Z">
                  <w:rPr>
                    <w:i/>
                  </w:rPr>
                </w:rPrChange>
              </w:rPr>
            </w:pPr>
            <w:r w:rsidRPr="00206A10">
              <w:rPr>
                <w:b/>
                <w:bCs/>
                <w:i/>
                <w:highlight w:val="yellow"/>
                <w:rPrChange w:id="1026" w:author="jonathan pritchard" w:date="2023-12-08T17:22:00Z">
                  <w:rPr>
                    <w:i/>
                  </w:rPr>
                </w:rPrChange>
              </w:rPr>
              <w:t>B</w:t>
            </w:r>
            <w:r w:rsidR="00014F65" w:rsidRPr="00206A10">
              <w:rPr>
                <w:b/>
                <w:bCs/>
                <w:i/>
                <w:highlight w:val="yellow"/>
                <w:rPrChange w:id="1027" w:author="jonathan pritchard" w:date="2023-12-08T17:22:00Z">
                  <w:rPr>
                    <w:i/>
                  </w:rPr>
                </w:rPrChange>
              </w:rPr>
              <w:t>uoyCardinal</w:t>
            </w:r>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206A10" w:rsidRDefault="00014F65" w:rsidP="00273E6E">
            <w:pPr>
              <w:rPr>
                <w:b/>
                <w:bCs/>
                <w:i/>
                <w:highlight w:val="yellow"/>
                <w:rPrChange w:id="1028" w:author="jonathan pritchard" w:date="2023-12-08T17:22:00Z">
                  <w:rPr>
                    <w:i/>
                  </w:rPr>
                </w:rPrChange>
              </w:rPr>
            </w:pPr>
            <w:r w:rsidRPr="00206A10">
              <w:rPr>
                <w:b/>
                <w:bCs/>
                <w:i/>
                <w:highlight w:val="yellow"/>
                <w:rPrChange w:id="1029" w:author="jonathan pritchard" w:date="2023-12-08T17:22:00Z">
                  <w:rPr>
                    <w:i/>
                  </w:rPr>
                </w:rPrChange>
              </w:rPr>
              <w:t>BuoyInstallation</w:t>
            </w:r>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206A10" w:rsidRDefault="00014F65" w:rsidP="00273E6E">
            <w:pPr>
              <w:rPr>
                <w:b/>
                <w:bCs/>
                <w:i/>
                <w:highlight w:val="yellow"/>
                <w:rPrChange w:id="1030" w:author="jonathan pritchard" w:date="2023-12-08T17:22:00Z">
                  <w:rPr>
                    <w:i/>
                  </w:rPr>
                </w:rPrChange>
              </w:rPr>
            </w:pPr>
            <w:r w:rsidRPr="00206A10">
              <w:rPr>
                <w:b/>
                <w:bCs/>
                <w:i/>
                <w:highlight w:val="yellow"/>
                <w:rPrChange w:id="1031" w:author="jonathan pritchard" w:date="2023-12-08T17:22:00Z">
                  <w:rPr>
                    <w:i/>
                  </w:rPr>
                </w:rPrChange>
              </w:rPr>
              <w:t>BuoyIsolatedDanger</w:t>
            </w:r>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206A10" w:rsidRDefault="00014F65" w:rsidP="00273E6E">
            <w:pPr>
              <w:rPr>
                <w:b/>
                <w:bCs/>
                <w:i/>
                <w:highlight w:val="yellow"/>
                <w:rPrChange w:id="1032" w:author="jonathan pritchard" w:date="2023-12-08T17:22:00Z">
                  <w:rPr>
                    <w:i/>
                  </w:rPr>
                </w:rPrChange>
              </w:rPr>
            </w:pPr>
            <w:r w:rsidRPr="00206A10">
              <w:rPr>
                <w:b/>
                <w:bCs/>
                <w:i/>
                <w:highlight w:val="yellow"/>
                <w:rPrChange w:id="1033" w:author="jonathan pritchard" w:date="2023-12-08T17:22:00Z">
                  <w:rPr>
                    <w:i/>
                  </w:rPr>
                </w:rPrChange>
              </w:rPr>
              <w:t>BuoyLateral</w:t>
            </w:r>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206A10" w:rsidRDefault="00014F65" w:rsidP="00273E6E">
            <w:pPr>
              <w:rPr>
                <w:b/>
                <w:bCs/>
                <w:i/>
                <w:highlight w:val="yellow"/>
                <w:rPrChange w:id="1034" w:author="jonathan pritchard" w:date="2023-12-08T17:22:00Z">
                  <w:rPr>
                    <w:i/>
                  </w:rPr>
                </w:rPrChange>
              </w:rPr>
            </w:pPr>
            <w:r w:rsidRPr="00206A10">
              <w:rPr>
                <w:b/>
                <w:bCs/>
                <w:i/>
                <w:highlight w:val="yellow"/>
                <w:rPrChange w:id="1035" w:author="jonathan pritchard" w:date="2023-12-08T17:22:00Z">
                  <w:rPr>
                    <w:i/>
                  </w:rPr>
                </w:rPrChange>
              </w:rPr>
              <w:t>BuoySafeWater</w:t>
            </w:r>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206A10" w:rsidRDefault="00014F65" w:rsidP="00273E6E">
            <w:pPr>
              <w:rPr>
                <w:b/>
                <w:bCs/>
                <w:i/>
                <w:highlight w:val="yellow"/>
                <w:rPrChange w:id="1036" w:author="jonathan pritchard" w:date="2023-12-08T17:22:00Z">
                  <w:rPr>
                    <w:i/>
                  </w:rPr>
                </w:rPrChange>
              </w:rPr>
            </w:pPr>
            <w:r w:rsidRPr="00206A10">
              <w:rPr>
                <w:b/>
                <w:bCs/>
                <w:i/>
                <w:highlight w:val="yellow"/>
                <w:rPrChange w:id="1037" w:author="jonathan pritchard" w:date="2023-12-08T17:22:00Z">
                  <w:rPr>
                    <w:i/>
                  </w:rPr>
                </w:rPrChange>
              </w:rPr>
              <w:t>BuoySpecialPurpose</w:t>
            </w:r>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206A10" w:rsidRDefault="00014F65" w:rsidP="00273E6E">
            <w:pPr>
              <w:rPr>
                <w:b/>
                <w:bCs/>
                <w:i/>
                <w:highlight w:val="yellow"/>
                <w:rPrChange w:id="1038" w:author="jonathan pritchard" w:date="2023-12-08T17:22:00Z">
                  <w:rPr>
                    <w:i/>
                  </w:rPr>
                </w:rPrChange>
              </w:rPr>
            </w:pPr>
            <w:r w:rsidRPr="00206A10">
              <w:rPr>
                <w:b/>
                <w:bCs/>
                <w:i/>
                <w:highlight w:val="yellow"/>
                <w:rPrChange w:id="1039" w:author="jonathan pritchard" w:date="2023-12-08T17:22:00Z">
                  <w:rPr>
                    <w:i/>
                  </w:rPr>
                </w:rPrChange>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3BED8696" w:rsidR="00677408" w:rsidRPr="004065B1" w:rsidRDefault="002E1A67" w:rsidP="00273E6E">
            <w:r>
              <w:t>FeatureInformation5</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5E1F136"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C1A906F" w14:textId="22510A0D" w:rsidR="00677408" w:rsidRPr="004065B1" w:rsidRDefault="00677408" w:rsidP="00273E6E"/>
        </w:tc>
      </w:tr>
      <w:tr w:rsidR="00677408" w:rsidRPr="00D9116A"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r w:rsidR="00B153DA">
              <w:rPr>
                <w:b/>
                <w:bCs/>
                <w:i/>
              </w:rPr>
              <w:t xml:space="preserve">InvalidFeatures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d) Buoy, cardinal with attributes Buoy shape (spar (spindle)), Category of cardinal mark (north cardinal mark) and Color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r>
              <w:rPr>
                <w:b/>
                <w:i/>
              </w:rPr>
              <w:t>tbd</w:t>
            </w:r>
          </w:p>
          <w:p w14:paraId="42DBCDA3" w14:textId="239F277E" w:rsidR="004955AC" w:rsidRDefault="004955AC" w:rsidP="00677408">
            <w:pPr>
              <w:jc w:val="center"/>
            </w:pPr>
          </w:p>
        </w:tc>
      </w:tr>
    </w:tbl>
    <w:p w14:paraId="38E28151" w14:textId="77777777" w:rsidR="008E4368" w:rsidRDefault="008E4368"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5AE7BD59" w:rsidR="00677408" w:rsidRPr="004065B1" w:rsidRDefault="006305E9" w:rsidP="00273E6E">
            <w:r>
              <w:t>TidalStreamPanelData</w:t>
            </w:r>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0F094321" w:rsidR="00677408" w:rsidRPr="004065B1" w:rsidRDefault="006305E9" w:rsidP="00273E6E">
            <w:r>
              <w:t>S-98</w:t>
            </w:r>
            <w:r w:rsidR="00E5187A">
              <w:t xml:space="preserve"> Annex C C15.4</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r w:rsidR="00E5187A">
              <w:rPr>
                <w:b/>
                <w:bCs/>
                <w:i/>
              </w:rPr>
              <w:t>PowerUp</w:t>
            </w:r>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r w:rsidR="00E5187A">
              <w:rPr>
                <w:i/>
              </w:rPr>
              <w:t>TidalStreamPanelData</w:t>
            </w:r>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r w:rsidR="00014F65" w:rsidRPr="00014F65">
              <w:rPr>
                <w:i/>
              </w:rPr>
              <w:t>TidalAStreamPanelData</w:t>
            </w:r>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36B5EA93" w14:textId="77777777" w:rsidTr="00E86E85">
        <w:trPr>
          <w:tblHeader/>
        </w:trPr>
        <w:tc>
          <w:tcPr>
            <w:tcW w:w="9526" w:type="dxa"/>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rsidP="00273E6E">
            <w:pPr>
              <w:jc w:val="left"/>
              <w:rPr>
                <w:i/>
                <w:color w:val="D9D9D9" w:themeColor="background1" w:themeShade="D9"/>
              </w:rPr>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223C8C5F" w14:textId="1DB3B24E" w:rsidR="00D426DF" w:rsidRPr="00357E05" w:rsidRDefault="006B2E37" w:rsidP="00273E6E">
            <w:pPr>
              <w:jc w:val="left"/>
              <w:rPr>
                <w:b/>
                <w:bCs/>
                <w:i/>
                <w:color w:val="000000" w:themeColor="text1"/>
              </w:rPr>
            </w:pPr>
            <w:r w:rsidRPr="00357E05">
              <w:rPr>
                <w:b/>
                <w:bCs/>
                <w:i/>
                <w:color w:val="000000" w:themeColor="text1"/>
              </w:rPr>
              <w:t>TBD</w:t>
            </w:r>
          </w:p>
          <w:p w14:paraId="07E1EB89" w14:textId="0D36E17D" w:rsidR="00D426DF" w:rsidRPr="00357E05" w:rsidRDefault="00D426DF" w:rsidP="00273E6E">
            <w:pPr>
              <w:jc w:val="left"/>
              <w:rPr>
                <w:i/>
              </w:rPr>
            </w:pPr>
            <w:r w:rsidRPr="00357E05">
              <w:rPr>
                <w:i/>
              </w:rPr>
              <w:t xml:space="preserve">2a. The data must be displayed in a way that it can be easily read and is logically presented, </w:t>
            </w:r>
            <w:r w:rsidR="00BE2CA5" w:rsidRPr="00357E05">
              <w:rPr>
                <w:i/>
              </w:rPr>
              <w:t>in a format as follows:</w:t>
            </w:r>
          </w:p>
          <w:p w14:paraId="5AAD0D78" w14:textId="36E2440E" w:rsidR="00BE2CA5" w:rsidRPr="00E012C8" w:rsidRDefault="00BE2CA5" w:rsidP="00273E6E">
            <w:pPr>
              <w:jc w:val="left"/>
              <w:rPr>
                <w:i/>
                <w:color w:val="D9D9D9" w:themeColor="background1" w:themeShade="D9"/>
              </w:rPr>
            </w:pPr>
            <w:r w:rsidRPr="00E5187A">
              <w:rPr>
                <w:color w:val="D9D9D9" w:themeColor="background1" w:themeShade="D9"/>
              </w:rPr>
              <w:object w:dxaOrig="8884" w:dyaOrig="4537" w14:anchorId="3BEA97E0">
                <v:shape id="_x0000_i1025" type="#_x0000_t75" style="width:3in;height:108pt" o:ole="">
                  <v:imagedata r:id="rId177" o:title=""/>
                </v:shape>
                <o:OLEObject Type="Embed" ProgID="PBrush" ShapeID="_x0000_i1025" DrawAspect="Content" ObjectID="_1779865012" r:id="rId178"/>
              </w:object>
            </w:r>
          </w:p>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t>Test Reference</w:t>
            </w:r>
          </w:p>
        </w:tc>
        <w:tc>
          <w:tcPr>
            <w:tcW w:w="2381" w:type="dxa"/>
            <w:shd w:val="clear" w:color="auto" w:fill="CCFFCC"/>
            <w:vAlign w:val="center"/>
          </w:tcPr>
          <w:p w14:paraId="4E43CE40" w14:textId="6BFC750F" w:rsidR="00D06525" w:rsidRPr="004065B1" w:rsidRDefault="00E5187A" w:rsidP="00D06525">
            <w:r>
              <w:t>SupplemnentaryFile2</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5AF7D1EF" w14:textId="63F1027F" w:rsidR="00D06525" w:rsidRPr="004065B1" w:rsidRDefault="00D06525" w:rsidP="00E5187A">
            <w:r>
              <w:t>S</w:t>
            </w:r>
            <w:r w:rsidR="00E5187A">
              <w:t>-98 Annex C C-10.5.2</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r w:rsidR="00E5187A">
              <w:rPr>
                <w:i/>
              </w:rPr>
              <w:t>FeatureInformation</w:t>
            </w:r>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fileLocator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1975173E"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del w:id="1040" w:author="jonathan pritchard" w:date="2023-12-15T14:07:00Z">
              <w:r w:rsidR="00B153DA" w:rsidDel="003B0268">
                <w:rPr>
                  <w:i/>
                </w:rPr>
                <w:delText>101AA00</w:delText>
              </w:r>
              <w:r w:rsidRPr="00911F6B" w:rsidDel="003B0268">
                <w:rPr>
                  <w:i/>
                </w:rPr>
                <w:delText>X0000</w:delText>
              </w:r>
            </w:del>
            <w:ins w:id="1041" w:author="jonathan pritchard" w:date="2023-12-15T14:07:00Z">
              <w:r w:rsidR="003B0268">
                <w:rPr>
                  <w:i/>
                </w:rPr>
                <w:t>10100AA_X0000</w:t>
              </w:r>
            </w:ins>
            <w:r w:rsidRPr="00911F6B">
              <w:rPr>
                <w:i/>
              </w:rPr>
              <w:t>.000, Day palette</w:t>
            </w:r>
            <w:r w:rsidR="004955AC">
              <w:rPr>
                <w:i/>
              </w:rPr>
              <w:t xml:space="preserve"> </w:t>
            </w:r>
            <w:r w:rsidR="004955AC">
              <w:rPr>
                <w:b/>
                <w:i/>
              </w:rPr>
              <w:t>tbd</w:t>
            </w:r>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3C0975B3" w:rsidR="004955AC" w:rsidRPr="00A44E51" w:rsidRDefault="00D06525" w:rsidP="004955AC">
            <w:pPr>
              <w:jc w:val="left"/>
              <w:rPr>
                <w:b/>
                <w:i/>
              </w:rPr>
            </w:pPr>
            <w:r w:rsidRPr="00911F6B">
              <w:rPr>
                <w:i/>
              </w:rPr>
              <w:t xml:space="preserve">Example of Text GBIECTMP.TXT over cell </w:t>
            </w:r>
            <w:del w:id="1042" w:author="jonathan pritchard" w:date="2023-12-15T14:07:00Z">
              <w:r w:rsidR="00B153DA" w:rsidDel="003B0268">
                <w:rPr>
                  <w:i/>
                </w:rPr>
                <w:delText>101AA00</w:delText>
              </w:r>
              <w:r w:rsidRPr="00911F6B" w:rsidDel="003B0268">
                <w:rPr>
                  <w:i/>
                </w:rPr>
                <w:delText>X0000</w:delText>
              </w:r>
            </w:del>
            <w:ins w:id="1043" w:author="jonathan pritchard" w:date="2023-12-15T14:07:00Z">
              <w:r w:rsidR="003B0268">
                <w:rPr>
                  <w:i/>
                </w:rPr>
                <w:t>10100AA_X0000</w:t>
              </w:r>
            </w:ins>
            <w:r w:rsidRPr="00911F6B">
              <w:rPr>
                <w:i/>
              </w:rPr>
              <w:t>.000, Dusk palette</w:t>
            </w:r>
            <w:r w:rsidR="004955AC">
              <w:rPr>
                <w:i/>
              </w:rPr>
              <w:t xml:space="preserve"> </w:t>
            </w:r>
            <w:r w:rsidR="004955AC">
              <w:rPr>
                <w:b/>
                <w:i/>
              </w:rPr>
              <w:t>tbd</w:t>
            </w:r>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51F51524"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del w:id="1044" w:author="jonathan pritchard" w:date="2023-12-15T14:07:00Z">
              <w:r w:rsidR="00B153DA" w:rsidDel="003B0268">
                <w:rPr>
                  <w:i/>
                </w:rPr>
                <w:delText>101AA00</w:delText>
              </w:r>
              <w:r w:rsidRPr="00A358C9" w:rsidDel="003B0268">
                <w:rPr>
                  <w:i/>
                </w:rPr>
                <w:delText>X0000</w:delText>
              </w:r>
            </w:del>
            <w:ins w:id="1045" w:author="jonathan pritchard" w:date="2023-12-15T14:07:00Z">
              <w:r w:rsidR="003B0268">
                <w:rPr>
                  <w:i/>
                </w:rPr>
                <w:t>10100AA_X0000</w:t>
              </w:r>
            </w:ins>
            <w:r w:rsidRPr="00A358C9">
              <w:rPr>
                <w:i/>
              </w:rPr>
              <w:t>.000, Night palette</w:t>
            </w:r>
            <w:r w:rsidR="004955AC">
              <w:rPr>
                <w:i/>
              </w:rPr>
              <w:t xml:space="preserve"> </w:t>
            </w:r>
            <w:r w:rsidR="004955AC">
              <w:rPr>
                <w:b/>
                <w:i/>
              </w:rPr>
              <w:t>tbd</w:t>
            </w:r>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7777777" w:rsidR="0060442C" w:rsidRDefault="0060442C"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5187A" w:rsidRPr="004065B1" w14:paraId="76C70E05" w14:textId="77777777" w:rsidTr="00357E05">
        <w:trPr>
          <w:trHeight w:val="454"/>
          <w:tblHeader/>
        </w:trPr>
        <w:tc>
          <w:tcPr>
            <w:tcW w:w="2381" w:type="dxa"/>
            <w:shd w:val="clear" w:color="auto" w:fill="CCFFCC"/>
            <w:vAlign w:val="center"/>
          </w:tcPr>
          <w:p w14:paraId="1DF5B85A" w14:textId="77777777" w:rsidR="00E5187A" w:rsidRPr="004065B1" w:rsidRDefault="00E5187A" w:rsidP="00280DEE">
            <w:r w:rsidRPr="000A066E">
              <w:rPr>
                <w:b/>
              </w:rPr>
              <w:t>Test Reference</w:t>
            </w:r>
          </w:p>
        </w:tc>
        <w:tc>
          <w:tcPr>
            <w:tcW w:w="2381" w:type="dxa"/>
            <w:shd w:val="clear" w:color="auto" w:fill="CCFFCC"/>
            <w:vAlign w:val="center"/>
          </w:tcPr>
          <w:p w14:paraId="76AE28C3" w14:textId="4276A051" w:rsidR="00E5187A" w:rsidRPr="004065B1" w:rsidRDefault="00E5187A" w:rsidP="00280DEE">
            <w:r>
              <w:t>SupplmentaryFile1</w:t>
            </w:r>
          </w:p>
        </w:tc>
        <w:tc>
          <w:tcPr>
            <w:tcW w:w="2382" w:type="dxa"/>
            <w:shd w:val="clear" w:color="auto" w:fill="CCFFCC"/>
            <w:vAlign w:val="center"/>
          </w:tcPr>
          <w:p w14:paraId="125EB967" w14:textId="77777777" w:rsidR="00E5187A" w:rsidRPr="004065B1" w:rsidRDefault="00E5187A" w:rsidP="00280DEE">
            <w:r w:rsidRPr="000A066E">
              <w:rPr>
                <w:b/>
              </w:rPr>
              <w:t>IHO Reference</w:t>
            </w:r>
          </w:p>
        </w:tc>
        <w:tc>
          <w:tcPr>
            <w:tcW w:w="2382" w:type="dxa"/>
            <w:shd w:val="clear" w:color="auto" w:fill="CCFFCC"/>
            <w:vAlign w:val="center"/>
          </w:tcPr>
          <w:p w14:paraId="04E8EC8A" w14:textId="49254C18" w:rsidR="00E5187A" w:rsidRPr="004065B1" w:rsidRDefault="00E5187A" w:rsidP="00280DEE"/>
        </w:tc>
      </w:tr>
      <w:tr w:rsidR="00E5187A" w14:paraId="2334EF41" w14:textId="77777777" w:rsidTr="00357E05">
        <w:trPr>
          <w:tblHeader/>
        </w:trPr>
        <w:tc>
          <w:tcPr>
            <w:tcW w:w="9526" w:type="dxa"/>
            <w:gridSpan w:val="4"/>
            <w:shd w:val="clear" w:color="auto" w:fill="CCFFCC"/>
            <w:vAlign w:val="center"/>
          </w:tcPr>
          <w:p w14:paraId="4D71D63E" w14:textId="77777777" w:rsidR="00E5187A" w:rsidRDefault="00E5187A" w:rsidP="00280DEE">
            <w:r w:rsidRPr="000A066E">
              <w:rPr>
                <w:b/>
              </w:rPr>
              <w:t>Test description</w:t>
            </w:r>
          </w:p>
        </w:tc>
      </w:tr>
      <w:tr w:rsidR="00E5187A" w:rsidRPr="00A358C9" w14:paraId="512B1616" w14:textId="77777777" w:rsidTr="00280DEE">
        <w:trPr>
          <w:tblHeader/>
        </w:trPr>
        <w:tc>
          <w:tcPr>
            <w:tcW w:w="9526" w:type="dxa"/>
            <w:gridSpan w:val="4"/>
            <w:vAlign w:val="center"/>
          </w:tcPr>
          <w:p w14:paraId="40CB4537" w14:textId="049B38E5" w:rsidR="00E5187A" w:rsidRPr="00A358C9" w:rsidRDefault="00E5187A" w:rsidP="00280DEE">
            <w:pPr>
              <w:rPr>
                <w:i/>
              </w:rPr>
            </w:pPr>
            <w:r w:rsidRPr="00A358C9">
              <w:rPr>
                <w:i/>
              </w:rPr>
              <w:t xml:space="preserve">Display of </w:t>
            </w:r>
            <w:r>
              <w:rPr>
                <w:i/>
              </w:rPr>
              <w:t>supplementary text file using file locator attributes</w:t>
            </w:r>
          </w:p>
        </w:tc>
      </w:tr>
      <w:tr w:rsidR="00E5187A" w:rsidRPr="004065B1" w14:paraId="4BC53B17" w14:textId="77777777" w:rsidTr="00357E05">
        <w:trPr>
          <w:tblHeader/>
        </w:trPr>
        <w:tc>
          <w:tcPr>
            <w:tcW w:w="9526" w:type="dxa"/>
            <w:gridSpan w:val="4"/>
            <w:shd w:val="clear" w:color="auto" w:fill="CCFFCC"/>
            <w:vAlign w:val="center"/>
          </w:tcPr>
          <w:p w14:paraId="7CFB324A" w14:textId="77777777" w:rsidR="00E5187A" w:rsidRPr="004065B1" w:rsidRDefault="00E5187A" w:rsidP="00280DEE">
            <w:r w:rsidRPr="000A066E">
              <w:rPr>
                <w:b/>
              </w:rPr>
              <w:t>Setup</w:t>
            </w:r>
          </w:p>
        </w:tc>
      </w:tr>
      <w:tr w:rsidR="00E5187A" w:rsidRPr="00A358C9" w14:paraId="7C2DADC3" w14:textId="77777777" w:rsidTr="00280DEE">
        <w:trPr>
          <w:tblHeader/>
        </w:trPr>
        <w:tc>
          <w:tcPr>
            <w:tcW w:w="9526" w:type="dxa"/>
            <w:gridSpan w:val="4"/>
            <w:vAlign w:val="center"/>
          </w:tcPr>
          <w:p w14:paraId="6878C515" w14:textId="36E514ED" w:rsidR="00E5187A" w:rsidRPr="00A358C9" w:rsidRDefault="00E5187A" w:rsidP="00280DEE">
            <w:pPr>
              <w:rPr>
                <w:i/>
              </w:rPr>
            </w:pPr>
            <w:r w:rsidRPr="00A358C9">
              <w:rPr>
                <w:i/>
              </w:rPr>
              <w:t xml:space="preserve">As for test </w:t>
            </w:r>
            <w:r w:rsidR="00416AF5">
              <w:rPr>
                <w:i/>
              </w:rPr>
              <w:t>FeatureInformation</w:t>
            </w:r>
          </w:p>
        </w:tc>
      </w:tr>
      <w:tr w:rsidR="00E5187A" w:rsidRPr="004065B1" w14:paraId="08574E6C" w14:textId="77777777" w:rsidTr="00357E05">
        <w:trPr>
          <w:tblHeader/>
        </w:trPr>
        <w:tc>
          <w:tcPr>
            <w:tcW w:w="9526" w:type="dxa"/>
            <w:gridSpan w:val="4"/>
            <w:shd w:val="clear" w:color="auto" w:fill="CCFFCC"/>
            <w:vAlign w:val="center"/>
          </w:tcPr>
          <w:p w14:paraId="7F700AB2" w14:textId="77777777" w:rsidR="00E5187A" w:rsidRPr="004065B1" w:rsidRDefault="00E5187A" w:rsidP="00280DEE">
            <w:r w:rsidRPr="000A066E">
              <w:rPr>
                <w:b/>
              </w:rPr>
              <w:t>Action</w:t>
            </w:r>
          </w:p>
        </w:tc>
      </w:tr>
      <w:tr w:rsidR="00E5187A" w:rsidRPr="00A358C9" w14:paraId="78F5BE9B" w14:textId="77777777" w:rsidTr="00280DEE">
        <w:trPr>
          <w:tblHeader/>
        </w:trPr>
        <w:tc>
          <w:tcPr>
            <w:tcW w:w="9526" w:type="dxa"/>
            <w:gridSpan w:val="4"/>
            <w:vAlign w:val="center"/>
          </w:tcPr>
          <w:p w14:paraId="18682D2D" w14:textId="2839DDA1" w:rsidR="00E5187A" w:rsidRPr="00A358C9" w:rsidRDefault="00E5187A" w:rsidP="00280DEE">
            <w:pPr>
              <w:jc w:val="left"/>
              <w:rPr>
                <w:i/>
              </w:rPr>
            </w:pPr>
            <w:r w:rsidRPr="00A358C9">
              <w:rPr>
                <w:i/>
              </w:rPr>
              <w:t xml:space="preserve">1. Select an example of a note encoded using </w:t>
            </w:r>
            <w:r w:rsidR="006B3BF3">
              <w:rPr>
                <w:i/>
              </w:rPr>
              <w:t>text</w:t>
            </w:r>
            <w:r w:rsidR="006B3BF3" w:rsidRPr="00A358C9">
              <w:rPr>
                <w:i/>
              </w:rPr>
              <w:t xml:space="preserve"> </w:t>
            </w:r>
            <w:r w:rsidRPr="00A358C9">
              <w:rPr>
                <w:i/>
              </w:rPr>
              <w:t xml:space="preserve">(text description) (caution area at approximately 32°34.74’S </w:t>
            </w:r>
            <w:r>
              <w:rPr>
                <w:i/>
              </w:rPr>
              <w:t xml:space="preserve"> </w:t>
            </w:r>
            <w:r w:rsidRPr="00A358C9">
              <w:rPr>
                <w:i/>
              </w:rPr>
              <w:t>061°08.92’E);</w:t>
            </w:r>
          </w:p>
          <w:p w14:paraId="6F99C3B4" w14:textId="77777777" w:rsidR="00E5187A" w:rsidRPr="00A358C9" w:rsidRDefault="00E5187A" w:rsidP="00280DEE">
            <w:pPr>
              <w:rPr>
                <w:i/>
              </w:rPr>
            </w:pPr>
            <w:r w:rsidRPr="00A358C9">
              <w:rPr>
                <w:i/>
              </w:rPr>
              <w:t>2. Repeat step 1 for different light conditions (DAY, DUSK, NIGHT).</w:t>
            </w:r>
          </w:p>
        </w:tc>
      </w:tr>
      <w:tr w:rsidR="00E5187A" w:rsidRPr="004065B1" w14:paraId="013D2668" w14:textId="77777777" w:rsidTr="00357E05">
        <w:trPr>
          <w:tblHeader/>
        </w:trPr>
        <w:tc>
          <w:tcPr>
            <w:tcW w:w="9526" w:type="dxa"/>
            <w:gridSpan w:val="4"/>
            <w:shd w:val="clear" w:color="auto" w:fill="CCFFCC"/>
            <w:vAlign w:val="center"/>
          </w:tcPr>
          <w:p w14:paraId="069E4802" w14:textId="77777777" w:rsidR="00E5187A" w:rsidRPr="004065B1" w:rsidRDefault="00E5187A" w:rsidP="00280DEE">
            <w:r w:rsidRPr="000A066E">
              <w:rPr>
                <w:b/>
              </w:rPr>
              <w:t>Results</w:t>
            </w:r>
          </w:p>
        </w:tc>
      </w:tr>
      <w:tr w:rsidR="00E5187A" w:rsidRPr="00A358C9" w14:paraId="677C2B40" w14:textId="77777777" w:rsidTr="00280DEE">
        <w:trPr>
          <w:tblHeader/>
        </w:trPr>
        <w:tc>
          <w:tcPr>
            <w:tcW w:w="9526" w:type="dxa"/>
            <w:gridSpan w:val="4"/>
            <w:vAlign w:val="center"/>
          </w:tcPr>
          <w:p w14:paraId="4D81E8A1" w14:textId="4EF83CCF" w:rsidR="00E5187A" w:rsidRPr="00A358C9" w:rsidRDefault="00E5187A" w:rsidP="00E5187A">
            <w:pPr>
              <w:jc w:val="left"/>
              <w:rPr>
                <w:i/>
              </w:rPr>
            </w:pPr>
            <w:r w:rsidRPr="00A358C9">
              <w:rPr>
                <w:i/>
              </w:rPr>
              <w:t>1. The note must be displayed within the light level of the current display and in a way that it can be easily read, for example by displaying the note as it might appear on a paper chart (</w:t>
            </w:r>
            <w:r>
              <w:rPr>
                <w:i/>
              </w:rPr>
              <w:t>for example</w:t>
            </w:r>
            <w:r w:rsidRPr="00A358C9">
              <w:rPr>
                <w:i/>
              </w:rPr>
              <w:t xml:space="preserve"> content of </w:t>
            </w:r>
            <w:r w:rsidR="006B3BF3" w:rsidRPr="006B3BF3">
              <w:rPr>
                <w:i/>
              </w:rPr>
              <w:t>101AA00</w:t>
            </w:r>
            <w:r w:rsidRPr="00357E05">
              <w:rPr>
                <w:i/>
              </w:rPr>
              <w:t>IECTMP</w:t>
            </w:r>
            <w:r w:rsidRPr="00A358C9">
              <w:rPr>
                <w:i/>
              </w:rPr>
              <w:t>.TXT file as contained in the directory of loaded ENCs).</w:t>
            </w:r>
          </w:p>
          <w:p w14:paraId="0BC6349E" w14:textId="77777777" w:rsidR="00E5187A" w:rsidRDefault="00E5187A" w:rsidP="00E5187A">
            <w:pPr>
              <w:jc w:val="left"/>
              <w:rPr>
                <w:i/>
              </w:rPr>
            </w:pPr>
            <w:r w:rsidRPr="00A358C9">
              <w:rPr>
                <w:i/>
              </w:rPr>
              <w:t>2. The note must be displayed as appropriate for the selected light condition (DAY, DUSK, NIGHT).</w:t>
            </w:r>
          </w:p>
          <w:p w14:paraId="21B99454" w14:textId="4DDD59DB" w:rsidR="00E5187A" w:rsidRPr="00A358C9" w:rsidRDefault="00E5187A" w:rsidP="00E5187A">
            <w:pPr>
              <w:jc w:val="left"/>
              <w:rPr>
                <w:i/>
              </w:rPr>
            </w:pPr>
            <w:r>
              <w:rPr>
                <w:i/>
              </w:rPr>
              <w:t>3. The content of the note must commence at the location specified by the fileLocator reference, as shown in the image</w:t>
            </w:r>
          </w:p>
        </w:tc>
      </w:tr>
      <w:tr w:rsidR="00E5187A" w:rsidRPr="00A358C9" w14:paraId="1E5254B4" w14:textId="77777777" w:rsidTr="00280DEE">
        <w:trPr>
          <w:tblHeader/>
        </w:trPr>
        <w:tc>
          <w:tcPr>
            <w:tcW w:w="9526" w:type="dxa"/>
            <w:gridSpan w:val="4"/>
            <w:vAlign w:val="center"/>
          </w:tcPr>
          <w:p w14:paraId="22547D29" w14:textId="52C32DDE" w:rsidR="00E5187A" w:rsidRPr="00E5187A" w:rsidRDefault="00E5187A" w:rsidP="00E5187A">
            <w:pPr>
              <w:jc w:val="left"/>
              <w:rPr>
                <w:b/>
                <w:bCs/>
                <w:i/>
              </w:rPr>
            </w:pPr>
            <w:r>
              <w:rPr>
                <w:b/>
                <w:bCs/>
                <w:i/>
              </w:rPr>
              <w:t>IMG:  fileLocator attributes.</w:t>
            </w:r>
          </w:p>
        </w:tc>
      </w:tr>
    </w:tbl>
    <w:p w14:paraId="4055283E" w14:textId="77777777" w:rsidR="00E5187A" w:rsidRDefault="00E5187A">
      <w:pPr>
        <w:widowControl/>
        <w:spacing w:line="240" w:lineRule="auto"/>
        <w:jc w:val="left"/>
      </w:pPr>
    </w:p>
    <w:p w14:paraId="3801DA33" w14:textId="2F2F301A"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06347158" w:rsidR="00C0449F" w:rsidRPr="004065B1" w:rsidRDefault="00416AF5" w:rsidP="00273E6E">
            <w:r>
              <w:t>PictorialRepresentation</w:t>
            </w:r>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4EA28471"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C-11.6</w:t>
            </w:r>
          </w:p>
          <w:p w14:paraId="4E0CD3C7" w14:textId="2FF0E12D" w:rsidR="00C0449F" w:rsidRPr="004065B1" w:rsidRDefault="00C0449F" w:rsidP="00273E6E"/>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r w:rsidR="00416AF5">
              <w:rPr>
                <w:i/>
              </w:rPr>
              <w:t>FeatureInformation</w:t>
            </w:r>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the attribute pictorialRepresentation</w:t>
            </w:r>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r w:rsidR="00416AF5">
              <w:rPr>
                <w:i/>
              </w:rPr>
              <w:t>NauticalInformation</w:t>
            </w:r>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4238D9FF"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del w:id="1046" w:author="jonathan pritchard" w:date="2023-12-15T14:07:00Z">
              <w:r w:rsidR="0036728A" w:rsidDel="003B0268">
                <w:rPr>
                  <w:i/>
                </w:rPr>
                <w:delText>101AA00</w:delText>
              </w:r>
              <w:r w:rsidRPr="00A358C9" w:rsidDel="003B0268">
                <w:rPr>
                  <w:i/>
                </w:rPr>
                <w:delText>X0000</w:delText>
              </w:r>
            </w:del>
            <w:ins w:id="1047" w:author="jonathan pritchard" w:date="2023-12-15T14:07:00Z">
              <w:r w:rsidR="003B0268">
                <w:rPr>
                  <w:i/>
                </w:rPr>
                <w:t>10100AA_X0000</w:t>
              </w:r>
            </w:ins>
            <w:r w:rsidRPr="00A358C9">
              <w:rPr>
                <w:i/>
              </w:rPr>
              <w:t>.000, Day palette</w:t>
            </w:r>
            <w:r w:rsidR="004955AC">
              <w:rPr>
                <w:i/>
              </w:rPr>
              <w:t xml:space="preserve"> </w:t>
            </w:r>
            <w:r w:rsidR="004955AC">
              <w:rPr>
                <w:b/>
                <w:i/>
              </w:rPr>
              <w:t>tbd</w:t>
            </w:r>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1A0FF64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del w:id="1048" w:author="jonathan pritchard" w:date="2023-12-15T14:07:00Z">
              <w:r w:rsidR="0036728A" w:rsidDel="003B0268">
                <w:rPr>
                  <w:i/>
                </w:rPr>
                <w:delText>101AA00</w:delText>
              </w:r>
              <w:r w:rsidRPr="00A358C9" w:rsidDel="003B0268">
                <w:rPr>
                  <w:i/>
                </w:rPr>
                <w:delText>X0000</w:delText>
              </w:r>
            </w:del>
            <w:ins w:id="1049" w:author="jonathan pritchard" w:date="2023-12-15T14:07:00Z">
              <w:r w:rsidR="003B0268">
                <w:rPr>
                  <w:i/>
                </w:rPr>
                <w:t>10100AA_X0000</w:t>
              </w:r>
            </w:ins>
            <w:r w:rsidRPr="00A358C9">
              <w:rPr>
                <w:i/>
              </w:rPr>
              <w:t>.000, Dusk palette</w:t>
            </w:r>
            <w:r w:rsidR="004955AC">
              <w:rPr>
                <w:i/>
              </w:rPr>
              <w:t xml:space="preserve"> </w:t>
            </w:r>
            <w:r w:rsidR="004955AC">
              <w:rPr>
                <w:b/>
                <w:i/>
              </w:rPr>
              <w:t>tbd</w:t>
            </w:r>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71672E05"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del w:id="1050" w:author="jonathan pritchard" w:date="2023-12-15T14:07:00Z">
              <w:r w:rsidR="0036728A" w:rsidDel="003B0268">
                <w:rPr>
                  <w:i/>
                </w:rPr>
                <w:delText>101AA00</w:delText>
              </w:r>
              <w:r w:rsidRPr="00A358C9" w:rsidDel="003B0268">
                <w:rPr>
                  <w:i/>
                </w:rPr>
                <w:delText>X0000</w:delText>
              </w:r>
            </w:del>
            <w:ins w:id="1051" w:author="jonathan pritchard" w:date="2023-12-15T14:07:00Z">
              <w:r w:rsidR="003B0268">
                <w:rPr>
                  <w:i/>
                </w:rPr>
                <w:t>10100AA_X0000</w:t>
              </w:r>
            </w:ins>
            <w:r w:rsidRPr="00A358C9">
              <w:rPr>
                <w:i/>
              </w:rPr>
              <w:t>.000, Night palette</w:t>
            </w:r>
            <w:r w:rsidR="004955AC">
              <w:rPr>
                <w:b/>
                <w:i/>
              </w:rPr>
              <w:t xml:space="preserve"> tbd</w:t>
            </w:r>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1E5D732C"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del w:id="1052" w:author="jonathan pritchard" w:date="2023-12-15T14:07:00Z">
              <w:r w:rsidR="0036728A" w:rsidDel="003B0268">
                <w:rPr>
                  <w:i/>
                </w:rPr>
                <w:delText>101AA00</w:delText>
              </w:r>
              <w:r w:rsidRPr="00A358C9" w:rsidDel="003B0268">
                <w:rPr>
                  <w:i/>
                </w:rPr>
                <w:delText>X0000</w:delText>
              </w:r>
            </w:del>
            <w:ins w:id="1053" w:author="jonathan pritchard" w:date="2023-12-15T14:07:00Z">
              <w:r w:rsidR="003B0268">
                <w:rPr>
                  <w:i/>
                </w:rPr>
                <w:t>10100AA_X0000</w:t>
              </w:r>
            </w:ins>
            <w:r w:rsidRPr="00A358C9">
              <w:rPr>
                <w:i/>
              </w:rPr>
              <w:t>.000, Day palette</w:t>
            </w:r>
            <w:r w:rsidR="004955AC">
              <w:rPr>
                <w:b/>
                <w:i/>
              </w:rPr>
              <w:t xml:space="preserve"> tbd</w:t>
            </w:r>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1054" w:name="_Toc152748595"/>
      <w:r w:rsidR="00CF2F67">
        <w:lastRenderedPageBreak/>
        <w:t>Radar and Plotting Information</w:t>
      </w:r>
      <w:bookmarkEnd w:id="1054"/>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0B4227E4" w:rsidR="00CF2F67" w:rsidRPr="004065B1" w:rsidRDefault="00DC3BCA" w:rsidP="008A1BCC">
            <w:r>
              <w:t>RadarOverlay</w:t>
            </w:r>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259704AA"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C-9.2.2</w:t>
            </w:r>
          </w:p>
          <w:p w14:paraId="54E95B25" w14:textId="04011F43" w:rsidR="00CF2F67" w:rsidRPr="004065B1" w:rsidRDefault="00CF2F67" w:rsidP="008A1BCC"/>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3A19011E" w:rsidR="00CF2F67" w:rsidRPr="00A358C9" w:rsidRDefault="00E6163D" w:rsidP="000403E1">
            <w:pPr>
              <w:rPr>
                <w:i/>
              </w:rPr>
            </w:pPr>
            <w:r w:rsidRPr="00A358C9">
              <w:rPr>
                <w:i/>
              </w:rPr>
              <w:t xml:space="preserve">Display of Radar overlays </w:t>
            </w:r>
            <w:r w:rsidRPr="006B3BF3">
              <w:rPr>
                <w:i/>
              </w:rPr>
              <w:t xml:space="preserve">with </w:t>
            </w:r>
            <w:r w:rsidR="006B3BF3">
              <w:rPr>
                <w:i/>
              </w:rPr>
              <w:t>System Database</w:t>
            </w:r>
            <w:r w:rsidRPr="00A358C9">
              <w:rPr>
                <w:i/>
              </w:rPr>
              <w:t xml:space="preserve"> information</w:t>
            </w:r>
            <w:r w:rsidR="00416AF5">
              <w:rPr>
                <w:i/>
              </w:rPr>
              <w:t xml:space="preserve"> </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5F3DACF6" w:rsidR="00E6163D" w:rsidRPr="00A358C9" w:rsidRDefault="00E6163D" w:rsidP="00E6163D">
            <w:pPr>
              <w:rPr>
                <w:i/>
              </w:rPr>
            </w:pPr>
            <w:r w:rsidRPr="00A358C9">
              <w:rPr>
                <w:i/>
              </w:rPr>
              <w:t xml:space="preserve">Load </w:t>
            </w:r>
            <w:r w:rsidR="0036728A">
              <w:rPr>
                <w:i/>
              </w:rPr>
              <w:t xml:space="preserve">exchange set </w:t>
            </w:r>
            <w:r w:rsidR="0036728A">
              <w:rPr>
                <w:b/>
                <w:bCs/>
                <w:i/>
              </w:rPr>
              <w:t xml:space="preserve">PowerUp </w:t>
            </w:r>
          </w:p>
          <w:p w14:paraId="16E9D8C0" w14:textId="43AE26C0" w:rsidR="00E6163D" w:rsidRPr="00A358C9" w:rsidRDefault="00E6163D" w:rsidP="00E6163D">
            <w:pPr>
              <w:rPr>
                <w:i/>
              </w:rPr>
            </w:pPr>
            <w:r w:rsidRPr="00A358C9">
              <w:rPr>
                <w:i/>
              </w:rPr>
              <w:t xml:space="preserve">Display cell </w:t>
            </w:r>
            <w:del w:id="1055" w:author="jonathan pritchard" w:date="2023-12-15T14:09:00Z">
              <w:r w:rsidR="0036728A" w:rsidDel="003B0268">
                <w:rPr>
                  <w:i/>
                </w:rPr>
                <w:delText>101AA00X</w:delText>
              </w:r>
              <w:r w:rsidRPr="00A358C9" w:rsidDel="003B0268">
                <w:rPr>
                  <w:i/>
                </w:rPr>
                <w:delText>01NE</w:delText>
              </w:r>
            </w:del>
            <w:ins w:id="1056" w:author="jonathan pritchard" w:date="2023-12-15T14:09:00Z">
              <w:r w:rsidR="003B0268">
                <w:rPr>
                  <w:i/>
                </w:rPr>
                <w:t>10100AA_X01NE</w:t>
              </w:r>
            </w:ins>
            <w:r w:rsidRPr="00A358C9">
              <w:rPr>
                <w:i/>
              </w:rPr>
              <w:t xml:space="preserve"> at 3 NM range scale</w:t>
            </w:r>
          </w:p>
          <w:p w14:paraId="242CEE9B" w14:textId="469E4689"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Contour </w:t>
            </w:r>
            <w:r w:rsidR="00523203" w:rsidRPr="00E012C8">
              <w:rPr>
                <w:i/>
              </w:rPr>
              <w:t>value to</w:t>
            </w:r>
            <w:r w:rsidR="002B39B2" w:rsidRPr="00E012C8">
              <w:rPr>
                <w:i/>
              </w:rPr>
              <w:t xml:space="preserve"> </w:t>
            </w:r>
            <w:r w:rsidRPr="00E012C8">
              <w:rPr>
                <w:i/>
              </w:rPr>
              <w:t xml:space="preserve">8 </w:t>
            </w:r>
            <w:r w:rsidR="00E66884" w:rsidRPr="00E012C8">
              <w:rPr>
                <w:i/>
              </w:rPr>
              <w:t>m</w:t>
            </w:r>
          </w:p>
          <w:p w14:paraId="6ACA7444" w14:textId="5B13BB7D"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Depth </w:t>
            </w:r>
            <w:r w:rsidR="00523203" w:rsidRPr="00E012C8">
              <w:rPr>
                <w:i/>
              </w:rPr>
              <w:t>value to</w:t>
            </w:r>
            <w:r w:rsidR="002B39B2" w:rsidRPr="00E012C8">
              <w:rPr>
                <w:i/>
              </w:rPr>
              <w:t xml:space="preserve"> </w:t>
            </w:r>
            <w:r w:rsidRPr="00E012C8">
              <w:rPr>
                <w:i/>
              </w:rPr>
              <w:t xml:space="preserve">8 </w:t>
            </w:r>
            <w:r w:rsidR="00E66884" w:rsidRPr="00E012C8">
              <w:rPr>
                <w:i/>
              </w:rPr>
              <w:t>m</w:t>
            </w:r>
          </w:p>
          <w:p w14:paraId="73DB4B3D" w14:textId="77777777" w:rsidR="00E6163D" w:rsidRPr="00E012C8" w:rsidRDefault="00E6163D">
            <w:pPr>
              <w:pStyle w:val="ListParagraph"/>
              <w:numPr>
                <w:ilvl w:val="0"/>
                <w:numId w:val="32"/>
              </w:numPr>
              <w:rPr>
                <w:i/>
              </w:rPr>
            </w:pPr>
            <w:r w:rsidRPr="00E012C8">
              <w:rPr>
                <w:i/>
              </w:rPr>
              <w:t>Select Plain Boundaries</w:t>
            </w:r>
          </w:p>
          <w:p w14:paraId="3EE24AC9" w14:textId="77777777" w:rsidR="00CF2F67" w:rsidRPr="00E012C8" w:rsidRDefault="00E6163D">
            <w:pPr>
              <w:pStyle w:val="ListParagraph"/>
              <w:numPr>
                <w:ilvl w:val="0"/>
                <w:numId w:val="32"/>
              </w:numPr>
              <w:rPr>
                <w:i/>
              </w:rPr>
            </w:pPr>
            <w:r w:rsidRPr="00E012C8">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pPr>
              <w:numPr>
                <w:ilvl w:val="0"/>
                <w:numId w:val="13"/>
              </w:numPr>
              <w:rPr>
                <w:i/>
              </w:rPr>
            </w:pPr>
            <w:r w:rsidRPr="00A358C9">
              <w:rPr>
                <w:i/>
              </w:rPr>
              <w:t>Radar image overlay</w:t>
            </w:r>
          </w:p>
          <w:p w14:paraId="153DD4DF" w14:textId="77777777" w:rsidR="00E6163D" w:rsidRPr="00A358C9" w:rsidRDefault="00E6163D">
            <w:pPr>
              <w:numPr>
                <w:ilvl w:val="0"/>
                <w:numId w:val="13"/>
              </w:numPr>
              <w:rPr>
                <w:i/>
              </w:rPr>
            </w:pPr>
            <w:r w:rsidRPr="00A358C9">
              <w:rPr>
                <w:i/>
              </w:rPr>
              <w:t>Radar tracked target information</w:t>
            </w:r>
          </w:p>
          <w:p w14:paraId="001C34D9" w14:textId="77777777" w:rsidR="00CF2F67" w:rsidRPr="00A358C9" w:rsidRDefault="00E6163D">
            <w:pPr>
              <w:numPr>
                <w:ilvl w:val="0"/>
                <w:numId w:val="13"/>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53384DAC" w:rsidR="00CF2F67" w:rsidRPr="00A358C9" w:rsidRDefault="00E6163D" w:rsidP="00E6163D">
            <w:pPr>
              <w:jc w:val="left"/>
              <w:rPr>
                <w:i/>
              </w:rPr>
            </w:pPr>
            <w:r w:rsidRPr="00A358C9">
              <w:rPr>
                <w:i/>
              </w:rPr>
              <w:t xml:space="preserve">Confirm by observation that </w:t>
            </w:r>
            <w:r w:rsidRPr="006B3BF3">
              <w:rPr>
                <w:i/>
              </w:rPr>
              <w:t xml:space="preserve">same </w:t>
            </w:r>
            <w:r w:rsidR="006B3BF3">
              <w:rPr>
                <w:i/>
              </w:rPr>
              <w:t>System Database</w:t>
            </w:r>
            <w:r w:rsidR="006B3BF3" w:rsidRPr="00A358C9">
              <w:rPr>
                <w:i/>
              </w:rPr>
              <w:t xml:space="preserve"> </w:t>
            </w:r>
            <w:r w:rsidR="002E1A67" w:rsidRPr="006B3BF3">
              <w:rPr>
                <w:i/>
              </w:rPr>
              <w:t>feature</w:t>
            </w:r>
            <w:r w:rsidR="002B39B2" w:rsidRPr="006B3BF3">
              <w:rPr>
                <w:i/>
              </w:rPr>
              <w:t>s</w:t>
            </w:r>
            <w:r w:rsidRPr="006B3BF3">
              <w:rPr>
                <w:i/>
              </w:rPr>
              <w:t xml:space="preserve"> are under or over radar echoes as in the example pictures.  Note that some examples contain intentionally a lot of</w:t>
            </w:r>
            <w:r w:rsidR="002B39B2" w:rsidRPr="006B3BF3">
              <w:rPr>
                <w:i/>
              </w:rPr>
              <w:t xml:space="preserve"> </w:t>
            </w:r>
            <w:r w:rsidRPr="006B3BF3">
              <w:rPr>
                <w:i/>
              </w:rPr>
              <w:t xml:space="preserve">radar echo noise in order to give many examples of the </w:t>
            </w:r>
            <w:r w:rsidR="006B3BF3">
              <w:rPr>
                <w:i/>
              </w:rPr>
              <w:t>System Database</w:t>
            </w:r>
            <w:r w:rsidR="006B3BF3" w:rsidRPr="00A358C9">
              <w:rPr>
                <w:i/>
              </w:rPr>
              <w:t xml:space="preserve"> </w:t>
            </w:r>
            <w:r w:rsidR="002E1A67" w:rsidRPr="006B3BF3">
              <w:rPr>
                <w:i/>
              </w:rPr>
              <w:t>feature</w:t>
            </w:r>
            <w:r w:rsidRPr="006B3BF3">
              <w:rPr>
                <w:i/>
              </w:rPr>
              <w:t>s</w:t>
            </w:r>
            <w:r w:rsidRPr="00A358C9">
              <w:rPr>
                <w:i/>
              </w:rPr>
              <w:t xml:space="preserve">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eastAsia="en-GB"/>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6E60BA7A" w14:textId="0FDED6B4" w:rsidR="004955AC" w:rsidRPr="00A44E51" w:rsidRDefault="00E6163D" w:rsidP="004955AC">
            <w:pPr>
              <w:jc w:val="left"/>
              <w:rPr>
                <w:b/>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b/>
                <w:i/>
              </w:rPr>
              <w:t xml:space="preserve"> tbd</w:t>
            </w:r>
          </w:p>
          <w:p w14:paraId="4207F6EC" w14:textId="22112E1B" w:rsidR="00E6163D" w:rsidRPr="00A358C9" w:rsidRDefault="00E6163D" w:rsidP="00E6163D">
            <w:pPr>
              <w:jc w:val="left"/>
              <w:rPr>
                <w:i/>
              </w:rPr>
            </w:pP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lastRenderedPageBreak/>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r w:rsidR="004955AC">
              <w:rPr>
                <w:b/>
                <w:i/>
              </w:rPr>
              <w:t>tbd</w:t>
            </w:r>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r w:rsidR="004955AC">
              <w:rPr>
                <w:b/>
                <w:i/>
              </w:rPr>
              <w:t>tbd</w:t>
            </w:r>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r w:rsidR="004955AC">
              <w:rPr>
                <w:b/>
                <w:i/>
              </w:rPr>
              <w:t>tbd</w:t>
            </w:r>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r w:rsidR="004955AC">
              <w:rPr>
                <w:b/>
                <w:i/>
              </w:rPr>
              <w:t>tbd</w:t>
            </w:r>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2B3F0B14"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r w:rsidR="004955AC">
              <w:rPr>
                <w:b/>
                <w:i/>
              </w:rPr>
              <w:t>tbd</w:t>
            </w:r>
          </w:p>
          <w:p w14:paraId="72D54372" w14:textId="6F9C35C6" w:rsidR="00E6163D" w:rsidRPr="00A358C9"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057" w:name="_Toc152748596"/>
      <w:r w:rsidR="00CF2F67" w:rsidRPr="001752C8">
        <w:lastRenderedPageBreak/>
        <w:t>Accuracy</w:t>
      </w:r>
      <w:bookmarkEnd w:id="1057"/>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r w:rsidR="00375CA4">
        <w:rPr>
          <w:lang w:val="en-US"/>
        </w:rPr>
        <w:t>metres</w:t>
      </w:r>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11223D7B" w:rsidR="003C560C" w:rsidRDefault="007C7CDE" w:rsidP="008A1BCC">
            <w:r>
              <w:t>Accuracy1</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r w:rsidR="0036728A">
              <w:rPr>
                <w:b/>
                <w:bCs/>
                <w:i/>
              </w:rPr>
              <w:t xml:space="preserve">PowerUp </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51F779F6" w:rsidR="003C560C" w:rsidRDefault="007C7CDE" w:rsidP="003C560C">
            <w:r>
              <w:t>Accuracy2</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r w:rsidRPr="00A358C9">
              <w:rPr>
                <w:i/>
              </w:rPr>
              <w:t xml:space="preserve">Castlerigg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Bearing from Viking 49/27-B to Castlerigg Light is 306.172 degrees</w:t>
            </w:r>
          </w:p>
          <w:p w14:paraId="66E2C49F" w14:textId="69BDA5C9" w:rsidR="00273E6E" w:rsidRPr="00A358C9" w:rsidRDefault="000403E1" w:rsidP="00273E6E">
            <w:pPr>
              <w:jc w:val="left"/>
              <w:rPr>
                <w:i/>
              </w:rPr>
            </w:pPr>
            <w:r w:rsidRPr="000403E1">
              <w:rPr>
                <w:i/>
              </w:rPr>
              <w:t>Bearing from Castlerigg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4A5F3E66" w14:textId="2F2D04E1" w:rsidR="007C7CDE" w:rsidRDefault="007C7CDE" w:rsidP="00ED668D">
            <w:r>
              <w:t>Accuracy2</w:t>
            </w:r>
          </w:p>
          <w:p w14:paraId="2A73AD24" w14:textId="0A2862B4"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37A01482" w:rsidR="003C560C" w:rsidRPr="004065B1" w:rsidRDefault="007C7CDE" w:rsidP="00ED668D">
            <w:r>
              <w:t>Accuracy3</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0875C325" w:rsidR="003C560C" w:rsidRPr="004065B1" w:rsidRDefault="007C7CDE" w:rsidP="00ED668D">
            <w:r>
              <w:t>Accuracy4</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r w:rsidRPr="00544135">
              <w:rPr>
                <w:i/>
              </w:rPr>
              <w:t xml:space="preserve">Castlerigg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3B740762" w:rsidR="00252F5C" w:rsidRPr="004065B1" w:rsidRDefault="007C7CDE" w:rsidP="002164D3">
            <w:pPr>
              <w:keepNext/>
              <w:keepLines/>
            </w:pPr>
            <w:r>
              <w:t>Accuracy5</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44452058" w:rsidR="00BA33C2" w:rsidRPr="004065B1" w:rsidRDefault="007C7CDE" w:rsidP="008A1BCC">
            <w:r>
              <w:t>Accuracy6</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r>
              <w:rPr>
                <w:b/>
                <w:bCs/>
                <w:i/>
              </w:rPr>
              <w:t xml:space="preserve">PowerUp </w:t>
            </w:r>
          </w:p>
        </w:tc>
      </w:tr>
      <w:tr w:rsidR="007C7CDE" w14:paraId="2204E8B9" w14:textId="77777777" w:rsidTr="008A1BCC">
        <w:trPr>
          <w:tblHeader/>
        </w:trPr>
        <w:tc>
          <w:tcPr>
            <w:tcW w:w="9526" w:type="dxa"/>
            <w:gridSpan w:val="4"/>
            <w:shd w:val="clear" w:color="auto" w:fill="CCFFCC"/>
            <w:vAlign w:val="center"/>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8A1BCC">
        <w:trPr>
          <w:tblHeader/>
        </w:trPr>
        <w:tc>
          <w:tcPr>
            <w:tcW w:w="9526" w:type="dxa"/>
            <w:gridSpan w:val="4"/>
            <w:shd w:val="clear" w:color="auto" w:fill="CCFFCC"/>
            <w:vAlign w:val="center"/>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1BDE3789" w:rsidR="00252F5C" w:rsidRPr="004065B1" w:rsidRDefault="007C7CDE" w:rsidP="00273E6E">
            <w:r>
              <w:t>Accuracy7</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r w:rsidRPr="00544135">
              <w:rPr>
                <w:i/>
              </w:rPr>
              <w:t xml:space="preserve">Castlerigg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Bearing from Viking 49/27-B to Castlerigg Light is 306.258 degrees</w:t>
            </w:r>
          </w:p>
          <w:p w14:paraId="16D0F2FB" w14:textId="42FD66B0" w:rsidR="00252F5C" w:rsidRPr="00544135" w:rsidRDefault="000403E1" w:rsidP="00252F5C">
            <w:pPr>
              <w:jc w:val="left"/>
              <w:rPr>
                <w:i/>
              </w:rPr>
            </w:pPr>
            <w:r w:rsidRPr="000403E1">
              <w:rPr>
                <w:i/>
              </w:rPr>
              <w:t>Bearing from Castlerigg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lastRenderedPageBreak/>
              <w:t>Test Reference</w:t>
            </w:r>
          </w:p>
        </w:tc>
        <w:tc>
          <w:tcPr>
            <w:tcW w:w="2381" w:type="dxa"/>
            <w:shd w:val="clear" w:color="auto" w:fill="CCFFCC"/>
            <w:vAlign w:val="center"/>
          </w:tcPr>
          <w:p w14:paraId="07ABD8B8" w14:textId="5E2CDE7D" w:rsidR="00252F5C" w:rsidRPr="004065B1" w:rsidRDefault="007C7CDE" w:rsidP="00273E6E">
            <w:r>
              <w:t>Accuracy8</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r>
        <w:rPr>
          <w:lang w:val="en-US"/>
        </w:rPr>
        <w:t>Geodesics</w:t>
      </w:r>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5349C5CC" w:rsidR="00BA33C2" w:rsidRPr="004065B1" w:rsidRDefault="00BA33C2" w:rsidP="008A1BCC">
            <w:r w:rsidRPr="000A066E">
              <w:rPr>
                <w:b/>
              </w:rPr>
              <w:t>Test Reference</w:t>
            </w:r>
          </w:p>
        </w:tc>
        <w:tc>
          <w:tcPr>
            <w:tcW w:w="2381" w:type="dxa"/>
            <w:shd w:val="clear" w:color="auto" w:fill="CCFFCC"/>
            <w:vAlign w:val="center"/>
          </w:tcPr>
          <w:p w14:paraId="2395DF77" w14:textId="5DD66709" w:rsidR="00BA33C2" w:rsidRPr="004065B1" w:rsidRDefault="007C7CDE" w:rsidP="008A1BCC">
            <w:r>
              <w:t>Accuracy9</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6095E057" w:rsidR="000A3AC3" w:rsidRPr="004065B1" w:rsidRDefault="007C7CDE" w:rsidP="00273E6E">
            <w:r>
              <w:t>Accuracy10</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lastRenderedPageBreak/>
              <w:t>Test Reference</w:t>
            </w:r>
          </w:p>
        </w:tc>
        <w:tc>
          <w:tcPr>
            <w:tcW w:w="2381" w:type="dxa"/>
            <w:shd w:val="clear" w:color="auto" w:fill="CCFFCC"/>
            <w:vAlign w:val="center"/>
          </w:tcPr>
          <w:p w14:paraId="5EF6BCB1" w14:textId="6C91010B" w:rsidR="000A3AC3" w:rsidRPr="004065B1" w:rsidRDefault="007C7CDE" w:rsidP="00273E6E">
            <w:r>
              <w:t>Accuracy11</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228B3C5A" w:rsidR="00BA33C2" w:rsidRPr="004065B1" w:rsidRDefault="007C7CDE" w:rsidP="008A1BCC">
            <w:r>
              <w:t>Accuracy12</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06E483AF" w:rsidR="000A3AC3" w:rsidRPr="004065B1" w:rsidRDefault="007C7CDE" w:rsidP="00273E6E">
            <w:r>
              <w:t>Accuracy13</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5B9F59E4" w:rsidR="000A3AC3" w:rsidRPr="004065B1" w:rsidRDefault="000A3AC3" w:rsidP="00273E6E">
            <w:r w:rsidRPr="000A066E">
              <w:rPr>
                <w:b/>
              </w:rPr>
              <w:t>Test Reference</w:t>
            </w:r>
          </w:p>
        </w:tc>
        <w:tc>
          <w:tcPr>
            <w:tcW w:w="2381" w:type="dxa"/>
            <w:shd w:val="clear" w:color="auto" w:fill="CCFFCC"/>
            <w:vAlign w:val="center"/>
          </w:tcPr>
          <w:p w14:paraId="51DE39DC" w14:textId="21E2D2EA" w:rsidR="000A3AC3" w:rsidRPr="004065B1" w:rsidRDefault="007C7CDE" w:rsidP="00273E6E">
            <w:r>
              <w:t>Accuracy1</w:t>
            </w:r>
            <w:r w:rsidR="000A3AC3">
              <w:t>4</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C531C6" w14:textId="67D9164F" w:rsidR="00D47800" w:rsidRPr="007E2CFE" w:rsidRDefault="00D47800" w:rsidP="00D47800">
      <w:pPr>
        <w:pStyle w:val="Heading3"/>
      </w:pPr>
      <w:r>
        <w:lastRenderedPageBreak/>
        <w:t>Plotting of Geodesics in ENC 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47800" w14:paraId="43D6CF99" w14:textId="77777777" w:rsidTr="00357E05">
        <w:trPr>
          <w:trHeight w:val="454"/>
          <w:tblHeader/>
        </w:trPr>
        <w:tc>
          <w:tcPr>
            <w:tcW w:w="2381" w:type="dxa"/>
            <w:shd w:val="clear" w:color="auto" w:fill="CCFFCC"/>
            <w:vAlign w:val="center"/>
          </w:tcPr>
          <w:p w14:paraId="0113468F" w14:textId="77777777" w:rsidR="00D47800" w:rsidRPr="004065B1" w:rsidRDefault="00D47800" w:rsidP="00280DEE">
            <w:r w:rsidRPr="000A066E">
              <w:rPr>
                <w:b/>
              </w:rPr>
              <w:t>Test Reference</w:t>
            </w:r>
          </w:p>
        </w:tc>
        <w:tc>
          <w:tcPr>
            <w:tcW w:w="2381" w:type="dxa"/>
            <w:shd w:val="clear" w:color="auto" w:fill="CCFFCC"/>
            <w:vAlign w:val="center"/>
          </w:tcPr>
          <w:p w14:paraId="5B869651" w14:textId="6F92ACCE" w:rsidR="00D47800" w:rsidRPr="004065B1" w:rsidRDefault="00D47800" w:rsidP="00280DEE">
            <w:r>
              <w:t>GeodesicPlotting</w:t>
            </w:r>
          </w:p>
        </w:tc>
        <w:tc>
          <w:tcPr>
            <w:tcW w:w="2382" w:type="dxa"/>
            <w:shd w:val="clear" w:color="auto" w:fill="CCFFCC"/>
            <w:vAlign w:val="center"/>
          </w:tcPr>
          <w:p w14:paraId="55418E5F" w14:textId="77777777" w:rsidR="00D47800" w:rsidRPr="004065B1" w:rsidRDefault="00D47800" w:rsidP="00280DEE">
            <w:r w:rsidRPr="000A066E">
              <w:rPr>
                <w:b/>
              </w:rPr>
              <w:t>IHO Reference</w:t>
            </w:r>
          </w:p>
        </w:tc>
        <w:tc>
          <w:tcPr>
            <w:tcW w:w="2382" w:type="dxa"/>
            <w:shd w:val="clear" w:color="auto" w:fill="CCFFCC"/>
            <w:vAlign w:val="center"/>
          </w:tcPr>
          <w:p w14:paraId="4EFFBBDC" w14:textId="77777777" w:rsidR="00D47800" w:rsidRPr="004065B1" w:rsidRDefault="00D47800" w:rsidP="00280DEE">
            <w:r>
              <w:t>(</w:t>
            </w:r>
            <w:r w:rsidRPr="00413780">
              <w:t>S-</w:t>
            </w:r>
            <w:r>
              <w:t>100</w:t>
            </w:r>
            <w:r w:rsidRPr="00413780">
              <w:t xml:space="preserve"> Part </w:t>
            </w:r>
            <w:r>
              <w:t>9/</w:t>
            </w:r>
            <w:r w:rsidRPr="00413780">
              <w:t>S-</w:t>
            </w:r>
            <w:r>
              <w:t>98</w:t>
            </w:r>
            <w:r w:rsidRPr="00413780">
              <w:t>)</w:t>
            </w:r>
          </w:p>
        </w:tc>
      </w:tr>
      <w:tr w:rsidR="00D47800" w14:paraId="10B4C355" w14:textId="77777777" w:rsidTr="00357E05">
        <w:trPr>
          <w:tblHeader/>
        </w:trPr>
        <w:tc>
          <w:tcPr>
            <w:tcW w:w="9526" w:type="dxa"/>
            <w:gridSpan w:val="4"/>
            <w:shd w:val="clear" w:color="auto" w:fill="CCFFCC"/>
            <w:vAlign w:val="center"/>
          </w:tcPr>
          <w:p w14:paraId="22E6F0E8" w14:textId="77777777" w:rsidR="00D47800" w:rsidRDefault="00D47800" w:rsidP="00280DEE">
            <w:r w:rsidRPr="000A066E">
              <w:rPr>
                <w:b/>
              </w:rPr>
              <w:t>Test description</w:t>
            </w:r>
          </w:p>
        </w:tc>
      </w:tr>
      <w:tr w:rsidR="00D47800" w14:paraId="4C7CB5F5" w14:textId="77777777" w:rsidTr="00280DEE">
        <w:trPr>
          <w:tblHeader/>
        </w:trPr>
        <w:tc>
          <w:tcPr>
            <w:tcW w:w="9526" w:type="dxa"/>
            <w:gridSpan w:val="4"/>
            <w:vAlign w:val="center"/>
          </w:tcPr>
          <w:p w14:paraId="01B65F90" w14:textId="69082BAE" w:rsidR="00D47800" w:rsidRPr="00D47800" w:rsidRDefault="00D47800" w:rsidP="00D47800">
            <w:pPr>
              <w:rPr>
                <w:i/>
              </w:rPr>
            </w:pPr>
            <w:r>
              <w:rPr>
                <w:i/>
              </w:rPr>
              <w:t>This test is designed to verify the ECDIS is able to plot geodesic curves contained within S-101 ENCs.</w:t>
            </w:r>
          </w:p>
        </w:tc>
      </w:tr>
      <w:tr w:rsidR="00D47800" w14:paraId="03C600E1" w14:textId="77777777" w:rsidTr="00357E05">
        <w:trPr>
          <w:tblHeader/>
        </w:trPr>
        <w:tc>
          <w:tcPr>
            <w:tcW w:w="9526" w:type="dxa"/>
            <w:gridSpan w:val="4"/>
            <w:shd w:val="clear" w:color="auto" w:fill="CCFFCC"/>
            <w:vAlign w:val="center"/>
          </w:tcPr>
          <w:p w14:paraId="675D5D02" w14:textId="77777777" w:rsidR="00D47800" w:rsidRPr="004065B1" w:rsidRDefault="00D47800" w:rsidP="00280DEE">
            <w:r w:rsidRPr="000A066E">
              <w:rPr>
                <w:b/>
              </w:rPr>
              <w:t>Setup</w:t>
            </w:r>
          </w:p>
        </w:tc>
      </w:tr>
      <w:tr w:rsidR="00D47800" w14:paraId="26129152" w14:textId="77777777" w:rsidTr="00280DEE">
        <w:trPr>
          <w:tblHeader/>
        </w:trPr>
        <w:tc>
          <w:tcPr>
            <w:tcW w:w="9526" w:type="dxa"/>
            <w:gridSpan w:val="4"/>
            <w:vAlign w:val="center"/>
          </w:tcPr>
          <w:p w14:paraId="46939045" w14:textId="66780931" w:rsidR="00D47800" w:rsidRPr="00EF287F" w:rsidRDefault="00D47800" w:rsidP="00280DEE">
            <w:pPr>
              <w:jc w:val="left"/>
              <w:rPr>
                <w:i/>
              </w:rPr>
            </w:pPr>
            <w:r>
              <w:rPr>
                <w:i/>
              </w:rPr>
              <w:t xml:space="preserve">Load exchange set </w:t>
            </w:r>
            <w:r w:rsidRPr="007C7CDE">
              <w:rPr>
                <w:b/>
                <w:bCs/>
                <w:i/>
              </w:rPr>
              <w:t>GeodesicPlotting</w:t>
            </w:r>
          </w:p>
        </w:tc>
      </w:tr>
      <w:tr w:rsidR="00D47800" w14:paraId="724E1961" w14:textId="77777777" w:rsidTr="00357E05">
        <w:trPr>
          <w:tblHeader/>
        </w:trPr>
        <w:tc>
          <w:tcPr>
            <w:tcW w:w="9526" w:type="dxa"/>
            <w:gridSpan w:val="4"/>
            <w:shd w:val="clear" w:color="auto" w:fill="CCFFCC"/>
            <w:vAlign w:val="center"/>
          </w:tcPr>
          <w:p w14:paraId="315DB0A3" w14:textId="77777777" w:rsidR="00D47800" w:rsidRPr="004065B1" w:rsidRDefault="00D47800" w:rsidP="00280DEE">
            <w:r w:rsidRPr="000A066E">
              <w:rPr>
                <w:b/>
              </w:rPr>
              <w:t>Action</w:t>
            </w:r>
          </w:p>
        </w:tc>
      </w:tr>
      <w:tr w:rsidR="00D47800" w14:paraId="3ED590C9" w14:textId="77777777" w:rsidTr="00280DEE">
        <w:trPr>
          <w:tblHeader/>
        </w:trPr>
        <w:tc>
          <w:tcPr>
            <w:tcW w:w="9526" w:type="dxa"/>
            <w:gridSpan w:val="4"/>
            <w:vAlign w:val="center"/>
          </w:tcPr>
          <w:p w14:paraId="1B3AEE52" w14:textId="5B0BD2D5" w:rsidR="00D47800" w:rsidRPr="00EF287F" w:rsidRDefault="00D47800" w:rsidP="00280DEE">
            <w:pPr>
              <w:rPr>
                <w:i/>
              </w:rPr>
            </w:pPr>
            <w:r>
              <w:rPr>
                <w:i/>
              </w:rPr>
              <w:t>Navigate to position XX, YY, NN.</w:t>
            </w:r>
          </w:p>
        </w:tc>
      </w:tr>
      <w:tr w:rsidR="00D47800" w14:paraId="4DA03A2F" w14:textId="77777777" w:rsidTr="00357E05">
        <w:trPr>
          <w:tblHeader/>
        </w:trPr>
        <w:tc>
          <w:tcPr>
            <w:tcW w:w="9526" w:type="dxa"/>
            <w:gridSpan w:val="4"/>
            <w:shd w:val="clear" w:color="auto" w:fill="CCFFCC"/>
            <w:vAlign w:val="center"/>
          </w:tcPr>
          <w:p w14:paraId="2220566C" w14:textId="77777777" w:rsidR="00D47800" w:rsidRPr="004065B1" w:rsidRDefault="00D47800" w:rsidP="00280DEE">
            <w:r w:rsidRPr="000A066E">
              <w:rPr>
                <w:b/>
              </w:rPr>
              <w:t>Results</w:t>
            </w:r>
          </w:p>
        </w:tc>
      </w:tr>
      <w:tr w:rsidR="00D47800" w14:paraId="6C24C1AF" w14:textId="77777777" w:rsidTr="00280DEE">
        <w:trPr>
          <w:tblHeader/>
        </w:trPr>
        <w:tc>
          <w:tcPr>
            <w:tcW w:w="9526" w:type="dxa"/>
            <w:gridSpan w:val="4"/>
            <w:vAlign w:val="center"/>
          </w:tcPr>
          <w:p w14:paraId="55FA4DE3" w14:textId="77777777" w:rsidR="00D47800" w:rsidRDefault="00D47800" w:rsidP="00D47800">
            <w:pPr>
              <w:jc w:val="left"/>
              <w:rPr>
                <w:rFonts w:cs="Arial"/>
                <w:i/>
                <w:iCs/>
                <w:position w:val="-1"/>
                <w:lang w:val="en-US"/>
              </w:rPr>
            </w:pPr>
          </w:p>
          <w:p w14:paraId="1AE951FE" w14:textId="03FB2D02" w:rsidR="00D47800" w:rsidRDefault="00D47800" w:rsidP="00D47800">
            <w:pPr>
              <w:jc w:val="left"/>
              <w:rPr>
                <w:rFonts w:cs="Arial"/>
                <w:i/>
                <w:iCs/>
                <w:position w:val="-1"/>
                <w:lang w:val="en-US"/>
              </w:rPr>
            </w:pPr>
            <w:r>
              <w:rPr>
                <w:rFonts w:cs="Arial"/>
                <w:i/>
                <w:iCs/>
                <w:position w:val="-1"/>
                <w:lang w:val="en-US"/>
              </w:rPr>
              <w:t>Verify the islet lies between the rhumb line segment (north) and geodesic line segment (south)</w:t>
            </w:r>
          </w:p>
          <w:p w14:paraId="3C9646BE" w14:textId="37C85172" w:rsidR="00D47800" w:rsidRPr="00D47800" w:rsidRDefault="00D47800" w:rsidP="00D47800">
            <w:pPr>
              <w:jc w:val="left"/>
              <w:rPr>
                <w:rFonts w:cs="Arial"/>
                <w:i/>
                <w:iCs/>
                <w:position w:val="-1"/>
                <w:lang w:val="en-US"/>
              </w:rPr>
            </w:pPr>
          </w:p>
        </w:tc>
      </w:tr>
    </w:tbl>
    <w:p w14:paraId="05AF9B5E" w14:textId="77777777" w:rsidR="00D47800" w:rsidRDefault="00D47800"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Set 1 Micklefirth</w:t>
      </w:r>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Castlerigg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058" w:name="_Toc152748597"/>
      <w:r w:rsidR="00BA33C2">
        <w:lastRenderedPageBreak/>
        <w:t>Symbols</w:t>
      </w:r>
      <w:bookmarkEnd w:id="1058"/>
    </w:p>
    <w:p w14:paraId="68F7A40D" w14:textId="77777777" w:rsidR="00BA33C2" w:rsidRPr="00CF2F67" w:rsidRDefault="00BA33C2" w:rsidP="00E30B8F">
      <w:pPr>
        <w:pStyle w:val="Heading3"/>
        <w:rPr>
          <w:lang w:val="en-US"/>
        </w:rPr>
      </w:pPr>
      <w:commentRangeStart w:id="1059"/>
      <w:r>
        <w:rPr>
          <w:lang w:val="en-US"/>
        </w:rPr>
        <w:t>Symbol Size</w:t>
      </w:r>
      <w:commentRangeEnd w:id="1059"/>
      <w:r w:rsidR="002761A1">
        <w:rPr>
          <w:rStyle w:val="CommentReference"/>
          <w:b w:val="0"/>
          <w:snapToGrid/>
          <w:color w:val="000000"/>
        </w:rPr>
        <w:commentReference w:id="1059"/>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5095BE03" w:rsidR="00BA33C2" w:rsidRPr="004065B1" w:rsidRDefault="00F20C92" w:rsidP="00BA33C2">
            <w:r>
              <w:t>SymbolSize</w:t>
            </w:r>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22B1906A"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C-20.1</w:t>
            </w:r>
          </w:p>
          <w:p w14:paraId="5581782E" w14:textId="1BA75554" w:rsidR="00BA33C2" w:rsidRPr="004065B1" w:rsidRDefault="00BA33C2" w:rsidP="008A1BCC"/>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r w:rsidR="0036728A">
              <w:rPr>
                <w:b/>
                <w:bCs/>
                <w:i/>
              </w:rPr>
              <w:t xml:space="preserve">PowerUp </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060" w:name="_Hlk127980756"/>
      <w:commentRangeStart w:id="1061"/>
      <w:r w:rsidRPr="00187591">
        <w:rPr>
          <w:lang w:val="en-US"/>
        </w:rPr>
        <w:t>Display of ECDIS chart 1 symbols of correct size</w:t>
      </w:r>
      <w:commentRangeEnd w:id="1061"/>
      <w:r w:rsidR="003D09F8">
        <w:rPr>
          <w:rStyle w:val="CommentReference"/>
          <w:b w:val="0"/>
          <w:snapToGrid/>
          <w:color w:val="000000"/>
        </w:rPr>
        <w:commentReference w:id="1061"/>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F2A90AD" w:rsidR="006E0D80" w:rsidRPr="004065B1" w:rsidRDefault="00F20C92" w:rsidP="008A1BCC">
            <w:r>
              <w:t>ChartSymbols</w:t>
            </w:r>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7A59AED5" w14:textId="27991F68" w:rsidR="0036728A" w:rsidRDefault="0036728A" w:rsidP="002164D3">
            <w:pPr>
              <w:jc w:val="left"/>
              <w:rPr>
                <w:i/>
              </w:rPr>
            </w:pPr>
            <w:r>
              <w:rPr>
                <w:i/>
              </w:rPr>
              <w:t xml:space="preserve">Load the exchange set </w:t>
            </w:r>
            <w:r w:rsidRPr="00E012C8">
              <w:rPr>
                <w:b/>
                <w:bCs/>
                <w:i/>
              </w:rPr>
              <w:t>Chart1</w:t>
            </w:r>
          </w:p>
          <w:p w14:paraId="2454793D" w14:textId="39B8C5AA" w:rsidR="006E0D80" w:rsidRPr="00544135" w:rsidRDefault="006E0D80" w:rsidP="002164D3">
            <w:pPr>
              <w:jc w:val="left"/>
              <w:rPr>
                <w:i/>
              </w:rPr>
            </w:pP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 xml:space="preserve">Confirm that the height of the </w:t>
            </w:r>
            <w:r w:rsidRPr="00E012C8">
              <w:rPr>
                <w:i/>
                <w:highlight w:val="yellow"/>
              </w:rPr>
              <w:t>CHKSYM01</w:t>
            </w:r>
            <w:r w:rsidRPr="00544135">
              <w:rPr>
                <w:i/>
              </w:rPr>
              <w:t xml:space="preserve"> symbol is not less than 5.0mm and not greater than 5.5mm.</w:t>
            </w:r>
          </w:p>
        </w:tc>
      </w:tr>
      <w:bookmarkEnd w:id="1060"/>
    </w:tbl>
    <w:p w14:paraId="455FF87F" w14:textId="77777777" w:rsidR="006E0D80" w:rsidRDefault="006E0D80" w:rsidP="006E0D80"/>
    <w:p w14:paraId="0DCCF063" w14:textId="77777777" w:rsidR="000A72CE" w:rsidRPr="00CF2F67" w:rsidRDefault="00187591" w:rsidP="00E30B8F">
      <w:pPr>
        <w:pStyle w:val="Heading3"/>
        <w:rPr>
          <w:lang w:val="en-US"/>
        </w:rPr>
      </w:pPr>
      <w:commentRangeStart w:id="1062"/>
      <w:r w:rsidRPr="00187591">
        <w:rPr>
          <w:lang w:val="en-US"/>
        </w:rPr>
        <w:t>Size in pixels of the check symbol CHKSYM01</w:t>
      </w:r>
      <w:commentRangeEnd w:id="1062"/>
      <w:r w:rsidR="003D09F8">
        <w:rPr>
          <w:rStyle w:val="CommentReference"/>
          <w:b w:val="0"/>
          <w:snapToGrid/>
          <w:color w:val="000000"/>
        </w:rPr>
        <w:commentReference w:id="1062"/>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F1050D3" w:rsidR="000A72CE" w:rsidRPr="004065B1" w:rsidRDefault="00F20C92" w:rsidP="008A1BCC">
            <w:r>
              <w:t>CheckSym</w:t>
            </w:r>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E012C8">
              <w:rPr>
                <w:i/>
                <w:highlight w:val="yellow"/>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4668E99D" w:rsidR="000A72CE" w:rsidRPr="004065B1" w:rsidRDefault="00F20C92" w:rsidP="008A1BCC">
            <w:r>
              <w:t>TextSize</w:t>
            </w:r>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r w:rsidR="0036728A">
              <w:rPr>
                <w:b/>
                <w:bCs/>
                <w:i/>
              </w:rPr>
              <w:t xml:space="preserve">PowerUp </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616120F9" w:rsidR="000A72CE" w:rsidRPr="004065B1" w:rsidRDefault="00F20C92" w:rsidP="008A1BCC">
            <w:r>
              <w:t>Redraw</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r>
              <w:rPr>
                <w:b/>
                <w:bCs/>
                <w:i/>
              </w:rPr>
              <w:t xml:space="preserve">PowerUp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s movement from Micklefirth through the Mickelfirth channel and to the Mickleden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Lowesmore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1063" w:name="_Toc152748598"/>
      <w:r w:rsidR="000A72CE">
        <w:lastRenderedPageBreak/>
        <w:t>Units and Legend</w:t>
      </w:r>
      <w:bookmarkEnd w:id="106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B9FF28D" w:rsidR="000A72CE" w:rsidRPr="004065B1" w:rsidRDefault="00F20C92" w:rsidP="000A72CE">
            <w:r>
              <w:t>UnitsLegend</w:t>
            </w:r>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r w:rsidR="0036728A">
              <w:rPr>
                <w:b/>
                <w:bCs/>
                <w:i/>
              </w:rPr>
              <w:t>PowerUp</w:t>
            </w:r>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09047D0F" w:rsidR="00C254BB" w:rsidRPr="00544135" w:rsidRDefault="00C254BB" w:rsidP="00C254BB">
            <w:pPr>
              <w:jc w:val="left"/>
              <w:rPr>
                <w:i/>
              </w:rPr>
            </w:pPr>
            <w:r w:rsidRPr="00544135">
              <w:rPr>
                <w:i/>
              </w:rPr>
              <w:t xml:space="preserve">Selected by Mariner. (The default display scale is defined by the </w:t>
            </w:r>
            <w:r w:rsidR="0036728A">
              <w:rPr>
                <w:i/>
              </w:rPr>
              <w:t>maximum display scal</w:t>
            </w:r>
            <w:r w:rsidR="00F20C92">
              <w:rPr>
                <w:i/>
              </w:rPr>
              <w:t>e</w:t>
            </w:r>
            <w:r w:rsidRPr="00544135">
              <w:rPr>
                <w:i/>
              </w:rPr>
              <w: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w:t>
            </w:r>
            <w:r w:rsidR="002E1A67">
              <w:rPr>
                <w:i/>
              </w:rPr>
              <w:t>feature</w:t>
            </w:r>
            <w:r w:rsidRPr="00544135">
              <w:rPr>
                <w:i/>
              </w:rPr>
              <w: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C34D310" w:rsidR="00C254BB" w:rsidRPr="00544135" w:rsidRDefault="00F20C92" w:rsidP="00C254BB">
            <w:pPr>
              <w:jc w:val="left"/>
              <w:rPr>
                <w:i/>
              </w:rPr>
            </w:pPr>
            <w:r>
              <w:rPr>
                <w:i/>
              </w:rPr>
              <w:t>Value of Magnetic variation</w:t>
            </w:r>
            <w:r w:rsidR="00C254BB" w:rsidRPr="00544135">
              <w:rPr>
                <w:i/>
              </w:rPr>
              <w:t xml:space="preserve">, </w:t>
            </w:r>
            <w:r w:rsidR="00C254BB" w:rsidRPr="00F20C92">
              <w:rPr>
                <w:i/>
                <w:highlight w:val="yellow"/>
              </w:rPr>
              <w:t>RYRMGV and VALACM of the MAGVAR</w:t>
            </w:r>
            <w:r w:rsidR="00D441A5">
              <w:rPr>
                <w:i/>
              </w:rPr>
              <w:t xml:space="preserve"> </w:t>
            </w:r>
            <w:r w:rsidR="002E1A67">
              <w:rPr>
                <w:i/>
              </w:rPr>
              <w:t>feature</w:t>
            </w:r>
            <w:r w:rsidR="00C254BB" w:rsidRPr="00544135">
              <w:rPr>
                <w:i/>
              </w:rPr>
              <w:t xml:space="preserve">.Item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F20C92">
              <w:rPr>
                <w:i/>
                <w:highlight w:val="yellow"/>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r>
              <w:rPr>
                <w:i/>
                <w:lang w:val="es-ES_tradnl"/>
              </w:rPr>
              <w:t>For example</w:t>
            </w:r>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48B4B108" w14:textId="77777777" w:rsidR="00F20C92" w:rsidRDefault="00F20C92">
      <w:pPr>
        <w:widowControl/>
        <w:spacing w:line="240" w:lineRule="auto"/>
        <w:jc w:val="left"/>
        <w:rPr>
          <w:b/>
        </w:rPr>
      </w:pPr>
      <w:r>
        <w:br w:type="page"/>
      </w:r>
    </w:p>
    <w:p w14:paraId="1BF14A08" w14:textId="0AAF5410" w:rsidR="00F20C92" w:rsidRDefault="000A72CE" w:rsidP="000A72CE">
      <w:pPr>
        <w:pStyle w:val="Heading2"/>
      </w:pPr>
      <w:bookmarkStart w:id="1064" w:name="_Toc152748599"/>
      <w:r w:rsidRPr="000A72CE">
        <w:lastRenderedPageBreak/>
        <w:t>Other Chart Related Functionality</w:t>
      </w:r>
      <w:bookmarkEnd w:id="1064"/>
    </w:p>
    <w:p w14:paraId="01CA208F" w14:textId="0AF0B091" w:rsidR="002761A1" w:rsidRDefault="002761A1" w:rsidP="00E30B8F">
      <w:pPr>
        <w:pStyle w:val="Heading3"/>
        <w:rPr>
          <w:ins w:id="1065" w:author="jonathan pritchard" w:date="2024-02-08T17:38:00Z"/>
          <w:lang w:val="en-US"/>
        </w:rPr>
      </w:pPr>
      <w:bookmarkStart w:id="1066" w:name="_Hlk127980775"/>
      <w:ins w:id="1067" w:author="jonathan pritchard" w:date="2024-02-08T17:37:00Z">
        <w:r>
          <w:rPr>
            <w:lang w:val="en-US"/>
          </w:rPr>
          <w:t>ECDIS Chart 1</w:t>
        </w:r>
      </w:ins>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0F698BE3" w14:textId="77777777" w:rsidTr="00094373">
        <w:trPr>
          <w:trHeight w:val="454"/>
          <w:tblHeader/>
        </w:trPr>
        <w:tc>
          <w:tcPr>
            <w:tcW w:w="2381" w:type="dxa"/>
            <w:shd w:val="clear" w:color="auto" w:fill="CCFFCC"/>
            <w:vAlign w:val="center"/>
          </w:tcPr>
          <w:p w14:paraId="7B4759DE" w14:textId="77777777" w:rsidR="002761A1" w:rsidRPr="004065B1" w:rsidRDefault="002761A1" w:rsidP="00094373">
            <w:pPr>
              <w:rPr>
                <w:moveTo w:id="1068" w:author="jonathan pritchard" w:date="2024-02-08T17:38:00Z"/>
              </w:rPr>
            </w:pPr>
            <w:moveToRangeStart w:id="1069" w:author="jonathan pritchard" w:date="2024-02-08T17:38:00Z" w:name="move158306299"/>
            <w:moveTo w:id="1070" w:author="jonathan pritchard" w:date="2024-02-08T17:38:00Z">
              <w:r w:rsidRPr="000A066E">
                <w:rPr>
                  <w:b/>
                </w:rPr>
                <w:t>Test Reference</w:t>
              </w:r>
            </w:moveTo>
          </w:p>
        </w:tc>
        <w:tc>
          <w:tcPr>
            <w:tcW w:w="2381" w:type="dxa"/>
            <w:shd w:val="clear" w:color="auto" w:fill="CCFFCC"/>
            <w:vAlign w:val="center"/>
          </w:tcPr>
          <w:p w14:paraId="7B4FA3F6" w14:textId="77777777" w:rsidR="002761A1" w:rsidRPr="004065B1" w:rsidRDefault="002761A1" w:rsidP="00094373">
            <w:pPr>
              <w:rPr>
                <w:moveTo w:id="1071" w:author="jonathan pritchard" w:date="2024-02-08T17:38:00Z"/>
              </w:rPr>
            </w:pPr>
            <w:moveTo w:id="1072" w:author="jonathan pritchard" w:date="2024-02-08T17:38:00Z">
              <w:r>
                <w:t>ChartOne</w:t>
              </w:r>
            </w:moveTo>
          </w:p>
        </w:tc>
        <w:tc>
          <w:tcPr>
            <w:tcW w:w="2382" w:type="dxa"/>
            <w:shd w:val="clear" w:color="auto" w:fill="CCFFCC"/>
            <w:vAlign w:val="center"/>
          </w:tcPr>
          <w:p w14:paraId="3952208F" w14:textId="77777777" w:rsidR="002761A1" w:rsidRPr="004065B1" w:rsidRDefault="002761A1" w:rsidP="00094373">
            <w:pPr>
              <w:rPr>
                <w:moveTo w:id="1073" w:author="jonathan pritchard" w:date="2024-02-08T17:38:00Z"/>
              </w:rPr>
            </w:pPr>
            <w:moveTo w:id="1074" w:author="jonathan pritchard" w:date="2024-02-08T17:38:00Z">
              <w:r w:rsidRPr="000A066E">
                <w:rPr>
                  <w:b/>
                </w:rPr>
                <w:t>IHO Reference</w:t>
              </w:r>
            </w:moveTo>
          </w:p>
        </w:tc>
        <w:tc>
          <w:tcPr>
            <w:tcW w:w="2382" w:type="dxa"/>
            <w:shd w:val="clear" w:color="auto" w:fill="CCFFCC"/>
            <w:vAlign w:val="center"/>
          </w:tcPr>
          <w:p w14:paraId="1EB7E219" w14:textId="77777777" w:rsidR="002761A1" w:rsidRPr="004065B1" w:rsidRDefault="002761A1" w:rsidP="00094373">
            <w:pPr>
              <w:rPr>
                <w:moveTo w:id="1075" w:author="jonathan pritchard" w:date="2024-02-08T17:38:00Z"/>
              </w:rPr>
            </w:pPr>
            <w:moveTo w:id="1076" w:author="jonathan pritchard" w:date="2024-02-08T17:38:00Z">
              <w:r w:rsidRPr="00455FA6">
                <w:t>S-52 18.2.2</w:t>
              </w:r>
            </w:moveTo>
          </w:p>
        </w:tc>
      </w:tr>
      <w:tr w:rsidR="002761A1" w14:paraId="25B0C323" w14:textId="77777777" w:rsidTr="00094373">
        <w:trPr>
          <w:tblHeader/>
        </w:trPr>
        <w:tc>
          <w:tcPr>
            <w:tcW w:w="9526" w:type="dxa"/>
            <w:gridSpan w:val="4"/>
            <w:shd w:val="clear" w:color="auto" w:fill="CCFFCC"/>
            <w:vAlign w:val="center"/>
          </w:tcPr>
          <w:p w14:paraId="5F283CC9" w14:textId="77777777" w:rsidR="002761A1" w:rsidRDefault="002761A1" w:rsidP="00094373">
            <w:pPr>
              <w:rPr>
                <w:moveTo w:id="1077" w:author="jonathan pritchard" w:date="2024-02-08T17:38:00Z"/>
              </w:rPr>
            </w:pPr>
            <w:moveTo w:id="1078" w:author="jonathan pritchard" w:date="2024-02-08T17:38:00Z">
              <w:r w:rsidRPr="000A066E">
                <w:rPr>
                  <w:b/>
                </w:rPr>
                <w:t>Test description</w:t>
              </w:r>
            </w:moveTo>
          </w:p>
        </w:tc>
      </w:tr>
      <w:tr w:rsidR="002761A1" w14:paraId="32C60620" w14:textId="77777777" w:rsidTr="00094373">
        <w:trPr>
          <w:tblHeader/>
        </w:trPr>
        <w:tc>
          <w:tcPr>
            <w:tcW w:w="9526" w:type="dxa"/>
            <w:gridSpan w:val="4"/>
            <w:vAlign w:val="center"/>
          </w:tcPr>
          <w:p w14:paraId="093AE092" w14:textId="77777777" w:rsidR="002761A1" w:rsidRPr="00544135" w:rsidRDefault="002761A1" w:rsidP="00094373">
            <w:pPr>
              <w:rPr>
                <w:moveTo w:id="1079" w:author="jonathan pritchard" w:date="2024-02-08T17:38:00Z"/>
                <w:i/>
              </w:rPr>
            </w:pPr>
            <w:moveTo w:id="1080" w:author="jonathan pritchard" w:date="2024-02-08T17:38:00Z">
              <w:r w:rsidRPr="00544135">
                <w:rPr>
                  <w:i/>
                </w:rPr>
                <w:t>Display of ECDIS chart 1.</w:t>
              </w:r>
            </w:moveTo>
          </w:p>
        </w:tc>
      </w:tr>
      <w:tr w:rsidR="002761A1" w14:paraId="15E630D3" w14:textId="77777777" w:rsidTr="00094373">
        <w:trPr>
          <w:tblHeader/>
        </w:trPr>
        <w:tc>
          <w:tcPr>
            <w:tcW w:w="9526" w:type="dxa"/>
            <w:gridSpan w:val="4"/>
            <w:shd w:val="clear" w:color="auto" w:fill="CCFFCC"/>
            <w:vAlign w:val="center"/>
          </w:tcPr>
          <w:p w14:paraId="71E5BF3B" w14:textId="77777777" w:rsidR="002761A1" w:rsidRPr="004065B1" w:rsidRDefault="002761A1" w:rsidP="00094373">
            <w:pPr>
              <w:rPr>
                <w:moveTo w:id="1081" w:author="jonathan pritchard" w:date="2024-02-08T17:38:00Z"/>
              </w:rPr>
            </w:pPr>
            <w:moveTo w:id="1082" w:author="jonathan pritchard" w:date="2024-02-08T17:38:00Z">
              <w:r w:rsidRPr="000A066E">
                <w:rPr>
                  <w:b/>
                </w:rPr>
                <w:t>Setup</w:t>
              </w:r>
            </w:moveTo>
          </w:p>
        </w:tc>
      </w:tr>
      <w:tr w:rsidR="002761A1" w14:paraId="0177BE2E" w14:textId="77777777" w:rsidTr="00094373">
        <w:trPr>
          <w:tblHeader/>
        </w:trPr>
        <w:tc>
          <w:tcPr>
            <w:tcW w:w="9526" w:type="dxa"/>
            <w:gridSpan w:val="4"/>
            <w:vAlign w:val="center"/>
          </w:tcPr>
          <w:p w14:paraId="3AEBC1D4" w14:textId="77777777" w:rsidR="002761A1" w:rsidRPr="00544135" w:rsidRDefault="002761A1" w:rsidP="00094373">
            <w:pPr>
              <w:rPr>
                <w:moveTo w:id="1083" w:author="jonathan pritchard" w:date="2024-02-08T17:38:00Z"/>
                <w:i/>
              </w:rPr>
            </w:pPr>
            <w:moveTo w:id="1084" w:author="jonathan pritchard" w:date="2024-02-08T17:38:00Z">
              <w:r w:rsidRPr="00544135">
                <w:rPr>
                  <w:i/>
                </w:rPr>
                <w:t>N/A</w:t>
              </w:r>
            </w:moveTo>
          </w:p>
        </w:tc>
      </w:tr>
      <w:tr w:rsidR="002761A1" w14:paraId="2C738D70" w14:textId="77777777" w:rsidTr="00094373">
        <w:trPr>
          <w:tblHeader/>
        </w:trPr>
        <w:tc>
          <w:tcPr>
            <w:tcW w:w="9526" w:type="dxa"/>
            <w:gridSpan w:val="4"/>
            <w:shd w:val="clear" w:color="auto" w:fill="CCFFCC"/>
            <w:vAlign w:val="center"/>
          </w:tcPr>
          <w:p w14:paraId="69C7AE38" w14:textId="77777777" w:rsidR="002761A1" w:rsidRPr="004065B1" w:rsidRDefault="002761A1" w:rsidP="00094373">
            <w:pPr>
              <w:rPr>
                <w:moveTo w:id="1085" w:author="jonathan pritchard" w:date="2024-02-08T17:38:00Z"/>
              </w:rPr>
            </w:pPr>
            <w:moveTo w:id="1086" w:author="jonathan pritchard" w:date="2024-02-08T17:38:00Z">
              <w:r w:rsidRPr="000A066E">
                <w:rPr>
                  <w:b/>
                </w:rPr>
                <w:t>Action</w:t>
              </w:r>
            </w:moveTo>
          </w:p>
        </w:tc>
      </w:tr>
      <w:tr w:rsidR="002761A1" w14:paraId="76A88D7D" w14:textId="77777777" w:rsidTr="00094373">
        <w:trPr>
          <w:tblHeader/>
        </w:trPr>
        <w:tc>
          <w:tcPr>
            <w:tcW w:w="9526" w:type="dxa"/>
            <w:gridSpan w:val="4"/>
            <w:vAlign w:val="center"/>
          </w:tcPr>
          <w:p w14:paraId="6805C0A0" w14:textId="77777777" w:rsidR="002761A1" w:rsidRPr="00544135" w:rsidRDefault="002761A1" w:rsidP="00094373">
            <w:pPr>
              <w:rPr>
                <w:moveTo w:id="1087" w:author="jonathan pritchard" w:date="2024-02-08T17:38:00Z"/>
                <w:i/>
              </w:rPr>
            </w:pPr>
            <w:moveTo w:id="1088" w:author="jonathan pritchard" w:date="2024-02-08T17:38:00Z">
              <w:r w:rsidRPr="00544135">
                <w:rPr>
                  <w:i/>
                </w:rPr>
                <w:t>Navigate to ECDIS chart 1.</w:t>
              </w:r>
            </w:moveTo>
          </w:p>
          <w:p w14:paraId="3FBBAA25" w14:textId="77777777" w:rsidR="002761A1" w:rsidRDefault="002761A1" w:rsidP="00094373">
            <w:pPr>
              <w:rPr>
                <w:moveTo w:id="1089" w:author="jonathan pritchard" w:date="2024-02-08T17:38:00Z"/>
                <w:i/>
              </w:rPr>
            </w:pPr>
            <w:moveTo w:id="1090" w:author="jonathan pritchard" w:date="2024-02-08T17:38:00Z">
              <w:r w:rsidRPr="00544135">
                <w:rPr>
                  <w:i/>
                </w:rPr>
                <w:t xml:space="preserve">Compare the displayed image with the plots provided in </w:t>
              </w:r>
              <w:r w:rsidRPr="00E012C8">
                <w:rPr>
                  <w:i/>
                  <w:highlight w:val="yellow"/>
                </w:rPr>
                <w:t>S-</w:t>
              </w:r>
              <w:r>
                <w:rPr>
                  <w:i/>
                  <w:highlight w:val="yellow"/>
                </w:rPr>
                <w:t>98 XXX-XXX</w:t>
              </w:r>
              <w:r w:rsidRPr="00544135">
                <w:rPr>
                  <w:i/>
                </w:rPr>
                <w:t>.</w:t>
              </w:r>
              <w:r>
                <w:rPr>
                  <w:i/>
                </w:rPr>
                <w:t xml:space="preserve"> To ensure the same display the ECDIS under test must be configured per the instructions of the ECDIS Chart1 README.TXT; </w:t>
              </w:r>
            </w:moveTo>
          </w:p>
          <w:p w14:paraId="1D7B1620" w14:textId="77777777" w:rsidR="002761A1" w:rsidRDefault="002761A1" w:rsidP="00094373">
            <w:pPr>
              <w:rPr>
                <w:moveTo w:id="1091" w:author="jonathan pritchard" w:date="2024-02-08T17:38:00Z"/>
                <w:i/>
              </w:rPr>
            </w:pPr>
          </w:p>
          <w:p w14:paraId="160C8472" w14:textId="77777777" w:rsidR="002761A1" w:rsidRPr="00E012C8" w:rsidRDefault="002761A1" w:rsidP="00094373">
            <w:pPr>
              <w:pStyle w:val="ListParagraph"/>
              <w:numPr>
                <w:ilvl w:val="0"/>
                <w:numId w:val="34"/>
              </w:numPr>
              <w:rPr>
                <w:moveTo w:id="1092" w:author="jonathan pritchard" w:date="2024-02-08T17:38:00Z"/>
                <w:i/>
              </w:rPr>
            </w:pPr>
            <w:moveTo w:id="1093" w:author="jonathan pritchard" w:date="2024-02-08T17:38:00Z">
              <w:r w:rsidRPr="00E012C8">
                <w:rPr>
                  <w:i/>
                </w:rPr>
                <w:t>Set Safety Contour value to 10 m</w:t>
              </w:r>
            </w:moveTo>
          </w:p>
          <w:p w14:paraId="7941D371" w14:textId="77777777" w:rsidR="002761A1" w:rsidRPr="00E012C8" w:rsidRDefault="002761A1" w:rsidP="00094373">
            <w:pPr>
              <w:pStyle w:val="ListParagraph"/>
              <w:numPr>
                <w:ilvl w:val="0"/>
                <w:numId w:val="34"/>
              </w:numPr>
              <w:rPr>
                <w:moveTo w:id="1094" w:author="jonathan pritchard" w:date="2024-02-08T17:38:00Z"/>
                <w:i/>
              </w:rPr>
            </w:pPr>
            <w:moveTo w:id="1095" w:author="jonathan pritchard" w:date="2024-02-08T17:38:00Z">
              <w:r w:rsidRPr="00E012C8">
                <w:rPr>
                  <w:i/>
                </w:rPr>
                <w:t>Set Shallow Contour value to 5 m</w:t>
              </w:r>
            </w:moveTo>
          </w:p>
          <w:p w14:paraId="6D598192" w14:textId="77777777" w:rsidR="002761A1" w:rsidRPr="00E012C8" w:rsidRDefault="002761A1" w:rsidP="00094373">
            <w:pPr>
              <w:pStyle w:val="ListParagraph"/>
              <w:numPr>
                <w:ilvl w:val="0"/>
                <w:numId w:val="34"/>
              </w:numPr>
              <w:rPr>
                <w:moveTo w:id="1096" w:author="jonathan pritchard" w:date="2024-02-08T17:38:00Z"/>
                <w:i/>
              </w:rPr>
            </w:pPr>
            <w:moveTo w:id="1097" w:author="jonathan pritchard" w:date="2024-02-08T17:38:00Z">
              <w:r w:rsidRPr="00E012C8">
                <w:rPr>
                  <w:i/>
                </w:rPr>
                <w:t>Set Deep Contour value to 30 m</w:t>
              </w:r>
            </w:moveTo>
          </w:p>
          <w:p w14:paraId="1DCCB10E" w14:textId="77777777" w:rsidR="002761A1" w:rsidRPr="00E012C8" w:rsidRDefault="002761A1" w:rsidP="00094373">
            <w:pPr>
              <w:pStyle w:val="ListParagraph"/>
              <w:numPr>
                <w:ilvl w:val="0"/>
                <w:numId w:val="34"/>
              </w:numPr>
              <w:rPr>
                <w:moveTo w:id="1098" w:author="jonathan pritchard" w:date="2024-02-08T17:38:00Z"/>
                <w:i/>
              </w:rPr>
            </w:pPr>
            <w:moveTo w:id="1099" w:author="jonathan pritchard" w:date="2024-02-08T17:38:00Z">
              <w:r w:rsidRPr="00E012C8">
                <w:rPr>
                  <w:i/>
                </w:rPr>
                <w:t>Set Safety Depth value to 8 m</w:t>
              </w:r>
            </w:moveTo>
          </w:p>
          <w:p w14:paraId="50B13908" w14:textId="77777777" w:rsidR="002761A1" w:rsidRPr="00E012C8" w:rsidRDefault="002761A1" w:rsidP="00094373">
            <w:pPr>
              <w:pStyle w:val="ListParagraph"/>
              <w:numPr>
                <w:ilvl w:val="0"/>
                <w:numId w:val="34"/>
              </w:numPr>
              <w:rPr>
                <w:moveTo w:id="1100" w:author="jonathan pritchard" w:date="2024-02-08T17:38:00Z"/>
                <w:i/>
              </w:rPr>
            </w:pPr>
            <w:moveTo w:id="1101" w:author="jonathan pritchard" w:date="2024-02-08T17:38:00Z">
              <w:r w:rsidRPr="00E012C8">
                <w:rPr>
                  <w:i/>
                </w:rPr>
                <w:t>Select Display Category Other</w:t>
              </w:r>
            </w:moveTo>
          </w:p>
          <w:p w14:paraId="39E5C4AB" w14:textId="77777777" w:rsidR="002761A1" w:rsidRPr="00E012C8" w:rsidRDefault="002761A1" w:rsidP="00094373">
            <w:pPr>
              <w:pStyle w:val="ListParagraph"/>
              <w:numPr>
                <w:ilvl w:val="0"/>
                <w:numId w:val="34"/>
              </w:numPr>
              <w:rPr>
                <w:moveTo w:id="1102" w:author="jonathan pritchard" w:date="2024-02-08T17:38:00Z"/>
                <w:i/>
              </w:rPr>
            </w:pPr>
            <w:moveTo w:id="1103" w:author="jonathan pritchard" w:date="2024-02-08T17:38:00Z">
              <w:r w:rsidRPr="00E012C8">
                <w:rPr>
                  <w:i/>
                </w:rPr>
                <w:t>Select all Text groups</w:t>
              </w:r>
            </w:moveTo>
          </w:p>
          <w:p w14:paraId="3EB6A904" w14:textId="77777777" w:rsidR="002761A1" w:rsidRPr="00E012C8" w:rsidRDefault="002761A1" w:rsidP="00094373">
            <w:pPr>
              <w:pStyle w:val="ListParagraph"/>
              <w:numPr>
                <w:ilvl w:val="0"/>
                <w:numId w:val="34"/>
              </w:numPr>
              <w:rPr>
                <w:moveTo w:id="1104" w:author="jonathan pritchard" w:date="2024-02-08T17:38:00Z"/>
                <w:i/>
              </w:rPr>
            </w:pPr>
            <w:moveTo w:id="1105" w:author="jonathan pritchard" w:date="2024-02-08T17:38:00Z">
              <w:r w:rsidRPr="00E012C8">
                <w:rPr>
                  <w:i/>
                </w:rPr>
                <w:t>Select Symbolized Boundaries</w:t>
              </w:r>
            </w:moveTo>
          </w:p>
          <w:p w14:paraId="007ED094" w14:textId="77777777" w:rsidR="002761A1" w:rsidRPr="00E012C8" w:rsidRDefault="002761A1" w:rsidP="00094373">
            <w:pPr>
              <w:pStyle w:val="ListParagraph"/>
              <w:numPr>
                <w:ilvl w:val="0"/>
                <w:numId w:val="34"/>
              </w:numPr>
              <w:rPr>
                <w:moveTo w:id="1106" w:author="jonathan pritchard" w:date="2024-02-08T17:38:00Z"/>
                <w:i/>
              </w:rPr>
            </w:pPr>
            <w:moveTo w:id="1107" w:author="jonathan pritchard" w:date="2024-02-08T17:38:00Z">
              <w:r w:rsidRPr="00E012C8">
                <w:rPr>
                  <w:i/>
                </w:rPr>
                <w:t xml:space="preserve">Select </w:t>
              </w:r>
              <w:r>
                <w:rPr>
                  <w:i/>
                </w:rPr>
                <w:t>Simplified Point Symbols = false</w:t>
              </w:r>
            </w:moveTo>
          </w:p>
          <w:p w14:paraId="1C14743E" w14:textId="77777777" w:rsidR="002761A1" w:rsidRPr="00E012C8" w:rsidRDefault="002761A1" w:rsidP="00094373">
            <w:pPr>
              <w:pStyle w:val="ListParagraph"/>
              <w:numPr>
                <w:ilvl w:val="0"/>
                <w:numId w:val="34"/>
              </w:numPr>
              <w:rPr>
                <w:moveTo w:id="1108" w:author="jonathan pritchard" w:date="2024-02-08T17:38:00Z"/>
                <w:i/>
              </w:rPr>
            </w:pPr>
            <w:moveTo w:id="1109" w:author="jonathan pritchard" w:date="2024-02-08T17:38:00Z">
              <w:r w:rsidRPr="00E012C8">
                <w:rPr>
                  <w:i/>
                </w:rPr>
                <w:t>Select Contour label</w:t>
              </w:r>
            </w:moveTo>
          </w:p>
          <w:p w14:paraId="57BC2406" w14:textId="77777777" w:rsidR="002761A1" w:rsidRPr="00E012C8" w:rsidRDefault="002761A1" w:rsidP="00094373">
            <w:pPr>
              <w:pStyle w:val="ListParagraph"/>
              <w:numPr>
                <w:ilvl w:val="0"/>
                <w:numId w:val="34"/>
              </w:numPr>
              <w:rPr>
                <w:moveTo w:id="1110" w:author="jonathan pritchard" w:date="2024-02-08T17:38:00Z"/>
                <w:i/>
              </w:rPr>
            </w:pPr>
            <w:moveTo w:id="1111" w:author="jonathan pritchard" w:date="2024-02-08T17:38:00Z">
              <w:r w:rsidRPr="00E012C8">
                <w:rPr>
                  <w:i/>
                </w:rPr>
                <w:t>Select Four Shades</w:t>
              </w:r>
            </w:moveTo>
          </w:p>
          <w:p w14:paraId="67BED3AE" w14:textId="77777777" w:rsidR="002761A1" w:rsidRPr="00E012C8" w:rsidRDefault="002761A1" w:rsidP="00094373">
            <w:pPr>
              <w:pStyle w:val="ListParagraph"/>
              <w:numPr>
                <w:ilvl w:val="0"/>
                <w:numId w:val="34"/>
              </w:numPr>
              <w:rPr>
                <w:moveTo w:id="1112" w:author="jonathan pritchard" w:date="2024-02-08T17:38:00Z"/>
                <w:i/>
              </w:rPr>
            </w:pPr>
            <w:moveTo w:id="1113" w:author="jonathan pritchard" w:date="2024-02-08T17:38:00Z">
              <w:r w:rsidRPr="00E012C8">
                <w:rPr>
                  <w:i/>
                </w:rPr>
                <w:t>Select Unknown</w:t>
              </w:r>
            </w:moveTo>
          </w:p>
          <w:p w14:paraId="1ECBA61C" w14:textId="77777777" w:rsidR="002761A1" w:rsidRPr="00DE128D" w:rsidRDefault="002761A1" w:rsidP="00094373">
            <w:pPr>
              <w:rPr>
                <w:moveTo w:id="1114" w:author="jonathan pritchard" w:date="2024-02-08T17:38:00Z"/>
                <w:i/>
              </w:rPr>
            </w:pPr>
            <w:moveTo w:id="1115" w:author="jonathan pritchard" w:date="2024-02-08T17:38:00Z">
              <w:r w:rsidRPr="00DE128D">
                <w:rPr>
                  <w:i/>
                </w:rPr>
                <w:t xml:space="preserve"> </w:t>
              </w:r>
            </w:moveTo>
          </w:p>
          <w:p w14:paraId="05B0493B" w14:textId="77777777" w:rsidR="002761A1" w:rsidRPr="00DE128D" w:rsidRDefault="002761A1" w:rsidP="00094373">
            <w:pPr>
              <w:rPr>
                <w:moveTo w:id="1116" w:author="jonathan pritchard" w:date="2024-02-08T17:38:00Z"/>
                <w:i/>
              </w:rPr>
            </w:pPr>
            <w:moveTo w:id="1117" w:author="jonathan pritchard" w:date="2024-02-08T17:38:00Z">
              <w:r w:rsidRPr="00DE128D">
                <w:rPr>
                  <w:i/>
                </w:rPr>
                <w:t>Screen plots are as displayed by compilation scale</w:t>
              </w:r>
              <w:r>
                <w:rPr>
                  <w:i/>
                </w:rPr>
                <w:t>, that is</w:t>
              </w:r>
              <w:r w:rsidRPr="00DE128D">
                <w:rPr>
                  <w:i/>
                </w:rPr>
                <w:t xml:space="preserve"> 1:60 000 or 1:14 000.  Screen plot number 1 is 1:60 000 and all others are 1:14 000.</w:t>
              </w:r>
            </w:moveTo>
          </w:p>
          <w:p w14:paraId="56F613BB" w14:textId="77777777" w:rsidR="002761A1" w:rsidRPr="00DE128D" w:rsidRDefault="002761A1" w:rsidP="00094373">
            <w:pPr>
              <w:rPr>
                <w:moveTo w:id="1118" w:author="jonathan pritchard" w:date="2024-02-08T17:38:00Z"/>
                <w:i/>
              </w:rPr>
            </w:pPr>
            <w:moveTo w:id="1119" w:author="jonathan pritchard" w:date="2024-02-08T17:38:00Z">
              <w:r w:rsidRPr="00DE128D">
                <w:rPr>
                  <w:i/>
                </w:rPr>
                <w:t xml:space="preserve"> </w:t>
              </w:r>
            </w:moveTo>
          </w:p>
          <w:p w14:paraId="395FC8B9" w14:textId="77777777" w:rsidR="002761A1" w:rsidRDefault="002761A1" w:rsidP="00094373">
            <w:pPr>
              <w:rPr>
                <w:moveTo w:id="1120" w:author="jonathan pritchard" w:date="2024-02-08T17:38:00Z"/>
                <w:i/>
              </w:rPr>
            </w:pPr>
            <w:moveTo w:id="1121" w:author="jonathan pritchard" w:date="2024-02-08T17:38:00Z">
              <w:r w:rsidRPr="00DE128D">
                <w:rPr>
                  <w:i/>
                </w:rPr>
                <w:t xml:space="preserve">Two of the screen plots (numbers 11 and 13) use “Select Simplified </w:t>
              </w:r>
              <w:r>
                <w:rPr>
                  <w:i/>
                </w:rPr>
                <w:t xml:space="preserve">Point </w:t>
              </w:r>
              <w:r w:rsidRPr="00DE128D">
                <w:rPr>
                  <w:i/>
                </w:rPr>
                <w:t xml:space="preserve">Symbols” </w:t>
              </w:r>
              <w:r w:rsidRPr="00131B98">
                <w:rPr>
                  <w:i/>
                  <w:strike/>
                </w:rPr>
                <w:t>instead of “Select Paper Chart Symbols</w:t>
              </w:r>
              <w:r>
                <w:rPr>
                  <w:i/>
                </w:rPr>
                <w:t xml:space="preserve">”. </w:t>
              </w:r>
              <w:r w:rsidRPr="00DE128D">
                <w:rPr>
                  <w:i/>
                </w:rPr>
                <w:t>One screen plot (number 6) use “Select Accuracy”.</w:t>
              </w:r>
            </w:moveTo>
          </w:p>
          <w:p w14:paraId="2AA4283E" w14:textId="77777777" w:rsidR="002761A1" w:rsidRPr="00544135" w:rsidRDefault="002761A1" w:rsidP="00094373">
            <w:pPr>
              <w:rPr>
                <w:moveTo w:id="1122" w:author="jonathan pritchard" w:date="2024-02-08T17:38:00Z"/>
                <w:i/>
              </w:rPr>
            </w:pPr>
          </w:p>
        </w:tc>
      </w:tr>
      <w:tr w:rsidR="002761A1" w14:paraId="78952016" w14:textId="77777777" w:rsidTr="00094373">
        <w:trPr>
          <w:tblHeader/>
        </w:trPr>
        <w:tc>
          <w:tcPr>
            <w:tcW w:w="9526" w:type="dxa"/>
            <w:gridSpan w:val="4"/>
            <w:shd w:val="clear" w:color="auto" w:fill="CCFFCC"/>
            <w:vAlign w:val="center"/>
          </w:tcPr>
          <w:p w14:paraId="3B48F2BD" w14:textId="77777777" w:rsidR="002761A1" w:rsidRPr="004065B1" w:rsidRDefault="002761A1" w:rsidP="00094373">
            <w:pPr>
              <w:rPr>
                <w:moveTo w:id="1123" w:author="jonathan pritchard" w:date="2024-02-08T17:38:00Z"/>
              </w:rPr>
            </w:pPr>
            <w:moveTo w:id="1124" w:author="jonathan pritchard" w:date="2024-02-08T17:38:00Z">
              <w:r w:rsidRPr="000A066E">
                <w:rPr>
                  <w:b/>
                </w:rPr>
                <w:t>Results</w:t>
              </w:r>
            </w:moveTo>
          </w:p>
        </w:tc>
      </w:tr>
      <w:tr w:rsidR="002761A1" w14:paraId="5C5885CB" w14:textId="77777777" w:rsidTr="00094373">
        <w:trPr>
          <w:tblHeader/>
        </w:trPr>
        <w:tc>
          <w:tcPr>
            <w:tcW w:w="9526" w:type="dxa"/>
            <w:gridSpan w:val="4"/>
            <w:vAlign w:val="center"/>
          </w:tcPr>
          <w:p w14:paraId="0BFCED9F" w14:textId="77777777" w:rsidR="002761A1" w:rsidRPr="00544135" w:rsidRDefault="002761A1" w:rsidP="00094373">
            <w:pPr>
              <w:jc w:val="left"/>
              <w:rPr>
                <w:moveTo w:id="1125" w:author="jonathan pritchard" w:date="2024-02-08T17:38:00Z"/>
                <w:i/>
              </w:rPr>
            </w:pPr>
            <w:moveTo w:id="1126" w:author="jonathan pritchard" w:date="2024-02-08T17:38:00Z">
              <w:r w:rsidRPr="00544135">
                <w:rPr>
                  <w:i/>
                </w:rPr>
                <w:t>Confirm that ECDIS chart 1 is displayed.</w:t>
              </w:r>
            </w:moveTo>
          </w:p>
          <w:p w14:paraId="0134A988" w14:textId="77777777" w:rsidR="002761A1" w:rsidRPr="00544135" w:rsidRDefault="002761A1" w:rsidP="00094373">
            <w:pPr>
              <w:jc w:val="left"/>
              <w:rPr>
                <w:moveTo w:id="1127" w:author="jonathan pritchard" w:date="2024-02-08T17:38:00Z"/>
                <w:i/>
              </w:rPr>
            </w:pPr>
            <w:moveTo w:id="1128" w:author="jonathan pritchard" w:date="2024-02-08T17:38:00Z">
              <w:r w:rsidRPr="00544135">
                <w:rPr>
                  <w:i/>
                </w:rPr>
                <w:t>Confirm that the displayed image is consistent with the plots provided in S-</w:t>
              </w:r>
              <w:r>
                <w:rPr>
                  <w:i/>
                </w:rPr>
                <w:t>98</w:t>
              </w:r>
              <w:r w:rsidRPr="00544135">
                <w:rPr>
                  <w:i/>
                </w:rPr>
                <w:t>.</w:t>
              </w:r>
            </w:moveTo>
          </w:p>
        </w:tc>
      </w:tr>
    </w:tbl>
    <w:p w14:paraId="4B11B036" w14:textId="77777777" w:rsidR="002761A1" w:rsidRDefault="002761A1" w:rsidP="002761A1">
      <w:pPr>
        <w:rPr>
          <w:moveTo w:id="1129" w:author="jonathan pritchard" w:date="2024-02-08T17:38: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67A46B8B" w14:textId="77777777" w:rsidTr="00094373">
        <w:trPr>
          <w:trHeight w:val="454"/>
          <w:tblHeader/>
        </w:trPr>
        <w:tc>
          <w:tcPr>
            <w:tcW w:w="2381" w:type="dxa"/>
            <w:shd w:val="clear" w:color="auto" w:fill="CCFFCC"/>
            <w:vAlign w:val="center"/>
          </w:tcPr>
          <w:p w14:paraId="00A1E967" w14:textId="77777777" w:rsidR="002761A1" w:rsidRPr="004065B1" w:rsidRDefault="002761A1" w:rsidP="00094373">
            <w:pPr>
              <w:rPr>
                <w:moveTo w:id="1130" w:author="jonathan pritchard" w:date="2024-02-08T17:38:00Z"/>
              </w:rPr>
            </w:pPr>
            <w:moveTo w:id="1131" w:author="jonathan pritchard" w:date="2024-02-08T17:38:00Z">
              <w:r w:rsidRPr="000A066E">
                <w:rPr>
                  <w:b/>
                </w:rPr>
                <w:t>Test Reference</w:t>
              </w:r>
            </w:moveTo>
          </w:p>
        </w:tc>
        <w:tc>
          <w:tcPr>
            <w:tcW w:w="2381" w:type="dxa"/>
            <w:shd w:val="clear" w:color="auto" w:fill="CCFFCC"/>
            <w:vAlign w:val="center"/>
          </w:tcPr>
          <w:p w14:paraId="5E83C977" w14:textId="77777777" w:rsidR="002761A1" w:rsidRPr="004065B1" w:rsidRDefault="002761A1" w:rsidP="00094373">
            <w:pPr>
              <w:rPr>
                <w:moveTo w:id="1132" w:author="jonathan pritchard" w:date="2024-02-08T17:38:00Z"/>
              </w:rPr>
            </w:pPr>
            <w:moveTo w:id="1133" w:author="jonathan pritchard" w:date="2024-02-08T17:38:00Z">
              <w:r>
                <w:t>ChartOne2</w:t>
              </w:r>
            </w:moveTo>
          </w:p>
        </w:tc>
        <w:tc>
          <w:tcPr>
            <w:tcW w:w="2382" w:type="dxa"/>
            <w:shd w:val="clear" w:color="auto" w:fill="CCFFCC"/>
            <w:vAlign w:val="center"/>
          </w:tcPr>
          <w:p w14:paraId="00D4CB27" w14:textId="77777777" w:rsidR="002761A1" w:rsidRPr="004065B1" w:rsidRDefault="002761A1" w:rsidP="00094373">
            <w:pPr>
              <w:rPr>
                <w:moveTo w:id="1134" w:author="jonathan pritchard" w:date="2024-02-08T17:38:00Z"/>
              </w:rPr>
            </w:pPr>
            <w:moveTo w:id="1135" w:author="jonathan pritchard" w:date="2024-02-08T17:38:00Z">
              <w:r w:rsidRPr="000A066E">
                <w:rPr>
                  <w:b/>
                </w:rPr>
                <w:t>IHO Reference</w:t>
              </w:r>
            </w:moveTo>
          </w:p>
        </w:tc>
        <w:tc>
          <w:tcPr>
            <w:tcW w:w="2382" w:type="dxa"/>
            <w:shd w:val="clear" w:color="auto" w:fill="CCFFCC"/>
            <w:vAlign w:val="center"/>
          </w:tcPr>
          <w:p w14:paraId="7E824BD7" w14:textId="77777777" w:rsidR="002761A1" w:rsidRPr="004065B1" w:rsidRDefault="002761A1" w:rsidP="00094373">
            <w:pPr>
              <w:rPr>
                <w:moveTo w:id="1136" w:author="jonathan pritchard" w:date="2024-02-08T17:38:00Z"/>
              </w:rPr>
            </w:pPr>
            <w:moveTo w:id="1137" w:author="jonathan pritchard" w:date="2024-02-08T17:38:00Z">
              <w:r w:rsidRPr="00455FA6">
                <w:t>S-52 18.2.2</w:t>
              </w:r>
            </w:moveTo>
          </w:p>
        </w:tc>
      </w:tr>
      <w:tr w:rsidR="002761A1" w14:paraId="11884827" w14:textId="77777777" w:rsidTr="00094373">
        <w:trPr>
          <w:tblHeader/>
        </w:trPr>
        <w:tc>
          <w:tcPr>
            <w:tcW w:w="9526" w:type="dxa"/>
            <w:gridSpan w:val="4"/>
            <w:shd w:val="clear" w:color="auto" w:fill="CCFFCC"/>
            <w:vAlign w:val="center"/>
          </w:tcPr>
          <w:p w14:paraId="29BEA337" w14:textId="77777777" w:rsidR="002761A1" w:rsidRDefault="002761A1" w:rsidP="00094373">
            <w:pPr>
              <w:rPr>
                <w:moveTo w:id="1138" w:author="jonathan pritchard" w:date="2024-02-08T17:38:00Z"/>
              </w:rPr>
            </w:pPr>
            <w:moveTo w:id="1139" w:author="jonathan pritchard" w:date="2024-02-08T17:38:00Z">
              <w:r w:rsidRPr="000A066E">
                <w:rPr>
                  <w:b/>
                </w:rPr>
                <w:t>Test description</w:t>
              </w:r>
            </w:moveTo>
          </w:p>
        </w:tc>
      </w:tr>
      <w:tr w:rsidR="002761A1" w14:paraId="4E3EA97D" w14:textId="77777777" w:rsidTr="00094373">
        <w:trPr>
          <w:tblHeader/>
        </w:trPr>
        <w:tc>
          <w:tcPr>
            <w:tcW w:w="9526" w:type="dxa"/>
            <w:gridSpan w:val="4"/>
            <w:vAlign w:val="center"/>
          </w:tcPr>
          <w:p w14:paraId="3444CB79" w14:textId="77777777" w:rsidR="002761A1" w:rsidRPr="00544135" w:rsidRDefault="002761A1" w:rsidP="00094373">
            <w:pPr>
              <w:rPr>
                <w:moveTo w:id="1140" w:author="jonathan pritchard" w:date="2024-02-08T17:38:00Z"/>
                <w:i/>
              </w:rPr>
            </w:pPr>
            <w:moveTo w:id="1141" w:author="jonathan pritchard" w:date="2024-02-08T17:38:00Z">
              <w:r w:rsidRPr="00544135">
                <w:rPr>
                  <w:i/>
                </w:rPr>
                <w:t>Interrogation of ECDIS chart 1.</w:t>
              </w:r>
            </w:moveTo>
          </w:p>
        </w:tc>
      </w:tr>
      <w:tr w:rsidR="002761A1" w14:paraId="6DA8464D" w14:textId="77777777" w:rsidTr="00094373">
        <w:trPr>
          <w:tblHeader/>
        </w:trPr>
        <w:tc>
          <w:tcPr>
            <w:tcW w:w="9526" w:type="dxa"/>
            <w:gridSpan w:val="4"/>
            <w:shd w:val="clear" w:color="auto" w:fill="CCFFCC"/>
            <w:vAlign w:val="center"/>
          </w:tcPr>
          <w:p w14:paraId="54F8F3A8" w14:textId="77777777" w:rsidR="002761A1" w:rsidRPr="004065B1" w:rsidRDefault="002761A1" w:rsidP="00094373">
            <w:pPr>
              <w:rPr>
                <w:moveTo w:id="1142" w:author="jonathan pritchard" w:date="2024-02-08T17:38:00Z"/>
              </w:rPr>
            </w:pPr>
            <w:moveTo w:id="1143" w:author="jonathan pritchard" w:date="2024-02-08T17:38:00Z">
              <w:r w:rsidRPr="000A066E">
                <w:rPr>
                  <w:b/>
                </w:rPr>
                <w:t>Setup</w:t>
              </w:r>
            </w:moveTo>
          </w:p>
        </w:tc>
      </w:tr>
      <w:tr w:rsidR="002761A1" w14:paraId="23108D15" w14:textId="77777777" w:rsidTr="00094373">
        <w:trPr>
          <w:tblHeader/>
        </w:trPr>
        <w:tc>
          <w:tcPr>
            <w:tcW w:w="9526" w:type="dxa"/>
            <w:gridSpan w:val="4"/>
            <w:vAlign w:val="center"/>
          </w:tcPr>
          <w:p w14:paraId="6B9DE2BE" w14:textId="77777777" w:rsidR="002761A1" w:rsidRPr="00544135" w:rsidRDefault="002761A1" w:rsidP="00094373">
            <w:pPr>
              <w:rPr>
                <w:moveTo w:id="1144" w:author="jonathan pritchard" w:date="2024-02-08T17:38:00Z"/>
                <w:i/>
              </w:rPr>
            </w:pPr>
            <w:moveTo w:id="1145" w:author="jonathan pritchard" w:date="2024-02-08T17:38:00Z">
              <w:r w:rsidRPr="00544135">
                <w:rPr>
                  <w:i/>
                </w:rPr>
                <w:t>With ECDIS chart 1 displayed.</w:t>
              </w:r>
            </w:moveTo>
          </w:p>
        </w:tc>
      </w:tr>
      <w:tr w:rsidR="002761A1" w14:paraId="4244EC40" w14:textId="77777777" w:rsidTr="00094373">
        <w:trPr>
          <w:tblHeader/>
        </w:trPr>
        <w:tc>
          <w:tcPr>
            <w:tcW w:w="9526" w:type="dxa"/>
            <w:gridSpan w:val="4"/>
            <w:shd w:val="clear" w:color="auto" w:fill="CCFFCC"/>
            <w:vAlign w:val="center"/>
          </w:tcPr>
          <w:p w14:paraId="4D01346C" w14:textId="77777777" w:rsidR="002761A1" w:rsidRPr="004065B1" w:rsidRDefault="002761A1" w:rsidP="00094373">
            <w:pPr>
              <w:rPr>
                <w:moveTo w:id="1146" w:author="jonathan pritchard" w:date="2024-02-08T17:38:00Z"/>
              </w:rPr>
            </w:pPr>
            <w:moveTo w:id="1147" w:author="jonathan pritchard" w:date="2024-02-08T17:38:00Z">
              <w:r w:rsidRPr="000A066E">
                <w:rPr>
                  <w:b/>
                </w:rPr>
                <w:t>Action</w:t>
              </w:r>
            </w:moveTo>
          </w:p>
        </w:tc>
      </w:tr>
      <w:tr w:rsidR="002761A1" w14:paraId="44202AFF" w14:textId="77777777" w:rsidTr="00094373">
        <w:trPr>
          <w:tblHeader/>
        </w:trPr>
        <w:tc>
          <w:tcPr>
            <w:tcW w:w="9526" w:type="dxa"/>
            <w:gridSpan w:val="4"/>
            <w:vAlign w:val="center"/>
          </w:tcPr>
          <w:p w14:paraId="692824FF" w14:textId="77777777" w:rsidR="002761A1" w:rsidRPr="00544135" w:rsidRDefault="002761A1" w:rsidP="00094373">
            <w:pPr>
              <w:rPr>
                <w:moveTo w:id="1148" w:author="jonathan pritchard" w:date="2024-02-08T17:38:00Z"/>
                <w:i/>
              </w:rPr>
            </w:pPr>
            <w:moveTo w:id="1149" w:author="jonathan pritchard" w:date="2024-02-08T17:38:00Z">
              <w:r w:rsidRPr="00544135">
                <w:rPr>
                  <w:i/>
                </w:rPr>
                <w:t>Interrogate 3 symbols by cursor pick.</w:t>
              </w:r>
            </w:moveTo>
          </w:p>
        </w:tc>
      </w:tr>
      <w:tr w:rsidR="002761A1" w14:paraId="20F33F27" w14:textId="77777777" w:rsidTr="00094373">
        <w:trPr>
          <w:tblHeader/>
        </w:trPr>
        <w:tc>
          <w:tcPr>
            <w:tcW w:w="9526" w:type="dxa"/>
            <w:gridSpan w:val="4"/>
            <w:shd w:val="clear" w:color="auto" w:fill="CCFFCC"/>
            <w:vAlign w:val="center"/>
          </w:tcPr>
          <w:p w14:paraId="211E42BE" w14:textId="77777777" w:rsidR="002761A1" w:rsidRPr="004065B1" w:rsidRDefault="002761A1" w:rsidP="00094373">
            <w:pPr>
              <w:rPr>
                <w:moveTo w:id="1150" w:author="jonathan pritchard" w:date="2024-02-08T17:38:00Z"/>
              </w:rPr>
            </w:pPr>
            <w:moveTo w:id="1151" w:author="jonathan pritchard" w:date="2024-02-08T17:38:00Z">
              <w:r w:rsidRPr="000A066E">
                <w:rPr>
                  <w:b/>
                </w:rPr>
                <w:t>Results</w:t>
              </w:r>
            </w:moveTo>
          </w:p>
        </w:tc>
      </w:tr>
      <w:tr w:rsidR="002761A1" w14:paraId="2A285D67" w14:textId="77777777" w:rsidTr="00094373">
        <w:trPr>
          <w:tblHeader/>
        </w:trPr>
        <w:tc>
          <w:tcPr>
            <w:tcW w:w="9526" w:type="dxa"/>
            <w:gridSpan w:val="4"/>
            <w:vAlign w:val="center"/>
          </w:tcPr>
          <w:p w14:paraId="2ECA83A0" w14:textId="77777777" w:rsidR="002761A1" w:rsidRPr="00544135" w:rsidRDefault="002761A1" w:rsidP="00094373">
            <w:pPr>
              <w:jc w:val="left"/>
              <w:rPr>
                <w:moveTo w:id="1152" w:author="jonathan pritchard" w:date="2024-02-08T17:38:00Z"/>
                <w:i/>
              </w:rPr>
            </w:pPr>
            <w:moveTo w:id="1153" w:author="jonathan pritchard" w:date="2024-02-08T17:38:00Z">
              <w:r w:rsidRPr="00544135">
                <w:rPr>
                  <w:i/>
                </w:rPr>
                <w:t>Upon interrogation the description of the symbol as contained in the Presentation Library is presented.</w:t>
              </w:r>
            </w:moveTo>
          </w:p>
        </w:tc>
      </w:tr>
      <w:moveToRangeEnd w:id="1069"/>
    </w:tbl>
    <w:p w14:paraId="6586C9FA" w14:textId="77777777" w:rsidR="002761A1" w:rsidRPr="002761A1" w:rsidRDefault="002761A1">
      <w:pPr>
        <w:rPr>
          <w:ins w:id="1154" w:author="jonathan pritchard" w:date="2024-02-08T17:37:00Z"/>
          <w:rPrChange w:id="1155" w:author="jonathan pritchard" w:date="2024-02-08T17:38:00Z">
            <w:rPr>
              <w:ins w:id="1156" w:author="jonathan pritchard" w:date="2024-02-08T17:37:00Z"/>
              <w:lang w:val="en-US"/>
            </w:rPr>
          </w:rPrChange>
        </w:rPr>
        <w:pPrChange w:id="1157" w:author="jonathan pritchard" w:date="2024-02-08T17:38:00Z">
          <w:pPr>
            <w:pStyle w:val="Heading3"/>
          </w:pPr>
        </w:pPrChange>
      </w:pPr>
    </w:p>
    <w:p w14:paraId="658D0683" w14:textId="0A94E742" w:rsidR="000A72CE" w:rsidRDefault="002761A1" w:rsidP="00E30B8F">
      <w:pPr>
        <w:pStyle w:val="Heading3"/>
        <w:rPr>
          <w:ins w:id="1158" w:author="jonathan pritchard" w:date="2024-02-08T17:38:00Z"/>
          <w:lang w:val="en-US"/>
        </w:rPr>
      </w:pPr>
      <w:ins w:id="1159" w:author="jonathan pritchard" w:date="2024-02-08T17:38:00Z">
        <w:r>
          <w:rPr>
            <w:lang w:val="en-US"/>
          </w:rPr>
          <w:lastRenderedPageBreak/>
          <w:t>Data Quality Indicators</w:t>
        </w:r>
      </w:ins>
      <w:commentRangeStart w:id="1160"/>
      <w:commentRangeStart w:id="1161"/>
      <w:del w:id="1162" w:author="jonathan pritchard" w:date="2024-02-08T17:38:00Z">
        <w:r w:rsidR="000A72CE" w:rsidDel="002761A1">
          <w:rPr>
            <w:lang w:val="en-US"/>
          </w:rPr>
          <w:delText>ECDIS Chart 1</w:delText>
        </w:r>
        <w:commentRangeEnd w:id="1160"/>
        <w:r w:rsidR="003D09F8" w:rsidDel="002761A1">
          <w:rPr>
            <w:rStyle w:val="CommentReference"/>
            <w:b w:val="0"/>
            <w:snapToGrid/>
            <w:color w:val="000000"/>
          </w:rPr>
          <w:commentReference w:id="1160"/>
        </w:r>
        <w:commentRangeEnd w:id="1161"/>
        <w:r w:rsidR="003D09F8" w:rsidDel="002761A1">
          <w:rPr>
            <w:rStyle w:val="CommentReference"/>
            <w:b w:val="0"/>
            <w:snapToGrid/>
            <w:color w:val="000000"/>
          </w:rPr>
          <w:commentReference w:id="1161"/>
        </w:r>
      </w:del>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761A1" w14:paraId="558E4E72" w14:textId="77777777" w:rsidTr="00094373">
        <w:trPr>
          <w:trHeight w:val="454"/>
          <w:tblHeader/>
          <w:ins w:id="1163" w:author="jonathan pritchard" w:date="2024-02-08T17:38:00Z"/>
        </w:trPr>
        <w:tc>
          <w:tcPr>
            <w:tcW w:w="2381" w:type="dxa"/>
            <w:shd w:val="clear" w:color="auto" w:fill="CCFFCC"/>
            <w:vAlign w:val="center"/>
          </w:tcPr>
          <w:p w14:paraId="51C22823" w14:textId="77777777" w:rsidR="002761A1" w:rsidRPr="004065B1" w:rsidRDefault="002761A1" w:rsidP="00094373">
            <w:pPr>
              <w:rPr>
                <w:ins w:id="1164" w:author="jonathan pritchard" w:date="2024-02-08T17:38:00Z"/>
              </w:rPr>
            </w:pPr>
            <w:ins w:id="1165" w:author="jonathan pritchard" w:date="2024-02-08T17:38:00Z">
              <w:r w:rsidRPr="000A066E">
                <w:rPr>
                  <w:b/>
                </w:rPr>
                <w:t>Test Reference</w:t>
              </w:r>
            </w:ins>
          </w:p>
        </w:tc>
        <w:tc>
          <w:tcPr>
            <w:tcW w:w="2381" w:type="dxa"/>
            <w:shd w:val="clear" w:color="auto" w:fill="CCFFCC"/>
            <w:vAlign w:val="center"/>
          </w:tcPr>
          <w:p w14:paraId="208AB83C" w14:textId="564AA3C6" w:rsidR="002761A1" w:rsidRPr="004065B1" w:rsidRDefault="002761A1" w:rsidP="00094373">
            <w:pPr>
              <w:rPr>
                <w:ins w:id="1166" w:author="jonathan pritchard" w:date="2024-02-08T17:38:00Z"/>
              </w:rPr>
            </w:pPr>
          </w:p>
        </w:tc>
        <w:tc>
          <w:tcPr>
            <w:tcW w:w="2382" w:type="dxa"/>
            <w:shd w:val="clear" w:color="auto" w:fill="CCFFCC"/>
            <w:vAlign w:val="center"/>
          </w:tcPr>
          <w:p w14:paraId="04CA9065" w14:textId="77777777" w:rsidR="002761A1" w:rsidRPr="004065B1" w:rsidRDefault="002761A1" w:rsidP="00094373">
            <w:pPr>
              <w:rPr>
                <w:ins w:id="1167" w:author="jonathan pritchard" w:date="2024-02-08T17:38:00Z"/>
              </w:rPr>
            </w:pPr>
            <w:ins w:id="1168" w:author="jonathan pritchard" w:date="2024-02-08T17:38:00Z">
              <w:r w:rsidRPr="000A066E">
                <w:rPr>
                  <w:b/>
                </w:rPr>
                <w:t>IHO Reference</w:t>
              </w:r>
            </w:ins>
          </w:p>
        </w:tc>
        <w:tc>
          <w:tcPr>
            <w:tcW w:w="2382" w:type="dxa"/>
            <w:shd w:val="clear" w:color="auto" w:fill="CCFFCC"/>
            <w:vAlign w:val="center"/>
          </w:tcPr>
          <w:p w14:paraId="6A1227D0" w14:textId="308DE279" w:rsidR="002761A1" w:rsidRPr="004065B1" w:rsidRDefault="002761A1" w:rsidP="00094373">
            <w:pPr>
              <w:rPr>
                <w:ins w:id="1169" w:author="jonathan pritchard" w:date="2024-02-08T17:38:00Z"/>
              </w:rPr>
            </w:pPr>
          </w:p>
        </w:tc>
      </w:tr>
      <w:tr w:rsidR="002761A1" w14:paraId="585976E6" w14:textId="77777777" w:rsidTr="00094373">
        <w:trPr>
          <w:tblHeader/>
          <w:ins w:id="1170" w:author="jonathan pritchard" w:date="2024-02-08T17:38:00Z"/>
        </w:trPr>
        <w:tc>
          <w:tcPr>
            <w:tcW w:w="9526" w:type="dxa"/>
            <w:gridSpan w:val="4"/>
            <w:shd w:val="clear" w:color="auto" w:fill="CCFFCC"/>
            <w:vAlign w:val="center"/>
          </w:tcPr>
          <w:p w14:paraId="4F645D3B" w14:textId="77777777" w:rsidR="002761A1" w:rsidRDefault="002761A1" w:rsidP="00094373">
            <w:pPr>
              <w:rPr>
                <w:ins w:id="1171" w:author="jonathan pritchard" w:date="2024-02-08T17:38:00Z"/>
              </w:rPr>
            </w:pPr>
            <w:ins w:id="1172" w:author="jonathan pritchard" w:date="2024-02-08T17:38:00Z">
              <w:r w:rsidRPr="000A066E">
                <w:rPr>
                  <w:b/>
                </w:rPr>
                <w:t>Test description</w:t>
              </w:r>
            </w:ins>
          </w:p>
        </w:tc>
      </w:tr>
      <w:tr w:rsidR="002761A1" w14:paraId="79349EC0" w14:textId="77777777" w:rsidTr="00094373">
        <w:trPr>
          <w:tblHeader/>
          <w:ins w:id="1173" w:author="jonathan pritchard" w:date="2024-02-08T17:38:00Z"/>
        </w:trPr>
        <w:tc>
          <w:tcPr>
            <w:tcW w:w="9526" w:type="dxa"/>
            <w:gridSpan w:val="4"/>
            <w:vAlign w:val="center"/>
          </w:tcPr>
          <w:p w14:paraId="437158A1" w14:textId="77777777" w:rsidR="002761A1" w:rsidRDefault="002761A1" w:rsidP="00094373">
            <w:pPr>
              <w:rPr>
                <w:ins w:id="1174" w:author="jonathan pritchard" w:date="2024-02-08T17:38:00Z"/>
                <w:i/>
              </w:rPr>
            </w:pPr>
          </w:p>
          <w:p w14:paraId="2C602F39" w14:textId="19944700" w:rsidR="002761A1" w:rsidRPr="00345B91" w:rsidRDefault="002761A1" w:rsidP="00094373">
            <w:pPr>
              <w:rPr>
                <w:ins w:id="1175" w:author="jonathan pritchard" w:date="2024-02-08T17:38:00Z"/>
                <w:i/>
                <w:lang w:val="en-US"/>
                <w:rPrChange w:id="1176" w:author="jonathan pritchard" w:date="2024-02-08T17:42:00Z">
                  <w:rPr>
                    <w:ins w:id="1177" w:author="jonathan pritchard" w:date="2024-02-08T17:38:00Z"/>
                    <w:i/>
                  </w:rPr>
                </w:rPrChange>
              </w:rPr>
            </w:pPr>
            <w:ins w:id="1178" w:author="jonathan pritchard" w:date="2024-02-08T17:38:00Z">
              <w:r>
                <w:rPr>
                  <w:i/>
                </w:rPr>
                <w:t>Test for visibility of chart data quality indicators.</w:t>
              </w:r>
            </w:ins>
          </w:p>
          <w:p w14:paraId="458C24C2" w14:textId="77777777" w:rsidR="002761A1" w:rsidRDefault="002761A1" w:rsidP="00094373">
            <w:pPr>
              <w:rPr>
                <w:ins w:id="1179" w:author="jonathan pritchard" w:date="2024-02-08T17:38:00Z"/>
                <w:i/>
              </w:rPr>
            </w:pPr>
          </w:p>
          <w:p w14:paraId="206B2674" w14:textId="77777777" w:rsidR="002761A1" w:rsidRDefault="002761A1" w:rsidP="00094373">
            <w:pPr>
              <w:rPr>
                <w:ins w:id="1180" w:author="jonathan pritchard" w:date="2024-02-08T17:38:00Z"/>
                <w:i/>
              </w:rPr>
            </w:pPr>
          </w:p>
          <w:p w14:paraId="7B3346EB" w14:textId="7B40BD24" w:rsidR="002761A1" w:rsidRPr="00544135" w:rsidRDefault="002761A1" w:rsidP="00094373">
            <w:pPr>
              <w:rPr>
                <w:ins w:id="1181" w:author="jonathan pritchard" w:date="2024-02-08T17:38:00Z"/>
                <w:i/>
              </w:rPr>
            </w:pPr>
          </w:p>
        </w:tc>
      </w:tr>
      <w:tr w:rsidR="002761A1" w14:paraId="130D7052" w14:textId="77777777" w:rsidTr="00094373">
        <w:trPr>
          <w:tblHeader/>
          <w:ins w:id="1182" w:author="jonathan pritchard" w:date="2024-02-08T17:38:00Z"/>
        </w:trPr>
        <w:tc>
          <w:tcPr>
            <w:tcW w:w="9526" w:type="dxa"/>
            <w:gridSpan w:val="4"/>
            <w:shd w:val="clear" w:color="auto" w:fill="CCFFCC"/>
            <w:vAlign w:val="center"/>
          </w:tcPr>
          <w:p w14:paraId="72BB35D7" w14:textId="77777777" w:rsidR="002761A1" w:rsidRPr="004065B1" w:rsidRDefault="002761A1" w:rsidP="00094373">
            <w:pPr>
              <w:rPr>
                <w:ins w:id="1183" w:author="jonathan pritchard" w:date="2024-02-08T17:38:00Z"/>
              </w:rPr>
            </w:pPr>
            <w:ins w:id="1184" w:author="jonathan pritchard" w:date="2024-02-08T17:38:00Z">
              <w:r w:rsidRPr="000A066E">
                <w:rPr>
                  <w:b/>
                </w:rPr>
                <w:t>Setup</w:t>
              </w:r>
            </w:ins>
          </w:p>
        </w:tc>
      </w:tr>
      <w:tr w:rsidR="002761A1" w14:paraId="19EA5BE5" w14:textId="77777777" w:rsidTr="00094373">
        <w:trPr>
          <w:tblHeader/>
          <w:ins w:id="1185" w:author="jonathan pritchard" w:date="2024-02-08T17:38:00Z"/>
        </w:trPr>
        <w:tc>
          <w:tcPr>
            <w:tcW w:w="9526" w:type="dxa"/>
            <w:gridSpan w:val="4"/>
            <w:vAlign w:val="center"/>
          </w:tcPr>
          <w:p w14:paraId="059AACF8" w14:textId="06898287" w:rsidR="002761A1" w:rsidRPr="00544135" w:rsidRDefault="002761A1" w:rsidP="00094373">
            <w:pPr>
              <w:rPr>
                <w:ins w:id="1186" w:author="jonathan pritchard" w:date="2024-02-08T17:38:00Z"/>
                <w:i/>
              </w:rPr>
            </w:pPr>
          </w:p>
        </w:tc>
      </w:tr>
      <w:tr w:rsidR="002761A1" w14:paraId="3B6A7D1E" w14:textId="77777777" w:rsidTr="00094373">
        <w:trPr>
          <w:tblHeader/>
          <w:ins w:id="1187" w:author="jonathan pritchard" w:date="2024-02-08T17:38:00Z"/>
        </w:trPr>
        <w:tc>
          <w:tcPr>
            <w:tcW w:w="9526" w:type="dxa"/>
            <w:gridSpan w:val="4"/>
            <w:shd w:val="clear" w:color="auto" w:fill="CCFFCC"/>
            <w:vAlign w:val="center"/>
          </w:tcPr>
          <w:p w14:paraId="4ED423B4" w14:textId="77777777" w:rsidR="002761A1" w:rsidRPr="004065B1" w:rsidRDefault="002761A1" w:rsidP="00094373">
            <w:pPr>
              <w:rPr>
                <w:ins w:id="1188" w:author="jonathan pritchard" w:date="2024-02-08T17:38:00Z"/>
              </w:rPr>
            </w:pPr>
            <w:ins w:id="1189" w:author="jonathan pritchard" w:date="2024-02-08T17:38:00Z">
              <w:r w:rsidRPr="000A066E">
                <w:rPr>
                  <w:b/>
                </w:rPr>
                <w:t>Action</w:t>
              </w:r>
            </w:ins>
          </w:p>
        </w:tc>
      </w:tr>
      <w:tr w:rsidR="002761A1" w14:paraId="6931ABA4" w14:textId="77777777" w:rsidTr="00094373">
        <w:trPr>
          <w:tblHeader/>
          <w:ins w:id="1190" w:author="jonathan pritchard" w:date="2024-02-08T17:38:00Z"/>
        </w:trPr>
        <w:tc>
          <w:tcPr>
            <w:tcW w:w="9526" w:type="dxa"/>
            <w:gridSpan w:val="4"/>
            <w:vAlign w:val="center"/>
          </w:tcPr>
          <w:p w14:paraId="480454AF" w14:textId="77777777" w:rsidR="002761A1" w:rsidRPr="00544135" w:rsidRDefault="002761A1" w:rsidP="002761A1">
            <w:pPr>
              <w:rPr>
                <w:ins w:id="1191" w:author="jonathan pritchard" w:date="2024-02-08T17:38:00Z"/>
                <w:i/>
              </w:rPr>
            </w:pPr>
          </w:p>
        </w:tc>
      </w:tr>
      <w:tr w:rsidR="002761A1" w14:paraId="62E75F94" w14:textId="77777777" w:rsidTr="00094373">
        <w:trPr>
          <w:tblHeader/>
          <w:ins w:id="1192" w:author="jonathan pritchard" w:date="2024-02-08T17:38:00Z"/>
        </w:trPr>
        <w:tc>
          <w:tcPr>
            <w:tcW w:w="9526" w:type="dxa"/>
            <w:gridSpan w:val="4"/>
            <w:shd w:val="clear" w:color="auto" w:fill="CCFFCC"/>
            <w:vAlign w:val="center"/>
          </w:tcPr>
          <w:p w14:paraId="3192AC43" w14:textId="77777777" w:rsidR="002761A1" w:rsidRPr="004065B1" w:rsidRDefault="002761A1" w:rsidP="00094373">
            <w:pPr>
              <w:rPr>
                <w:ins w:id="1193" w:author="jonathan pritchard" w:date="2024-02-08T17:38:00Z"/>
              </w:rPr>
            </w:pPr>
            <w:ins w:id="1194" w:author="jonathan pritchard" w:date="2024-02-08T17:38:00Z">
              <w:r w:rsidRPr="000A066E">
                <w:rPr>
                  <w:b/>
                </w:rPr>
                <w:t>Results</w:t>
              </w:r>
            </w:ins>
          </w:p>
        </w:tc>
      </w:tr>
      <w:tr w:rsidR="002761A1" w14:paraId="5B5D8AE0" w14:textId="77777777" w:rsidTr="00094373">
        <w:trPr>
          <w:tblHeader/>
          <w:ins w:id="1195" w:author="jonathan pritchard" w:date="2024-02-08T17:38:00Z"/>
        </w:trPr>
        <w:tc>
          <w:tcPr>
            <w:tcW w:w="9526" w:type="dxa"/>
            <w:gridSpan w:val="4"/>
            <w:vAlign w:val="center"/>
          </w:tcPr>
          <w:p w14:paraId="059FB7DF" w14:textId="0664D363" w:rsidR="002761A1" w:rsidRPr="00544135" w:rsidRDefault="002761A1" w:rsidP="00094373">
            <w:pPr>
              <w:jc w:val="left"/>
              <w:rPr>
                <w:ins w:id="1196" w:author="jonathan pritchard" w:date="2024-02-08T17:38:00Z"/>
                <w:i/>
              </w:rPr>
            </w:pPr>
          </w:p>
        </w:tc>
      </w:tr>
    </w:tbl>
    <w:p w14:paraId="2EA59B4D" w14:textId="77777777" w:rsidR="002761A1" w:rsidRDefault="002761A1" w:rsidP="002761A1">
      <w:pPr>
        <w:rPr>
          <w:ins w:id="1197" w:author="jonathan pritchard" w:date="2024-02-08T17:38:00Z"/>
        </w:rPr>
      </w:pPr>
    </w:p>
    <w:p w14:paraId="4AEE3E4C" w14:textId="77777777" w:rsidR="002761A1" w:rsidRPr="002761A1" w:rsidRDefault="002761A1">
      <w:pPr>
        <w:rPr>
          <w:rPrChange w:id="1198" w:author="jonathan pritchard" w:date="2024-02-08T17:38:00Z">
            <w:rPr>
              <w:lang w:val="en-US"/>
            </w:rPr>
          </w:rPrChange>
        </w:rPr>
        <w:pPrChange w:id="1199" w:author="jonathan pritchard" w:date="2024-02-08T17:38:00Z">
          <w:pPr>
            <w:pStyle w:val="Heading3"/>
          </w:pPr>
        </w:pPrChange>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rsidDel="002761A1" w14:paraId="08A52106" w14:textId="3E68E301" w:rsidTr="008A1BCC">
        <w:trPr>
          <w:trHeight w:val="454"/>
          <w:tblHeader/>
        </w:trPr>
        <w:tc>
          <w:tcPr>
            <w:tcW w:w="2381" w:type="dxa"/>
            <w:shd w:val="clear" w:color="auto" w:fill="CCFFCC"/>
            <w:vAlign w:val="center"/>
          </w:tcPr>
          <w:p w14:paraId="6E3FAFA5" w14:textId="366EDFC4" w:rsidR="000A72CE" w:rsidRPr="004065B1" w:rsidDel="002761A1" w:rsidRDefault="000A72CE" w:rsidP="008A1BCC">
            <w:pPr>
              <w:rPr>
                <w:moveFrom w:id="1200" w:author="jonathan pritchard" w:date="2024-02-08T17:38:00Z"/>
              </w:rPr>
            </w:pPr>
            <w:moveFromRangeStart w:id="1201" w:author="jonathan pritchard" w:date="2024-02-08T17:38:00Z" w:name="move158306299"/>
            <w:moveFrom w:id="1202" w:author="jonathan pritchard" w:date="2024-02-08T17:38:00Z">
              <w:r w:rsidRPr="000A066E" w:rsidDel="002761A1">
                <w:rPr>
                  <w:b/>
                </w:rPr>
                <w:t>Test Reference</w:t>
              </w:r>
            </w:moveFrom>
          </w:p>
        </w:tc>
        <w:tc>
          <w:tcPr>
            <w:tcW w:w="2381" w:type="dxa"/>
            <w:shd w:val="clear" w:color="auto" w:fill="CCFFCC"/>
            <w:vAlign w:val="center"/>
          </w:tcPr>
          <w:p w14:paraId="1C4247E7" w14:textId="6A3DBB8B" w:rsidR="000A72CE" w:rsidRPr="004065B1" w:rsidDel="002761A1" w:rsidRDefault="00DC3BCA" w:rsidP="008A1BCC">
            <w:pPr>
              <w:rPr>
                <w:moveFrom w:id="1203" w:author="jonathan pritchard" w:date="2024-02-08T17:38:00Z"/>
              </w:rPr>
            </w:pPr>
            <w:moveFrom w:id="1204" w:author="jonathan pritchard" w:date="2024-02-08T17:38:00Z">
              <w:r w:rsidDel="002761A1">
                <w:t>Chart</w:t>
              </w:r>
              <w:r w:rsidR="006B2E37" w:rsidDel="002761A1">
                <w:t>One</w:t>
              </w:r>
            </w:moveFrom>
          </w:p>
        </w:tc>
        <w:tc>
          <w:tcPr>
            <w:tcW w:w="2382" w:type="dxa"/>
            <w:shd w:val="clear" w:color="auto" w:fill="CCFFCC"/>
            <w:vAlign w:val="center"/>
          </w:tcPr>
          <w:p w14:paraId="35CD1F3E" w14:textId="7B8DBCEF" w:rsidR="000A72CE" w:rsidRPr="004065B1" w:rsidDel="002761A1" w:rsidRDefault="000A72CE" w:rsidP="008A1BCC">
            <w:pPr>
              <w:rPr>
                <w:moveFrom w:id="1205" w:author="jonathan pritchard" w:date="2024-02-08T17:38:00Z"/>
              </w:rPr>
            </w:pPr>
            <w:moveFrom w:id="1206" w:author="jonathan pritchard" w:date="2024-02-08T17:38:00Z">
              <w:r w:rsidRPr="000A066E" w:rsidDel="002761A1">
                <w:rPr>
                  <w:b/>
                </w:rPr>
                <w:t>IHO Reference</w:t>
              </w:r>
            </w:moveFrom>
          </w:p>
        </w:tc>
        <w:tc>
          <w:tcPr>
            <w:tcW w:w="2382" w:type="dxa"/>
            <w:shd w:val="clear" w:color="auto" w:fill="CCFFCC"/>
            <w:vAlign w:val="center"/>
          </w:tcPr>
          <w:p w14:paraId="19345B74" w14:textId="229161FD" w:rsidR="000A72CE" w:rsidRPr="004065B1" w:rsidDel="002761A1" w:rsidRDefault="00455FA6" w:rsidP="008A1BCC">
            <w:pPr>
              <w:rPr>
                <w:moveFrom w:id="1207" w:author="jonathan pritchard" w:date="2024-02-08T17:38:00Z"/>
              </w:rPr>
            </w:pPr>
            <w:moveFrom w:id="1208" w:author="jonathan pritchard" w:date="2024-02-08T17:38:00Z">
              <w:r w:rsidRPr="00455FA6" w:rsidDel="002761A1">
                <w:t>S-52 18.2.2</w:t>
              </w:r>
            </w:moveFrom>
          </w:p>
        </w:tc>
      </w:tr>
      <w:tr w:rsidR="000A72CE" w:rsidDel="002761A1" w14:paraId="4635182D" w14:textId="17B7DEDB" w:rsidTr="008A1BCC">
        <w:trPr>
          <w:tblHeader/>
        </w:trPr>
        <w:tc>
          <w:tcPr>
            <w:tcW w:w="9526" w:type="dxa"/>
            <w:gridSpan w:val="4"/>
            <w:shd w:val="clear" w:color="auto" w:fill="CCFFCC"/>
            <w:vAlign w:val="center"/>
          </w:tcPr>
          <w:p w14:paraId="41F09947" w14:textId="27E1AD08" w:rsidR="000A72CE" w:rsidDel="002761A1" w:rsidRDefault="000A72CE" w:rsidP="008A1BCC">
            <w:pPr>
              <w:rPr>
                <w:moveFrom w:id="1209" w:author="jonathan pritchard" w:date="2024-02-08T17:38:00Z"/>
              </w:rPr>
            </w:pPr>
            <w:moveFrom w:id="1210" w:author="jonathan pritchard" w:date="2024-02-08T17:38:00Z">
              <w:r w:rsidRPr="000A066E" w:rsidDel="002761A1">
                <w:rPr>
                  <w:b/>
                </w:rPr>
                <w:t>Test description</w:t>
              </w:r>
            </w:moveFrom>
          </w:p>
        </w:tc>
      </w:tr>
      <w:tr w:rsidR="000A72CE" w:rsidDel="002761A1" w14:paraId="157A63FB" w14:textId="19421DAE" w:rsidTr="008A1BCC">
        <w:trPr>
          <w:tblHeader/>
        </w:trPr>
        <w:tc>
          <w:tcPr>
            <w:tcW w:w="9526" w:type="dxa"/>
            <w:gridSpan w:val="4"/>
            <w:vAlign w:val="center"/>
          </w:tcPr>
          <w:p w14:paraId="7DED58F3" w14:textId="3D08E4E6" w:rsidR="000A72CE" w:rsidRPr="00544135" w:rsidDel="002761A1" w:rsidRDefault="00455FA6" w:rsidP="008A1BCC">
            <w:pPr>
              <w:rPr>
                <w:moveFrom w:id="1211" w:author="jonathan pritchard" w:date="2024-02-08T17:38:00Z"/>
                <w:i/>
              </w:rPr>
            </w:pPr>
            <w:moveFrom w:id="1212" w:author="jonathan pritchard" w:date="2024-02-08T17:38:00Z">
              <w:r w:rsidRPr="00544135" w:rsidDel="002761A1">
                <w:rPr>
                  <w:i/>
                </w:rPr>
                <w:t>Display of ECDIS chart 1.</w:t>
              </w:r>
            </w:moveFrom>
          </w:p>
        </w:tc>
      </w:tr>
      <w:tr w:rsidR="000A72CE" w:rsidDel="002761A1" w14:paraId="0BE8D423" w14:textId="3C3999B0" w:rsidTr="008A1BCC">
        <w:trPr>
          <w:tblHeader/>
        </w:trPr>
        <w:tc>
          <w:tcPr>
            <w:tcW w:w="9526" w:type="dxa"/>
            <w:gridSpan w:val="4"/>
            <w:shd w:val="clear" w:color="auto" w:fill="CCFFCC"/>
            <w:vAlign w:val="center"/>
          </w:tcPr>
          <w:p w14:paraId="135A57D9" w14:textId="0165DF71" w:rsidR="000A72CE" w:rsidRPr="004065B1" w:rsidDel="002761A1" w:rsidRDefault="000A72CE" w:rsidP="008A1BCC">
            <w:pPr>
              <w:rPr>
                <w:moveFrom w:id="1213" w:author="jonathan pritchard" w:date="2024-02-08T17:38:00Z"/>
              </w:rPr>
            </w:pPr>
            <w:moveFrom w:id="1214" w:author="jonathan pritchard" w:date="2024-02-08T17:38:00Z">
              <w:r w:rsidRPr="000A066E" w:rsidDel="002761A1">
                <w:rPr>
                  <w:b/>
                </w:rPr>
                <w:t>Setup</w:t>
              </w:r>
            </w:moveFrom>
          </w:p>
        </w:tc>
      </w:tr>
      <w:tr w:rsidR="000A72CE" w:rsidDel="002761A1" w14:paraId="039B55B4" w14:textId="47823B6A" w:rsidTr="008A1BCC">
        <w:trPr>
          <w:tblHeader/>
        </w:trPr>
        <w:tc>
          <w:tcPr>
            <w:tcW w:w="9526" w:type="dxa"/>
            <w:gridSpan w:val="4"/>
            <w:vAlign w:val="center"/>
          </w:tcPr>
          <w:p w14:paraId="7E1EEDF2" w14:textId="418FDF9C" w:rsidR="000A72CE" w:rsidRPr="00544135" w:rsidDel="002761A1" w:rsidRDefault="00455FA6" w:rsidP="008A1BCC">
            <w:pPr>
              <w:rPr>
                <w:moveFrom w:id="1215" w:author="jonathan pritchard" w:date="2024-02-08T17:38:00Z"/>
                <w:i/>
              </w:rPr>
            </w:pPr>
            <w:moveFrom w:id="1216" w:author="jonathan pritchard" w:date="2024-02-08T17:38:00Z">
              <w:r w:rsidRPr="00544135" w:rsidDel="002761A1">
                <w:rPr>
                  <w:i/>
                </w:rPr>
                <w:t>N/A</w:t>
              </w:r>
            </w:moveFrom>
          </w:p>
        </w:tc>
      </w:tr>
      <w:tr w:rsidR="000A72CE" w:rsidDel="002761A1" w14:paraId="48B6DC41" w14:textId="7667017A" w:rsidTr="008A1BCC">
        <w:trPr>
          <w:tblHeader/>
        </w:trPr>
        <w:tc>
          <w:tcPr>
            <w:tcW w:w="9526" w:type="dxa"/>
            <w:gridSpan w:val="4"/>
            <w:shd w:val="clear" w:color="auto" w:fill="CCFFCC"/>
            <w:vAlign w:val="center"/>
          </w:tcPr>
          <w:p w14:paraId="7933865F" w14:textId="0689FACB" w:rsidR="000A72CE" w:rsidRPr="004065B1" w:rsidDel="002761A1" w:rsidRDefault="000A72CE" w:rsidP="008A1BCC">
            <w:pPr>
              <w:rPr>
                <w:moveFrom w:id="1217" w:author="jonathan pritchard" w:date="2024-02-08T17:38:00Z"/>
              </w:rPr>
            </w:pPr>
            <w:moveFrom w:id="1218" w:author="jonathan pritchard" w:date="2024-02-08T17:38:00Z">
              <w:r w:rsidRPr="000A066E" w:rsidDel="002761A1">
                <w:rPr>
                  <w:b/>
                </w:rPr>
                <w:t>Action</w:t>
              </w:r>
            </w:moveFrom>
          </w:p>
        </w:tc>
      </w:tr>
      <w:tr w:rsidR="000A72CE" w:rsidDel="002761A1" w14:paraId="11F825D3" w14:textId="374F6166" w:rsidTr="008A1BCC">
        <w:trPr>
          <w:tblHeader/>
        </w:trPr>
        <w:tc>
          <w:tcPr>
            <w:tcW w:w="9526" w:type="dxa"/>
            <w:gridSpan w:val="4"/>
            <w:vAlign w:val="center"/>
          </w:tcPr>
          <w:p w14:paraId="2A2C7944" w14:textId="5CF5C9FA" w:rsidR="00455FA6" w:rsidRPr="00544135" w:rsidDel="002761A1" w:rsidRDefault="00455FA6" w:rsidP="00455FA6">
            <w:pPr>
              <w:rPr>
                <w:moveFrom w:id="1219" w:author="jonathan pritchard" w:date="2024-02-08T17:38:00Z"/>
                <w:i/>
              </w:rPr>
            </w:pPr>
            <w:moveFrom w:id="1220" w:author="jonathan pritchard" w:date="2024-02-08T17:38:00Z">
              <w:r w:rsidRPr="00544135" w:rsidDel="002761A1">
                <w:rPr>
                  <w:i/>
                </w:rPr>
                <w:t>Navigate to ECDIS chart 1.</w:t>
              </w:r>
            </w:moveFrom>
          </w:p>
          <w:p w14:paraId="3D5F6120" w14:textId="5D52AD98" w:rsidR="000A72CE" w:rsidDel="002761A1" w:rsidRDefault="00455FA6" w:rsidP="00455FA6">
            <w:pPr>
              <w:rPr>
                <w:moveFrom w:id="1221" w:author="jonathan pritchard" w:date="2024-02-08T17:38:00Z"/>
                <w:i/>
              </w:rPr>
            </w:pPr>
            <w:moveFrom w:id="1222" w:author="jonathan pritchard" w:date="2024-02-08T17:38:00Z">
              <w:r w:rsidRPr="00544135" w:rsidDel="002761A1">
                <w:rPr>
                  <w:i/>
                </w:rPr>
                <w:t xml:space="preserve">Compare the displayed image with the plots provided in </w:t>
              </w:r>
              <w:r w:rsidRPr="00E012C8" w:rsidDel="002761A1">
                <w:rPr>
                  <w:i/>
                  <w:highlight w:val="yellow"/>
                </w:rPr>
                <w:t>S-</w:t>
              </w:r>
              <w:r w:rsidR="00D54AB1" w:rsidDel="002761A1">
                <w:rPr>
                  <w:i/>
                  <w:highlight w:val="yellow"/>
                </w:rPr>
                <w:t>98 XXX-XXX</w:t>
              </w:r>
              <w:r w:rsidRPr="00544135" w:rsidDel="002761A1">
                <w:rPr>
                  <w:i/>
                </w:rPr>
                <w:t>.</w:t>
              </w:r>
              <w:r w:rsidR="00DE128D" w:rsidDel="002761A1">
                <w:rPr>
                  <w:i/>
                </w:rPr>
                <w:t xml:space="preserve"> To ensure the same display the ECDIS </w:t>
              </w:r>
              <w:r w:rsidR="000560FA" w:rsidDel="002761A1">
                <w:rPr>
                  <w:i/>
                </w:rPr>
                <w:t xml:space="preserve">under test </w:t>
              </w:r>
              <w:r w:rsidR="00DE128D" w:rsidDel="002761A1">
                <w:rPr>
                  <w:i/>
                </w:rPr>
                <w:t xml:space="preserve">must </w:t>
              </w:r>
              <w:r w:rsidR="00912D4D" w:rsidDel="002761A1">
                <w:rPr>
                  <w:i/>
                </w:rPr>
                <w:t xml:space="preserve">be </w:t>
              </w:r>
              <w:r w:rsidR="00DE128D" w:rsidDel="002761A1">
                <w:rPr>
                  <w:i/>
                </w:rPr>
                <w:t>configured per the instructions of the</w:t>
              </w:r>
              <w:r w:rsidR="000560FA" w:rsidDel="002761A1">
                <w:rPr>
                  <w:i/>
                </w:rPr>
                <w:t xml:space="preserve"> ECDIS Chart1</w:t>
              </w:r>
              <w:r w:rsidR="00DE128D" w:rsidDel="002761A1">
                <w:rPr>
                  <w:i/>
                </w:rPr>
                <w:t xml:space="preserve"> </w:t>
              </w:r>
              <w:r w:rsidR="00D54AB1" w:rsidDel="002761A1">
                <w:rPr>
                  <w:i/>
                </w:rPr>
                <w:t>README</w:t>
              </w:r>
              <w:r w:rsidR="00DE128D" w:rsidDel="002761A1">
                <w:rPr>
                  <w:i/>
                </w:rPr>
                <w:t>.TXT</w:t>
              </w:r>
              <w:r w:rsidR="000560FA" w:rsidDel="002761A1">
                <w:rPr>
                  <w:i/>
                </w:rPr>
                <w:t>;</w:t>
              </w:r>
              <w:r w:rsidR="00DE128D" w:rsidDel="002761A1">
                <w:rPr>
                  <w:i/>
                </w:rPr>
                <w:t xml:space="preserve"> </w:t>
              </w:r>
            </w:moveFrom>
          </w:p>
          <w:p w14:paraId="2A4F2A5C" w14:textId="47DA8659" w:rsidR="00DE128D" w:rsidDel="002761A1" w:rsidRDefault="00DE128D" w:rsidP="00455FA6">
            <w:pPr>
              <w:rPr>
                <w:moveFrom w:id="1223" w:author="jonathan pritchard" w:date="2024-02-08T17:38:00Z"/>
                <w:i/>
              </w:rPr>
            </w:pPr>
          </w:p>
          <w:p w14:paraId="2BAAB16D" w14:textId="0DC84BB9" w:rsidR="00DE128D" w:rsidRPr="00E012C8" w:rsidDel="002761A1" w:rsidRDefault="00DE128D">
            <w:pPr>
              <w:pStyle w:val="ListParagraph"/>
              <w:numPr>
                <w:ilvl w:val="0"/>
                <w:numId w:val="34"/>
              </w:numPr>
              <w:rPr>
                <w:moveFrom w:id="1224" w:author="jonathan pritchard" w:date="2024-02-08T17:38:00Z"/>
                <w:i/>
              </w:rPr>
            </w:pPr>
            <w:moveFrom w:id="1225" w:author="jonathan pritchard" w:date="2024-02-08T17:38:00Z">
              <w:r w:rsidRPr="00E012C8" w:rsidDel="002761A1">
                <w:rPr>
                  <w:i/>
                </w:rPr>
                <w:t>Set Safety Contour value to 10 m</w:t>
              </w:r>
            </w:moveFrom>
          </w:p>
          <w:p w14:paraId="4E65705F" w14:textId="7AF6D58B" w:rsidR="00DE128D" w:rsidRPr="00E012C8" w:rsidDel="002761A1" w:rsidRDefault="00DE128D">
            <w:pPr>
              <w:pStyle w:val="ListParagraph"/>
              <w:numPr>
                <w:ilvl w:val="0"/>
                <w:numId w:val="34"/>
              </w:numPr>
              <w:rPr>
                <w:moveFrom w:id="1226" w:author="jonathan pritchard" w:date="2024-02-08T17:38:00Z"/>
                <w:i/>
              </w:rPr>
            </w:pPr>
            <w:moveFrom w:id="1227" w:author="jonathan pritchard" w:date="2024-02-08T17:38:00Z">
              <w:r w:rsidRPr="00E012C8" w:rsidDel="002761A1">
                <w:rPr>
                  <w:i/>
                </w:rPr>
                <w:t>Set Shallow Contour value to 5 m</w:t>
              </w:r>
            </w:moveFrom>
          </w:p>
          <w:p w14:paraId="2494DB2F" w14:textId="2F11991A" w:rsidR="00DE128D" w:rsidRPr="00E012C8" w:rsidDel="002761A1" w:rsidRDefault="00DE128D">
            <w:pPr>
              <w:pStyle w:val="ListParagraph"/>
              <w:numPr>
                <w:ilvl w:val="0"/>
                <w:numId w:val="34"/>
              </w:numPr>
              <w:rPr>
                <w:moveFrom w:id="1228" w:author="jonathan pritchard" w:date="2024-02-08T17:38:00Z"/>
                <w:i/>
              </w:rPr>
            </w:pPr>
            <w:moveFrom w:id="1229" w:author="jonathan pritchard" w:date="2024-02-08T17:38:00Z">
              <w:r w:rsidRPr="00E012C8" w:rsidDel="002761A1">
                <w:rPr>
                  <w:i/>
                </w:rPr>
                <w:t>Set Deep Contour value to 30 m</w:t>
              </w:r>
            </w:moveFrom>
          </w:p>
          <w:p w14:paraId="7DA95869" w14:textId="043F3DDD" w:rsidR="00DE128D" w:rsidRPr="00E012C8" w:rsidDel="002761A1" w:rsidRDefault="00DE128D">
            <w:pPr>
              <w:pStyle w:val="ListParagraph"/>
              <w:numPr>
                <w:ilvl w:val="0"/>
                <w:numId w:val="34"/>
              </w:numPr>
              <w:rPr>
                <w:moveFrom w:id="1230" w:author="jonathan pritchard" w:date="2024-02-08T17:38:00Z"/>
                <w:i/>
              </w:rPr>
            </w:pPr>
            <w:moveFrom w:id="1231" w:author="jonathan pritchard" w:date="2024-02-08T17:38:00Z">
              <w:r w:rsidRPr="00E012C8" w:rsidDel="002761A1">
                <w:rPr>
                  <w:i/>
                </w:rPr>
                <w:t>Set Safety Depth value to 8 m</w:t>
              </w:r>
            </w:moveFrom>
          </w:p>
          <w:p w14:paraId="64B1B924" w14:textId="4E7C93EB" w:rsidR="00DE128D" w:rsidRPr="00E012C8" w:rsidDel="002761A1" w:rsidRDefault="00DE128D">
            <w:pPr>
              <w:pStyle w:val="ListParagraph"/>
              <w:numPr>
                <w:ilvl w:val="0"/>
                <w:numId w:val="34"/>
              </w:numPr>
              <w:rPr>
                <w:moveFrom w:id="1232" w:author="jonathan pritchard" w:date="2024-02-08T17:38:00Z"/>
                <w:i/>
              </w:rPr>
            </w:pPr>
            <w:moveFrom w:id="1233" w:author="jonathan pritchard" w:date="2024-02-08T17:38:00Z">
              <w:r w:rsidRPr="00E012C8" w:rsidDel="002761A1">
                <w:rPr>
                  <w:i/>
                </w:rPr>
                <w:t>Select Display Category Other</w:t>
              </w:r>
            </w:moveFrom>
          </w:p>
          <w:p w14:paraId="111883CE" w14:textId="65E2C4B5" w:rsidR="00DE128D" w:rsidRPr="00E012C8" w:rsidDel="002761A1" w:rsidRDefault="00DE128D">
            <w:pPr>
              <w:pStyle w:val="ListParagraph"/>
              <w:numPr>
                <w:ilvl w:val="0"/>
                <w:numId w:val="34"/>
              </w:numPr>
              <w:rPr>
                <w:moveFrom w:id="1234" w:author="jonathan pritchard" w:date="2024-02-08T17:38:00Z"/>
                <w:i/>
              </w:rPr>
            </w:pPr>
            <w:moveFrom w:id="1235" w:author="jonathan pritchard" w:date="2024-02-08T17:38:00Z">
              <w:r w:rsidRPr="00E012C8" w:rsidDel="002761A1">
                <w:rPr>
                  <w:i/>
                </w:rPr>
                <w:t>Select all Text groups</w:t>
              </w:r>
            </w:moveFrom>
          </w:p>
          <w:p w14:paraId="7485349F" w14:textId="0ECC0178" w:rsidR="00DE128D" w:rsidRPr="00E012C8" w:rsidDel="002761A1" w:rsidRDefault="00DE128D">
            <w:pPr>
              <w:pStyle w:val="ListParagraph"/>
              <w:numPr>
                <w:ilvl w:val="0"/>
                <w:numId w:val="34"/>
              </w:numPr>
              <w:rPr>
                <w:moveFrom w:id="1236" w:author="jonathan pritchard" w:date="2024-02-08T17:38:00Z"/>
                <w:i/>
              </w:rPr>
            </w:pPr>
            <w:moveFrom w:id="1237" w:author="jonathan pritchard" w:date="2024-02-08T17:38:00Z">
              <w:r w:rsidRPr="00E012C8" w:rsidDel="002761A1">
                <w:rPr>
                  <w:i/>
                </w:rPr>
                <w:t>Select Symbolized Boundaries</w:t>
              </w:r>
            </w:moveFrom>
          </w:p>
          <w:p w14:paraId="3540C035" w14:textId="7D0D87A7" w:rsidR="00DE128D" w:rsidRPr="00E012C8" w:rsidDel="002761A1" w:rsidRDefault="00DE128D">
            <w:pPr>
              <w:pStyle w:val="ListParagraph"/>
              <w:numPr>
                <w:ilvl w:val="0"/>
                <w:numId w:val="34"/>
              </w:numPr>
              <w:rPr>
                <w:moveFrom w:id="1238" w:author="jonathan pritchard" w:date="2024-02-08T17:38:00Z"/>
                <w:i/>
              </w:rPr>
            </w:pPr>
            <w:moveFrom w:id="1239" w:author="jonathan pritchard" w:date="2024-02-08T17:38:00Z">
              <w:r w:rsidRPr="00E012C8" w:rsidDel="002761A1">
                <w:rPr>
                  <w:i/>
                </w:rPr>
                <w:t xml:space="preserve">Select </w:t>
              </w:r>
              <w:r w:rsidR="00D54AB1" w:rsidDel="002761A1">
                <w:rPr>
                  <w:i/>
                </w:rPr>
                <w:t>Simplified Point Symbols = false</w:t>
              </w:r>
            </w:moveFrom>
          </w:p>
          <w:p w14:paraId="101A8241" w14:textId="7EE50F85" w:rsidR="00DE128D" w:rsidRPr="00E012C8" w:rsidDel="002761A1" w:rsidRDefault="00DE128D">
            <w:pPr>
              <w:pStyle w:val="ListParagraph"/>
              <w:numPr>
                <w:ilvl w:val="0"/>
                <w:numId w:val="34"/>
              </w:numPr>
              <w:rPr>
                <w:moveFrom w:id="1240" w:author="jonathan pritchard" w:date="2024-02-08T17:38:00Z"/>
                <w:i/>
              </w:rPr>
            </w:pPr>
            <w:moveFrom w:id="1241" w:author="jonathan pritchard" w:date="2024-02-08T17:38:00Z">
              <w:r w:rsidRPr="00E012C8" w:rsidDel="002761A1">
                <w:rPr>
                  <w:i/>
                </w:rPr>
                <w:t>Select Contour label</w:t>
              </w:r>
            </w:moveFrom>
          </w:p>
          <w:p w14:paraId="6403B8A6" w14:textId="45ADBBCA" w:rsidR="00DE128D" w:rsidRPr="00E012C8" w:rsidDel="002761A1" w:rsidRDefault="00DE128D">
            <w:pPr>
              <w:pStyle w:val="ListParagraph"/>
              <w:numPr>
                <w:ilvl w:val="0"/>
                <w:numId w:val="34"/>
              </w:numPr>
              <w:rPr>
                <w:moveFrom w:id="1242" w:author="jonathan pritchard" w:date="2024-02-08T17:38:00Z"/>
                <w:i/>
              </w:rPr>
            </w:pPr>
            <w:moveFrom w:id="1243" w:author="jonathan pritchard" w:date="2024-02-08T17:38:00Z">
              <w:r w:rsidRPr="00E012C8" w:rsidDel="002761A1">
                <w:rPr>
                  <w:i/>
                </w:rPr>
                <w:t>Select Four Shades</w:t>
              </w:r>
            </w:moveFrom>
          </w:p>
          <w:p w14:paraId="7DCFAB9E" w14:textId="5CB99EEC" w:rsidR="00DE128D" w:rsidRPr="00E012C8" w:rsidDel="002761A1" w:rsidRDefault="00DE128D">
            <w:pPr>
              <w:pStyle w:val="ListParagraph"/>
              <w:numPr>
                <w:ilvl w:val="0"/>
                <w:numId w:val="34"/>
              </w:numPr>
              <w:rPr>
                <w:moveFrom w:id="1244" w:author="jonathan pritchard" w:date="2024-02-08T17:38:00Z"/>
                <w:i/>
              </w:rPr>
            </w:pPr>
            <w:moveFrom w:id="1245" w:author="jonathan pritchard" w:date="2024-02-08T17:38:00Z">
              <w:r w:rsidRPr="00E012C8" w:rsidDel="002761A1">
                <w:rPr>
                  <w:i/>
                </w:rPr>
                <w:t>Select Unknown</w:t>
              </w:r>
            </w:moveFrom>
          </w:p>
          <w:p w14:paraId="22F7BB25" w14:textId="5F8CA70B" w:rsidR="00DE128D" w:rsidRPr="00DE128D" w:rsidDel="002761A1" w:rsidRDefault="00DE128D" w:rsidP="00DE128D">
            <w:pPr>
              <w:rPr>
                <w:moveFrom w:id="1246" w:author="jonathan pritchard" w:date="2024-02-08T17:38:00Z"/>
                <w:i/>
              </w:rPr>
            </w:pPr>
            <w:moveFrom w:id="1247" w:author="jonathan pritchard" w:date="2024-02-08T17:38:00Z">
              <w:r w:rsidRPr="00DE128D" w:rsidDel="002761A1">
                <w:rPr>
                  <w:i/>
                </w:rPr>
                <w:t xml:space="preserve"> </w:t>
              </w:r>
            </w:moveFrom>
          </w:p>
          <w:p w14:paraId="14D33FE7" w14:textId="62FBBBE1" w:rsidR="00DE128D" w:rsidRPr="00DE128D" w:rsidDel="002761A1" w:rsidRDefault="00DE128D" w:rsidP="00DE128D">
            <w:pPr>
              <w:rPr>
                <w:moveFrom w:id="1248" w:author="jonathan pritchard" w:date="2024-02-08T17:38:00Z"/>
                <w:i/>
              </w:rPr>
            </w:pPr>
            <w:moveFrom w:id="1249" w:author="jonathan pritchard" w:date="2024-02-08T17:38:00Z">
              <w:r w:rsidRPr="00DE128D" w:rsidDel="002761A1">
                <w:rPr>
                  <w:i/>
                </w:rPr>
                <w:t>Screen plots are as displayed by compilation scale</w:t>
              </w:r>
              <w:r w:rsidR="00523203" w:rsidDel="002761A1">
                <w:rPr>
                  <w:i/>
                </w:rPr>
                <w:t>, that is</w:t>
              </w:r>
              <w:r w:rsidRPr="00DE128D" w:rsidDel="002761A1">
                <w:rPr>
                  <w:i/>
                </w:rPr>
                <w:t xml:space="preserve"> 1:60 000 or 1:14 000.  Screen plot number 1 is 1:60 000 and all others are 1:14 000.</w:t>
              </w:r>
            </w:moveFrom>
          </w:p>
          <w:p w14:paraId="07474302" w14:textId="7FA6819E" w:rsidR="00DE128D" w:rsidRPr="00DE128D" w:rsidDel="002761A1" w:rsidRDefault="00DE128D" w:rsidP="00DE128D">
            <w:pPr>
              <w:rPr>
                <w:moveFrom w:id="1250" w:author="jonathan pritchard" w:date="2024-02-08T17:38:00Z"/>
                <w:i/>
              </w:rPr>
            </w:pPr>
            <w:moveFrom w:id="1251" w:author="jonathan pritchard" w:date="2024-02-08T17:38:00Z">
              <w:r w:rsidRPr="00DE128D" w:rsidDel="002761A1">
                <w:rPr>
                  <w:i/>
                </w:rPr>
                <w:t xml:space="preserve"> </w:t>
              </w:r>
            </w:moveFrom>
          </w:p>
          <w:p w14:paraId="5513AE1B" w14:textId="346AD7C6" w:rsidR="00DE128D" w:rsidDel="002761A1" w:rsidRDefault="00DE128D" w:rsidP="00DE128D">
            <w:pPr>
              <w:rPr>
                <w:moveFrom w:id="1252" w:author="jonathan pritchard" w:date="2024-02-08T17:38:00Z"/>
                <w:i/>
              </w:rPr>
            </w:pPr>
            <w:moveFrom w:id="1253" w:author="jonathan pritchard" w:date="2024-02-08T17:38:00Z">
              <w:r w:rsidRPr="00DE128D" w:rsidDel="002761A1">
                <w:rPr>
                  <w:i/>
                </w:rPr>
                <w:t xml:space="preserve">Two of the screen plots (numbers 11 and 13) use “Select Simplified </w:t>
              </w:r>
              <w:r w:rsidR="00131B98" w:rsidDel="002761A1">
                <w:rPr>
                  <w:i/>
                </w:rPr>
                <w:t xml:space="preserve">Point </w:t>
              </w:r>
              <w:r w:rsidRPr="00DE128D" w:rsidDel="002761A1">
                <w:rPr>
                  <w:i/>
                </w:rPr>
                <w:t xml:space="preserve">Symbols” </w:t>
              </w:r>
              <w:r w:rsidRPr="00131B98" w:rsidDel="002761A1">
                <w:rPr>
                  <w:i/>
                  <w:strike/>
                </w:rPr>
                <w:t>instead of “Select Paper Chart Symbols</w:t>
              </w:r>
              <w:r w:rsidDel="002761A1">
                <w:rPr>
                  <w:i/>
                </w:rPr>
                <w:t xml:space="preserve">”. </w:t>
              </w:r>
              <w:r w:rsidRPr="00DE128D" w:rsidDel="002761A1">
                <w:rPr>
                  <w:i/>
                </w:rPr>
                <w:t>One screen plot (number 6) use “Select Accuracy”.</w:t>
              </w:r>
            </w:moveFrom>
          </w:p>
          <w:p w14:paraId="0734DC68" w14:textId="01E48859" w:rsidR="00DE128D" w:rsidRPr="00544135" w:rsidDel="002761A1" w:rsidRDefault="00DE128D" w:rsidP="00455FA6">
            <w:pPr>
              <w:rPr>
                <w:moveFrom w:id="1254" w:author="jonathan pritchard" w:date="2024-02-08T17:38:00Z"/>
                <w:i/>
              </w:rPr>
            </w:pPr>
          </w:p>
        </w:tc>
      </w:tr>
      <w:tr w:rsidR="000A72CE" w:rsidDel="002761A1" w14:paraId="7A9CE237" w14:textId="2E6B089C" w:rsidTr="008A1BCC">
        <w:trPr>
          <w:tblHeader/>
        </w:trPr>
        <w:tc>
          <w:tcPr>
            <w:tcW w:w="9526" w:type="dxa"/>
            <w:gridSpan w:val="4"/>
            <w:shd w:val="clear" w:color="auto" w:fill="CCFFCC"/>
            <w:vAlign w:val="center"/>
          </w:tcPr>
          <w:p w14:paraId="77CFD149" w14:textId="086F3C5A" w:rsidR="000A72CE" w:rsidRPr="004065B1" w:rsidDel="002761A1" w:rsidRDefault="000A72CE" w:rsidP="008A1BCC">
            <w:pPr>
              <w:rPr>
                <w:moveFrom w:id="1255" w:author="jonathan pritchard" w:date="2024-02-08T17:38:00Z"/>
              </w:rPr>
            </w:pPr>
            <w:moveFrom w:id="1256" w:author="jonathan pritchard" w:date="2024-02-08T17:38:00Z">
              <w:r w:rsidRPr="000A066E" w:rsidDel="002761A1">
                <w:rPr>
                  <w:b/>
                </w:rPr>
                <w:t>Results</w:t>
              </w:r>
            </w:moveFrom>
          </w:p>
        </w:tc>
      </w:tr>
      <w:tr w:rsidR="000A72CE" w:rsidDel="002761A1" w14:paraId="681D2E37" w14:textId="7AB29252" w:rsidTr="008A1BCC">
        <w:trPr>
          <w:tblHeader/>
        </w:trPr>
        <w:tc>
          <w:tcPr>
            <w:tcW w:w="9526" w:type="dxa"/>
            <w:gridSpan w:val="4"/>
            <w:vAlign w:val="center"/>
          </w:tcPr>
          <w:p w14:paraId="6F9F4C31" w14:textId="467DB145" w:rsidR="00455FA6" w:rsidRPr="00544135" w:rsidDel="002761A1" w:rsidRDefault="00455FA6" w:rsidP="00455FA6">
            <w:pPr>
              <w:jc w:val="left"/>
              <w:rPr>
                <w:moveFrom w:id="1257" w:author="jonathan pritchard" w:date="2024-02-08T17:38:00Z"/>
                <w:i/>
              </w:rPr>
            </w:pPr>
            <w:moveFrom w:id="1258" w:author="jonathan pritchard" w:date="2024-02-08T17:38:00Z">
              <w:r w:rsidRPr="00544135" w:rsidDel="002761A1">
                <w:rPr>
                  <w:i/>
                </w:rPr>
                <w:t>Confirm that ECDIS chart 1 is displayed.</w:t>
              </w:r>
            </w:moveFrom>
          </w:p>
          <w:p w14:paraId="4D3AE983" w14:textId="037A0230" w:rsidR="000A72CE" w:rsidRPr="00544135" w:rsidDel="002761A1" w:rsidRDefault="00455FA6" w:rsidP="00455FA6">
            <w:pPr>
              <w:jc w:val="left"/>
              <w:rPr>
                <w:moveFrom w:id="1259" w:author="jonathan pritchard" w:date="2024-02-08T17:38:00Z"/>
                <w:i/>
              </w:rPr>
            </w:pPr>
            <w:moveFrom w:id="1260" w:author="jonathan pritchard" w:date="2024-02-08T17:38:00Z">
              <w:r w:rsidRPr="00544135" w:rsidDel="002761A1">
                <w:rPr>
                  <w:i/>
                </w:rPr>
                <w:t>Confirm that the displayed image is consistent with the plots provided in S-</w:t>
              </w:r>
              <w:r w:rsidR="00131B98" w:rsidDel="002761A1">
                <w:rPr>
                  <w:i/>
                </w:rPr>
                <w:t>98</w:t>
              </w:r>
              <w:r w:rsidRPr="00544135" w:rsidDel="002761A1">
                <w:rPr>
                  <w:i/>
                </w:rPr>
                <w:t>.</w:t>
              </w:r>
            </w:moveFrom>
          </w:p>
        </w:tc>
      </w:tr>
    </w:tbl>
    <w:p w14:paraId="4282D5D6" w14:textId="2FA45E68" w:rsidR="000A72CE" w:rsidDel="002761A1" w:rsidRDefault="000A72CE" w:rsidP="000A72CE">
      <w:pPr>
        <w:rPr>
          <w:moveFrom w:id="1261" w:author="jonathan pritchard" w:date="2024-02-08T17:38:00Z"/>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55FA6" w:rsidDel="002761A1" w14:paraId="7914AF68" w14:textId="642CC4D2" w:rsidTr="00ED668D">
        <w:trPr>
          <w:trHeight w:val="454"/>
          <w:tblHeader/>
        </w:trPr>
        <w:tc>
          <w:tcPr>
            <w:tcW w:w="2381" w:type="dxa"/>
            <w:shd w:val="clear" w:color="auto" w:fill="CCFFCC"/>
            <w:vAlign w:val="center"/>
          </w:tcPr>
          <w:p w14:paraId="30525520" w14:textId="10A043DA" w:rsidR="00455FA6" w:rsidRPr="004065B1" w:rsidDel="002761A1" w:rsidRDefault="00455FA6" w:rsidP="00ED668D">
            <w:pPr>
              <w:rPr>
                <w:moveFrom w:id="1262" w:author="jonathan pritchard" w:date="2024-02-08T17:38:00Z"/>
              </w:rPr>
            </w:pPr>
            <w:moveFrom w:id="1263" w:author="jonathan pritchard" w:date="2024-02-08T17:38:00Z">
              <w:r w:rsidRPr="000A066E" w:rsidDel="002761A1">
                <w:rPr>
                  <w:b/>
                </w:rPr>
                <w:t>Test Reference</w:t>
              </w:r>
            </w:moveFrom>
          </w:p>
        </w:tc>
        <w:tc>
          <w:tcPr>
            <w:tcW w:w="2381" w:type="dxa"/>
            <w:shd w:val="clear" w:color="auto" w:fill="CCFFCC"/>
            <w:vAlign w:val="center"/>
          </w:tcPr>
          <w:p w14:paraId="6198730E" w14:textId="179841E4" w:rsidR="00455FA6" w:rsidRPr="004065B1" w:rsidDel="002761A1" w:rsidRDefault="00DC3BCA" w:rsidP="00455FA6">
            <w:pPr>
              <w:rPr>
                <w:moveFrom w:id="1264" w:author="jonathan pritchard" w:date="2024-02-08T17:38:00Z"/>
              </w:rPr>
            </w:pPr>
            <w:moveFrom w:id="1265" w:author="jonathan pritchard" w:date="2024-02-08T17:38:00Z">
              <w:r w:rsidDel="002761A1">
                <w:t>Chart</w:t>
              </w:r>
              <w:r w:rsidR="006B2E37" w:rsidDel="002761A1">
                <w:t>One2</w:t>
              </w:r>
            </w:moveFrom>
          </w:p>
        </w:tc>
        <w:tc>
          <w:tcPr>
            <w:tcW w:w="2382" w:type="dxa"/>
            <w:shd w:val="clear" w:color="auto" w:fill="CCFFCC"/>
            <w:vAlign w:val="center"/>
          </w:tcPr>
          <w:p w14:paraId="3082D666" w14:textId="5D02D7DC" w:rsidR="00455FA6" w:rsidRPr="004065B1" w:rsidDel="002761A1" w:rsidRDefault="00455FA6" w:rsidP="00ED668D">
            <w:pPr>
              <w:rPr>
                <w:moveFrom w:id="1266" w:author="jonathan pritchard" w:date="2024-02-08T17:38:00Z"/>
              </w:rPr>
            </w:pPr>
            <w:moveFrom w:id="1267" w:author="jonathan pritchard" w:date="2024-02-08T17:38:00Z">
              <w:r w:rsidRPr="000A066E" w:rsidDel="002761A1">
                <w:rPr>
                  <w:b/>
                </w:rPr>
                <w:t>IHO Reference</w:t>
              </w:r>
            </w:moveFrom>
          </w:p>
        </w:tc>
        <w:tc>
          <w:tcPr>
            <w:tcW w:w="2382" w:type="dxa"/>
            <w:shd w:val="clear" w:color="auto" w:fill="CCFFCC"/>
            <w:vAlign w:val="center"/>
          </w:tcPr>
          <w:p w14:paraId="2667D9A1" w14:textId="54B5F960" w:rsidR="00455FA6" w:rsidRPr="004065B1" w:rsidDel="002761A1" w:rsidRDefault="00455FA6" w:rsidP="00ED668D">
            <w:pPr>
              <w:rPr>
                <w:moveFrom w:id="1268" w:author="jonathan pritchard" w:date="2024-02-08T17:38:00Z"/>
              </w:rPr>
            </w:pPr>
            <w:moveFrom w:id="1269" w:author="jonathan pritchard" w:date="2024-02-08T17:38:00Z">
              <w:r w:rsidRPr="00455FA6" w:rsidDel="002761A1">
                <w:t>S-52 18.2.2</w:t>
              </w:r>
            </w:moveFrom>
          </w:p>
        </w:tc>
      </w:tr>
      <w:tr w:rsidR="00455FA6" w:rsidDel="002761A1" w14:paraId="16BC2468" w14:textId="38E88D45" w:rsidTr="00ED668D">
        <w:trPr>
          <w:tblHeader/>
        </w:trPr>
        <w:tc>
          <w:tcPr>
            <w:tcW w:w="9526" w:type="dxa"/>
            <w:gridSpan w:val="4"/>
            <w:shd w:val="clear" w:color="auto" w:fill="CCFFCC"/>
            <w:vAlign w:val="center"/>
          </w:tcPr>
          <w:p w14:paraId="299A1248" w14:textId="0CBC8FE2" w:rsidR="00455FA6" w:rsidDel="002761A1" w:rsidRDefault="00455FA6" w:rsidP="00ED668D">
            <w:pPr>
              <w:rPr>
                <w:moveFrom w:id="1270" w:author="jonathan pritchard" w:date="2024-02-08T17:38:00Z"/>
              </w:rPr>
            </w:pPr>
            <w:moveFrom w:id="1271" w:author="jonathan pritchard" w:date="2024-02-08T17:38:00Z">
              <w:r w:rsidRPr="000A066E" w:rsidDel="002761A1">
                <w:rPr>
                  <w:b/>
                </w:rPr>
                <w:t>Test description</w:t>
              </w:r>
            </w:moveFrom>
          </w:p>
        </w:tc>
      </w:tr>
      <w:tr w:rsidR="00455FA6" w:rsidDel="002761A1" w14:paraId="4695FB15" w14:textId="4EDBCA03" w:rsidTr="00ED668D">
        <w:trPr>
          <w:tblHeader/>
        </w:trPr>
        <w:tc>
          <w:tcPr>
            <w:tcW w:w="9526" w:type="dxa"/>
            <w:gridSpan w:val="4"/>
            <w:vAlign w:val="center"/>
          </w:tcPr>
          <w:p w14:paraId="4ACD71DD" w14:textId="7499E464" w:rsidR="00455FA6" w:rsidRPr="00544135" w:rsidDel="002761A1" w:rsidRDefault="00455FA6" w:rsidP="00ED668D">
            <w:pPr>
              <w:rPr>
                <w:moveFrom w:id="1272" w:author="jonathan pritchard" w:date="2024-02-08T17:38:00Z"/>
                <w:i/>
              </w:rPr>
            </w:pPr>
            <w:moveFrom w:id="1273" w:author="jonathan pritchard" w:date="2024-02-08T17:38:00Z">
              <w:r w:rsidRPr="00544135" w:rsidDel="002761A1">
                <w:rPr>
                  <w:i/>
                </w:rPr>
                <w:t>Interrogation of ECDIS chart 1.</w:t>
              </w:r>
            </w:moveFrom>
          </w:p>
        </w:tc>
      </w:tr>
      <w:tr w:rsidR="00455FA6" w:rsidDel="002761A1" w14:paraId="3D6BC5A7" w14:textId="3C8B4C9E" w:rsidTr="00ED668D">
        <w:trPr>
          <w:tblHeader/>
        </w:trPr>
        <w:tc>
          <w:tcPr>
            <w:tcW w:w="9526" w:type="dxa"/>
            <w:gridSpan w:val="4"/>
            <w:shd w:val="clear" w:color="auto" w:fill="CCFFCC"/>
            <w:vAlign w:val="center"/>
          </w:tcPr>
          <w:p w14:paraId="02CE3FA1" w14:textId="4CE9B32B" w:rsidR="00455FA6" w:rsidRPr="004065B1" w:rsidDel="002761A1" w:rsidRDefault="00455FA6" w:rsidP="00ED668D">
            <w:pPr>
              <w:rPr>
                <w:moveFrom w:id="1274" w:author="jonathan pritchard" w:date="2024-02-08T17:38:00Z"/>
              </w:rPr>
            </w:pPr>
            <w:moveFrom w:id="1275" w:author="jonathan pritchard" w:date="2024-02-08T17:38:00Z">
              <w:r w:rsidRPr="000A066E" w:rsidDel="002761A1">
                <w:rPr>
                  <w:b/>
                </w:rPr>
                <w:t>Setup</w:t>
              </w:r>
            </w:moveFrom>
          </w:p>
        </w:tc>
      </w:tr>
      <w:tr w:rsidR="00455FA6" w:rsidDel="002761A1" w14:paraId="58ADB961" w14:textId="5B539816" w:rsidTr="00ED668D">
        <w:trPr>
          <w:tblHeader/>
        </w:trPr>
        <w:tc>
          <w:tcPr>
            <w:tcW w:w="9526" w:type="dxa"/>
            <w:gridSpan w:val="4"/>
            <w:vAlign w:val="center"/>
          </w:tcPr>
          <w:p w14:paraId="6A8A5A0E" w14:textId="75AF260C" w:rsidR="00455FA6" w:rsidRPr="00544135" w:rsidDel="002761A1" w:rsidRDefault="00455FA6" w:rsidP="00ED668D">
            <w:pPr>
              <w:rPr>
                <w:moveFrom w:id="1276" w:author="jonathan pritchard" w:date="2024-02-08T17:38:00Z"/>
                <w:i/>
              </w:rPr>
            </w:pPr>
            <w:moveFrom w:id="1277" w:author="jonathan pritchard" w:date="2024-02-08T17:38:00Z">
              <w:r w:rsidRPr="00544135" w:rsidDel="002761A1">
                <w:rPr>
                  <w:i/>
                </w:rPr>
                <w:t>With ECDIS chart 1 displayed.</w:t>
              </w:r>
            </w:moveFrom>
          </w:p>
        </w:tc>
      </w:tr>
      <w:tr w:rsidR="00455FA6" w:rsidDel="002761A1" w14:paraId="6FD7F01B" w14:textId="03F63D82" w:rsidTr="00ED668D">
        <w:trPr>
          <w:tblHeader/>
        </w:trPr>
        <w:tc>
          <w:tcPr>
            <w:tcW w:w="9526" w:type="dxa"/>
            <w:gridSpan w:val="4"/>
            <w:shd w:val="clear" w:color="auto" w:fill="CCFFCC"/>
            <w:vAlign w:val="center"/>
          </w:tcPr>
          <w:p w14:paraId="1BADA677" w14:textId="2DF7514A" w:rsidR="00455FA6" w:rsidRPr="004065B1" w:rsidDel="002761A1" w:rsidRDefault="00455FA6" w:rsidP="00ED668D">
            <w:pPr>
              <w:rPr>
                <w:moveFrom w:id="1278" w:author="jonathan pritchard" w:date="2024-02-08T17:38:00Z"/>
              </w:rPr>
            </w:pPr>
            <w:moveFrom w:id="1279" w:author="jonathan pritchard" w:date="2024-02-08T17:38:00Z">
              <w:r w:rsidRPr="000A066E" w:rsidDel="002761A1">
                <w:rPr>
                  <w:b/>
                </w:rPr>
                <w:t>Action</w:t>
              </w:r>
            </w:moveFrom>
          </w:p>
        </w:tc>
      </w:tr>
      <w:tr w:rsidR="00455FA6" w:rsidDel="002761A1" w14:paraId="4118FAFF" w14:textId="4481E106" w:rsidTr="00ED668D">
        <w:trPr>
          <w:tblHeader/>
        </w:trPr>
        <w:tc>
          <w:tcPr>
            <w:tcW w:w="9526" w:type="dxa"/>
            <w:gridSpan w:val="4"/>
            <w:vAlign w:val="center"/>
          </w:tcPr>
          <w:p w14:paraId="4A232396" w14:textId="2536DB25" w:rsidR="00455FA6" w:rsidRPr="00544135" w:rsidDel="002761A1" w:rsidRDefault="00455FA6" w:rsidP="00ED668D">
            <w:pPr>
              <w:rPr>
                <w:moveFrom w:id="1280" w:author="jonathan pritchard" w:date="2024-02-08T17:38:00Z"/>
                <w:i/>
              </w:rPr>
            </w:pPr>
            <w:moveFrom w:id="1281" w:author="jonathan pritchard" w:date="2024-02-08T17:38:00Z">
              <w:r w:rsidRPr="00544135" w:rsidDel="002761A1">
                <w:rPr>
                  <w:i/>
                </w:rPr>
                <w:t>Interrogate 3 symbols by cursor pick.</w:t>
              </w:r>
            </w:moveFrom>
          </w:p>
        </w:tc>
      </w:tr>
      <w:tr w:rsidR="00455FA6" w:rsidDel="002761A1" w14:paraId="25510773" w14:textId="1B4ABCE6" w:rsidTr="00ED668D">
        <w:trPr>
          <w:tblHeader/>
        </w:trPr>
        <w:tc>
          <w:tcPr>
            <w:tcW w:w="9526" w:type="dxa"/>
            <w:gridSpan w:val="4"/>
            <w:shd w:val="clear" w:color="auto" w:fill="CCFFCC"/>
            <w:vAlign w:val="center"/>
          </w:tcPr>
          <w:p w14:paraId="7661E9BE" w14:textId="063E3382" w:rsidR="00455FA6" w:rsidRPr="004065B1" w:rsidDel="002761A1" w:rsidRDefault="00455FA6" w:rsidP="00ED668D">
            <w:pPr>
              <w:rPr>
                <w:moveFrom w:id="1282" w:author="jonathan pritchard" w:date="2024-02-08T17:38:00Z"/>
              </w:rPr>
            </w:pPr>
            <w:moveFrom w:id="1283" w:author="jonathan pritchard" w:date="2024-02-08T17:38:00Z">
              <w:r w:rsidRPr="000A066E" w:rsidDel="002761A1">
                <w:rPr>
                  <w:b/>
                </w:rPr>
                <w:t>Results</w:t>
              </w:r>
            </w:moveFrom>
          </w:p>
        </w:tc>
      </w:tr>
      <w:tr w:rsidR="00455FA6" w:rsidDel="002761A1" w14:paraId="41813B86" w14:textId="790479C9" w:rsidTr="00ED668D">
        <w:trPr>
          <w:tblHeader/>
        </w:trPr>
        <w:tc>
          <w:tcPr>
            <w:tcW w:w="9526" w:type="dxa"/>
            <w:gridSpan w:val="4"/>
            <w:vAlign w:val="center"/>
          </w:tcPr>
          <w:p w14:paraId="30979022" w14:textId="5B56D0B4" w:rsidR="00455FA6" w:rsidRPr="00544135" w:rsidDel="002761A1" w:rsidRDefault="00455FA6" w:rsidP="00ED668D">
            <w:pPr>
              <w:jc w:val="left"/>
              <w:rPr>
                <w:moveFrom w:id="1284" w:author="jonathan pritchard" w:date="2024-02-08T17:38:00Z"/>
                <w:i/>
              </w:rPr>
            </w:pPr>
            <w:moveFrom w:id="1285" w:author="jonathan pritchard" w:date="2024-02-08T17:38:00Z">
              <w:r w:rsidRPr="00544135" w:rsidDel="002761A1">
                <w:rPr>
                  <w:i/>
                </w:rPr>
                <w:t>Upon interrogation the description of the symbol as contained in the Presentation Library is presented.</w:t>
              </w:r>
            </w:moveFrom>
          </w:p>
        </w:tc>
      </w:tr>
      <w:bookmarkEnd w:id="1066"/>
      <w:moveFromRangeEnd w:id="1201"/>
    </w:tbl>
    <w:p w14:paraId="15D54EFC" w14:textId="77777777" w:rsidR="00455FA6" w:rsidRDefault="00455FA6" w:rsidP="000A72CE"/>
    <w:p w14:paraId="3343E214" w14:textId="77777777" w:rsidR="000A72CE" w:rsidRDefault="00455FA6" w:rsidP="00E30B8F">
      <w:pPr>
        <w:pStyle w:val="Heading1"/>
      </w:pPr>
      <w:r>
        <w:br w:type="page"/>
      </w:r>
      <w:bookmarkStart w:id="1286" w:name="_Toc152748600"/>
      <w:r w:rsidR="000A72CE">
        <w:lastRenderedPageBreak/>
        <w:t>Detection and Notification of Navigational Hazards</w:t>
      </w:r>
      <w:bookmarkEnd w:id="1286"/>
    </w:p>
    <w:p w14:paraId="4E44EC83" w14:textId="77777777" w:rsidR="000A72CE" w:rsidRDefault="000A72CE" w:rsidP="00E30B8F">
      <w:pPr>
        <w:pStyle w:val="Heading2"/>
      </w:pPr>
      <w:bookmarkStart w:id="1287" w:name="_Toc152748601"/>
      <w:r>
        <w:t>Detection and Notification of Navigational Hazards - Basic test</w:t>
      </w:r>
      <w:bookmarkEnd w:id="128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08261682" w:rsidR="000A72CE" w:rsidRPr="004065B1" w:rsidRDefault="005E38EB" w:rsidP="008A1BCC">
            <w:r>
              <w:t>NavigationalHazards</w:t>
            </w:r>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1C27ACC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6049C44" w14:textId="383A3F83" w:rsidR="000A72CE" w:rsidRPr="004065B1" w:rsidRDefault="000A72CE" w:rsidP="000A72CE"/>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21F0D738" w:rsidR="00667697" w:rsidRPr="00544135" w:rsidRDefault="00667697" w:rsidP="002164D3">
            <w:pPr>
              <w:jc w:val="left"/>
              <w:rPr>
                <w:i/>
              </w:rPr>
            </w:pPr>
            <w:r w:rsidRPr="00544135">
              <w:rPr>
                <w:i/>
              </w:rPr>
              <w:t xml:space="preserve">The purpose of this test is to verify by observation that ECDIS provides an appropriate indication when the Mariner plans a route closer than a user-specified distance from any </w:t>
            </w:r>
            <w:r w:rsidR="002E1A67">
              <w:rPr>
                <w:i/>
              </w:rPr>
              <w:t>feature</w:t>
            </w:r>
            <w:r w:rsidRPr="00544135">
              <w:rPr>
                <w:i/>
              </w:rPr>
              <w:t xml:space="preserve">s satisfying the conditions for this test as </w:t>
            </w:r>
            <w:r w:rsidRPr="00606522">
              <w:rPr>
                <w:i/>
                <w:highlight w:val="yellow"/>
                <w:rPrChange w:id="1288" w:author="jonathan pritchard" w:date="2023-12-07T11:26:00Z">
                  <w:rPr>
                    <w:i/>
                  </w:rPr>
                </w:rPrChange>
              </w:rPr>
              <w:t>listed in section 10.5.9 of IHO S-52</w:t>
            </w:r>
            <w:r w:rsidRPr="00544135">
              <w:rPr>
                <w:i/>
              </w:rPr>
              <w:t xml:space="preserve"> and included in the test </w:t>
            </w:r>
            <w:r w:rsidR="00B63223">
              <w:rPr>
                <w:i/>
              </w:rPr>
              <w:t>dataset</w:t>
            </w:r>
            <w:r w:rsidR="00B63223" w:rsidRPr="00544135">
              <w:rPr>
                <w:i/>
              </w:rPr>
              <w:t xml:space="preserve"> </w:t>
            </w:r>
            <w:r w:rsidR="00B63223">
              <w:rPr>
                <w:i/>
              </w:rPr>
              <w:t>101AA00N</w:t>
            </w:r>
            <w:r w:rsidRPr="00544135">
              <w:rPr>
                <w:i/>
              </w:rPr>
              <w:t>AVHZ.000.</w:t>
            </w:r>
          </w:p>
          <w:p w14:paraId="5294676E" w14:textId="77777777" w:rsidR="00667697" w:rsidRPr="00544135" w:rsidRDefault="00667697" w:rsidP="00667697">
            <w:pPr>
              <w:rPr>
                <w:i/>
              </w:rPr>
            </w:pPr>
          </w:p>
          <w:p w14:paraId="2250B81C" w14:textId="46CE46B2" w:rsidR="000A72CE" w:rsidRPr="00544135" w:rsidRDefault="00667697" w:rsidP="002164D3">
            <w:pPr>
              <w:jc w:val="left"/>
              <w:rPr>
                <w:i/>
              </w:rPr>
            </w:pPr>
            <w:r w:rsidRPr="00544135">
              <w:rPr>
                <w:i/>
              </w:rPr>
              <w:t xml:space="preserve">This test is performed by loading the test cell </w:t>
            </w:r>
            <w:r w:rsidR="00B63223">
              <w:rPr>
                <w:i/>
              </w:rPr>
              <w:t>101AA00N</w:t>
            </w:r>
            <w:r w:rsidR="00B63223" w:rsidRPr="00544135">
              <w:rPr>
                <w:i/>
              </w:rPr>
              <w:t>AVHZ</w:t>
            </w:r>
            <w:r w:rsidRPr="00544135">
              <w:rPr>
                <w:i/>
              </w:rPr>
              <w:t>.000, manually creating a route connecting all way points between feature</w:t>
            </w:r>
            <w:r w:rsidR="00B63223">
              <w:rPr>
                <w:i/>
              </w:rPr>
              <w:t xml:space="preserve">s </w:t>
            </w:r>
            <w:r w:rsidRPr="00544135">
              <w:rPr>
                <w:i/>
              </w:rPr>
              <w:t>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427E0D8F" w:rsidR="00667697" w:rsidRPr="00544135" w:rsidRDefault="00667697" w:rsidP="00667697">
            <w:pPr>
              <w:rPr>
                <w:i/>
              </w:rPr>
            </w:pPr>
            <w:r w:rsidRPr="00544135">
              <w:rPr>
                <w:i/>
              </w:rPr>
              <w:t xml:space="preserve">Load </w:t>
            </w:r>
            <w:r w:rsidR="00B63223">
              <w:rPr>
                <w:i/>
              </w:rPr>
              <w:t>dataset</w:t>
            </w:r>
            <w:r w:rsidR="00B63223" w:rsidRPr="00544135">
              <w:rPr>
                <w:i/>
              </w:rPr>
              <w:t xml:space="preserve"> </w:t>
            </w:r>
            <w:r w:rsidR="00B63223">
              <w:rPr>
                <w:i/>
              </w:rPr>
              <w:t>101AA00N</w:t>
            </w:r>
            <w:r w:rsidR="00B63223" w:rsidRPr="00544135">
              <w:rPr>
                <w:i/>
              </w:rPr>
              <w:t>AVHZ</w:t>
            </w:r>
            <w:r w:rsidRPr="00544135">
              <w:rPr>
                <w:i/>
              </w:rPr>
              <w:t xml:space="preserve">.000 from </w:t>
            </w:r>
            <w:r w:rsidR="00B63223">
              <w:rPr>
                <w:i/>
              </w:rPr>
              <w:t xml:space="preserve">exchange set </w:t>
            </w:r>
            <w:r w:rsidRPr="00E012C8">
              <w:rPr>
                <w:b/>
                <w:bCs/>
                <w:i/>
              </w:rPr>
              <w:t>NavigationalHazar</w:t>
            </w:r>
            <w:r w:rsidR="00B63223" w:rsidRPr="00E012C8">
              <w:rPr>
                <w:b/>
                <w:bCs/>
                <w:i/>
              </w:rPr>
              <w:t>ds</w:t>
            </w:r>
          </w:p>
          <w:p w14:paraId="39B4ADA5" w14:textId="07BFC36B" w:rsidR="00667697" w:rsidRPr="00E012C8" w:rsidRDefault="00667697">
            <w:pPr>
              <w:pStyle w:val="ListParagraph"/>
              <w:numPr>
                <w:ilvl w:val="0"/>
                <w:numId w:val="35"/>
              </w:numPr>
              <w:rPr>
                <w:i/>
              </w:rPr>
            </w:pPr>
            <w:r w:rsidRPr="00E012C8">
              <w:rPr>
                <w:i/>
              </w:rPr>
              <w:t xml:space="preserve">Select </w:t>
            </w:r>
            <w:r w:rsidR="00DE09B9" w:rsidRPr="00E012C8">
              <w:rPr>
                <w:i/>
              </w:rPr>
              <w:t>Display Category</w:t>
            </w:r>
            <w:r w:rsidRPr="00E012C8">
              <w:rPr>
                <w:i/>
              </w:rPr>
              <w:t xml:space="preserve"> Other</w:t>
            </w:r>
          </w:p>
          <w:p w14:paraId="63765A59" w14:textId="604C943B"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Contour </w:t>
            </w:r>
            <w:r w:rsidRPr="00E012C8">
              <w:rPr>
                <w:i/>
              </w:rPr>
              <w:t>value to 0 m</w:t>
            </w:r>
          </w:p>
          <w:p w14:paraId="4E74E624" w14:textId="74DF921E"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Depth  </w:t>
            </w:r>
            <w:r w:rsidRPr="00E012C8">
              <w:rPr>
                <w:i/>
              </w:rPr>
              <w:t>value to 30 m</w:t>
            </w:r>
          </w:p>
          <w:p w14:paraId="75ADDCCD" w14:textId="77777777" w:rsidR="00667697" w:rsidRPr="00E012C8" w:rsidRDefault="00667697">
            <w:pPr>
              <w:pStyle w:val="ListParagraph"/>
              <w:numPr>
                <w:ilvl w:val="0"/>
                <w:numId w:val="35"/>
              </w:numPr>
              <w:rPr>
                <w:i/>
              </w:rPr>
            </w:pPr>
            <w:r w:rsidRPr="00E012C8">
              <w:rPr>
                <w:i/>
              </w:rPr>
              <w:t xml:space="preserve">Select Symbolized Boundaries </w:t>
            </w:r>
          </w:p>
          <w:p w14:paraId="29FC89A1" w14:textId="77777777" w:rsidR="00667697" w:rsidRPr="00E012C8" w:rsidRDefault="00667697">
            <w:pPr>
              <w:pStyle w:val="ListParagraph"/>
              <w:numPr>
                <w:ilvl w:val="0"/>
                <w:numId w:val="35"/>
              </w:numPr>
              <w:rPr>
                <w:i/>
              </w:rPr>
            </w:pPr>
            <w:r w:rsidRPr="00E012C8">
              <w:rPr>
                <w:i/>
              </w:rPr>
              <w:t xml:space="preserve">Select Paper chart symbols </w:t>
            </w:r>
          </w:p>
          <w:p w14:paraId="5245182F" w14:textId="3FBD9951" w:rsidR="00CB4AAC" w:rsidRPr="00E012C8" w:rsidRDefault="00CB4AAC">
            <w:pPr>
              <w:pStyle w:val="ListParagraph"/>
              <w:numPr>
                <w:ilvl w:val="0"/>
                <w:numId w:val="35"/>
              </w:numPr>
              <w:rPr>
                <w:i/>
              </w:rPr>
            </w:pPr>
            <w:r w:rsidRPr="00E012C8">
              <w:rPr>
                <w:i/>
              </w:rPr>
              <w:t>Select all Text groups</w:t>
            </w:r>
          </w:p>
          <w:p w14:paraId="154A5591" w14:textId="74C2498A" w:rsidR="00667697" w:rsidRPr="00E012C8" w:rsidRDefault="00667697">
            <w:pPr>
              <w:pStyle w:val="ListParagraph"/>
              <w:numPr>
                <w:ilvl w:val="0"/>
                <w:numId w:val="35"/>
              </w:numPr>
              <w:rPr>
                <w:i/>
              </w:rPr>
            </w:pPr>
            <w:r w:rsidRPr="00E012C8">
              <w:rPr>
                <w:i/>
              </w:rPr>
              <w:t xml:space="preserve">Manually create a route connecting all way points between feature </w:t>
            </w:r>
            <w:r w:rsidR="002E1A67">
              <w:rPr>
                <w:i/>
              </w:rPr>
              <w:t>feature</w:t>
            </w:r>
            <w:r w:rsidRPr="00E012C8">
              <w:rPr>
                <w:i/>
              </w:rPr>
              <w:t>s marked WP1 through WP18</w:t>
            </w:r>
          </w:p>
          <w:p w14:paraId="5FC14722" w14:textId="77777777" w:rsidR="000A72CE" w:rsidRPr="00E012C8" w:rsidRDefault="00667697">
            <w:pPr>
              <w:pStyle w:val="ListParagraph"/>
              <w:numPr>
                <w:ilvl w:val="0"/>
                <w:numId w:val="35"/>
              </w:numPr>
              <w:rPr>
                <w:i/>
              </w:rPr>
            </w:pPr>
            <w:r w:rsidRPr="00E012C8">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08300C4A" w:rsidR="00FF43AD" w:rsidRPr="00544135" w:rsidRDefault="00FF43AD" w:rsidP="008A1BCC">
            <w:pPr>
              <w:jc w:val="left"/>
              <w:rPr>
                <w:i/>
              </w:rPr>
            </w:pPr>
            <w:r w:rsidRPr="00FF43AD">
              <w:rPr>
                <w:i/>
              </w:rPr>
              <w:t xml:space="preserve">Note: To increase the prominence of dangers in unsafe waters it is permitted to highlight </w:t>
            </w:r>
            <w:r w:rsidR="002E1A67">
              <w:rPr>
                <w:i/>
              </w:rPr>
              <w:t>feature</w:t>
            </w:r>
            <w:r w:rsidRPr="00FF43AD">
              <w:rPr>
                <w:i/>
              </w:rPr>
              <w:t>s with an isolated danger mark when they are wholly located in this area</w:t>
            </w:r>
            <w:r w:rsidR="00523203">
              <w:rPr>
                <w:i/>
              </w:rPr>
              <w:t>.</w:t>
            </w:r>
          </w:p>
        </w:tc>
      </w:tr>
    </w:tbl>
    <w:p w14:paraId="36881E4A" w14:textId="77777777" w:rsidR="000A72CE" w:rsidRDefault="000A72CE"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20A2E841" w:rsidR="0063294C" w:rsidRPr="00544135" w:rsidRDefault="009A25EA" w:rsidP="0063294C">
            <w:pPr>
              <w:jc w:val="center"/>
              <w:rPr>
                <w:i/>
              </w:rPr>
            </w:pPr>
            <w:r>
              <w:rPr>
                <w:noProof/>
                <w:lang w:eastAsia="en-GB"/>
              </w:rPr>
              <w:lastRenderedPageBreak/>
              <w:drawing>
                <wp:inline distT="0" distB="0" distL="0" distR="0" wp14:anchorId="33CF4165" wp14:editId="310CA06D">
                  <wp:extent cx="5731514" cy="4971419"/>
                  <wp:effectExtent l="0" t="0" r="2536" b="631"/>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4" cy="4971419"/>
                          </a:xfrm>
                          <a:prstGeom prst="rect">
                            <a:avLst/>
                          </a:prstGeom>
                          <a:noFill/>
                          <a:ln>
                            <a:noFill/>
                            <a:prstDash/>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lastRenderedPageBreak/>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lastRenderedPageBreak/>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7620E001" w14:textId="77777777" w:rsidR="000A72CE" w:rsidRDefault="00667697" w:rsidP="00E30B8F">
      <w:pPr>
        <w:pStyle w:val="Heading2"/>
      </w:pPr>
      <w:r>
        <w:br w:type="page"/>
      </w:r>
      <w:bookmarkStart w:id="1289" w:name="_Toc152748602"/>
      <w:r w:rsidR="000A72CE">
        <w:lastRenderedPageBreak/>
        <w:t>Detection and Notification of Navigational Hazards – Use of largest scale available</w:t>
      </w:r>
      <w:bookmarkEnd w:id="1289"/>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307"/>
        <w:gridCol w:w="2672"/>
        <w:gridCol w:w="2016"/>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lastRenderedPageBreak/>
              <w:t>Test Reference</w:t>
            </w:r>
          </w:p>
        </w:tc>
        <w:tc>
          <w:tcPr>
            <w:tcW w:w="2012" w:type="dxa"/>
            <w:shd w:val="clear" w:color="auto" w:fill="CCFFCC"/>
            <w:vAlign w:val="center"/>
          </w:tcPr>
          <w:p w14:paraId="0519C448" w14:textId="2A30E5F0" w:rsidR="000A72CE" w:rsidRPr="004065B1" w:rsidRDefault="005E38EB" w:rsidP="008A1BCC">
            <w:r>
              <w:t>NavigationalHazardsLS</w:t>
            </w:r>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1588241B"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35837F2" w14:textId="30F1EE06" w:rsidR="000A72CE" w:rsidRPr="004065B1" w:rsidRDefault="000A72CE" w:rsidP="008A1BCC"/>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2E07172A" w:rsidR="000A72CE" w:rsidRPr="00A53E84" w:rsidRDefault="008F108C" w:rsidP="002164D3">
            <w:pPr>
              <w:jc w:val="left"/>
              <w:rPr>
                <w:i/>
              </w:rPr>
            </w:pPr>
            <w:r w:rsidRPr="00A53E84">
              <w:rPr>
                <w:i/>
              </w:rPr>
              <w:t xml:space="preserve">This test is performed by loading the test </w:t>
            </w:r>
            <w:r w:rsidR="00B57E9C">
              <w:rPr>
                <w:i/>
              </w:rPr>
              <w:t>datasets</w:t>
            </w:r>
            <w:r w:rsidRPr="00A53E84">
              <w:rPr>
                <w:i/>
              </w:rPr>
              <w:t xml:space="preserve"> </w:t>
            </w:r>
            <w:r w:rsidR="00B63223">
              <w:rPr>
                <w:i/>
              </w:rPr>
              <w:t>101</w:t>
            </w:r>
            <w:r w:rsidRPr="00A53E84">
              <w:rPr>
                <w:i/>
              </w:rPr>
              <w:t>AA</w:t>
            </w:r>
            <w:r w:rsidR="00B63223">
              <w:rPr>
                <w:i/>
              </w:rPr>
              <w:t>00</w:t>
            </w:r>
            <w:r w:rsidRPr="00A53E84">
              <w:rPr>
                <w:i/>
              </w:rPr>
              <w:t xml:space="preserve">OVRVU.000 and </w:t>
            </w:r>
            <w:r w:rsidR="00B63223">
              <w:rPr>
                <w:i/>
              </w:rPr>
              <w:t>101AA00</w:t>
            </w:r>
            <w:r w:rsidRPr="00A53E84">
              <w:rPr>
                <w:i/>
              </w:rPr>
              <w:t>NAVHZ.000, manually creating a route connecting all way points between feature</w:t>
            </w:r>
            <w:r w:rsidR="00B63223">
              <w:rPr>
                <w:i/>
              </w:rPr>
              <w:t>s</w:t>
            </w:r>
            <w:r w:rsidRPr="00A53E84">
              <w:rPr>
                <w:i/>
              </w:rPr>
              <w:t xml:space="preserve">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2481E771" w14:textId="6A26EFA4" w:rsidR="008F108C" w:rsidRPr="00A53E84" w:rsidRDefault="008F108C" w:rsidP="008F108C">
            <w:pPr>
              <w:rPr>
                <w:i/>
              </w:rPr>
            </w:pPr>
            <w:r w:rsidRPr="00A53E84">
              <w:rPr>
                <w:i/>
              </w:rPr>
              <w:t xml:space="preserve">Load </w:t>
            </w:r>
            <w:r w:rsidR="00B63223">
              <w:rPr>
                <w:i/>
              </w:rPr>
              <w:t xml:space="preserve">the exchange set </w:t>
            </w:r>
            <w:r w:rsidRPr="00E012C8">
              <w:rPr>
                <w:b/>
                <w:bCs/>
                <w:i/>
              </w:rPr>
              <w:t>NavigationalHazards</w:t>
            </w:r>
            <w:r w:rsidR="00B63223">
              <w:rPr>
                <w:i/>
              </w:rPr>
              <w:t xml:space="preserve"> and the exchange set </w:t>
            </w:r>
            <w:r w:rsidRPr="00E012C8">
              <w:rPr>
                <w:b/>
                <w:bCs/>
                <w:i/>
              </w:rPr>
              <w:t>Navigationa</w:t>
            </w:r>
            <w:r w:rsidR="00B63223" w:rsidRPr="00E012C8">
              <w:rPr>
                <w:b/>
                <w:bCs/>
                <w:i/>
              </w:rPr>
              <w:t>l</w:t>
            </w:r>
            <w:r w:rsidRPr="00E012C8">
              <w:rPr>
                <w:b/>
                <w:bCs/>
                <w:i/>
              </w:rPr>
              <w:t>HazardsOverview</w:t>
            </w:r>
          </w:p>
          <w:p w14:paraId="26989A6B" w14:textId="33873B93" w:rsidR="008F108C" w:rsidRPr="00E012C8" w:rsidRDefault="008F108C">
            <w:pPr>
              <w:pStyle w:val="ListParagraph"/>
              <w:numPr>
                <w:ilvl w:val="0"/>
                <w:numId w:val="36"/>
              </w:numPr>
              <w:rPr>
                <w:i/>
              </w:rPr>
            </w:pPr>
            <w:r w:rsidRPr="00E012C8">
              <w:rPr>
                <w:i/>
              </w:rPr>
              <w:t xml:space="preserve">Select </w:t>
            </w:r>
            <w:r w:rsidR="00DE09B9" w:rsidRPr="00E012C8">
              <w:rPr>
                <w:i/>
              </w:rPr>
              <w:t>Display Category</w:t>
            </w:r>
            <w:r w:rsidRPr="00E012C8">
              <w:rPr>
                <w:i/>
              </w:rPr>
              <w:t xml:space="preserve"> Other</w:t>
            </w:r>
          </w:p>
          <w:p w14:paraId="4768AF78" w14:textId="660533D7"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Contour </w:t>
            </w:r>
            <w:r w:rsidRPr="00E012C8">
              <w:rPr>
                <w:i/>
              </w:rPr>
              <w:t xml:space="preserve">value to </w:t>
            </w:r>
            <w:r w:rsidR="009B7ADA" w:rsidRPr="00E012C8">
              <w:rPr>
                <w:i/>
              </w:rPr>
              <w:t>3</w:t>
            </w:r>
            <w:r w:rsidRPr="00E012C8">
              <w:rPr>
                <w:i/>
              </w:rPr>
              <w:t>0 m</w:t>
            </w:r>
          </w:p>
          <w:p w14:paraId="16207C11" w14:textId="70A2BD35"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Depth  </w:t>
            </w:r>
            <w:r w:rsidRPr="00E012C8">
              <w:rPr>
                <w:i/>
              </w:rPr>
              <w:t>value to 30 m</w:t>
            </w:r>
          </w:p>
          <w:p w14:paraId="77445A1C" w14:textId="4647ADD0" w:rsidR="008F108C" w:rsidRPr="00E012C8" w:rsidRDefault="008F108C">
            <w:pPr>
              <w:pStyle w:val="ListParagraph"/>
              <w:numPr>
                <w:ilvl w:val="0"/>
                <w:numId w:val="36"/>
              </w:numPr>
              <w:rPr>
                <w:i/>
              </w:rPr>
            </w:pPr>
            <w:r w:rsidRPr="00E012C8">
              <w:rPr>
                <w:i/>
              </w:rPr>
              <w:t xml:space="preserve">Select </w:t>
            </w:r>
            <w:ins w:id="1290" w:author="jonathan pritchard" w:date="2023-12-06T10:45:00Z">
              <w:r w:rsidR="008A3A78">
                <w:rPr>
                  <w:i/>
                </w:rPr>
                <w:t>Plain Boundaries to Off</w:t>
              </w:r>
            </w:ins>
            <w:del w:id="1291" w:author="jonathan pritchard" w:date="2023-12-06T10:45:00Z">
              <w:r w:rsidRPr="00E012C8" w:rsidDel="008A3A78">
                <w:rPr>
                  <w:i/>
                </w:rPr>
                <w:delText xml:space="preserve">Symbolized Boundaries </w:delText>
              </w:r>
            </w:del>
          </w:p>
          <w:p w14:paraId="7486AFB6" w14:textId="2E498BAD" w:rsidR="009B7ADA" w:rsidRPr="00E012C8" w:rsidRDefault="008F108C">
            <w:pPr>
              <w:pStyle w:val="ListParagraph"/>
              <w:numPr>
                <w:ilvl w:val="0"/>
                <w:numId w:val="36"/>
              </w:numPr>
              <w:rPr>
                <w:i/>
              </w:rPr>
            </w:pPr>
            <w:r w:rsidRPr="00E012C8">
              <w:rPr>
                <w:i/>
              </w:rPr>
              <w:t xml:space="preserve">Select </w:t>
            </w:r>
            <w:ins w:id="1292" w:author="jonathan pritchard" w:date="2023-12-06T10:45:00Z">
              <w:r w:rsidR="008A3A78">
                <w:rPr>
                  <w:i/>
                </w:rPr>
                <w:t>Simplified Symbols to Off</w:t>
              </w:r>
            </w:ins>
            <w:del w:id="1293" w:author="jonathan pritchard" w:date="2023-12-06T10:45:00Z">
              <w:r w:rsidRPr="00E012C8" w:rsidDel="008A3A78">
                <w:rPr>
                  <w:i/>
                </w:rPr>
                <w:delText>Paper chart symbols</w:delText>
              </w:r>
            </w:del>
          </w:p>
          <w:p w14:paraId="30CD84DE" w14:textId="1AFE287B" w:rsidR="000A72CE" w:rsidRPr="00E012C8" w:rsidRDefault="009B7ADA">
            <w:pPr>
              <w:pStyle w:val="ListParagraph"/>
              <w:numPr>
                <w:ilvl w:val="0"/>
                <w:numId w:val="36"/>
              </w:numPr>
              <w:rPr>
                <w:i/>
              </w:rPr>
            </w:pPr>
            <w:r w:rsidRPr="00E012C8">
              <w:rPr>
                <w:i/>
              </w:rPr>
              <w:t>Select all Text groups</w:t>
            </w:r>
            <w:ins w:id="1294" w:author="jonathan pritchard" w:date="2023-12-06T10:46:00Z">
              <w:r w:rsidR="008A3A78">
                <w:rPr>
                  <w:i/>
                </w:rPr>
                <w:t xml:space="preserve"> to On</w:t>
              </w:r>
            </w:ins>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673E299E" w:rsidR="008F108C" w:rsidRPr="00A53E84" w:rsidRDefault="008F108C" w:rsidP="002164D3">
            <w:pPr>
              <w:jc w:val="left"/>
              <w:rPr>
                <w:i/>
              </w:rPr>
            </w:pPr>
            <w:r w:rsidRPr="00A53E84">
              <w:rPr>
                <w:i/>
              </w:rPr>
              <w:t xml:space="preserve">Select position 39°57.000’N 104°49.000’W at </w:t>
            </w:r>
            <w:r w:rsidR="00B63223">
              <w:rPr>
                <w:i/>
              </w:rPr>
              <w:t>maximum display</w:t>
            </w:r>
            <w:r w:rsidR="00B63223" w:rsidRPr="00A53E84">
              <w:rPr>
                <w:i/>
              </w:rPr>
              <w:t xml:space="preserve"> </w:t>
            </w:r>
            <w:r w:rsidRPr="00A53E84">
              <w:rPr>
                <w:i/>
              </w:rPr>
              <w:t>scale (</w:t>
            </w:r>
            <w:commentRangeStart w:id="1295"/>
            <w:r w:rsidRPr="00A53E84">
              <w:rPr>
                <w:i/>
              </w:rPr>
              <w:t>1:350 000</w:t>
            </w:r>
            <w:commentRangeEnd w:id="1295"/>
            <w:r w:rsidR="008A3A78">
              <w:rPr>
                <w:rStyle w:val="CommentReference"/>
                <w:snapToGrid/>
                <w:color w:val="000000"/>
              </w:rPr>
              <w:commentReference w:id="1295"/>
            </w:r>
            <w:r w:rsidRPr="00A53E84">
              <w:rPr>
                <w:i/>
              </w:rPr>
              <w:t xml:space="preserve">) of </w:t>
            </w:r>
            <w:r w:rsidR="00B63223">
              <w:rPr>
                <w:i/>
              </w:rPr>
              <w:t>101</w:t>
            </w:r>
            <w:r w:rsidR="00B63223" w:rsidRPr="00A53E84">
              <w:rPr>
                <w:i/>
              </w:rPr>
              <w:t>AA</w:t>
            </w:r>
            <w:r w:rsidR="00B63223">
              <w:rPr>
                <w:i/>
              </w:rPr>
              <w:t>00</w:t>
            </w:r>
            <w:r w:rsidR="00B63223" w:rsidRPr="00A53E84">
              <w:rPr>
                <w:i/>
              </w:rPr>
              <w:t>OVRVU</w:t>
            </w:r>
            <w:r w:rsidRPr="00A53E84">
              <w:rPr>
                <w:i/>
              </w:rPr>
              <w:t>.</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56CF7D65" w:rsidR="000A72CE" w:rsidRPr="00A53E84" w:rsidRDefault="008F108C" w:rsidP="002164D3">
            <w:pPr>
              <w:jc w:val="left"/>
              <w:rPr>
                <w:i/>
              </w:rPr>
            </w:pPr>
            <w:r w:rsidRPr="00A53E84">
              <w:rPr>
                <w:i/>
              </w:rPr>
              <w:t>2) Manually create a route connecting all way points between feature</w:t>
            </w:r>
            <w:r w:rsidR="00B63223">
              <w:rPr>
                <w:i/>
              </w:rPr>
              <w:t>s</w:t>
            </w:r>
            <w:r w:rsidRPr="00A53E84">
              <w:rPr>
                <w:i/>
              </w:rPr>
              <w:t xml:space="preserve">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10A7437" w:rsidR="000A72CE" w:rsidRPr="00A53E84" w:rsidRDefault="008F108C" w:rsidP="008F108C">
            <w:pPr>
              <w:jc w:val="left"/>
              <w:rPr>
                <w:i/>
              </w:rPr>
            </w:pPr>
            <w:r w:rsidRPr="00A53E84">
              <w:rPr>
                <w:i/>
              </w:rPr>
              <w:t xml:space="preserve">1) Situation before route planning. Chart </w:t>
            </w:r>
            <w:r w:rsidR="00B63223">
              <w:rPr>
                <w:i/>
              </w:rPr>
              <w:t>101</w:t>
            </w:r>
            <w:r w:rsidR="00B63223" w:rsidRPr="00A53E84">
              <w:rPr>
                <w:i/>
              </w:rPr>
              <w:t>AA</w:t>
            </w:r>
            <w:r w:rsidR="00B63223">
              <w:rPr>
                <w:i/>
              </w:rPr>
              <w:t>00</w:t>
            </w:r>
            <w:r w:rsidR="00B63223" w:rsidRPr="00A53E84">
              <w:rPr>
                <w:i/>
              </w:rPr>
              <w:t>OVRVU</w:t>
            </w:r>
            <w:r w:rsidR="00B63223" w:rsidRPr="00A53E84" w:rsidDel="00B63223">
              <w:rPr>
                <w:i/>
              </w:rPr>
              <w:t xml:space="preserve"> </w:t>
            </w:r>
            <w:r w:rsidRPr="00A53E84">
              <w:rPr>
                <w:i/>
              </w:rPr>
              <w:t>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eastAsia="en-GB"/>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eastAsia="en-GB"/>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3962020D" w14:textId="77777777" w:rsidR="007944FC" w:rsidRDefault="007944FC" w:rsidP="008F108C">
            <w:pPr>
              <w:jc w:val="center"/>
              <w:rPr>
                <w:noProof/>
                <w:lang w:eastAsia="en-GB"/>
              </w:rPr>
            </w:pPr>
            <w:r>
              <w:rPr>
                <w:noProof/>
                <w:lang w:eastAsia="en-GB"/>
              </w:rPr>
              <w:t>Alternative 2</w:t>
            </w:r>
          </w:p>
          <w:p w14:paraId="03A35C31" w14:textId="0BCF56BD" w:rsidR="009274A1" w:rsidRPr="00357E05" w:rsidRDefault="009274A1" w:rsidP="009274A1">
            <w:pPr>
              <w:jc w:val="center"/>
              <w:rPr>
                <w:b/>
                <w:noProof/>
                <w:lang w:eastAsia="en-GB"/>
              </w:rPr>
            </w:pPr>
            <w:r>
              <w:rPr>
                <w:b/>
                <w:noProof/>
                <w:lang w:eastAsia="en-GB"/>
              </w:rPr>
              <w:t>tbd</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eastAsia="en-GB"/>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eastAsia="en-GB"/>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4CACE389" w14:textId="77777777" w:rsidR="007944FC" w:rsidRDefault="007944FC" w:rsidP="00ED668D">
            <w:pPr>
              <w:jc w:val="center"/>
              <w:rPr>
                <w:noProof/>
                <w:lang w:eastAsia="en-GB"/>
              </w:rPr>
            </w:pPr>
            <w:r>
              <w:rPr>
                <w:noProof/>
                <w:lang w:eastAsia="en-GB"/>
              </w:rPr>
              <w:t>Alternative 2</w:t>
            </w:r>
          </w:p>
          <w:p w14:paraId="75F50817" w14:textId="53621BD5" w:rsidR="009274A1" w:rsidRDefault="009274A1" w:rsidP="00ED668D">
            <w:pPr>
              <w:jc w:val="center"/>
              <w:rPr>
                <w:noProof/>
                <w:lang w:eastAsia="en-GB"/>
              </w:rPr>
            </w:pPr>
            <w:r>
              <w:rPr>
                <w:b/>
                <w:noProof/>
                <w:lang w:eastAsia="en-GB"/>
              </w:rPr>
              <w:t>tbd</w:t>
            </w:r>
          </w:p>
        </w:tc>
      </w:tr>
    </w:tbl>
    <w:p w14:paraId="285F54FA" w14:textId="77777777" w:rsidR="008F108C" w:rsidRDefault="008F108C" w:rsidP="000A72CE"/>
    <w:p w14:paraId="6C4BC2F9" w14:textId="77777777" w:rsidR="000A72CE" w:rsidRDefault="008F108C" w:rsidP="00E30B8F">
      <w:pPr>
        <w:pStyle w:val="Heading2"/>
      </w:pPr>
      <w:r>
        <w:br w:type="page"/>
      </w:r>
      <w:bookmarkStart w:id="1296" w:name="_Toc152748603"/>
      <w:r w:rsidR="000A72CE">
        <w:lastRenderedPageBreak/>
        <w:t>Detection and Notification of Navigational Hazards – Basic test Monitoring Mode</w:t>
      </w:r>
      <w:bookmarkEnd w:id="129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2451"/>
        <w:gridCol w:w="2362"/>
        <w:gridCol w:w="2349"/>
      </w:tblGrid>
      <w:tr w:rsidR="000A72CE" w14:paraId="0BECE3F3" w14:textId="77777777" w:rsidTr="00F20C92">
        <w:trPr>
          <w:cantSplit/>
          <w:trHeight w:val="454"/>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121FDE91" w:rsidR="000A72CE" w:rsidRPr="004065B1" w:rsidRDefault="005E38EB" w:rsidP="008A1BCC">
            <w:r>
              <w:t>NavigationalHazardsMon</w:t>
            </w:r>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71E53979"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0EB3345F" w14:textId="6BAA1799" w:rsidR="000A72CE" w:rsidRPr="004065B1" w:rsidRDefault="000A72CE" w:rsidP="008A1BCC"/>
        </w:tc>
      </w:tr>
      <w:tr w:rsidR="000A72CE" w14:paraId="66A1E23A" w14:textId="77777777" w:rsidTr="00F20C92">
        <w:trPr>
          <w:cantSplit/>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F20C92">
        <w:trPr>
          <w:cantSplit/>
        </w:trPr>
        <w:tc>
          <w:tcPr>
            <w:tcW w:w="9526" w:type="dxa"/>
            <w:gridSpan w:val="4"/>
            <w:vAlign w:val="center"/>
          </w:tcPr>
          <w:p w14:paraId="6B70C2BA" w14:textId="539E5C9F" w:rsidR="00F7151D" w:rsidRPr="00A53E84" w:rsidRDefault="00F7151D" w:rsidP="002164D3">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2E1A67">
              <w:rPr>
                <w:i/>
              </w:rPr>
              <w:t>feature</w:t>
            </w:r>
            <w:r w:rsidRPr="00A53E84">
              <w:rPr>
                <w:i/>
              </w:rPr>
              <w:t xml:space="preserve">s satisfying the conditions for this test (as listed in section 10.5.9 of IHO S-52 and included in the test cell </w:t>
            </w:r>
            <w:r w:rsidR="003726DD">
              <w:rPr>
                <w:i/>
              </w:rPr>
              <w:t>101AA00</w:t>
            </w:r>
            <w:r w:rsidR="003726DD" w:rsidRPr="00A53E84">
              <w:rPr>
                <w:i/>
              </w:rPr>
              <w:t>NAVHZ</w:t>
            </w:r>
            <w:r w:rsidRPr="00A53E84">
              <w:rPr>
                <w:i/>
              </w:rPr>
              <w:t>.000) that is shallower than the Mariner's safety contour.</w:t>
            </w:r>
          </w:p>
          <w:p w14:paraId="5FEB5CD8" w14:textId="77777777" w:rsidR="00F7151D" w:rsidRPr="00A53E84" w:rsidRDefault="00F7151D" w:rsidP="002164D3">
            <w:pPr>
              <w:jc w:val="left"/>
              <w:rPr>
                <w:i/>
              </w:rPr>
            </w:pPr>
          </w:p>
          <w:p w14:paraId="6355AD4C" w14:textId="1A54BF61" w:rsidR="000A72CE" w:rsidRPr="00A53E84" w:rsidRDefault="00F7151D" w:rsidP="002164D3">
            <w:pPr>
              <w:jc w:val="left"/>
              <w:rPr>
                <w:i/>
              </w:rPr>
            </w:pPr>
            <w:r w:rsidRPr="00A53E84">
              <w:rPr>
                <w:i/>
              </w:rPr>
              <w:t xml:space="preserve">This test is performed by loading the test cell </w:t>
            </w:r>
            <w:r w:rsidR="003726DD">
              <w:rPr>
                <w:i/>
              </w:rPr>
              <w:t>101AA00</w:t>
            </w:r>
            <w:r w:rsidR="003726DD" w:rsidRPr="00A53E84">
              <w:rPr>
                <w:i/>
              </w:rPr>
              <w:t>NAVHZ</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F20C92">
        <w:trPr>
          <w:cantSplit/>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F20C92">
        <w:trPr>
          <w:cantSplit/>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F20C92">
        <w:trPr>
          <w:cantSplit/>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F20C92">
        <w:trPr>
          <w:cantSplit/>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F20C92">
        <w:trPr>
          <w:cantSplit/>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F20C92">
        <w:trPr>
          <w:cantSplit/>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F20C92">
        <w:trPr>
          <w:cantSplit/>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eastAsia="en-GB"/>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F20C92">
        <w:trPr>
          <w:cantSplit/>
        </w:trPr>
        <w:tc>
          <w:tcPr>
            <w:tcW w:w="9526" w:type="dxa"/>
            <w:gridSpan w:val="4"/>
            <w:tcBorders>
              <w:top w:val="nil"/>
              <w:bottom w:val="nil"/>
            </w:tcBorders>
            <w:vAlign w:val="center"/>
          </w:tcPr>
          <w:p w14:paraId="5BC8C0D9" w14:textId="77777777" w:rsidR="00F7151D"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p w14:paraId="649E7CE6" w14:textId="1D1A84E6" w:rsidR="009274A1" w:rsidRPr="00A53E84" w:rsidRDefault="009274A1" w:rsidP="008A1BCC">
            <w:pPr>
              <w:jc w:val="left"/>
              <w:rPr>
                <w:i/>
              </w:rPr>
            </w:pPr>
            <w:r>
              <w:rPr>
                <w:b/>
                <w:noProof/>
                <w:lang w:eastAsia="en-GB"/>
              </w:rPr>
              <w:t>tbd</w:t>
            </w:r>
          </w:p>
        </w:tc>
      </w:tr>
      <w:tr w:rsidR="007944FC" w14:paraId="43CD018E" w14:textId="77777777" w:rsidTr="00F20C92">
        <w:trPr>
          <w:cantSplit/>
        </w:trPr>
        <w:tc>
          <w:tcPr>
            <w:tcW w:w="9526" w:type="dxa"/>
            <w:gridSpan w:val="4"/>
            <w:tcBorders>
              <w:top w:val="nil"/>
              <w:bottom w:val="nil"/>
            </w:tcBorders>
            <w:vAlign w:val="center"/>
          </w:tcPr>
          <w:p w14:paraId="7DD6CBA2" w14:textId="77777777" w:rsidR="007944FC" w:rsidRDefault="007944FC" w:rsidP="007944FC">
            <w:pPr>
              <w:jc w:val="center"/>
              <w:rPr>
                <w:i/>
              </w:rPr>
            </w:pPr>
            <w:r w:rsidRPr="007944FC">
              <w:rPr>
                <w:i/>
                <w:noProof/>
                <w:lang w:eastAsia="en-GB"/>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2189305" w14:textId="43F2850D" w:rsidR="009274A1" w:rsidRPr="00A53E84" w:rsidRDefault="009274A1" w:rsidP="007944FC">
            <w:pPr>
              <w:jc w:val="center"/>
              <w:rPr>
                <w:i/>
              </w:rPr>
            </w:pPr>
            <w:r>
              <w:rPr>
                <w:b/>
                <w:noProof/>
                <w:lang w:eastAsia="en-GB"/>
              </w:rPr>
              <w:t>tbd</w:t>
            </w:r>
          </w:p>
        </w:tc>
      </w:tr>
      <w:tr w:rsidR="007944FC" w14:paraId="2D844B9F" w14:textId="77777777" w:rsidTr="00F20C92">
        <w:trPr>
          <w:cantSplit/>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Pr="005E38EB" w:rsidRDefault="00F7151D" w:rsidP="00E30B8F">
      <w:pPr>
        <w:pStyle w:val="Heading2"/>
        <w:rPr>
          <w:sz w:val="18"/>
          <w:szCs w:val="18"/>
        </w:rPr>
      </w:pPr>
      <w:r w:rsidRPr="005E38EB">
        <w:rPr>
          <w:sz w:val="18"/>
          <w:szCs w:val="18"/>
        </w:rPr>
        <w:br w:type="page"/>
      </w:r>
      <w:bookmarkStart w:id="1297" w:name="_Toc152748604"/>
      <w:r w:rsidR="000A72CE" w:rsidRPr="005E38EB">
        <w:rPr>
          <w:sz w:val="18"/>
          <w:szCs w:val="18"/>
        </w:rPr>
        <w:lastRenderedPageBreak/>
        <w:t>Detection and Notification of Navigational Hazards – Use of largest scale available – Monitoring Mode</w:t>
      </w:r>
      <w:bookmarkEnd w:id="129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696"/>
        <w:gridCol w:w="2382"/>
        <w:gridCol w:w="2067"/>
      </w:tblGrid>
      <w:tr w:rsidR="000A72CE" w14:paraId="61F0DC40" w14:textId="77777777" w:rsidTr="00F20C92">
        <w:trPr>
          <w:cantSplit/>
          <w:trHeight w:val="454"/>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0BFF3178" w:rsidR="000A72CE" w:rsidRPr="004065B1" w:rsidRDefault="005E38EB" w:rsidP="008A1BCC">
            <w:r>
              <w:t>NavigationalHazardsMonLS</w:t>
            </w:r>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64C0151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74D7792" w14:textId="581981C3" w:rsidR="000A72CE" w:rsidRPr="004065B1" w:rsidRDefault="000A72CE" w:rsidP="008A1BCC"/>
        </w:tc>
      </w:tr>
      <w:tr w:rsidR="000A72CE" w14:paraId="275A40EE" w14:textId="77777777" w:rsidTr="00F20C92">
        <w:trPr>
          <w:cantSplit/>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F20C92">
        <w:trPr>
          <w:cantSplit/>
        </w:trPr>
        <w:tc>
          <w:tcPr>
            <w:tcW w:w="9526" w:type="dxa"/>
            <w:gridSpan w:val="4"/>
            <w:vAlign w:val="center"/>
          </w:tcPr>
          <w:p w14:paraId="7397DA31" w14:textId="2FA8712D" w:rsidR="000A72CE" w:rsidRPr="00A53E84" w:rsidRDefault="00890ADE" w:rsidP="002164D3">
            <w:pPr>
              <w:jc w:val="left"/>
              <w:rPr>
                <w:i/>
              </w:rPr>
            </w:pPr>
            <w:r w:rsidRPr="00A53E84">
              <w:rPr>
                <w:i/>
              </w:rPr>
              <w:t>The purpose of this test is to verify by observation that ECDIS uses the largest scale available for detection of navigational hazards.</w:t>
            </w:r>
            <w:r w:rsidR="005E38EB">
              <w:rPr>
                <w:i/>
              </w:rPr>
              <w:t xml:space="preserve"> </w:t>
            </w:r>
            <w:r w:rsidRPr="00A53E84">
              <w:rPr>
                <w:i/>
              </w:rPr>
              <w:t xml:space="preserve">This test is performed by loading the test cells </w:t>
            </w:r>
            <w:r w:rsidR="00453FD3">
              <w:rPr>
                <w:i/>
              </w:rPr>
              <w:t>101</w:t>
            </w:r>
            <w:r w:rsidRPr="00A53E84">
              <w:rPr>
                <w:i/>
              </w:rPr>
              <w:t>AA</w:t>
            </w:r>
            <w:r w:rsidR="00453FD3">
              <w:rPr>
                <w:i/>
              </w:rPr>
              <w:t>00</w:t>
            </w:r>
            <w:r w:rsidRPr="00A53E84">
              <w:rPr>
                <w:i/>
              </w:rPr>
              <w:t xml:space="preserve">OVRVU.000 and </w:t>
            </w:r>
            <w:r w:rsidR="003726DD">
              <w:rPr>
                <w:i/>
              </w:rPr>
              <w:t>101AA00</w:t>
            </w:r>
            <w:r w:rsidR="003726DD" w:rsidRPr="00A53E84">
              <w:rPr>
                <w:i/>
              </w:rPr>
              <w:t>NAVHZ</w:t>
            </w:r>
            <w:r w:rsidRPr="00A53E84">
              <w:rPr>
                <w:i/>
              </w:rPr>
              <w:t>.000, manually creating a route connecting all way points between feature</w:t>
            </w:r>
            <w:r w:rsidR="002E1A67">
              <w:rPr>
                <w:i/>
              </w:rPr>
              <w:t xml:space="preserve">s </w:t>
            </w:r>
            <w:r w:rsidRPr="00A53E84">
              <w:rPr>
                <w:i/>
              </w:rPr>
              <w:t>marked as WP1 through WP8 and checking display against the corresponding graphical plot.</w:t>
            </w:r>
          </w:p>
        </w:tc>
      </w:tr>
      <w:tr w:rsidR="000A72CE" w14:paraId="3AD8CCBD" w14:textId="77777777" w:rsidTr="00F20C92">
        <w:trPr>
          <w:cantSplit/>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F20C92">
        <w:trPr>
          <w:cantSplit/>
        </w:trPr>
        <w:tc>
          <w:tcPr>
            <w:tcW w:w="9526" w:type="dxa"/>
            <w:gridSpan w:val="4"/>
            <w:vAlign w:val="center"/>
          </w:tcPr>
          <w:p w14:paraId="2A334B33" w14:textId="0CCE5BE9" w:rsidR="00890ADE" w:rsidRPr="00A53E84" w:rsidRDefault="00890ADE" w:rsidP="00890ADE">
            <w:pPr>
              <w:rPr>
                <w:i/>
              </w:rPr>
            </w:pPr>
            <w:r w:rsidRPr="00A53E84">
              <w:rPr>
                <w:i/>
              </w:rPr>
              <w:t xml:space="preserve">Load </w:t>
            </w:r>
            <w:r w:rsidR="00453FD3">
              <w:rPr>
                <w:i/>
              </w:rPr>
              <w:t xml:space="preserve">the exchange set </w:t>
            </w:r>
            <w:r w:rsidRPr="00E012C8">
              <w:rPr>
                <w:b/>
                <w:bCs/>
                <w:i/>
              </w:rPr>
              <w:t>NavigationalHazard</w:t>
            </w:r>
            <w:r w:rsidR="00453FD3" w:rsidRPr="00E012C8">
              <w:rPr>
                <w:b/>
                <w:bCs/>
                <w:i/>
              </w:rPr>
              <w:t>s</w:t>
            </w:r>
          </w:p>
          <w:p w14:paraId="0CD8A385" w14:textId="656D0912" w:rsidR="00890ADE" w:rsidRPr="00A53E84" w:rsidRDefault="00890ADE" w:rsidP="00890ADE">
            <w:pPr>
              <w:rPr>
                <w:i/>
              </w:rPr>
            </w:pPr>
            <w:r w:rsidRPr="00A53E84">
              <w:rPr>
                <w:i/>
              </w:rPr>
              <w:t xml:space="preserve">Load </w:t>
            </w:r>
            <w:r w:rsidR="00453FD3">
              <w:rPr>
                <w:i/>
              </w:rPr>
              <w:t xml:space="preserve">the exchange set </w:t>
            </w:r>
            <w:r w:rsidRPr="00E012C8">
              <w:rPr>
                <w:b/>
                <w:bCs/>
                <w:i/>
              </w:rPr>
              <w:t>NavigationalHazards</w:t>
            </w:r>
            <w:r w:rsidR="00453FD3" w:rsidRPr="00E012C8">
              <w:rPr>
                <w:b/>
                <w:bCs/>
                <w:i/>
              </w:rPr>
              <w:t>Overview</w:t>
            </w:r>
          </w:p>
          <w:p w14:paraId="6E05DD6F" w14:textId="3BF16499" w:rsidR="00890ADE" w:rsidRPr="00E012C8" w:rsidRDefault="00890ADE">
            <w:pPr>
              <w:pStyle w:val="ListParagraph"/>
              <w:numPr>
                <w:ilvl w:val="0"/>
                <w:numId w:val="37"/>
              </w:numPr>
              <w:rPr>
                <w:i/>
              </w:rPr>
            </w:pPr>
            <w:r w:rsidRPr="00E012C8">
              <w:rPr>
                <w:i/>
              </w:rPr>
              <w:t xml:space="preserve">Select </w:t>
            </w:r>
            <w:r w:rsidR="00DE09B9" w:rsidRPr="00E012C8">
              <w:rPr>
                <w:i/>
              </w:rPr>
              <w:t>Display Category</w:t>
            </w:r>
            <w:r w:rsidRPr="00E012C8">
              <w:rPr>
                <w:i/>
              </w:rPr>
              <w:t xml:space="preserve"> Other</w:t>
            </w:r>
          </w:p>
          <w:p w14:paraId="720CED66" w14:textId="36AD17D4"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Contour </w:t>
            </w:r>
            <w:r w:rsidRPr="00E012C8">
              <w:rPr>
                <w:i/>
              </w:rPr>
              <w:t xml:space="preserve">value to </w:t>
            </w:r>
            <w:r w:rsidR="004A082C" w:rsidRPr="00E012C8">
              <w:rPr>
                <w:i/>
              </w:rPr>
              <w:t>3</w:t>
            </w:r>
            <w:r w:rsidRPr="00E012C8">
              <w:rPr>
                <w:i/>
              </w:rPr>
              <w:t>0 m</w:t>
            </w:r>
          </w:p>
          <w:p w14:paraId="74FC487B" w14:textId="2977ED1E"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Depth  </w:t>
            </w:r>
            <w:r w:rsidRPr="00E012C8">
              <w:rPr>
                <w:i/>
              </w:rPr>
              <w:t>value to 30 m</w:t>
            </w:r>
          </w:p>
          <w:p w14:paraId="0D757C37" w14:textId="77777777" w:rsidR="00890ADE" w:rsidRPr="00E012C8" w:rsidRDefault="00890ADE">
            <w:pPr>
              <w:pStyle w:val="ListParagraph"/>
              <w:numPr>
                <w:ilvl w:val="0"/>
                <w:numId w:val="37"/>
              </w:numPr>
              <w:rPr>
                <w:i/>
              </w:rPr>
            </w:pPr>
            <w:r w:rsidRPr="00E012C8">
              <w:rPr>
                <w:i/>
              </w:rPr>
              <w:t xml:space="preserve">Select Symbolized Boundaries </w:t>
            </w:r>
          </w:p>
          <w:p w14:paraId="652426CA" w14:textId="77777777" w:rsidR="004A082C" w:rsidRPr="00E012C8" w:rsidRDefault="00890ADE">
            <w:pPr>
              <w:pStyle w:val="ListParagraph"/>
              <w:numPr>
                <w:ilvl w:val="0"/>
                <w:numId w:val="37"/>
              </w:numPr>
              <w:rPr>
                <w:i/>
              </w:rPr>
            </w:pPr>
            <w:r w:rsidRPr="00E012C8">
              <w:rPr>
                <w:i/>
              </w:rPr>
              <w:t>Select Paper chart symbols</w:t>
            </w:r>
          </w:p>
          <w:p w14:paraId="509A67E4" w14:textId="0AE242B6" w:rsidR="000A72CE" w:rsidRPr="00E012C8" w:rsidRDefault="004A082C">
            <w:pPr>
              <w:pStyle w:val="ListParagraph"/>
              <w:numPr>
                <w:ilvl w:val="0"/>
                <w:numId w:val="37"/>
              </w:numPr>
              <w:rPr>
                <w:i/>
              </w:rPr>
            </w:pPr>
            <w:r w:rsidRPr="00E012C8">
              <w:rPr>
                <w:i/>
              </w:rPr>
              <w:t>Select all Text groups</w:t>
            </w:r>
          </w:p>
        </w:tc>
      </w:tr>
      <w:tr w:rsidR="000A72CE" w14:paraId="74F9E0BC" w14:textId="77777777" w:rsidTr="00F20C92">
        <w:trPr>
          <w:cantSplit/>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F20C92">
        <w:trPr>
          <w:cantSplit/>
        </w:trPr>
        <w:tc>
          <w:tcPr>
            <w:tcW w:w="9526" w:type="dxa"/>
            <w:gridSpan w:val="4"/>
            <w:vAlign w:val="center"/>
          </w:tcPr>
          <w:p w14:paraId="43D0748D" w14:textId="4464ACAD" w:rsidR="007A7590" w:rsidRPr="007A7590" w:rsidRDefault="007A7590" w:rsidP="002164D3">
            <w:pPr>
              <w:jc w:val="left"/>
              <w:rPr>
                <w:i/>
              </w:rPr>
            </w:pPr>
            <w:r w:rsidRPr="007A7590">
              <w:rPr>
                <w:i/>
              </w:rPr>
              <w:t xml:space="preserve">Select position 39°57.000’N 104°49.000’W at </w:t>
            </w:r>
            <w:r w:rsidR="00453FD3">
              <w:rPr>
                <w:i/>
              </w:rPr>
              <w:t>the maximum display</w:t>
            </w:r>
            <w:r w:rsidR="00453FD3" w:rsidRPr="007A7590">
              <w:rPr>
                <w:i/>
              </w:rPr>
              <w:t xml:space="preserve"> </w:t>
            </w:r>
            <w:r w:rsidRPr="007A7590">
              <w:rPr>
                <w:i/>
              </w:rPr>
              <w:t xml:space="preserve">scale (1:350 000) of </w:t>
            </w:r>
            <w:r w:rsidR="00453FD3">
              <w:rPr>
                <w:i/>
              </w:rPr>
              <w:t>101</w:t>
            </w:r>
            <w:r w:rsidR="00453FD3" w:rsidRPr="00A53E84">
              <w:rPr>
                <w:i/>
              </w:rPr>
              <w:t>AA</w:t>
            </w:r>
            <w:r w:rsidR="00453FD3">
              <w:rPr>
                <w:i/>
              </w:rPr>
              <w:t>00</w:t>
            </w:r>
            <w:r w:rsidR="00453FD3" w:rsidRPr="00A53E84">
              <w:rPr>
                <w:i/>
              </w:rPr>
              <w:t>OVRVU</w:t>
            </w:r>
            <w:r w:rsidRPr="007A7590">
              <w:rPr>
                <w:i/>
              </w:rPr>
              <w:t>.</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F20C92">
        <w:trPr>
          <w:cantSplit/>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F20C92">
        <w:trPr>
          <w:cantSplit/>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gridSpan w:val="4"/>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gridSpan w:val="4"/>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gridSpan w:val="4"/>
            <w:tcBorders>
              <w:top w:val="nil"/>
              <w:bottom w:val="nil"/>
            </w:tcBorders>
            <w:vAlign w:val="center"/>
          </w:tcPr>
          <w:p w14:paraId="63DC46EA" w14:textId="77777777" w:rsidR="007944FC" w:rsidRDefault="00B47E63" w:rsidP="008A1BCC">
            <w:pPr>
              <w:jc w:val="left"/>
              <w:rPr>
                <w:i/>
              </w:rPr>
            </w:pPr>
            <w:r w:rsidRPr="00B47E63">
              <w:rPr>
                <w:i/>
                <w:noProof/>
                <w:lang w:eastAsia="en-GB"/>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gridSpan w:val="4"/>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06103ACA" w14:textId="77777777" w:rsidR="000A72CE" w:rsidRDefault="000A72CE" w:rsidP="00E30B8F">
      <w:pPr>
        <w:pStyle w:val="Heading1"/>
      </w:pPr>
      <w:r>
        <w:br w:type="page"/>
      </w:r>
      <w:bookmarkStart w:id="1298" w:name="_Toc152748605"/>
      <w:r>
        <w:lastRenderedPageBreak/>
        <w:t>Detection of Areas for which Special Conditions Exist</w:t>
      </w:r>
      <w:bookmarkEnd w:id="1298"/>
    </w:p>
    <w:p w14:paraId="37AC1A25" w14:textId="5E614B1F" w:rsidR="000A72CE" w:rsidRDefault="000A72CE" w:rsidP="00E30B8F">
      <w:pPr>
        <w:pStyle w:val="Heading2"/>
      </w:pPr>
      <w:bookmarkStart w:id="1299" w:name="_Toc152748606"/>
      <w:r>
        <w:t>Detection of Areas for which Special Conditions Exist - Basic test</w:t>
      </w:r>
      <w:bookmarkEnd w:id="1299"/>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AC5B0B2" w:rsidR="000A72CE" w:rsidRPr="004065B1" w:rsidRDefault="00322370" w:rsidP="008A1BCC">
            <w:r>
              <w:t>SpecialConditions</w:t>
            </w:r>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0E47034D"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DD34F94" w14:textId="0D18875E" w:rsidR="000A72CE" w:rsidRPr="004065B1" w:rsidRDefault="000A72CE" w:rsidP="008A1BCC"/>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08A8E690" w:rsidR="0079068D" w:rsidRPr="00A53E84" w:rsidRDefault="0079068D" w:rsidP="002164D3">
            <w:pPr>
              <w:jc w:val="left"/>
              <w:rPr>
                <w:i/>
              </w:rPr>
            </w:pPr>
            <w:r w:rsidRPr="00A53E84">
              <w:rPr>
                <w:i/>
              </w:rPr>
              <w:t xml:space="preserve">The purpose of this test is to verify by observation that ECDIS provides an appropriate indication when the Mariner plans a route closer than a user-specified distance from the boundary of a prohibited area or a geographic area for which special conditions exist. The </w:t>
            </w:r>
            <w:r w:rsidR="005512DF">
              <w:rPr>
                <w:i/>
              </w:rPr>
              <w:t>feature</w:t>
            </w:r>
            <w:r w:rsidRPr="00A53E84">
              <w:rPr>
                <w:i/>
              </w:rPr>
              <w:t xml:space="preserve">s satisfying the conditions for this test are </w:t>
            </w:r>
            <w:r w:rsidRPr="00C46A11">
              <w:rPr>
                <w:i/>
                <w:highlight w:val="yellow"/>
                <w:rPrChange w:id="1300" w:author="jonathan pritchard" w:date="2023-12-06T17:03:00Z">
                  <w:rPr>
                    <w:i/>
                  </w:rPr>
                </w:rPrChange>
              </w:rPr>
              <w:t xml:space="preserve">listed in </w:t>
            </w:r>
            <w:commentRangeStart w:id="1301"/>
            <w:r w:rsidRPr="00C46A11">
              <w:rPr>
                <w:i/>
                <w:highlight w:val="yellow"/>
                <w:rPrChange w:id="1302" w:author="jonathan pritchard" w:date="2023-12-06T17:03:00Z">
                  <w:rPr>
                    <w:i/>
                  </w:rPr>
                </w:rPrChange>
              </w:rPr>
              <w:t>section</w:t>
            </w:r>
            <w:r w:rsidR="008D43CA" w:rsidRPr="00C46A11">
              <w:rPr>
                <w:i/>
                <w:highlight w:val="yellow"/>
                <w:rPrChange w:id="1303" w:author="jonathan pritchard" w:date="2023-12-06T17:03:00Z">
                  <w:rPr>
                    <w:i/>
                  </w:rPr>
                </w:rPrChange>
              </w:rPr>
              <w:t xml:space="preserve"> S-98 XXX-XXX</w:t>
            </w:r>
            <w:r w:rsidRPr="00C46A11">
              <w:rPr>
                <w:i/>
                <w:highlight w:val="yellow"/>
                <w:rPrChange w:id="1304" w:author="jonathan pritchard" w:date="2023-12-06T17:03:00Z">
                  <w:rPr>
                    <w:i/>
                  </w:rPr>
                </w:rPrChange>
              </w:rPr>
              <w:t xml:space="preserve"> </w:t>
            </w:r>
            <w:commentRangeEnd w:id="1301"/>
            <w:r w:rsidR="00FB672B">
              <w:rPr>
                <w:rStyle w:val="CommentReference"/>
                <w:snapToGrid/>
                <w:color w:val="000000"/>
              </w:rPr>
              <w:commentReference w:id="1301"/>
            </w:r>
            <w:r w:rsidRPr="00C46A11">
              <w:rPr>
                <w:i/>
                <w:highlight w:val="yellow"/>
                <w:rPrChange w:id="1305" w:author="jonathan pritchard" w:date="2023-12-06T17:03:00Z">
                  <w:rPr>
                    <w:i/>
                  </w:rPr>
                </w:rPrChange>
              </w:rPr>
              <w:t>an</w:t>
            </w:r>
            <w:r w:rsidRPr="00A53E84">
              <w:rPr>
                <w:i/>
              </w:rPr>
              <w:t xml:space="preserve">d are included in the test cell </w:t>
            </w:r>
            <w:r w:rsidR="008D43CA" w:rsidRPr="00C46A11">
              <w:rPr>
                <w:i/>
                <w:highlight w:val="yellow"/>
                <w:rPrChange w:id="1306" w:author="jonathan pritchard" w:date="2023-12-06T17:03:00Z">
                  <w:rPr>
                    <w:i/>
                  </w:rPr>
                </w:rPrChange>
              </w:rPr>
              <w:t>101AA00</w:t>
            </w:r>
            <w:r w:rsidRPr="00C46A11">
              <w:rPr>
                <w:i/>
                <w:highlight w:val="yellow"/>
                <w:rPrChange w:id="1307" w:author="jonathan pritchard" w:date="2023-12-06T17:03:00Z">
                  <w:rPr>
                    <w:i/>
                  </w:rPr>
                </w:rPrChange>
              </w:rPr>
              <w:t>ARSPC</w:t>
            </w:r>
            <w:r w:rsidRPr="00A53E84">
              <w:rPr>
                <w:i/>
              </w:rPr>
              <w:t>.000.</w:t>
            </w:r>
          </w:p>
          <w:p w14:paraId="35CB934E" w14:textId="77777777" w:rsidR="0079068D" w:rsidRPr="00A53E84" w:rsidRDefault="0079068D" w:rsidP="002164D3">
            <w:pPr>
              <w:jc w:val="left"/>
              <w:rPr>
                <w:i/>
              </w:rPr>
            </w:pPr>
          </w:p>
          <w:p w14:paraId="5DDEE2B6" w14:textId="2659B729" w:rsidR="000A72CE" w:rsidRPr="00A53E84" w:rsidRDefault="0079068D" w:rsidP="002164D3">
            <w:pPr>
              <w:jc w:val="left"/>
              <w:rPr>
                <w:i/>
              </w:rPr>
            </w:pPr>
            <w:r w:rsidRPr="00A53E84">
              <w:rPr>
                <w:i/>
              </w:rPr>
              <w:t xml:space="preserve">This test is performed by loading the test cell </w:t>
            </w:r>
            <w:r w:rsidR="008D43CA" w:rsidRPr="00C46A11">
              <w:rPr>
                <w:i/>
                <w:highlight w:val="yellow"/>
                <w:rPrChange w:id="1308" w:author="jonathan pritchard" w:date="2023-12-06T17:03:00Z">
                  <w:rPr>
                    <w:i/>
                  </w:rPr>
                </w:rPrChange>
              </w:rPr>
              <w:t>101AA00ARSPC</w:t>
            </w:r>
            <w:r w:rsidRPr="00A53E84">
              <w:rPr>
                <w:i/>
              </w:rPr>
              <w:t>.000, manually creating a route connecting all way points between features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6929109D" w:rsidR="0079068D" w:rsidRPr="00A53E84" w:rsidRDefault="0079068D" w:rsidP="0079068D">
            <w:pPr>
              <w:rPr>
                <w:i/>
              </w:rPr>
            </w:pPr>
            <w:r w:rsidRPr="00A53E84">
              <w:rPr>
                <w:i/>
              </w:rPr>
              <w:t xml:space="preserve">Load </w:t>
            </w:r>
            <w:r w:rsidR="008D43CA">
              <w:rPr>
                <w:i/>
              </w:rPr>
              <w:t xml:space="preserve">the exchange set </w:t>
            </w:r>
            <w:r w:rsidRPr="00E012C8">
              <w:rPr>
                <w:b/>
                <w:bCs/>
                <w:i/>
              </w:rPr>
              <w:t>SpecialConditions</w:t>
            </w:r>
          </w:p>
          <w:p w14:paraId="425BD6B9" w14:textId="7C9FBA5F" w:rsidR="0079068D" w:rsidRPr="00E012C8" w:rsidRDefault="0079068D">
            <w:pPr>
              <w:pStyle w:val="ListParagraph"/>
              <w:numPr>
                <w:ilvl w:val="0"/>
                <w:numId w:val="38"/>
              </w:numPr>
              <w:rPr>
                <w:i/>
              </w:rPr>
            </w:pPr>
            <w:r w:rsidRPr="00E012C8">
              <w:rPr>
                <w:i/>
              </w:rPr>
              <w:t xml:space="preserve">Select </w:t>
            </w:r>
            <w:r w:rsidR="00DE09B9" w:rsidRPr="00E012C8">
              <w:rPr>
                <w:i/>
              </w:rPr>
              <w:t>Display Category</w:t>
            </w:r>
            <w:r w:rsidRPr="00E012C8">
              <w:rPr>
                <w:i/>
              </w:rPr>
              <w:t xml:space="preserve"> Other</w:t>
            </w:r>
          </w:p>
          <w:p w14:paraId="584947E7" w14:textId="16BDDB4E"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Contour </w:t>
            </w:r>
            <w:r w:rsidRPr="00E012C8">
              <w:rPr>
                <w:i/>
              </w:rPr>
              <w:t>value to 0 m</w:t>
            </w:r>
          </w:p>
          <w:p w14:paraId="0E585AD0" w14:textId="0C92FE81"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Depth  </w:t>
            </w:r>
            <w:r w:rsidRPr="00E012C8">
              <w:rPr>
                <w:i/>
              </w:rPr>
              <w:t>value to 30 m</w:t>
            </w:r>
          </w:p>
          <w:p w14:paraId="6EA094A2" w14:textId="77777777" w:rsidR="0079068D" w:rsidRPr="00E012C8" w:rsidRDefault="0079068D">
            <w:pPr>
              <w:pStyle w:val="ListParagraph"/>
              <w:numPr>
                <w:ilvl w:val="0"/>
                <w:numId w:val="38"/>
              </w:numPr>
              <w:rPr>
                <w:i/>
              </w:rPr>
            </w:pPr>
            <w:r w:rsidRPr="00E012C8">
              <w:rPr>
                <w:i/>
              </w:rPr>
              <w:t xml:space="preserve">Select Symbolized Boundaries </w:t>
            </w:r>
          </w:p>
          <w:p w14:paraId="2172F819" w14:textId="77777777" w:rsidR="0079068D" w:rsidRPr="00E012C8" w:rsidRDefault="0079068D">
            <w:pPr>
              <w:pStyle w:val="ListParagraph"/>
              <w:numPr>
                <w:ilvl w:val="0"/>
                <w:numId w:val="38"/>
              </w:numPr>
              <w:rPr>
                <w:i/>
              </w:rPr>
            </w:pPr>
            <w:r w:rsidRPr="00E012C8">
              <w:rPr>
                <w:i/>
              </w:rPr>
              <w:t xml:space="preserve">Select Paper chart symbols </w:t>
            </w:r>
          </w:p>
          <w:p w14:paraId="3CBAF35B" w14:textId="14018A02" w:rsidR="0079068D" w:rsidRPr="00E012C8" w:rsidRDefault="0079068D">
            <w:pPr>
              <w:pStyle w:val="ListParagraph"/>
              <w:numPr>
                <w:ilvl w:val="0"/>
                <w:numId w:val="38"/>
              </w:numPr>
              <w:rPr>
                <w:i/>
              </w:rPr>
            </w:pPr>
            <w:r w:rsidRPr="00E012C8">
              <w:rPr>
                <w:i/>
              </w:rPr>
              <w:t>Manually create a route connecting all way points between feature</w:t>
            </w:r>
            <w:r w:rsidR="005512DF">
              <w:rPr>
                <w:i/>
              </w:rPr>
              <w:t xml:space="preserve">s </w:t>
            </w:r>
            <w:r w:rsidRPr="00E012C8">
              <w:rPr>
                <w:i/>
              </w:rPr>
              <w:t>marked WP1 through WP4</w:t>
            </w:r>
          </w:p>
          <w:p w14:paraId="6B16BF2D" w14:textId="77777777" w:rsidR="000A72CE" w:rsidRPr="00E012C8" w:rsidRDefault="0079068D">
            <w:pPr>
              <w:pStyle w:val="ListParagraph"/>
              <w:numPr>
                <w:ilvl w:val="0"/>
                <w:numId w:val="38"/>
              </w:numPr>
              <w:rPr>
                <w:i/>
              </w:rPr>
            </w:pPr>
            <w:r w:rsidRPr="00E012C8">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commentRangeStart w:id="1309"/>
            <w:commentRangeStart w:id="1310"/>
            <w:r w:rsidRPr="00345B91">
              <w:rPr>
                <w:i/>
                <w:highlight w:val="yellow"/>
                <w:rPrChange w:id="1311" w:author="jonathan pritchard" w:date="2024-02-08T18:02:00Z">
                  <w:rPr>
                    <w:i/>
                  </w:rPr>
                </w:rPrChange>
              </w:rPr>
              <w:t>Check</w:t>
            </w:r>
            <w:commentRangeEnd w:id="1309"/>
            <w:r w:rsidR="00345B91">
              <w:rPr>
                <w:rStyle w:val="CommentReference"/>
                <w:snapToGrid/>
                <w:color w:val="000000"/>
              </w:rPr>
              <w:commentReference w:id="1309"/>
            </w:r>
            <w:commentRangeEnd w:id="1310"/>
            <w:r w:rsidR="00345B91">
              <w:rPr>
                <w:rStyle w:val="CommentReference"/>
                <w:snapToGrid/>
                <w:color w:val="000000"/>
              </w:rPr>
              <w:commentReference w:id="1310"/>
            </w:r>
            <w:r w:rsidRPr="00345B91">
              <w:rPr>
                <w:i/>
                <w:highlight w:val="yellow"/>
                <w:rPrChange w:id="1312" w:author="jonathan pritchard" w:date="2024-02-08T18:02:00Z">
                  <w:rPr>
                    <w:i/>
                  </w:rPr>
                </w:rPrChange>
              </w:rPr>
              <w:t xml:space="preserve">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1313" w:name="_Toc152748607"/>
      <w:r>
        <w:t xml:space="preserve">Detection of Areas for </w:t>
      </w:r>
      <w:r w:rsidR="008D1CB3">
        <w:t xml:space="preserve">which Special Conditions Exist </w:t>
      </w:r>
      <w:r>
        <w:t>- Use of largest scale available</w:t>
      </w:r>
      <w:bookmarkEnd w:id="131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24F84A8B" w:rsidR="000A72CE" w:rsidRPr="004065B1" w:rsidRDefault="00322370" w:rsidP="008A1BCC">
            <w:r>
              <w:t>SpecialConditionsLS</w:t>
            </w:r>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5C308AAE" w14:textId="6450707D"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22A007A5" w14:textId="7CF85BE0" w:rsidR="000A72CE" w:rsidRPr="004065B1" w:rsidRDefault="000A72CE" w:rsidP="008A1BCC"/>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2BBC8CDD" w:rsidR="000A72CE" w:rsidRPr="00A53E84" w:rsidRDefault="0012511C"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OVRVU</w:t>
            </w:r>
            <w:r w:rsidRPr="00A53E84">
              <w:rPr>
                <w:i/>
              </w:rPr>
              <w:t xml:space="preserve">.000 and </w:t>
            </w:r>
            <w:r w:rsidR="008D43CA">
              <w:rPr>
                <w:i/>
              </w:rPr>
              <w:t>101AA00</w:t>
            </w:r>
            <w:r w:rsidR="008D43CA" w:rsidRPr="00A53E84">
              <w:rPr>
                <w:i/>
              </w:rPr>
              <w:t>ARSPC</w:t>
            </w:r>
            <w:r w:rsidRPr="00A53E84">
              <w:rPr>
                <w:i/>
              </w:rPr>
              <w:t>.000, manually creating a route connecting way points between feature</w:t>
            </w:r>
            <w:r w:rsidR="005512DF">
              <w:rPr>
                <w:i/>
              </w:rPr>
              <w:t>s</w:t>
            </w:r>
            <w:r w:rsidRPr="00A53E84">
              <w:rPr>
                <w:i/>
              </w:rPr>
              <w:t xml:space="preserve">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1207B656" w14:textId="4BC4932D" w:rsidR="008D43CA" w:rsidRDefault="0012511C" w:rsidP="00A53E84">
            <w:pPr>
              <w:jc w:val="left"/>
              <w:rPr>
                <w:i/>
              </w:rPr>
            </w:pPr>
            <w:r w:rsidRPr="00A53E84">
              <w:rPr>
                <w:i/>
              </w:rPr>
              <w:t xml:space="preserve">As for test </w:t>
            </w:r>
            <w:r w:rsidR="001C64EE">
              <w:rPr>
                <w:i/>
              </w:rPr>
              <w:t>SpecialConditions</w:t>
            </w:r>
            <w:r w:rsidRPr="00A53E84">
              <w:rPr>
                <w:i/>
              </w:rPr>
              <w:t xml:space="preserve"> and in addition </w:t>
            </w:r>
            <w:r w:rsidR="00322370">
              <w:rPr>
                <w:i/>
              </w:rPr>
              <w:t>load the exchange set</w:t>
            </w:r>
            <w:r w:rsidR="00A53E84">
              <w:rPr>
                <w:i/>
              </w:rPr>
              <w:t xml:space="preserve"> </w:t>
            </w:r>
            <w:r w:rsidR="00A53E84" w:rsidRPr="00E012C8">
              <w:rPr>
                <w:b/>
                <w:bCs/>
                <w:i/>
              </w:rPr>
              <w:t>Navigational</w:t>
            </w:r>
            <w:r w:rsidR="008D43CA" w:rsidRPr="00E012C8">
              <w:rPr>
                <w:b/>
                <w:bCs/>
                <w:i/>
              </w:rPr>
              <w:t>H</w:t>
            </w:r>
            <w:r w:rsidRPr="00E012C8">
              <w:rPr>
                <w:b/>
                <w:bCs/>
                <w:i/>
              </w:rPr>
              <w:t>azardsOverview</w:t>
            </w:r>
          </w:p>
          <w:p w14:paraId="47CBB7C1" w14:textId="1171BB20" w:rsidR="0012511C" w:rsidRPr="00A53E84" w:rsidRDefault="0012511C" w:rsidP="00A53E84">
            <w:pPr>
              <w:jc w:val="left"/>
              <w:rPr>
                <w:i/>
              </w:rPr>
            </w:pPr>
          </w:p>
          <w:p w14:paraId="6D554FC9" w14:textId="46AF595E" w:rsidR="0012511C" w:rsidRPr="00E012C8" w:rsidRDefault="0012511C">
            <w:pPr>
              <w:pStyle w:val="ListParagraph"/>
              <w:numPr>
                <w:ilvl w:val="0"/>
                <w:numId w:val="39"/>
              </w:numPr>
              <w:jc w:val="left"/>
              <w:rPr>
                <w:i/>
              </w:rPr>
            </w:pPr>
            <w:r w:rsidRPr="00E012C8">
              <w:rPr>
                <w:i/>
              </w:rPr>
              <w:t xml:space="preserve">Select </w:t>
            </w:r>
            <w:r w:rsidR="00DE09B9" w:rsidRPr="00E012C8">
              <w:rPr>
                <w:i/>
              </w:rPr>
              <w:t>Display Category</w:t>
            </w:r>
            <w:r w:rsidRPr="00E012C8">
              <w:rPr>
                <w:i/>
              </w:rPr>
              <w:t xml:space="preserve"> Other</w:t>
            </w:r>
          </w:p>
          <w:p w14:paraId="7CE2C8B4" w14:textId="500457F2"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Contour </w:t>
            </w:r>
            <w:r w:rsidRPr="00E012C8">
              <w:rPr>
                <w:i/>
              </w:rPr>
              <w:t xml:space="preserve">value to 0 m </w:t>
            </w:r>
          </w:p>
          <w:p w14:paraId="233A96CE" w14:textId="51AEAEDD"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Depth  </w:t>
            </w:r>
            <w:r w:rsidRPr="00E012C8">
              <w:rPr>
                <w:i/>
              </w:rPr>
              <w:t>value to 30 m</w:t>
            </w:r>
          </w:p>
          <w:p w14:paraId="19B82897" w14:textId="77777777" w:rsidR="0012511C" w:rsidRPr="00E012C8" w:rsidRDefault="0012511C">
            <w:pPr>
              <w:pStyle w:val="ListParagraph"/>
              <w:numPr>
                <w:ilvl w:val="0"/>
                <w:numId w:val="39"/>
              </w:numPr>
              <w:jc w:val="left"/>
              <w:rPr>
                <w:i/>
              </w:rPr>
            </w:pPr>
            <w:r w:rsidRPr="00E012C8">
              <w:rPr>
                <w:i/>
              </w:rPr>
              <w:t>Select Symbolized Boundaries</w:t>
            </w:r>
          </w:p>
          <w:p w14:paraId="48F9F4D5" w14:textId="5A7ADCA4" w:rsidR="0012511C" w:rsidRPr="00E012C8" w:rsidRDefault="0012511C">
            <w:pPr>
              <w:pStyle w:val="ListParagraph"/>
              <w:numPr>
                <w:ilvl w:val="0"/>
                <w:numId w:val="39"/>
              </w:numPr>
              <w:jc w:val="left"/>
              <w:rPr>
                <w:i/>
              </w:rPr>
            </w:pPr>
            <w:r w:rsidRPr="00E012C8">
              <w:rPr>
                <w:i/>
              </w:rPr>
              <w:t xml:space="preserve">Select </w:t>
            </w:r>
            <w:r w:rsidR="00322370">
              <w:rPr>
                <w:i/>
              </w:rPr>
              <w:t>Simplified point</w:t>
            </w:r>
            <w:r w:rsidRPr="00E012C8">
              <w:rPr>
                <w:i/>
              </w:rPr>
              <w:t xml:space="preserve"> symbols</w:t>
            </w:r>
          </w:p>
          <w:p w14:paraId="02098EDD" w14:textId="0EA7449C" w:rsidR="000A72CE" w:rsidRPr="00E012C8" w:rsidRDefault="007132F4">
            <w:pPr>
              <w:pStyle w:val="ListParagraph"/>
              <w:numPr>
                <w:ilvl w:val="0"/>
                <w:numId w:val="39"/>
              </w:numPr>
              <w:jc w:val="left"/>
              <w:rPr>
                <w:i/>
              </w:rPr>
            </w:pPr>
            <w:r w:rsidRPr="00E012C8">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5CDE2FBD"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0083249D">
              <w:rPr>
                <w:i/>
              </w:rPr>
              <w:t>101</w:t>
            </w:r>
            <w:r w:rsidR="0083249D" w:rsidRPr="00A53E84">
              <w:rPr>
                <w:i/>
              </w:rPr>
              <w:t>AA</w:t>
            </w:r>
            <w:r w:rsidR="0083249D">
              <w:rPr>
                <w:i/>
              </w:rPr>
              <w:t>00</w:t>
            </w:r>
            <w:r w:rsidR="0083249D" w:rsidRPr="00A53E84">
              <w:rPr>
                <w:i/>
              </w:rPr>
              <w:t>OVRVU</w:t>
            </w:r>
            <w:r w:rsidRPr="00A53E84">
              <w:rPr>
                <w:i/>
              </w:rPr>
              <w:t>.</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682248FF" w:rsidR="0012511C" w:rsidRPr="00A53E84" w:rsidRDefault="0012511C" w:rsidP="002164D3">
            <w:pPr>
              <w:jc w:val="left"/>
              <w:rPr>
                <w:i/>
              </w:rPr>
            </w:pPr>
            <w:r w:rsidRPr="00A53E84">
              <w:rPr>
                <w:i/>
              </w:rPr>
              <w:t>2) Manually create a route connecting two way points between feature</w:t>
            </w:r>
            <w:r w:rsidR="005512DF">
              <w:rPr>
                <w:i/>
              </w:rPr>
              <w:t xml:space="preserve">s </w:t>
            </w:r>
            <w:r w:rsidRPr="00A53E84">
              <w:rPr>
                <w:i/>
              </w:rPr>
              <w:t>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eastAsia="en-GB"/>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1BC4ABE0" w:rsidR="0012511C" w:rsidRPr="00A53E84" w:rsidRDefault="0012511C" w:rsidP="00ED668D">
            <w:pPr>
              <w:jc w:val="left"/>
              <w:rPr>
                <w:i/>
              </w:rPr>
            </w:pPr>
            <w:r w:rsidRPr="00A53E84">
              <w:rPr>
                <w:i/>
              </w:rPr>
              <w:t xml:space="preserve">1) Situation before route planning. Chart </w:t>
            </w:r>
            <w:r w:rsidR="0083249D">
              <w:rPr>
                <w:i/>
              </w:rPr>
              <w:t>101</w:t>
            </w:r>
            <w:r w:rsidR="0083249D" w:rsidRPr="00A53E84">
              <w:rPr>
                <w:i/>
              </w:rPr>
              <w:t>AA</w:t>
            </w:r>
            <w:r w:rsidR="0083249D">
              <w:rPr>
                <w:i/>
              </w:rPr>
              <w:t>00</w:t>
            </w:r>
            <w:r w:rsidR="0083249D" w:rsidRPr="00A53E84">
              <w:rPr>
                <w:i/>
              </w:rPr>
              <w:t xml:space="preserve">OVRVU </w:t>
            </w:r>
            <w:r w:rsidRPr="00A53E84">
              <w:rPr>
                <w:i/>
              </w:rPr>
              <w:t>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eastAsia="en-GB"/>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15D02ECE" w:rsidR="0012511C" w:rsidRPr="00A53E84" w:rsidRDefault="009274A1" w:rsidP="00ED668D">
            <w:pPr>
              <w:jc w:val="left"/>
              <w:rPr>
                <w:i/>
              </w:rPr>
            </w:pPr>
            <w:r>
              <w:rPr>
                <w:b/>
                <w:noProof/>
                <w:lang w:eastAsia="en-GB"/>
              </w:rPr>
              <w:t>tbd</w:t>
            </w:r>
          </w:p>
        </w:tc>
      </w:tr>
    </w:tbl>
    <w:p w14:paraId="182CDFA0" w14:textId="77777777" w:rsidR="0012511C" w:rsidRDefault="0012511C" w:rsidP="000A72CE"/>
    <w:p w14:paraId="0C8BAF68" w14:textId="42E3C2E0" w:rsidR="000A72CE" w:rsidRDefault="0012511C" w:rsidP="00E30B8F">
      <w:pPr>
        <w:pStyle w:val="Heading2"/>
      </w:pPr>
      <w:r>
        <w:br w:type="page"/>
      </w:r>
      <w:bookmarkStart w:id="1314" w:name="_Toc152748608"/>
      <w:r w:rsidR="000A72CE">
        <w:lastRenderedPageBreak/>
        <w:t>Detection of Areas for which Special Conditions Exist - Monitoring Mode</w:t>
      </w:r>
      <w:bookmarkEnd w:id="131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41B4171B" w:rsidR="000A72CE" w:rsidRPr="004065B1" w:rsidRDefault="00322370" w:rsidP="008A1BCC">
            <w:r>
              <w:t>SpecialConditionsMon</w:t>
            </w:r>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59CD64B5" w14:textId="34E73316"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789FFC84" w14:textId="249FA963" w:rsidR="000A72CE" w:rsidRPr="004065B1" w:rsidRDefault="000A72CE" w:rsidP="008A1BCC"/>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13815C81" w:rsidR="0054564F" w:rsidRPr="00A53E84" w:rsidRDefault="0054564F" w:rsidP="002164D3">
            <w:pPr>
              <w:jc w:val="left"/>
              <w:rPr>
                <w:i/>
              </w:rPr>
            </w:pPr>
            <w:r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5512DF">
              <w:rPr>
                <w:i/>
              </w:rPr>
              <w:t>feature</w:t>
            </w:r>
            <w:r w:rsidRPr="00A53E84">
              <w:rPr>
                <w:i/>
              </w:rPr>
              <w:t xml:space="preserve">s satisfying the conditions for this test are listed in </w:t>
            </w:r>
            <w:r w:rsidR="00F4234F">
              <w:rPr>
                <w:i/>
              </w:rPr>
              <w:t>the Alerts and Indications section of the portrayal catalogue</w:t>
            </w:r>
            <w:r w:rsidR="006B2E37">
              <w:rPr>
                <w:i/>
              </w:rPr>
              <w:t xml:space="preserve"> </w:t>
            </w:r>
            <w:r w:rsidRPr="00A53E84">
              <w:rPr>
                <w:i/>
              </w:rPr>
              <w:t xml:space="preserve">and are included in the test cell </w:t>
            </w:r>
            <w:r w:rsidR="008D43CA">
              <w:rPr>
                <w:i/>
              </w:rPr>
              <w:t>101AA00</w:t>
            </w:r>
            <w:r w:rsidR="008D43CA" w:rsidRPr="00A53E84">
              <w:rPr>
                <w:i/>
              </w:rPr>
              <w:t>ARSPC</w:t>
            </w:r>
            <w:r w:rsidRPr="00A53E84">
              <w:rPr>
                <w:i/>
              </w:rPr>
              <w:t>.000.</w:t>
            </w:r>
          </w:p>
          <w:p w14:paraId="5C28D8AB" w14:textId="77777777" w:rsidR="0054564F" w:rsidRPr="00A53E84" w:rsidRDefault="0054564F" w:rsidP="002164D3">
            <w:pPr>
              <w:jc w:val="left"/>
              <w:rPr>
                <w:i/>
              </w:rPr>
            </w:pPr>
          </w:p>
          <w:p w14:paraId="260D06A4" w14:textId="36DD35EA" w:rsidR="000A72CE" w:rsidRPr="00A53E84" w:rsidRDefault="0054564F" w:rsidP="002164D3">
            <w:pPr>
              <w:jc w:val="left"/>
              <w:rPr>
                <w:i/>
              </w:rPr>
            </w:pPr>
            <w:r w:rsidRPr="00A53E84">
              <w:rPr>
                <w:i/>
              </w:rPr>
              <w:t xml:space="preserve">This test is performed by loading the test cell </w:t>
            </w:r>
            <w:r w:rsidR="008D43CA">
              <w:rPr>
                <w:i/>
              </w:rPr>
              <w:t>101AA00</w:t>
            </w:r>
            <w:r w:rsidR="008D43CA" w:rsidRPr="00A53E84">
              <w:rPr>
                <w:i/>
              </w:rPr>
              <w:t>ARSPC</w:t>
            </w:r>
            <w:r w:rsidRPr="00A53E84">
              <w:rPr>
                <w:i/>
              </w:rPr>
              <w:t xml:space="preserve">.000,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4E08F02F" w:rsidR="000A72CE" w:rsidRPr="00A53E84" w:rsidRDefault="0054564F" w:rsidP="008A1BCC">
            <w:pPr>
              <w:rPr>
                <w:i/>
              </w:rPr>
            </w:pPr>
            <w:r w:rsidRPr="00A53E84">
              <w:rPr>
                <w:i/>
              </w:rPr>
              <w:t xml:space="preserve">As for test </w:t>
            </w:r>
            <w:r w:rsidR="005D290B">
              <w:rPr>
                <w:i/>
              </w:rPr>
              <w:t>SpecialConditions</w:t>
            </w:r>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eastAsia="en-GB"/>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40713659" w14:textId="77777777" w:rsidR="0054564F" w:rsidRDefault="0054564F" w:rsidP="008A1BCC">
            <w:pPr>
              <w:jc w:val="left"/>
              <w:rPr>
                <w:i/>
              </w:rPr>
            </w:pPr>
            <w:r w:rsidRPr="00A53E84">
              <w:rPr>
                <w:i/>
              </w:rPr>
              <w:t>An example with PSSA and Military practice area as selected.</w:t>
            </w:r>
          </w:p>
          <w:p w14:paraId="5EE71AAE" w14:textId="406AC108" w:rsidR="009274A1" w:rsidRPr="00A53E84" w:rsidRDefault="009274A1" w:rsidP="008A1BCC">
            <w:pPr>
              <w:jc w:val="left"/>
              <w:rPr>
                <w:i/>
              </w:rPr>
            </w:pPr>
            <w:r>
              <w:rPr>
                <w:b/>
                <w:noProof/>
                <w:lang w:eastAsia="en-GB"/>
              </w:rPr>
              <w:t>tbd</w:t>
            </w:r>
          </w:p>
        </w:tc>
      </w:tr>
    </w:tbl>
    <w:p w14:paraId="47064765" w14:textId="77777777" w:rsidR="000A72CE" w:rsidRDefault="000A72CE" w:rsidP="000A72CE"/>
    <w:p w14:paraId="56EDC714" w14:textId="57611295" w:rsidR="000A72CE" w:rsidRDefault="00C84493" w:rsidP="00E30B8F">
      <w:pPr>
        <w:pStyle w:val="Heading2"/>
      </w:pPr>
      <w:r>
        <w:br w:type="page"/>
      </w:r>
      <w:bookmarkStart w:id="1315" w:name="_Toc152748609"/>
      <w:r w:rsidR="000A72CE">
        <w:lastRenderedPageBreak/>
        <w:t>Detection of Areas for which Special Conditions Exist - Use of largest scale available – Monitoring Mode</w:t>
      </w:r>
      <w:bookmarkEnd w:id="131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1"/>
        <w:gridCol w:w="2354"/>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2C0E036B" w:rsidR="000A72CE" w:rsidRPr="004065B1" w:rsidRDefault="00322370" w:rsidP="008A1BCC">
            <w:r>
              <w:t>SpecialConditionsMon</w:t>
            </w:r>
            <w:r w:rsidR="005E38EB">
              <w:t>LS</w:t>
            </w:r>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55BC08F3" w14:textId="30A5E3AF"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10F9C064" w14:textId="496D5EEB" w:rsidR="000A72CE" w:rsidRPr="004065B1" w:rsidRDefault="000A72CE" w:rsidP="008A1BCC"/>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SpecialConditionsLS</w:t>
            </w:r>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316" w:name="_Toc152748610"/>
      <w:r>
        <w:lastRenderedPageBreak/>
        <w:t>Detection and Notification of the Safety Contour</w:t>
      </w:r>
      <w:bookmarkEnd w:id="1316"/>
    </w:p>
    <w:p w14:paraId="30EC8AA9" w14:textId="4AD6B429" w:rsidR="000A72CE" w:rsidRDefault="000A72CE" w:rsidP="00E30B8F">
      <w:pPr>
        <w:pStyle w:val="Heading2"/>
      </w:pPr>
      <w:bookmarkStart w:id="1317" w:name="_Toc152748611"/>
      <w:r>
        <w:t xml:space="preserve">Detection and Notification of the </w:t>
      </w:r>
      <w:r w:rsidR="0069033B">
        <w:t xml:space="preserve">Safety Contour </w:t>
      </w:r>
      <w:r>
        <w:t>- Basic test</w:t>
      </w:r>
      <w:bookmarkEnd w:id="1317"/>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C808C9">
        <w:trPr>
          <w:cantSplit/>
          <w:trHeight w:val="454"/>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24560FCD" w:rsidR="000A72CE" w:rsidRPr="004065B1" w:rsidRDefault="005E38EB" w:rsidP="008A1BCC">
            <w:r>
              <w:t>SafetyContour</w:t>
            </w:r>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5AFB621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44B7A45" w14:textId="14A8F402" w:rsidR="000A72CE" w:rsidRPr="004065B1" w:rsidRDefault="000A72CE" w:rsidP="008A1BCC"/>
        </w:tc>
      </w:tr>
      <w:tr w:rsidR="000A72CE" w14:paraId="01396088" w14:textId="77777777" w:rsidTr="00C808C9">
        <w:trPr>
          <w:cantSplit/>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C808C9">
        <w:trPr>
          <w:cantSplit/>
        </w:trPr>
        <w:tc>
          <w:tcPr>
            <w:tcW w:w="9689" w:type="dxa"/>
            <w:gridSpan w:val="4"/>
            <w:vAlign w:val="center"/>
          </w:tcPr>
          <w:p w14:paraId="113903A5" w14:textId="70B47752" w:rsidR="003776F0" w:rsidRPr="00A53E84" w:rsidRDefault="003776F0" w:rsidP="002164D3">
            <w:pPr>
              <w:jc w:val="left"/>
              <w:rPr>
                <w:i/>
              </w:rPr>
            </w:pPr>
            <w:r w:rsidRPr="00A53E84">
              <w:rPr>
                <w:i/>
              </w:rPr>
              <w:t xml:space="preserve">The purpose of this test is to verify by observation that ECDIS provides an appropriate indication when the Mariner plans a route across an own ship's safety contour. The </w:t>
            </w:r>
            <w:r w:rsidR="00404DD5">
              <w:rPr>
                <w:i/>
              </w:rPr>
              <w:t>features</w:t>
            </w:r>
            <w:r w:rsidRPr="00A53E84">
              <w:rPr>
                <w:i/>
              </w:rPr>
              <w:t xml:space="preserve"> satisfying the conditions for this test are listed in </w:t>
            </w:r>
            <w:r w:rsidR="00F4234F">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sidR="008D43CA">
              <w:rPr>
                <w:i/>
              </w:rPr>
              <w:t>dataset</w:t>
            </w:r>
            <w:r w:rsidR="008D43CA" w:rsidRPr="00A53E84">
              <w:rPr>
                <w:i/>
              </w:rPr>
              <w:t xml:space="preserve"> </w:t>
            </w:r>
            <w:r w:rsidR="008D43CA">
              <w:rPr>
                <w:i/>
              </w:rPr>
              <w:t>101AA00</w:t>
            </w:r>
            <w:r w:rsidRPr="00A53E84">
              <w:rPr>
                <w:i/>
              </w:rPr>
              <w:t>SAFCO.000.</w:t>
            </w:r>
          </w:p>
          <w:p w14:paraId="534D9A4C" w14:textId="77777777" w:rsidR="003776F0" w:rsidRPr="00A53E84" w:rsidRDefault="003776F0" w:rsidP="002164D3">
            <w:pPr>
              <w:jc w:val="left"/>
              <w:rPr>
                <w:i/>
              </w:rPr>
            </w:pPr>
          </w:p>
          <w:p w14:paraId="63253448" w14:textId="27A7E4F5" w:rsidR="000A72CE" w:rsidRPr="00A53E84" w:rsidRDefault="003776F0"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.000, manually creating a route connecting all way points between feature</w:t>
            </w:r>
            <w:r w:rsidR="008D43CA">
              <w:rPr>
                <w:i/>
              </w:rPr>
              <w:t>s</w:t>
            </w:r>
            <w:r w:rsidRPr="00A53E84">
              <w:rPr>
                <w:i/>
              </w:rPr>
              <w:t xml:space="preserve"> marked as WP1 through WP4 and checking display against the corresponding graphical plot.</w:t>
            </w:r>
          </w:p>
        </w:tc>
      </w:tr>
      <w:tr w:rsidR="000A72CE" w14:paraId="305900FB" w14:textId="77777777" w:rsidTr="00C808C9">
        <w:trPr>
          <w:cantSplit/>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C808C9">
        <w:trPr>
          <w:cantSplit/>
        </w:trPr>
        <w:tc>
          <w:tcPr>
            <w:tcW w:w="9689" w:type="dxa"/>
            <w:gridSpan w:val="4"/>
            <w:vAlign w:val="center"/>
          </w:tcPr>
          <w:p w14:paraId="61876BC8" w14:textId="2A0785D2" w:rsidR="003776F0" w:rsidRPr="00A53E84" w:rsidRDefault="003776F0" w:rsidP="003776F0">
            <w:pPr>
              <w:rPr>
                <w:i/>
              </w:rPr>
            </w:pPr>
            <w:r w:rsidRPr="00A53E84">
              <w:rPr>
                <w:i/>
              </w:rPr>
              <w:t xml:space="preserve">Load </w:t>
            </w:r>
            <w:r w:rsidR="00322370">
              <w:rPr>
                <w:i/>
              </w:rPr>
              <w:t>the</w:t>
            </w:r>
            <w:r w:rsidRPr="00A53E84">
              <w:rPr>
                <w:i/>
              </w:rPr>
              <w:t xml:space="preserve"> </w:t>
            </w:r>
            <w:r w:rsidR="008D43CA">
              <w:rPr>
                <w:i/>
              </w:rPr>
              <w:t xml:space="preserve">exchange set </w:t>
            </w:r>
            <w:r w:rsidRPr="00E012C8">
              <w:rPr>
                <w:b/>
                <w:bCs/>
                <w:i/>
              </w:rPr>
              <w:t>SafetyContour</w:t>
            </w:r>
          </w:p>
          <w:p w14:paraId="233EC641" w14:textId="3DED5371" w:rsidR="003776F0" w:rsidRPr="00E012C8" w:rsidRDefault="003776F0">
            <w:pPr>
              <w:pStyle w:val="ListParagraph"/>
              <w:numPr>
                <w:ilvl w:val="0"/>
                <w:numId w:val="40"/>
              </w:numPr>
              <w:rPr>
                <w:i/>
              </w:rPr>
            </w:pPr>
            <w:r w:rsidRPr="00E012C8">
              <w:rPr>
                <w:i/>
              </w:rPr>
              <w:t xml:space="preserve">Select </w:t>
            </w:r>
            <w:r w:rsidR="00DE09B9" w:rsidRPr="00E012C8">
              <w:rPr>
                <w:i/>
              </w:rPr>
              <w:t>Display Category</w:t>
            </w:r>
            <w:r w:rsidRPr="00E012C8">
              <w:rPr>
                <w:i/>
              </w:rPr>
              <w:t xml:space="preserve"> Other</w:t>
            </w:r>
          </w:p>
          <w:p w14:paraId="3A4862FC" w14:textId="54A6F7AE"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Contour </w:t>
            </w:r>
            <w:r w:rsidRPr="00E012C8">
              <w:rPr>
                <w:i/>
              </w:rPr>
              <w:t>value to 0 m</w:t>
            </w:r>
          </w:p>
          <w:p w14:paraId="060A404E" w14:textId="2478C20D"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Depth  </w:t>
            </w:r>
            <w:r w:rsidRPr="00E012C8">
              <w:rPr>
                <w:i/>
              </w:rPr>
              <w:t>value to 30 m</w:t>
            </w:r>
          </w:p>
          <w:p w14:paraId="5251B33F" w14:textId="77777777" w:rsidR="003776F0" w:rsidRPr="00E012C8" w:rsidRDefault="003776F0">
            <w:pPr>
              <w:pStyle w:val="ListParagraph"/>
              <w:numPr>
                <w:ilvl w:val="0"/>
                <w:numId w:val="40"/>
              </w:numPr>
              <w:rPr>
                <w:i/>
              </w:rPr>
            </w:pPr>
            <w:r w:rsidRPr="00E012C8">
              <w:rPr>
                <w:i/>
              </w:rPr>
              <w:t xml:space="preserve">Select Symbolized Boundaries </w:t>
            </w:r>
          </w:p>
          <w:p w14:paraId="23565998" w14:textId="77777777" w:rsidR="003776F0" w:rsidRPr="00E012C8" w:rsidRDefault="003776F0">
            <w:pPr>
              <w:pStyle w:val="ListParagraph"/>
              <w:numPr>
                <w:ilvl w:val="0"/>
                <w:numId w:val="40"/>
              </w:numPr>
              <w:rPr>
                <w:i/>
              </w:rPr>
            </w:pPr>
            <w:r w:rsidRPr="00E012C8">
              <w:rPr>
                <w:i/>
              </w:rPr>
              <w:t xml:space="preserve">Select Paper chart symbols </w:t>
            </w:r>
          </w:p>
          <w:p w14:paraId="78430EAE" w14:textId="77777777" w:rsidR="00AF6FF4" w:rsidRPr="00E012C8" w:rsidRDefault="00AF6FF4">
            <w:pPr>
              <w:pStyle w:val="ListParagraph"/>
              <w:numPr>
                <w:ilvl w:val="0"/>
                <w:numId w:val="40"/>
              </w:numPr>
              <w:rPr>
                <w:i/>
              </w:rPr>
            </w:pPr>
            <w:r w:rsidRPr="00E012C8">
              <w:rPr>
                <w:i/>
              </w:rPr>
              <w:t>Select all Text groups</w:t>
            </w:r>
          </w:p>
          <w:p w14:paraId="124DBCF3" w14:textId="77777777" w:rsidR="00493185" w:rsidRPr="00E012C8" w:rsidRDefault="00AF6FF4">
            <w:pPr>
              <w:pStyle w:val="ListParagraph"/>
              <w:numPr>
                <w:ilvl w:val="0"/>
                <w:numId w:val="40"/>
              </w:numPr>
              <w:rPr>
                <w:i/>
              </w:rPr>
            </w:pPr>
            <w:r w:rsidRPr="00E012C8">
              <w:rPr>
                <w:i/>
              </w:rPr>
              <w:t>Select Contour label</w:t>
            </w:r>
            <w:r w:rsidRPr="00E012C8" w:rsidDel="00AF6FF4">
              <w:rPr>
                <w:i/>
              </w:rPr>
              <w:t xml:space="preserve"> </w:t>
            </w:r>
          </w:p>
          <w:p w14:paraId="65510985" w14:textId="2A78996B" w:rsidR="003776F0" w:rsidRPr="00E012C8" w:rsidRDefault="003776F0">
            <w:pPr>
              <w:pStyle w:val="ListParagraph"/>
              <w:numPr>
                <w:ilvl w:val="0"/>
                <w:numId w:val="40"/>
              </w:numPr>
              <w:rPr>
                <w:i/>
              </w:rPr>
            </w:pPr>
            <w:r w:rsidRPr="00E012C8">
              <w:rPr>
                <w:i/>
              </w:rPr>
              <w:t>Manually create a route connecting all way points between feature</w:t>
            </w:r>
            <w:r w:rsidR="008D43CA">
              <w:rPr>
                <w:i/>
              </w:rPr>
              <w:t>s</w:t>
            </w:r>
            <w:r w:rsidRPr="00E012C8">
              <w:rPr>
                <w:i/>
              </w:rPr>
              <w:t xml:space="preserve"> marked WP1 through WP4</w:t>
            </w:r>
          </w:p>
          <w:p w14:paraId="70E7334B" w14:textId="28C6A025" w:rsidR="000A72CE" w:rsidRPr="00E012C8" w:rsidRDefault="003776F0">
            <w:pPr>
              <w:pStyle w:val="ListParagraph"/>
              <w:numPr>
                <w:ilvl w:val="0"/>
                <w:numId w:val="40"/>
              </w:numPr>
              <w:rPr>
                <w:i/>
              </w:rPr>
            </w:pPr>
            <w:r w:rsidRPr="00E012C8">
              <w:rPr>
                <w:i/>
              </w:rPr>
              <w:t xml:space="preserve">Set user-specified distance for detecting of </w:t>
            </w:r>
            <w:r w:rsidR="0069033B" w:rsidRPr="00E012C8">
              <w:rPr>
                <w:i/>
              </w:rPr>
              <w:t xml:space="preserve">Safety Contour </w:t>
            </w:r>
            <w:r w:rsidRPr="00E012C8">
              <w:rPr>
                <w:i/>
              </w:rPr>
              <w:t>as 0.1 NM</w:t>
            </w:r>
          </w:p>
        </w:tc>
      </w:tr>
      <w:tr w:rsidR="000A72CE" w14:paraId="53AE1489" w14:textId="77777777" w:rsidTr="00C808C9">
        <w:trPr>
          <w:cantSplit/>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C808C9">
        <w:trPr>
          <w:cantSplit/>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C808C9">
        <w:trPr>
          <w:cantSplit/>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C808C9">
        <w:trPr>
          <w:cantSplit/>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08C9">
        <w:trPr>
          <w:cantSplit/>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08C9">
        <w:trPr>
          <w:cantSplit/>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08C9">
        <w:trPr>
          <w:cantSplit/>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eastAsia="en-GB"/>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08C9">
        <w:trPr>
          <w:cantSplit/>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Default="003776F0" w:rsidP="00E30B8F">
      <w:pPr>
        <w:pStyle w:val="Heading2"/>
      </w:pPr>
      <w:r>
        <w:br w:type="page"/>
      </w:r>
      <w:bookmarkStart w:id="1318" w:name="_Toc152748612"/>
      <w:r w:rsidR="000A72CE">
        <w:lastRenderedPageBreak/>
        <w:t xml:space="preserve">Detection and Notification of the </w:t>
      </w:r>
      <w:r w:rsidR="0069033B">
        <w:t xml:space="preserve">Safety Contour </w:t>
      </w:r>
      <w:r w:rsidR="000A72CE">
        <w:t>– Use of largest scale available</w:t>
      </w:r>
      <w:bookmarkEnd w:id="131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99"/>
        <w:gridCol w:w="2773"/>
        <w:gridCol w:w="2400"/>
        <w:gridCol w:w="2124"/>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35D640AE" w:rsidR="000A72CE" w:rsidRPr="004065B1" w:rsidRDefault="005E38EB" w:rsidP="008A1BCC">
            <w:r>
              <w:t>SafetyContourLS</w:t>
            </w:r>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4008A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0C94E16" w14:textId="777C2960" w:rsidR="000A72CE" w:rsidRPr="004065B1" w:rsidRDefault="000A72CE" w:rsidP="008A1BCC"/>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3D3D12A1" w:rsidR="000A72CE" w:rsidRPr="00A53E84" w:rsidRDefault="008F69C7" w:rsidP="002164D3">
            <w:pPr>
              <w:jc w:val="left"/>
              <w:rPr>
                <w:i/>
              </w:rPr>
            </w:pPr>
            <w:r w:rsidRPr="00A53E84">
              <w:rPr>
                <w:i/>
              </w:rPr>
              <w:t xml:space="preserve">This test is performed by loading </w:t>
            </w:r>
            <w:r w:rsidRPr="00852EF5">
              <w:rPr>
                <w:i/>
                <w:highlight w:val="yellow"/>
                <w:rPrChange w:id="1319" w:author="jonathan pritchard" w:date="2024-02-05T09:51:00Z">
                  <w:rPr>
                    <w:i/>
                  </w:rPr>
                </w:rPrChange>
              </w:rPr>
              <w:t xml:space="preserve">the test cells </w:t>
            </w:r>
            <w:r w:rsidR="008D43CA" w:rsidRPr="00852EF5">
              <w:rPr>
                <w:i/>
                <w:highlight w:val="yellow"/>
                <w:rPrChange w:id="1320" w:author="jonathan pritchard" w:date="2024-02-05T09:51:00Z">
                  <w:rPr>
                    <w:i/>
                  </w:rPr>
                </w:rPrChange>
              </w:rPr>
              <w:t xml:space="preserve">101AA00OVRVU.000 and </w:t>
            </w:r>
            <w:commentRangeStart w:id="1321"/>
            <w:r w:rsidR="008D43CA" w:rsidRPr="00852EF5">
              <w:rPr>
                <w:i/>
                <w:highlight w:val="yellow"/>
                <w:rPrChange w:id="1322" w:author="jonathan pritchard" w:date="2024-02-05T09:51:00Z">
                  <w:rPr>
                    <w:i/>
                  </w:rPr>
                </w:rPrChange>
              </w:rPr>
              <w:t>101AA00ARSPC</w:t>
            </w:r>
            <w:commentRangeEnd w:id="1321"/>
            <w:r w:rsidR="00852EF5">
              <w:rPr>
                <w:rStyle w:val="CommentReference"/>
                <w:snapToGrid/>
                <w:color w:val="000000"/>
              </w:rPr>
              <w:commentReference w:id="1321"/>
            </w:r>
            <w:r w:rsidR="008D43CA" w:rsidRPr="00852EF5">
              <w:rPr>
                <w:i/>
                <w:highlight w:val="yellow"/>
                <w:rPrChange w:id="1323" w:author="jonathan pritchard" w:date="2024-02-05T09:51:00Z">
                  <w:rPr>
                    <w:i/>
                  </w:rPr>
                </w:rPrChange>
              </w:rPr>
              <w:t>.000</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4456C4E1" w14:textId="1709113C" w:rsidR="008D43CA" w:rsidRDefault="008F69C7" w:rsidP="00A53E84">
            <w:pPr>
              <w:jc w:val="left"/>
              <w:rPr>
                <w:i/>
              </w:rPr>
            </w:pPr>
            <w:r w:rsidRPr="00A53E84">
              <w:rPr>
                <w:i/>
              </w:rPr>
              <w:t xml:space="preserve">As for test 7.1 and in addition load </w:t>
            </w:r>
            <w:r w:rsidR="00322370">
              <w:rPr>
                <w:i/>
              </w:rPr>
              <w:t>the exchange set</w:t>
            </w:r>
            <w:r w:rsidRPr="00A53E84">
              <w:rPr>
                <w:i/>
              </w:rPr>
              <w:t xml:space="preserve"> </w:t>
            </w:r>
            <w:r w:rsidRPr="00E012C8">
              <w:rPr>
                <w:b/>
                <w:bCs/>
                <w:i/>
              </w:rPr>
              <w:t>NavigationalHazardsOverview</w:t>
            </w:r>
          </w:p>
          <w:p w14:paraId="24F44FDE" w14:textId="68EAD087" w:rsidR="008F69C7" w:rsidRPr="00A53E84" w:rsidRDefault="008F69C7" w:rsidP="00A53E84">
            <w:pPr>
              <w:jc w:val="left"/>
              <w:rPr>
                <w:i/>
              </w:rPr>
            </w:pPr>
          </w:p>
          <w:p w14:paraId="4BA8BD55" w14:textId="608576FB" w:rsidR="008F69C7" w:rsidRPr="00E012C8" w:rsidRDefault="008F69C7">
            <w:pPr>
              <w:pStyle w:val="ListParagraph"/>
              <w:numPr>
                <w:ilvl w:val="0"/>
                <w:numId w:val="41"/>
              </w:numPr>
              <w:jc w:val="left"/>
              <w:rPr>
                <w:i/>
              </w:rPr>
            </w:pPr>
            <w:r w:rsidRPr="00E012C8">
              <w:rPr>
                <w:i/>
              </w:rPr>
              <w:t xml:space="preserve">Select </w:t>
            </w:r>
            <w:r w:rsidR="00DE09B9" w:rsidRPr="00E012C8">
              <w:rPr>
                <w:i/>
              </w:rPr>
              <w:t>Display Category</w:t>
            </w:r>
            <w:r w:rsidRPr="00E012C8">
              <w:rPr>
                <w:i/>
              </w:rPr>
              <w:t xml:space="preserve"> Other </w:t>
            </w:r>
          </w:p>
          <w:p w14:paraId="23743CDF" w14:textId="7B325A1D"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Contour </w:t>
            </w:r>
            <w:r w:rsidRPr="00E012C8">
              <w:rPr>
                <w:i/>
              </w:rPr>
              <w:t>value to 11 m</w:t>
            </w:r>
          </w:p>
          <w:p w14:paraId="3D500C6E" w14:textId="114CDD4E"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Depth  </w:t>
            </w:r>
            <w:r w:rsidRPr="00E012C8">
              <w:rPr>
                <w:i/>
              </w:rPr>
              <w:t xml:space="preserve">value to 30 m </w:t>
            </w:r>
          </w:p>
          <w:p w14:paraId="42F9B47F" w14:textId="77777777" w:rsidR="008F69C7" w:rsidRPr="00E012C8" w:rsidRDefault="008F69C7">
            <w:pPr>
              <w:pStyle w:val="ListParagraph"/>
              <w:numPr>
                <w:ilvl w:val="0"/>
                <w:numId w:val="41"/>
              </w:numPr>
              <w:jc w:val="left"/>
              <w:rPr>
                <w:i/>
              </w:rPr>
            </w:pPr>
            <w:r w:rsidRPr="00E012C8">
              <w:rPr>
                <w:i/>
              </w:rPr>
              <w:t xml:space="preserve">Select Symbolized Boundaries </w:t>
            </w:r>
          </w:p>
          <w:p w14:paraId="008E527E" w14:textId="75503D36" w:rsidR="008F69C7" w:rsidRPr="00E012C8" w:rsidRDefault="008F69C7">
            <w:pPr>
              <w:pStyle w:val="ListParagraph"/>
              <w:numPr>
                <w:ilvl w:val="0"/>
                <w:numId w:val="41"/>
              </w:numPr>
              <w:jc w:val="left"/>
              <w:rPr>
                <w:i/>
              </w:rPr>
            </w:pPr>
            <w:r w:rsidRPr="00E012C8">
              <w:rPr>
                <w:i/>
              </w:rPr>
              <w:t xml:space="preserve">Select </w:t>
            </w:r>
            <w:r w:rsidR="00C808C9">
              <w:rPr>
                <w:i/>
              </w:rPr>
              <w:t>Simplified Point Symbols = false</w:t>
            </w:r>
          </w:p>
          <w:p w14:paraId="56A823E7" w14:textId="733B799A" w:rsidR="000A72CE" w:rsidRPr="00E012C8" w:rsidRDefault="00D23291">
            <w:pPr>
              <w:pStyle w:val="ListParagraph"/>
              <w:numPr>
                <w:ilvl w:val="0"/>
                <w:numId w:val="41"/>
              </w:numPr>
              <w:jc w:val="left"/>
              <w:rPr>
                <w:i/>
              </w:rPr>
            </w:pPr>
            <w:r w:rsidRPr="00E012C8">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51173EB6" w:rsidR="008F69C7" w:rsidRPr="00A53E84" w:rsidRDefault="008F69C7" w:rsidP="002164D3">
            <w:pPr>
              <w:jc w:val="left"/>
              <w:rPr>
                <w:i/>
              </w:rPr>
            </w:pPr>
            <w:r w:rsidRPr="00A53E84">
              <w:rPr>
                <w:i/>
              </w:rPr>
              <w:t xml:space="preserve">Select position 39°27′•000N 104°49′•000W at </w:t>
            </w:r>
            <w:r w:rsidR="008D43CA">
              <w:rPr>
                <w:i/>
              </w:rPr>
              <w:t>maximum display</w:t>
            </w:r>
            <w:r w:rsidR="008D43CA" w:rsidRPr="00A53E84">
              <w:rPr>
                <w:i/>
              </w:rPr>
              <w:t xml:space="preserve"> </w:t>
            </w:r>
            <w:r w:rsidRPr="00A53E84">
              <w:rPr>
                <w:i/>
              </w:rPr>
              <w:t xml:space="preserve">scale (1:350 000) of </w:t>
            </w:r>
            <w:r w:rsidR="008D43CA">
              <w:rPr>
                <w:i/>
              </w:rPr>
              <w:t>101</w:t>
            </w:r>
            <w:r w:rsidR="008D43CA" w:rsidRPr="00A53E84">
              <w:rPr>
                <w:i/>
              </w:rPr>
              <w:t>AA</w:t>
            </w:r>
            <w:r w:rsidR="008D43CA">
              <w:rPr>
                <w:i/>
              </w:rPr>
              <w:t>00</w:t>
            </w:r>
            <w:r w:rsidR="008D43CA" w:rsidRPr="00A53E84">
              <w:rPr>
                <w:i/>
              </w:rPr>
              <w:t>OVRVU</w:t>
            </w:r>
            <w:r w:rsidRPr="00A53E84">
              <w:rPr>
                <w:i/>
              </w:rPr>
              <w:t>.</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03CDBDF0" w:rsidR="000A72CE" w:rsidRPr="00A53E84" w:rsidRDefault="008F69C7" w:rsidP="002164D3">
            <w:pPr>
              <w:jc w:val="left"/>
              <w:rPr>
                <w:i/>
              </w:rPr>
            </w:pPr>
            <w:r w:rsidRPr="00A53E84">
              <w:rPr>
                <w:i/>
              </w:rPr>
              <w:t>2) Manually create a route connecting way points between feature</w:t>
            </w:r>
            <w:r w:rsidR="008D43CA">
              <w:rPr>
                <w:i/>
              </w:rPr>
              <w:t>s</w:t>
            </w:r>
            <w:r w:rsidRPr="00A53E84">
              <w:rPr>
                <w:i/>
              </w:rPr>
              <w:t xml:space="preserve">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62ED3DC6" w:rsidR="008F69C7" w:rsidRDefault="008F69C7" w:rsidP="000A72CE"/>
    <w:p w14:paraId="22493D73" w14:textId="7FA0906F" w:rsidR="00C808C9" w:rsidRPr="007E2CFE" w:rsidRDefault="00C808C9" w:rsidP="00C808C9">
      <w:pPr>
        <w:pStyle w:val="Heading3"/>
      </w:pPr>
      <w:r>
        <w:t>Detection and Notification of Safety Contour – Water Level Adjustment</w:t>
      </w:r>
      <w:r w:rsidR="00BE2A73">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357E05">
        <w:trPr>
          <w:trHeight w:val="454"/>
          <w:tblHeader/>
        </w:trPr>
        <w:tc>
          <w:tcPr>
            <w:tcW w:w="2381" w:type="dxa"/>
            <w:shd w:val="clear" w:color="auto" w:fill="CCFFCC"/>
            <w:vAlign w:val="center"/>
          </w:tcPr>
          <w:p w14:paraId="6EC72FEE" w14:textId="77777777" w:rsidR="00C808C9" w:rsidRPr="004065B1" w:rsidRDefault="00C808C9" w:rsidP="00280DEE">
            <w:r w:rsidRPr="000A066E">
              <w:rPr>
                <w:b/>
              </w:rPr>
              <w:t>Test Reference</w:t>
            </w:r>
          </w:p>
        </w:tc>
        <w:tc>
          <w:tcPr>
            <w:tcW w:w="2381" w:type="dxa"/>
            <w:shd w:val="clear" w:color="auto" w:fill="CCFFCC"/>
            <w:vAlign w:val="center"/>
          </w:tcPr>
          <w:p w14:paraId="6A869E6A" w14:textId="31FFD362" w:rsidR="00C808C9" w:rsidRPr="004065B1" w:rsidRDefault="00BE2A73" w:rsidP="00280DEE">
            <w:r>
              <w:t>SafetyContourWLA</w:t>
            </w:r>
          </w:p>
        </w:tc>
        <w:tc>
          <w:tcPr>
            <w:tcW w:w="2382" w:type="dxa"/>
            <w:shd w:val="clear" w:color="auto" w:fill="CCFFCC"/>
            <w:vAlign w:val="center"/>
          </w:tcPr>
          <w:p w14:paraId="49784A82" w14:textId="77777777" w:rsidR="00C808C9" w:rsidRPr="004065B1" w:rsidRDefault="00C808C9" w:rsidP="00280DEE">
            <w:r w:rsidRPr="000A066E">
              <w:rPr>
                <w:b/>
              </w:rPr>
              <w:t>IHO Reference</w:t>
            </w:r>
          </w:p>
        </w:tc>
        <w:tc>
          <w:tcPr>
            <w:tcW w:w="2382" w:type="dxa"/>
            <w:shd w:val="clear" w:color="auto" w:fill="CCFFCC"/>
            <w:vAlign w:val="center"/>
          </w:tcPr>
          <w:p w14:paraId="0E2C64FA" w14:textId="77777777" w:rsidR="00DB27A6" w:rsidRPr="00413780" w:rsidRDefault="00C808C9" w:rsidP="00280DEE">
            <w:r>
              <w:t>(</w:t>
            </w:r>
            <w:r w:rsidRPr="00413780">
              <w:t>S-</w:t>
            </w:r>
            <w:r>
              <w:t>100</w:t>
            </w:r>
            <w:r w:rsidRPr="00413780">
              <w:t xml:space="preserve"> Part </w:t>
            </w:r>
            <w:r>
              <w:t>9/</w:t>
            </w:r>
          </w:p>
          <w:p w14:paraId="18D3A40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CF3CB0" w14:textId="2C7561FE" w:rsidR="00C808C9" w:rsidRPr="004065B1" w:rsidRDefault="00C808C9" w:rsidP="00280DEE"/>
        </w:tc>
      </w:tr>
      <w:tr w:rsidR="00C808C9" w14:paraId="219D1624" w14:textId="77777777" w:rsidTr="00357E05">
        <w:trPr>
          <w:tblHeader/>
        </w:trPr>
        <w:tc>
          <w:tcPr>
            <w:tcW w:w="9526" w:type="dxa"/>
            <w:gridSpan w:val="4"/>
            <w:shd w:val="clear" w:color="auto" w:fill="CCFFCC"/>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357E05">
        <w:trPr>
          <w:tblHeader/>
        </w:trPr>
        <w:tc>
          <w:tcPr>
            <w:tcW w:w="9526" w:type="dxa"/>
            <w:gridSpan w:val="4"/>
            <w:shd w:val="clear" w:color="auto" w:fill="CCFFCC"/>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r>
              <w:t>SafetyContour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357E05">
        <w:trPr>
          <w:tblHeader/>
        </w:trPr>
        <w:tc>
          <w:tcPr>
            <w:tcW w:w="9526" w:type="dxa"/>
            <w:gridSpan w:val="4"/>
            <w:shd w:val="clear" w:color="auto" w:fill="CCFFCC"/>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357E05">
        <w:trPr>
          <w:tblHeader/>
        </w:trPr>
        <w:tc>
          <w:tcPr>
            <w:tcW w:w="9526" w:type="dxa"/>
            <w:gridSpan w:val="4"/>
            <w:shd w:val="clear" w:color="auto" w:fill="CCFFCC"/>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Areas should be delimited and permanent indications of WLA mode shown as per test WaterLevelAdjustment.</w:t>
            </w:r>
          </w:p>
        </w:tc>
      </w:tr>
    </w:tbl>
    <w:p w14:paraId="4267CCBD" w14:textId="1259DE8F" w:rsidR="00C808C9" w:rsidRDefault="00C808C9" w:rsidP="000A72CE"/>
    <w:p w14:paraId="755F130C" w14:textId="7744758E" w:rsidR="000A72CE" w:rsidRDefault="006549EF" w:rsidP="00C808C9">
      <w:pPr>
        <w:pStyle w:val="Heading2"/>
        <w:numPr>
          <w:ilvl w:val="0"/>
          <w:numId w:val="0"/>
        </w:numPr>
        <w:ind w:left="576"/>
      </w:pPr>
      <w:r>
        <w:br w:type="page"/>
      </w:r>
      <w:bookmarkStart w:id="1324" w:name="_Toc152748613"/>
      <w:r w:rsidR="000A72CE">
        <w:lastRenderedPageBreak/>
        <w:t xml:space="preserve">Detection and Notification of the </w:t>
      </w:r>
      <w:r w:rsidR="0069033B">
        <w:t xml:space="preserve">Safety Contour </w:t>
      </w:r>
      <w:r w:rsidR="000A72CE">
        <w:t>- Basic test – Monitoring Mode</w:t>
      </w:r>
      <w:bookmarkEnd w:id="132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A435E84" w:rsidR="000A72CE" w:rsidRPr="004065B1" w:rsidRDefault="005E38EB" w:rsidP="008A1BCC">
            <w:r>
              <w:t>SafetyContourMon</w:t>
            </w:r>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1B702BD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6F8FAC21" w14:textId="058DE385" w:rsidR="000A72CE" w:rsidRPr="004065B1" w:rsidRDefault="000A72CE" w:rsidP="008A1BCC"/>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47E435AD" w:rsidR="006549EF" w:rsidRPr="00A53E84" w:rsidRDefault="006549EF" w:rsidP="002164D3">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 xml:space="preserve">satisfying the conditions for this test are listed in section </w:t>
            </w:r>
            <w:r w:rsidR="008D43CA">
              <w:rPr>
                <w:i/>
              </w:rPr>
              <w:t xml:space="preserve">S-98 XXX-XXX </w:t>
            </w:r>
            <w:r w:rsidRPr="00A53E84">
              <w:rPr>
                <w:i/>
              </w:rPr>
              <w:t xml:space="preserve">and are included in the test cell </w:t>
            </w:r>
            <w:r w:rsidR="008D43CA">
              <w:rPr>
                <w:i/>
              </w:rPr>
              <w:t>101AA00</w:t>
            </w:r>
            <w:r w:rsidRPr="00A53E84">
              <w:rPr>
                <w:i/>
              </w:rPr>
              <w:t>SAFCO.000.</w:t>
            </w:r>
          </w:p>
          <w:p w14:paraId="535A2776" w14:textId="77777777" w:rsidR="006549EF" w:rsidRPr="00A53E84" w:rsidRDefault="006549EF" w:rsidP="002164D3">
            <w:pPr>
              <w:jc w:val="left"/>
              <w:rPr>
                <w:i/>
              </w:rPr>
            </w:pPr>
          </w:p>
          <w:p w14:paraId="44A8CA8F" w14:textId="732B94CB" w:rsidR="000A72CE" w:rsidRPr="00A53E84" w:rsidRDefault="006549EF"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5E74626C" w:rsidR="000A72CE" w:rsidRPr="0053204B" w:rsidRDefault="006549EF" w:rsidP="008A1BCC">
            <w:r w:rsidRPr="00A53E84">
              <w:rPr>
                <w:i/>
              </w:rPr>
              <w:t xml:space="preserve">As for test </w:t>
            </w:r>
            <w:r w:rsidR="0053204B">
              <w:t>SafetyContour</w:t>
            </w:r>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eastAsia="en-GB"/>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5C718E8E" w14:textId="77777777" w:rsidR="006549EF" w:rsidRDefault="006549EF" w:rsidP="008A1BCC">
            <w:pPr>
              <w:jc w:val="left"/>
              <w:rPr>
                <w:i/>
              </w:rPr>
            </w:pPr>
            <w:r w:rsidRPr="00A53E84">
              <w:rPr>
                <w:i/>
              </w:rPr>
              <w:t xml:space="preserve">An example with </w:t>
            </w:r>
            <w:r w:rsidR="0069033B">
              <w:rPr>
                <w:i/>
              </w:rPr>
              <w:t xml:space="preserve">Safety Contour </w:t>
            </w:r>
            <w:r w:rsidRPr="00A53E84">
              <w:rPr>
                <w:i/>
              </w:rPr>
              <w:t>= 6 m.</w:t>
            </w:r>
          </w:p>
          <w:p w14:paraId="19475F8B" w14:textId="29D5B23F" w:rsidR="009274A1" w:rsidRPr="00A53E84" w:rsidRDefault="009274A1" w:rsidP="008A1BCC">
            <w:pPr>
              <w:jc w:val="left"/>
              <w:rPr>
                <w:i/>
              </w:rPr>
            </w:pPr>
            <w:r>
              <w:rPr>
                <w:b/>
                <w:noProof/>
                <w:lang w:eastAsia="en-GB"/>
              </w:rPr>
              <w:t>tbd</w:t>
            </w:r>
          </w:p>
        </w:tc>
      </w:tr>
    </w:tbl>
    <w:p w14:paraId="5F09536D" w14:textId="77777777" w:rsidR="000A72CE" w:rsidRDefault="000A72CE" w:rsidP="000A72CE"/>
    <w:p w14:paraId="03D2741D" w14:textId="27538838" w:rsidR="000A72CE" w:rsidRDefault="006549EF" w:rsidP="00E30B8F">
      <w:pPr>
        <w:pStyle w:val="Heading2"/>
      </w:pPr>
      <w:r>
        <w:br w:type="page"/>
      </w:r>
      <w:bookmarkStart w:id="1325" w:name="_Toc152748614"/>
      <w:r w:rsidR="000A72CE">
        <w:lastRenderedPageBreak/>
        <w:t xml:space="preserve">Detection and Notification of the </w:t>
      </w:r>
      <w:r w:rsidR="0069033B">
        <w:t xml:space="preserve">Safety Contour </w:t>
      </w:r>
      <w:r w:rsidR="000A72CE">
        <w:t>– Use of largest scale available – Monitoring Mode</w:t>
      </w:r>
      <w:bookmarkEnd w:id="1325"/>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1326" w:name="_Hlk119982162"/>
            <w:r w:rsidRPr="000A066E">
              <w:rPr>
                <w:b/>
              </w:rPr>
              <w:t>Test Reference</w:t>
            </w:r>
          </w:p>
        </w:tc>
        <w:tc>
          <w:tcPr>
            <w:tcW w:w="2381" w:type="dxa"/>
            <w:shd w:val="clear" w:color="auto" w:fill="CCFFCC"/>
            <w:vAlign w:val="center"/>
          </w:tcPr>
          <w:p w14:paraId="6246E783" w14:textId="21BE8AB1" w:rsidR="000A72CE" w:rsidRPr="004065B1" w:rsidRDefault="005E38EB" w:rsidP="008A1BCC">
            <w:r>
              <w:t>SafetyContourMonL</w:t>
            </w:r>
            <w:r w:rsidR="00F4234F">
              <w:t>S</w:t>
            </w:r>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3D331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A11642" w14:textId="25DB7721" w:rsidR="000A72CE" w:rsidRPr="004065B1" w:rsidRDefault="000A72CE" w:rsidP="008A1BCC"/>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1FFCD8A6" w:rsidR="0068367B" w:rsidRPr="00A53E84" w:rsidRDefault="0068367B" w:rsidP="002164D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satisfying the conditions for this test are listed in section</w:t>
            </w:r>
            <w:r w:rsidR="008D43CA">
              <w:rPr>
                <w:i/>
              </w:rPr>
              <w:t xml:space="preserve"> S-98 XXX-XXX </w:t>
            </w:r>
            <w:r w:rsidRPr="00A53E84">
              <w:rPr>
                <w:i/>
              </w:rPr>
              <w:t xml:space="preserve">and are included in the test cell </w:t>
            </w:r>
            <w:r w:rsidR="008D43CA">
              <w:rPr>
                <w:i/>
              </w:rPr>
              <w:t>101AA00</w:t>
            </w:r>
            <w:r w:rsidR="008D43CA" w:rsidRPr="00A53E84">
              <w:rPr>
                <w:i/>
              </w:rPr>
              <w:t>SAFCO</w:t>
            </w:r>
            <w:r w:rsidRPr="00A53E84">
              <w:rPr>
                <w:i/>
              </w:rPr>
              <w:t>.000.</w:t>
            </w:r>
          </w:p>
          <w:p w14:paraId="61F555A0" w14:textId="77777777" w:rsidR="0068367B" w:rsidRPr="00A53E84" w:rsidRDefault="0068367B" w:rsidP="002164D3">
            <w:pPr>
              <w:jc w:val="left"/>
              <w:rPr>
                <w:i/>
              </w:rPr>
            </w:pPr>
          </w:p>
          <w:p w14:paraId="1BE2BD35" w14:textId="1945D50F" w:rsidR="000A72CE" w:rsidRPr="00A53E84" w:rsidRDefault="0068367B" w:rsidP="002164D3">
            <w:pPr>
              <w:jc w:val="left"/>
              <w:rPr>
                <w:i/>
              </w:rPr>
            </w:pPr>
            <w:r w:rsidRPr="00A53E84">
              <w:rPr>
                <w:i/>
              </w:rPr>
              <w:t xml:space="preserve">This test is performed by loading the test cells </w:t>
            </w:r>
            <w:r w:rsidR="008D43CA">
              <w:rPr>
                <w:i/>
              </w:rPr>
              <w:t>101AA00</w:t>
            </w:r>
            <w:r w:rsidRPr="00A53E84">
              <w:rPr>
                <w:i/>
              </w:rPr>
              <w:t xml:space="preserve">OVRVU.000 and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41B8E9F2" w:rsidR="000A72CE" w:rsidRPr="0053204B" w:rsidRDefault="0068367B" w:rsidP="008A1BCC">
            <w:r w:rsidRPr="00A53E84">
              <w:rPr>
                <w:i/>
              </w:rPr>
              <w:t xml:space="preserve">As for test </w:t>
            </w:r>
            <w:r w:rsidR="0053204B">
              <w:t>SafetyContourLS</w:t>
            </w:r>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eastAsia="en-GB"/>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384C3C75" w:rsidR="0068367B" w:rsidRPr="00A53E84" w:rsidRDefault="009274A1" w:rsidP="008A1BCC">
            <w:pPr>
              <w:jc w:val="left"/>
              <w:rPr>
                <w:i/>
              </w:rPr>
            </w:pPr>
            <w:r>
              <w:rPr>
                <w:b/>
                <w:noProof/>
                <w:lang w:eastAsia="en-GB"/>
              </w:rPr>
              <w:t>tbd</w:t>
            </w:r>
          </w:p>
        </w:tc>
      </w:tr>
      <w:bookmarkEnd w:id="1326"/>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327" w:name="_Toc152748615"/>
      <w:r>
        <w:t>S-57 Testing</w:t>
      </w:r>
      <w:bookmarkEnd w:id="1327"/>
      <w:r>
        <w:t xml:space="preserve"> </w:t>
      </w:r>
    </w:p>
    <w:p w14:paraId="0321F7F3" w14:textId="77702DAE" w:rsidR="00AA7BE3" w:rsidRDefault="00AA7BE3" w:rsidP="00AA7BE3">
      <w:pPr>
        <w:pStyle w:val="Heading2"/>
      </w:pPr>
      <w:bookmarkStart w:id="1328" w:name="_Toc152748616"/>
      <w:r>
        <w:t>Introduction</w:t>
      </w:r>
      <w:bookmarkEnd w:id="1328"/>
    </w:p>
    <w:p w14:paraId="058C5F81" w14:textId="21D75145" w:rsidR="00A35011" w:rsidRDefault="00A35011" w:rsidP="00A35011">
      <w:r>
        <w:t>During the transition period to full S-100 operation on all ECDIS parallel operation of S-57 and S-100 services will take place servicing users who still maintain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Default="00A35011" w:rsidP="00A35011"/>
    <w:p w14:paraId="35A95837" w14:textId="5AAB2584" w:rsidR="00A35011" w:rsidRDefault="00A35011" w:rsidP="00A35011">
      <w:r>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Default="00A35011" w:rsidP="00A35011"/>
    <w:p w14:paraId="79F053B2" w14:textId="3E255F7C" w:rsidR="00A35011" w:rsidRDefault="00A35011" w:rsidP="00A35011">
      <w:r>
        <w:t>This manual, therefore, references the existing IHO S-64 guidance for testing the operation of type approved ECDIS available at:</w:t>
      </w:r>
    </w:p>
    <w:p w14:paraId="3ACCFE1A" w14:textId="653CEE0E" w:rsidR="00A35011" w:rsidRDefault="00A35011" w:rsidP="00A35011"/>
    <w:p w14:paraId="6B0321E2" w14:textId="07D04069" w:rsidR="00A35011" w:rsidRDefault="00000000" w:rsidP="00E012C8">
      <w:hyperlink r:id="rId255" w:history="1">
        <w:r w:rsidR="00A35011" w:rsidRPr="00E5031D">
          <w:rPr>
            <w:rStyle w:val="Hyperlink"/>
          </w:rPr>
          <w:t>https://iho.int/iho_pubs/standard/S-64/S-64_Edition_3.0.2/index.htm</w:t>
        </w:r>
      </w:hyperlink>
    </w:p>
    <w:p w14:paraId="618C4C2F" w14:textId="77777777" w:rsidR="00A35011" w:rsidRPr="00AA7BE3" w:rsidRDefault="00A35011" w:rsidP="00E012C8"/>
    <w:p w14:paraId="2E917C83" w14:textId="6B53761C" w:rsidR="00AA7BE3" w:rsidRDefault="00AA7BE3" w:rsidP="00E012C8">
      <w:pPr>
        <w:pStyle w:val="Heading2"/>
      </w:pPr>
      <w:bookmarkStart w:id="1329" w:name="_Toc152748617"/>
      <w:r>
        <w:t>Notes on specific tests.</w:t>
      </w:r>
      <w:bookmarkEnd w:id="1329"/>
    </w:p>
    <w:p w14:paraId="3385E4B9" w14:textId="33B268C9" w:rsidR="00A35011" w:rsidRDefault="00A35011" w:rsidP="00A35011">
      <w:r>
        <w:t xml:space="preserve">Whilst testing under the existing S-57 is still a requirement during the transition period a number of caveats should be made prior to the execution of the </w:t>
      </w:r>
      <w:r w:rsidR="005D3222">
        <w:t>S</w:t>
      </w:r>
      <w:r>
        <w:t>-64 test suites.</w:t>
      </w:r>
    </w:p>
    <w:p w14:paraId="46B15B7A" w14:textId="77777777" w:rsidR="00A35011" w:rsidRPr="00A35011" w:rsidRDefault="00A35011" w:rsidP="00A35011"/>
    <w:p w14:paraId="3E91E0D5" w14:textId="329D355C" w:rsidR="00AA7BE3" w:rsidRDefault="00A35011">
      <w:pPr>
        <w:pStyle w:val="ListParagraph"/>
        <w:numPr>
          <w:ilvl w:val="0"/>
          <w:numId w:val="65"/>
        </w:numPr>
      </w:pPr>
      <w:r>
        <w:t>It m</w:t>
      </w:r>
      <w:r w:rsidR="00667E6F">
        <w:t xml:space="preserve">ay not be necessary to do all the tests if </w:t>
      </w:r>
      <w:r>
        <w:t>certain generic</w:t>
      </w:r>
      <w:r w:rsidR="00667E6F">
        <w:t xml:space="preserve"> functionality has already been </w:t>
      </w:r>
      <w:r>
        <w:t xml:space="preserve">tested as part of the S-100 elements of testing </w:t>
      </w:r>
      <w:r w:rsidR="00667E6F">
        <w:t>done.</w:t>
      </w:r>
      <w:r>
        <w:t xml:space="preserve"> The following sections should be considered complete if successfully executed in an S-100 mode of operation:</w:t>
      </w:r>
    </w:p>
    <w:p w14:paraId="5414CF81" w14:textId="77777777" w:rsidR="00A35011" w:rsidRDefault="00A35011">
      <w:pPr>
        <w:pStyle w:val="ListParagraph"/>
        <w:numPr>
          <w:ilvl w:val="1"/>
          <w:numId w:val="65"/>
        </w:numPr>
      </w:pPr>
    </w:p>
    <w:p w14:paraId="3AE14262" w14:textId="20D98825" w:rsidR="00322370" w:rsidRDefault="005D3222">
      <w:pPr>
        <w:pStyle w:val="ListParagraph"/>
        <w:numPr>
          <w:ilvl w:val="0"/>
          <w:numId w:val="65"/>
        </w:numPr>
      </w:pPr>
      <w:r>
        <w:t>Skin of the Earth t</w:t>
      </w:r>
      <w:r w:rsidR="00322370">
        <w:t xml:space="preserve">ests </w:t>
      </w:r>
      <w:r>
        <w:t>relate to anomalies detected in an S-57 mode and do not apply in the S-100 test suite.</w:t>
      </w:r>
    </w:p>
    <w:p w14:paraId="13FE1441" w14:textId="337FF8C9" w:rsidR="00AE1551" w:rsidRDefault="00AE1551">
      <w:pPr>
        <w:pStyle w:val="ListParagraph"/>
        <w:numPr>
          <w:ilvl w:val="0"/>
          <w:numId w:val="65"/>
        </w:numPr>
      </w:pPr>
      <w:r>
        <w:t>S-100 replaces many user settings with “Context Parameters”. Where the S-57/S-64 tests refer to certain user controls and parameters the following table can be used to identify the names of suitable alternatives</w:t>
      </w:r>
      <w:r w:rsidR="005D3222">
        <w:t xml:space="preserve"> and the instructions in the S-64 manual should be considered with the equivalent names in mind. The intention is to enable ECDIS manufacturers to build more closely integrated user interface systems dealing with both S-57 and S-101 simultaneously.</w:t>
      </w:r>
      <w:r>
        <w:t xml:space="preserve">. </w:t>
      </w:r>
    </w:p>
    <w:p w14:paraId="3D9E3BBC" w14:textId="5CDE1CDA" w:rsidR="00AE1551" w:rsidRDefault="00AE1551" w:rsidP="00AE1551"/>
    <w:tbl>
      <w:tblPr>
        <w:tblStyle w:val="TableGrid"/>
        <w:tblW w:w="0" w:type="auto"/>
        <w:jc w:val="center"/>
        <w:tblLook w:val="04A0" w:firstRow="1" w:lastRow="0" w:firstColumn="1" w:lastColumn="0" w:noHBand="0" w:noVBand="1"/>
      </w:tblPr>
      <w:tblGrid>
        <w:gridCol w:w="3256"/>
        <w:gridCol w:w="4677"/>
      </w:tblGrid>
      <w:tr w:rsidR="00AE1551" w14:paraId="5D94D1E7" w14:textId="77777777" w:rsidTr="005D3222">
        <w:trPr>
          <w:jc w:val="center"/>
        </w:trPr>
        <w:tc>
          <w:tcPr>
            <w:tcW w:w="3256" w:type="dxa"/>
          </w:tcPr>
          <w:p w14:paraId="3CBA786A" w14:textId="3DD7F898" w:rsidR="00AE1551" w:rsidRPr="001B00D5" w:rsidRDefault="00AE1551" w:rsidP="00AE1551">
            <w:pPr>
              <w:rPr>
                <w:b/>
                <w:bCs/>
              </w:rPr>
            </w:pPr>
            <w:r w:rsidRPr="001B00D5">
              <w:rPr>
                <w:b/>
                <w:bCs/>
              </w:rPr>
              <w:t>Name of S-64 Parameter</w:t>
            </w:r>
          </w:p>
        </w:tc>
        <w:tc>
          <w:tcPr>
            <w:tcW w:w="4677" w:type="dxa"/>
          </w:tcPr>
          <w:p w14:paraId="58AA47E8" w14:textId="0E4C4E58" w:rsidR="00AE1551" w:rsidRPr="001B00D5" w:rsidRDefault="00AE1551" w:rsidP="00AE1551">
            <w:pPr>
              <w:rPr>
                <w:b/>
                <w:bCs/>
              </w:rPr>
            </w:pPr>
            <w:r w:rsidRPr="001B00D5">
              <w:rPr>
                <w:b/>
                <w:bCs/>
              </w:rPr>
              <w:t>Name of S-100 ECDIS Context Parameter</w:t>
            </w:r>
          </w:p>
        </w:tc>
      </w:tr>
      <w:tr w:rsidR="00AE1551" w14:paraId="27C5FB4D" w14:textId="77777777" w:rsidTr="005D3222">
        <w:trPr>
          <w:jc w:val="center"/>
        </w:trPr>
        <w:tc>
          <w:tcPr>
            <w:tcW w:w="3256" w:type="dxa"/>
          </w:tcPr>
          <w:p w14:paraId="314567AE" w14:textId="795CC82A" w:rsidR="00AE1551" w:rsidRDefault="00AE1551" w:rsidP="00AE1551">
            <w:r>
              <w:t>Paper Chart Symbols</w:t>
            </w:r>
          </w:p>
        </w:tc>
        <w:tc>
          <w:tcPr>
            <w:tcW w:w="4677" w:type="dxa"/>
          </w:tcPr>
          <w:p w14:paraId="4EA7531B" w14:textId="6E072353" w:rsidR="00AE1551" w:rsidRDefault="00AE1551" w:rsidP="00AE1551">
            <w:r>
              <w:t>Plain Symbols = true</w:t>
            </w:r>
          </w:p>
        </w:tc>
      </w:tr>
      <w:tr w:rsidR="00AE1551" w14:paraId="311F8731" w14:textId="77777777" w:rsidTr="005D3222">
        <w:trPr>
          <w:jc w:val="center"/>
        </w:trPr>
        <w:tc>
          <w:tcPr>
            <w:tcW w:w="3256" w:type="dxa"/>
          </w:tcPr>
          <w:p w14:paraId="71466E78" w14:textId="5AD23A5E" w:rsidR="00AE1551" w:rsidRDefault="00462502" w:rsidP="00AE1551">
            <w:r w:rsidRPr="00462502">
              <w:rPr>
                <w:highlight w:val="yellow"/>
              </w:rPr>
              <w:t>Others</w:t>
            </w:r>
            <w:r>
              <w:t>….</w:t>
            </w:r>
          </w:p>
        </w:tc>
        <w:tc>
          <w:tcPr>
            <w:tcW w:w="4677" w:type="dxa"/>
          </w:tcPr>
          <w:p w14:paraId="3608E5F5" w14:textId="77777777" w:rsidR="00AE1551" w:rsidRDefault="00AE1551" w:rsidP="00AE1551"/>
        </w:tc>
      </w:tr>
    </w:tbl>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330" w:name="_Toc152748618"/>
      <w:r>
        <w:t>Dual Fuel Mode testing</w:t>
      </w:r>
      <w:bookmarkEnd w:id="1330"/>
    </w:p>
    <w:p w14:paraId="46F56667" w14:textId="77777777" w:rsidR="00590615" w:rsidRDefault="00590615" w:rsidP="00590615">
      <w:pPr>
        <w:pStyle w:val="Heading2"/>
      </w:pPr>
      <w:bookmarkStart w:id="1331" w:name="_Toc152748619"/>
      <w:r>
        <w:t>Introduction</w:t>
      </w:r>
      <w:bookmarkEnd w:id="1331"/>
    </w:p>
    <w:p w14:paraId="78BDBBE4" w14:textId="0ADDDD8D" w:rsidR="00590615" w:rsidRDefault="005D3222" w:rsidP="00590615">
      <w:r>
        <w:t xml:space="preserve">As referenced in the previous section of this manual a transition period from S-57 to S-100 </w:t>
      </w:r>
    </w:p>
    <w:p w14:paraId="21DE17DC" w14:textId="6094D75E" w:rsidR="00590615" w:rsidRDefault="00590615" w:rsidP="00590615"/>
    <w:p w14:paraId="1557EEB6" w14:textId="77777777" w:rsidR="00B173F7" w:rsidRDefault="00B173F7" w:rsidP="00B173F7">
      <w:pPr>
        <w:pStyle w:val="Heading2"/>
      </w:pPr>
      <w:bookmarkStart w:id="1332" w:name="_Toc152748620"/>
      <w:r>
        <w:t>Data Scheming for Dual Fuel testing</w:t>
      </w:r>
      <w:bookmarkEnd w:id="1332"/>
    </w:p>
    <w:p w14:paraId="696D87F1" w14:textId="77777777" w:rsidR="00B173F7" w:rsidRDefault="00B173F7" w:rsidP="00B173F7">
      <w:r>
        <w:t>In order to simplify the arrangement of test data for Dual Fuel testing, some original S-57 datasets (from IHO S-64) have been used alongside S-101 versions to create the reference test datasets. The arrangement of data coverage, therefore is largely unchanged and is illustrated in the diagrams below.</w:t>
      </w:r>
    </w:p>
    <w:p w14:paraId="2A0521DD" w14:textId="77777777" w:rsidR="00B173F7" w:rsidRDefault="00B173F7" w:rsidP="00B173F7"/>
    <w:p w14:paraId="21F0D1AF" w14:textId="77777777" w:rsidR="00B173F7" w:rsidRPr="00B173F7" w:rsidRDefault="00B173F7" w:rsidP="00B173F7">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333" w:name="_Toc152748621"/>
      <w:r w:rsidRPr="00667E6F">
        <w:t>Chart Loading and Update</w:t>
      </w:r>
      <w:bookmarkEnd w:id="1333"/>
    </w:p>
    <w:p w14:paraId="4B18E114" w14:textId="77777777" w:rsidR="00590615" w:rsidRPr="007E2CFE" w:rsidRDefault="00590615" w:rsidP="00590615">
      <w:pPr>
        <w:pStyle w:val="Heading3"/>
      </w:pPr>
      <w:r>
        <w:t>Initial Loading of charts in Dual fuel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357E05">
        <w:trPr>
          <w:trHeight w:val="454"/>
          <w:tblHeader/>
        </w:trPr>
        <w:tc>
          <w:tcPr>
            <w:tcW w:w="2381" w:type="dxa"/>
            <w:shd w:val="clear" w:color="auto" w:fill="CCFFCC"/>
            <w:vAlign w:val="center"/>
          </w:tcPr>
          <w:p w14:paraId="147F92E3" w14:textId="77777777" w:rsidR="00590615" w:rsidRPr="004065B1" w:rsidRDefault="00590615" w:rsidP="00280DEE">
            <w:r w:rsidRPr="000A066E">
              <w:rPr>
                <w:b/>
              </w:rPr>
              <w:t>Test Reference</w:t>
            </w:r>
          </w:p>
        </w:tc>
        <w:tc>
          <w:tcPr>
            <w:tcW w:w="2381" w:type="dxa"/>
            <w:shd w:val="clear" w:color="auto" w:fill="CCFFCC"/>
            <w:vAlign w:val="center"/>
          </w:tcPr>
          <w:p w14:paraId="7D32C10A" w14:textId="77777777" w:rsidR="00590615" w:rsidRPr="004065B1" w:rsidRDefault="00590615" w:rsidP="00280DEE">
            <w:r>
              <w:t>DualFuelSimple</w:t>
            </w:r>
          </w:p>
        </w:tc>
        <w:tc>
          <w:tcPr>
            <w:tcW w:w="2382" w:type="dxa"/>
            <w:shd w:val="clear" w:color="auto" w:fill="CCFFCC"/>
            <w:vAlign w:val="center"/>
          </w:tcPr>
          <w:p w14:paraId="1F248DC7" w14:textId="77777777" w:rsidR="00590615" w:rsidRPr="004065B1" w:rsidRDefault="00590615" w:rsidP="00280DEE">
            <w:r w:rsidRPr="000A066E">
              <w:rPr>
                <w:b/>
              </w:rPr>
              <w:t>IHO Reference</w:t>
            </w:r>
          </w:p>
        </w:tc>
        <w:tc>
          <w:tcPr>
            <w:tcW w:w="2382" w:type="dxa"/>
            <w:shd w:val="clear" w:color="auto" w:fill="CCFFCC"/>
            <w:vAlign w:val="center"/>
          </w:tcPr>
          <w:p w14:paraId="585FC98F" w14:textId="50E3D383" w:rsidR="00590615" w:rsidRPr="004065B1" w:rsidRDefault="00E019D7" w:rsidP="00280DEE">
            <w:r>
              <w:t>S-98 Annex C C.18.1</w:t>
            </w:r>
          </w:p>
        </w:tc>
      </w:tr>
      <w:tr w:rsidR="00590615" w14:paraId="3061FAB9" w14:textId="77777777" w:rsidTr="00357E05">
        <w:trPr>
          <w:tblHeader/>
        </w:trPr>
        <w:tc>
          <w:tcPr>
            <w:tcW w:w="9526" w:type="dxa"/>
            <w:gridSpan w:val="4"/>
            <w:shd w:val="clear" w:color="auto" w:fill="CCFFCC"/>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357E05">
        <w:trPr>
          <w:tblHeader/>
        </w:trPr>
        <w:tc>
          <w:tcPr>
            <w:tcW w:w="9526" w:type="dxa"/>
            <w:gridSpan w:val="4"/>
            <w:shd w:val="clear" w:color="auto" w:fill="CCFFCC"/>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r>
              <w:rPr>
                <w:b/>
                <w:bCs/>
                <w:i/>
              </w:rPr>
              <w:t>DualFuelSimple</w:t>
            </w:r>
          </w:p>
          <w:p w14:paraId="5C2DB056" w14:textId="77777777" w:rsidR="00590615" w:rsidRPr="00DA41A6" w:rsidRDefault="00590615" w:rsidP="00280DEE">
            <w:pPr>
              <w:jc w:val="left"/>
              <w:rPr>
                <w:i/>
              </w:rPr>
            </w:pPr>
          </w:p>
        </w:tc>
      </w:tr>
      <w:tr w:rsidR="00590615" w14:paraId="4F3121EC" w14:textId="77777777" w:rsidTr="00357E05">
        <w:trPr>
          <w:tblHeader/>
        </w:trPr>
        <w:tc>
          <w:tcPr>
            <w:tcW w:w="9526" w:type="dxa"/>
            <w:gridSpan w:val="4"/>
            <w:shd w:val="clear" w:color="auto" w:fill="CCFFCC"/>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357E05">
        <w:trPr>
          <w:tblHeader/>
        </w:trPr>
        <w:tc>
          <w:tcPr>
            <w:tcW w:w="9526" w:type="dxa"/>
            <w:gridSpan w:val="4"/>
            <w:shd w:val="clear" w:color="auto" w:fill="CCFFCC"/>
            <w:vAlign w:val="center"/>
          </w:tcPr>
          <w:p w14:paraId="0312F608" w14:textId="77777777" w:rsidR="00590615" w:rsidRPr="004065B1" w:rsidRDefault="00590615" w:rsidP="00280DEE">
            <w:r w:rsidRPr="000A066E">
              <w:rPr>
                <w:b/>
              </w:rPr>
              <w:t>Results</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0218347B" w:rsidR="00590615" w:rsidRPr="008B51BD" w:rsidRDefault="00590615" w:rsidP="00280DEE">
                  <w:pPr>
                    <w:rPr>
                      <w:sz w:val="18"/>
                      <w:szCs w:val="18"/>
                    </w:rPr>
                  </w:pPr>
                  <w:del w:id="1334" w:author="jonathan pritchard" w:date="2023-12-15T14:07:00Z">
                    <w:r w:rsidDel="003B0268">
                      <w:rPr>
                        <w:rFonts w:ascii="Consolas" w:hAnsi="Consolas"/>
                        <w:sz w:val="18"/>
                        <w:szCs w:val="18"/>
                      </w:rPr>
                      <w:delText>101AA00X0000</w:delText>
                    </w:r>
                  </w:del>
                  <w:ins w:id="1335"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0B1172FD" w:rsidR="00590615" w:rsidRPr="008B51BD" w:rsidRDefault="00590615" w:rsidP="00280DEE">
                  <w:pPr>
                    <w:rPr>
                      <w:sz w:val="18"/>
                      <w:szCs w:val="18"/>
                    </w:rPr>
                  </w:pPr>
                  <w:del w:id="1336" w:author="jonathan pritchard" w:date="2023-12-15T14:09:00Z">
                    <w:r w:rsidDel="003B0268">
                      <w:rPr>
                        <w:rFonts w:ascii="Consolas" w:hAnsi="Consolas"/>
                        <w:sz w:val="18"/>
                        <w:szCs w:val="18"/>
                      </w:rPr>
                      <w:delText>101AA00X01NE</w:delText>
                    </w:r>
                  </w:del>
                  <w:ins w:id="1337"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77777777" w:rsidR="00590615" w:rsidRDefault="00590615" w:rsidP="00590615">
      <w:pPr>
        <w:pStyle w:val="Heading3"/>
      </w:pPr>
      <w:r>
        <w:lastRenderedPageBreak/>
        <w:t>Update of combined exchange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2"/>
        <w:gridCol w:w="3031"/>
        <w:gridCol w:w="2323"/>
        <w:gridCol w:w="2076"/>
      </w:tblGrid>
      <w:tr w:rsidR="00590615" w14:paraId="2E0555DF" w14:textId="77777777" w:rsidTr="00357E05">
        <w:trPr>
          <w:trHeight w:val="454"/>
          <w:tblHeader/>
        </w:trPr>
        <w:tc>
          <w:tcPr>
            <w:tcW w:w="2381" w:type="dxa"/>
            <w:shd w:val="clear" w:color="auto" w:fill="CCFFCC"/>
            <w:vAlign w:val="center"/>
          </w:tcPr>
          <w:p w14:paraId="22B548FA" w14:textId="77777777" w:rsidR="00590615" w:rsidRPr="004065B1" w:rsidRDefault="00590615" w:rsidP="00280DEE">
            <w:r w:rsidRPr="000A066E">
              <w:rPr>
                <w:b/>
              </w:rPr>
              <w:t>Test Reference</w:t>
            </w:r>
          </w:p>
        </w:tc>
        <w:tc>
          <w:tcPr>
            <w:tcW w:w="2381" w:type="dxa"/>
            <w:shd w:val="clear" w:color="auto" w:fill="CCFFCC"/>
            <w:vAlign w:val="center"/>
          </w:tcPr>
          <w:p w14:paraId="1FBD51D9" w14:textId="77777777" w:rsidR="00590615" w:rsidRPr="004065B1" w:rsidRDefault="00590615" w:rsidP="00280DEE">
            <w:r>
              <w:t>DualFuelSimpleUpdate</w:t>
            </w:r>
          </w:p>
        </w:tc>
        <w:tc>
          <w:tcPr>
            <w:tcW w:w="2382" w:type="dxa"/>
            <w:shd w:val="clear" w:color="auto" w:fill="CCFFCC"/>
            <w:vAlign w:val="center"/>
          </w:tcPr>
          <w:p w14:paraId="3CF9C00F" w14:textId="77777777" w:rsidR="00590615" w:rsidRPr="004065B1" w:rsidRDefault="00590615" w:rsidP="00280DEE">
            <w:r w:rsidRPr="000A066E">
              <w:rPr>
                <w:b/>
              </w:rPr>
              <w:t>IHO Reference</w:t>
            </w:r>
          </w:p>
        </w:tc>
        <w:tc>
          <w:tcPr>
            <w:tcW w:w="2382" w:type="dxa"/>
            <w:shd w:val="clear" w:color="auto" w:fill="CCFFCC"/>
            <w:vAlign w:val="center"/>
          </w:tcPr>
          <w:p w14:paraId="5449CB33" w14:textId="64674312" w:rsidR="00590615" w:rsidRPr="004065B1" w:rsidRDefault="00E019D7" w:rsidP="00280DEE">
            <w:r>
              <w:t>S-98 Annex C C.18.1</w:t>
            </w:r>
          </w:p>
        </w:tc>
      </w:tr>
      <w:tr w:rsidR="00590615" w14:paraId="515363ED" w14:textId="77777777" w:rsidTr="00357E05">
        <w:trPr>
          <w:tblHeader/>
        </w:trPr>
        <w:tc>
          <w:tcPr>
            <w:tcW w:w="9526" w:type="dxa"/>
            <w:gridSpan w:val="4"/>
            <w:shd w:val="clear" w:color="auto" w:fill="CCFFCC"/>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Pr="00DA41A6" w:rsidRDefault="00590615" w:rsidP="00280DEE">
            <w:pPr>
              <w:rPr>
                <w:i/>
              </w:rPr>
            </w:pPr>
            <w:r>
              <w:rPr>
                <w:i/>
              </w:rPr>
              <w:t>This tests verifies the ECDIS is able to load updates to Dual Fuel datasets from a combined update exchange set.</w:t>
            </w:r>
          </w:p>
          <w:p w14:paraId="5FCA436F" w14:textId="77777777" w:rsidR="00590615" w:rsidRPr="00DA41A6" w:rsidRDefault="00590615" w:rsidP="00280DEE">
            <w:pPr>
              <w:rPr>
                <w:i/>
              </w:rPr>
            </w:pPr>
          </w:p>
        </w:tc>
      </w:tr>
      <w:tr w:rsidR="00590615" w14:paraId="0FBB9E53" w14:textId="77777777" w:rsidTr="00357E05">
        <w:trPr>
          <w:tblHeader/>
        </w:trPr>
        <w:tc>
          <w:tcPr>
            <w:tcW w:w="9526" w:type="dxa"/>
            <w:gridSpan w:val="4"/>
            <w:shd w:val="clear" w:color="auto" w:fill="CCFFCC"/>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r w:rsidRPr="00DA41A6">
              <w:rPr>
                <w:b/>
                <w:bCs/>
                <w:i/>
              </w:rPr>
              <w:t>DualFuelSimple</w:t>
            </w:r>
          </w:p>
          <w:p w14:paraId="3CBBAD97" w14:textId="77777777" w:rsidR="00590615" w:rsidRPr="00EF287F" w:rsidRDefault="00590615" w:rsidP="00280DEE">
            <w:pPr>
              <w:jc w:val="left"/>
              <w:rPr>
                <w:i/>
              </w:rPr>
            </w:pPr>
          </w:p>
        </w:tc>
      </w:tr>
      <w:tr w:rsidR="00590615" w14:paraId="07CC0613" w14:textId="77777777" w:rsidTr="00357E05">
        <w:trPr>
          <w:tblHeader/>
        </w:trPr>
        <w:tc>
          <w:tcPr>
            <w:tcW w:w="9526" w:type="dxa"/>
            <w:gridSpan w:val="4"/>
            <w:shd w:val="clear" w:color="auto" w:fill="CCFFCC"/>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r w:rsidRPr="00DA41A6">
              <w:rPr>
                <w:b/>
                <w:bCs/>
                <w:i/>
              </w:rPr>
              <w:t>DualFuelSimpleUpdate</w:t>
            </w:r>
          </w:p>
          <w:p w14:paraId="4C961D2B" w14:textId="77777777" w:rsidR="00590615" w:rsidRPr="00EF287F" w:rsidRDefault="00590615" w:rsidP="00280DEE">
            <w:pPr>
              <w:rPr>
                <w:i/>
              </w:rPr>
            </w:pPr>
          </w:p>
        </w:tc>
      </w:tr>
      <w:tr w:rsidR="00590615" w14:paraId="6537D3F5" w14:textId="77777777" w:rsidTr="00357E05">
        <w:trPr>
          <w:tblHeader/>
        </w:trPr>
        <w:tc>
          <w:tcPr>
            <w:tcW w:w="9526" w:type="dxa"/>
            <w:gridSpan w:val="4"/>
            <w:shd w:val="clear" w:color="auto" w:fill="CCFFCC"/>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44DF34F" w:rsidR="00590615" w:rsidRDefault="00547B8A" w:rsidP="00280DEE">
            <w:pPr>
              <w:jc w:val="left"/>
              <w:rPr>
                <w:rFonts w:cs="Arial"/>
                <w:i/>
                <w:iCs/>
                <w:position w:val="-1"/>
                <w:lang w:val="en-US"/>
              </w:rPr>
            </w:pPr>
            <w:r>
              <w:rPr>
                <w:rFonts w:cs="Arial"/>
                <w:i/>
                <w:iCs/>
                <w:position w:val="-1"/>
                <w:lang w:val="en-US"/>
              </w:rPr>
              <w:t>System Database</w:t>
            </w:r>
            <w:r w:rsidR="00590615">
              <w:rPr>
                <w:rFonts w:cs="Arial"/>
                <w:i/>
                <w:iCs/>
                <w:position w:val="-1"/>
                <w:lang w:val="en-US"/>
              </w:rPr>
              <w:t xml:space="preserve">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290"/>
              <w:gridCol w:w="1071"/>
              <w:gridCol w:w="1576"/>
              <w:gridCol w:w="1957"/>
              <w:gridCol w:w="1632"/>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37750237" w:rsidR="00590615" w:rsidRPr="008B51BD" w:rsidRDefault="00590615" w:rsidP="00280DEE">
                  <w:pPr>
                    <w:rPr>
                      <w:sz w:val="18"/>
                      <w:szCs w:val="18"/>
                    </w:rPr>
                  </w:pPr>
                  <w:del w:id="1338" w:author="jonathan pritchard" w:date="2023-12-15T14:09:00Z">
                    <w:r w:rsidDel="003B0268">
                      <w:rPr>
                        <w:sz w:val="18"/>
                        <w:szCs w:val="18"/>
                      </w:rPr>
                      <w:delText>101AA00</w:delText>
                    </w:r>
                    <w:r w:rsidRPr="008B51BD" w:rsidDel="003B0268">
                      <w:rPr>
                        <w:sz w:val="18"/>
                        <w:szCs w:val="18"/>
                      </w:rPr>
                      <w:delText>X01NE</w:delText>
                    </w:r>
                  </w:del>
                  <w:ins w:id="1339" w:author="jonathan pritchard" w:date="2023-12-15T14:09:00Z">
                    <w:r w:rsidR="003B0268">
                      <w:rPr>
                        <w:sz w:val="18"/>
                        <w:szCs w:val="18"/>
                      </w:rPr>
                      <w:t>10100AA_X01NE</w:t>
                    </w:r>
                  </w:ins>
                  <w:r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86985C8" w14:textId="77777777" w:rsidR="00590615" w:rsidRPr="007E2CFE" w:rsidRDefault="00590615" w:rsidP="00590615">
      <w:pPr>
        <w:pStyle w:val="Heading3"/>
      </w:pPr>
      <w:r>
        <w:lastRenderedPageBreak/>
        <w:t>Verification of correct loading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04"/>
        <w:gridCol w:w="2366"/>
        <w:gridCol w:w="2116"/>
      </w:tblGrid>
      <w:tr w:rsidR="00590615" w14:paraId="4C260CCB" w14:textId="77777777" w:rsidTr="00357E05">
        <w:trPr>
          <w:trHeight w:val="454"/>
          <w:tblHeader/>
        </w:trPr>
        <w:tc>
          <w:tcPr>
            <w:tcW w:w="2381" w:type="dxa"/>
            <w:shd w:val="clear" w:color="auto" w:fill="CCFFCC"/>
            <w:vAlign w:val="center"/>
          </w:tcPr>
          <w:p w14:paraId="733E1568" w14:textId="77777777" w:rsidR="00590615" w:rsidRPr="004065B1" w:rsidRDefault="00590615" w:rsidP="00280DEE">
            <w:r w:rsidRPr="000A066E">
              <w:rPr>
                <w:b/>
              </w:rPr>
              <w:t>Test Reference</w:t>
            </w:r>
          </w:p>
        </w:tc>
        <w:tc>
          <w:tcPr>
            <w:tcW w:w="2381" w:type="dxa"/>
            <w:shd w:val="clear" w:color="auto" w:fill="CCFFCC"/>
            <w:vAlign w:val="center"/>
          </w:tcPr>
          <w:p w14:paraId="2FC82920" w14:textId="77777777" w:rsidR="00590615" w:rsidRPr="004065B1" w:rsidRDefault="00590615" w:rsidP="00280DEE">
            <w:commentRangeStart w:id="1340"/>
            <w:r>
              <w:t>DualFuelPreference</w:t>
            </w:r>
            <w:commentRangeEnd w:id="1340"/>
            <w:r w:rsidR="00DC0B69">
              <w:rPr>
                <w:rStyle w:val="CommentReference"/>
                <w:snapToGrid/>
                <w:color w:val="000000"/>
              </w:rPr>
              <w:commentReference w:id="1340"/>
            </w:r>
          </w:p>
        </w:tc>
        <w:tc>
          <w:tcPr>
            <w:tcW w:w="2382" w:type="dxa"/>
            <w:shd w:val="clear" w:color="auto" w:fill="CCFFCC"/>
            <w:vAlign w:val="center"/>
          </w:tcPr>
          <w:p w14:paraId="2CDE6B4C" w14:textId="77777777" w:rsidR="00590615" w:rsidRPr="004065B1" w:rsidRDefault="00590615" w:rsidP="00280DEE">
            <w:r w:rsidRPr="000A066E">
              <w:rPr>
                <w:b/>
              </w:rPr>
              <w:t>IHO Reference</w:t>
            </w:r>
          </w:p>
        </w:tc>
        <w:tc>
          <w:tcPr>
            <w:tcW w:w="2382" w:type="dxa"/>
            <w:shd w:val="clear" w:color="auto" w:fill="CCFFCC"/>
            <w:vAlign w:val="center"/>
          </w:tcPr>
          <w:p w14:paraId="6BC6FEB3" w14:textId="5094A98F" w:rsidR="00590615" w:rsidRPr="004065B1" w:rsidRDefault="00E019D7" w:rsidP="00280DEE">
            <w:r>
              <w:t>S-98 Annex C C.18.1</w:t>
            </w:r>
          </w:p>
        </w:tc>
      </w:tr>
      <w:tr w:rsidR="00590615" w14:paraId="38BE2138" w14:textId="77777777" w:rsidTr="00357E05">
        <w:trPr>
          <w:tblHeader/>
        </w:trPr>
        <w:tc>
          <w:tcPr>
            <w:tcW w:w="9526" w:type="dxa"/>
            <w:gridSpan w:val="4"/>
            <w:shd w:val="clear" w:color="auto" w:fill="CCFFCC"/>
            <w:vAlign w:val="center"/>
          </w:tcPr>
          <w:p w14:paraId="6AC593A5" w14:textId="77777777" w:rsidR="00590615" w:rsidRDefault="00590615" w:rsidP="00280DEE">
            <w:r w:rsidRPr="000A066E">
              <w:rPr>
                <w:b/>
              </w:rPr>
              <w:t>Test description</w:t>
            </w:r>
          </w:p>
        </w:tc>
      </w:tr>
      <w:tr w:rsidR="00590615" w14:paraId="28A9D804" w14:textId="77777777" w:rsidTr="00280DEE">
        <w:trPr>
          <w:tblHeader/>
        </w:trPr>
        <w:tc>
          <w:tcPr>
            <w:tcW w:w="9526" w:type="dxa"/>
            <w:gridSpan w:val="4"/>
            <w:vAlign w:val="center"/>
          </w:tcPr>
          <w:p w14:paraId="710D39FB" w14:textId="77777777" w:rsidR="00590615" w:rsidRDefault="00590615" w:rsidP="00280DEE">
            <w:pPr>
              <w:pStyle w:val="ListParagraph"/>
              <w:rPr>
                <w:i/>
              </w:rPr>
            </w:pPr>
          </w:p>
          <w:p w14:paraId="23764DD1" w14:textId="77777777" w:rsidR="00590615" w:rsidRPr="00CE4149" w:rsidRDefault="00590615" w:rsidP="00280DEE">
            <w:pPr>
              <w:rPr>
                <w:i/>
              </w:rPr>
            </w:pPr>
            <w:r>
              <w:rPr>
                <w:i/>
              </w:rPr>
              <w:t>This test verifies that when an exchange set contains both S-57 and S-101 versions of a dataset, it loads the S-101 version by default in accordance with S-98 XXX-XXX.</w:t>
            </w:r>
          </w:p>
          <w:p w14:paraId="0C9419AE" w14:textId="77777777" w:rsidR="00590615" w:rsidRPr="007E2CFE" w:rsidRDefault="00590615" w:rsidP="00280DEE">
            <w:pPr>
              <w:pStyle w:val="ListParagraph"/>
              <w:rPr>
                <w:i/>
              </w:rPr>
            </w:pPr>
          </w:p>
        </w:tc>
      </w:tr>
      <w:tr w:rsidR="00590615" w14:paraId="6738B56B" w14:textId="77777777" w:rsidTr="00357E05">
        <w:trPr>
          <w:tblHeader/>
        </w:trPr>
        <w:tc>
          <w:tcPr>
            <w:tcW w:w="9526" w:type="dxa"/>
            <w:gridSpan w:val="4"/>
            <w:shd w:val="clear" w:color="auto" w:fill="CCFFCC"/>
            <w:vAlign w:val="center"/>
          </w:tcPr>
          <w:p w14:paraId="16D0E6F3" w14:textId="77777777" w:rsidR="00590615" w:rsidRPr="004065B1" w:rsidRDefault="00590615" w:rsidP="00280DEE">
            <w:r w:rsidRPr="000A066E">
              <w:rPr>
                <w:b/>
              </w:rPr>
              <w:t>Setup</w:t>
            </w:r>
          </w:p>
        </w:tc>
      </w:tr>
      <w:tr w:rsidR="00590615" w14:paraId="7A5FB4DD" w14:textId="77777777" w:rsidTr="00280DEE">
        <w:trPr>
          <w:tblHeader/>
        </w:trPr>
        <w:tc>
          <w:tcPr>
            <w:tcW w:w="9526" w:type="dxa"/>
            <w:gridSpan w:val="4"/>
            <w:vAlign w:val="center"/>
          </w:tcPr>
          <w:p w14:paraId="0594AC1B" w14:textId="77777777" w:rsidR="00590615" w:rsidRDefault="00590615" w:rsidP="00280DEE">
            <w:pPr>
              <w:jc w:val="left"/>
              <w:rPr>
                <w:i/>
              </w:rPr>
            </w:pPr>
          </w:p>
          <w:p w14:paraId="339B404E" w14:textId="77777777" w:rsidR="00590615" w:rsidRDefault="00590615" w:rsidP="00280DEE">
            <w:pPr>
              <w:jc w:val="left"/>
              <w:rPr>
                <w:i/>
              </w:rPr>
            </w:pPr>
            <w:r>
              <w:rPr>
                <w:i/>
              </w:rPr>
              <w:t xml:space="preserve">Load Exchange set </w:t>
            </w:r>
            <w:r w:rsidRPr="00CE4149">
              <w:rPr>
                <w:b/>
                <w:bCs/>
                <w:i/>
              </w:rPr>
              <w:t>DualFuel</w:t>
            </w:r>
            <w:r>
              <w:rPr>
                <w:b/>
                <w:bCs/>
                <w:i/>
              </w:rPr>
              <w:t>Preference</w:t>
            </w:r>
          </w:p>
          <w:p w14:paraId="65FEC886" w14:textId="77777777" w:rsidR="00590615" w:rsidRPr="00EF287F" w:rsidRDefault="00590615" w:rsidP="00280DEE">
            <w:pPr>
              <w:jc w:val="left"/>
              <w:rPr>
                <w:i/>
              </w:rPr>
            </w:pPr>
          </w:p>
        </w:tc>
      </w:tr>
      <w:tr w:rsidR="00590615" w14:paraId="58A27218" w14:textId="77777777" w:rsidTr="00357E05">
        <w:trPr>
          <w:tblHeader/>
        </w:trPr>
        <w:tc>
          <w:tcPr>
            <w:tcW w:w="9526" w:type="dxa"/>
            <w:gridSpan w:val="4"/>
            <w:shd w:val="clear" w:color="auto" w:fill="CCFFCC"/>
            <w:vAlign w:val="center"/>
          </w:tcPr>
          <w:p w14:paraId="44AA699C" w14:textId="77777777" w:rsidR="00590615" w:rsidRPr="004065B1" w:rsidRDefault="00590615" w:rsidP="00280DEE">
            <w:r w:rsidRPr="000A066E">
              <w:rPr>
                <w:b/>
              </w:rPr>
              <w:t>Action</w:t>
            </w:r>
          </w:p>
        </w:tc>
      </w:tr>
      <w:tr w:rsidR="00590615" w14:paraId="3705811B" w14:textId="77777777" w:rsidTr="00280DEE">
        <w:trPr>
          <w:tblHeader/>
        </w:trPr>
        <w:tc>
          <w:tcPr>
            <w:tcW w:w="9526" w:type="dxa"/>
            <w:gridSpan w:val="4"/>
            <w:vAlign w:val="center"/>
          </w:tcPr>
          <w:p w14:paraId="6AFFD630" w14:textId="77777777" w:rsidR="00590615" w:rsidRDefault="00590615" w:rsidP="00280DEE">
            <w:pPr>
              <w:rPr>
                <w:i/>
              </w:rPr>
            </w:pPr>
            <w:r w:rsidRPr="00DC4578">
              <w:rPr>
                <w:i/>
              </w:rPr>
              <w:t xml:space="preserve">Ensure ECDIS has </w:t>
            </w:r>
            <w:r>
              <w:rPr>
                <w:i/>
              </w:rPr>
              <w:t>installed the exchange set</w:t>
            </w:r>
            <w:r w:rsidRPr="00DC4578">
              <w:rPr>
                <w:i/>
              </w:rPr>
              <w:t>.</w:t>
            </w:r>
          </w:p>
          <w:p w14:paraId="73C8D69C" w14:textId="77777777" w:rsidR="00590615" w:rsidRDefault="00590615" w:rsidP="00280DEE">
            <w:pPr>
              <w:rPr>
                <w:i/>
              </w:rPr>
            </w:pPr>
          </w:p>
          <w:p w14:paraId="7ADE2384" w14:textId="77777777" w:rsidR="00590615" w:rsidRPr="00EF287F" w:rsidRDefault="00590615" w:rsidP="00280DEE">
            <w:pPr>
              <w:rPr>
                <w:i/>
              </w:rPr>
            </w:pPr>
          </w:p>
        </w:tc>
      </w:tr>
      <w:tr w:rsidR="00590615" w14:paraId="72078C4E" w14:textId="77777777" w:rsidTr="00357E05">
        <w:trPr>
          <w:tblHeader/>
        </w:trPr>
        <w:tc>
          <w:tcPr>
            <w:tcW w:w="9526" w:type="dxa"/>
            <w:gridSpan w:val="4"/>
            <w:shd w:val="clear" w:color="auto" w:fill="CCFFCC"/>
            <w:vAlign w:val="center"/>
          </w:tcPr>
          <w:p w14:paraId="6936AFEA" w14:textId="77777777" w:rsidR="00590615" w:rsidRPr="004065B1" w:rsidRDefault="00590615" w:rsidP="00280DEE">
            <w:r w:rsidRPr="000A066E">
              <w:rPr>
                <w:b/>
              </w:rPr>
              <w:t>Results</w:t>
            </w:r>
          </w:p>
        </w:tc>
      </w:tr>
      <w:tr w:rsidR="00590615" w14:paraId="6907EA1B" w14:textId="77777777" w:rsidTr="00280DEE">
        <w:trPr>
          <w:tblHeader/>
        </w:trPr>
        <w:tc>
          <w:tcPr>
            <w:tcW w:w="9526" w:type="dxa"/>
            <w:gridSpan w:val="4"/>
            <w:vAlign w:val="center"/>
          </w:tcPr>
          <w:p w14:paraId="269E868C" w14:textId="77777777" w:rsidR="00590615" w:rsidRDefault="00590615" w:rsidP="00280DEE">
            <w:pPr>
              <w:jc w:val="left"/>
              <w:rPr>
                <w:rFonts w:cs="Arial"/>
                <w:i/>
                <w:iCs/>
                <w:position w:val="-1"/>
                <w:lang w:val="en-US"/>
              </w:rPr>
            </w:pPr>
          </w:p>
          <w:p w14:paraId="2A9C663A" w14:textId="5CC9DEED" w:rsidR="00590615" w:rsidRPr="003E3203" w:rsidRDefault="00590615" w:rsidP="00280DEE">
            <w:pPr>
              <w:jc w:val="left"/>
              <w:rPr>
                <w:rFonts w:cs="Arial"/>
                <w:i/>
                <w:iCs/>
                <w:position w:val="-1"/>
                <w:lang w:val="en-US"/>
              </w:rPr>
            </w:pPr>
            <w:r>
              <w:rPr>
                <w:rFonts w:cs="Arial"/>
                <w:i/>
                <w:iCs/>
                <w:position w:val="-1"/>
                <w:lang w:val="en-US"/>
              </w:rPr>
              <w:t>Verify t</w:t>
            </w:r>
            <w:r>
              <w:rPr>
                <w:i/>
              </w:rPr>
              <w:t xml:space="preserve">he </w:t>
            </w:r>
            <w:r w:rsidR="00416AF5">
              <w:rPr>
                <w:i/>
              </w:rPr>
              <w:t>System Database</w:t>
            </w:r>
            <w:r>
              <w:rPr>
                <w:i/>
              </w:rPr>
              <w:t xml:space="preserve"> shows the following datasets installed:</w:t>
            </w:r>
          </w:p>
          <w:p w14:paraId="4D0A8FD8" w14:textId="77777777" w:rsidR="00590615" w:rsidRDefault="00590615" w:rsidP="00280DEE">
            <w:pPr>
              <w:rPr>
                <w:i/>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290"/>
              <w:gridCol w:w="1071"/>
              <w:gridCol w:w="1576"/>
              <w:gridCol w:w="1957"/>
              <w:gridCol w:w="1632"/>
            </w:tblGrid>
            <w:tr w:rsidR="00590615" w:rsidRPr="008B51BD" w14:paraId="57341BA9"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93D23F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2999940C" w14:textId="77777777" w:rsidR="00590615" w:rsidRPr="008B51BD" w:rsidRDefault="00590615" w:rsidP="00280DEE">
                  <w:pPr>
                    <w:rPr>
                      <w:sz w:val="18"/>
                      <w:szCs w:val="18"/>
                    </w:rPr>
                  </w:pPr>
                  <w:r w:rsidRPr="008B51BD">
                    <w:rPr>
                      <w:sz w:val="18"/>
                      <w:szCs w:val="18"/>
                    </w:rPr>
                    <w:t>Edition</w:t>
                  </w:r>
                </w:p>
                <w:p w14:paraId="03D1579F"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111B1846" w14:textId="77777777" w:rsidR="00590615" w:rsidRPr="008B51BD" w:rsidRDefault="00590615" w:rsidP="00280DEE">
                  <w:pPr>
                    <w:rPr>
                      <w:sz w:val="18"/>
                      <w:szCs w:val="18"/>
                    </w:rPr>
                  </w:pPr>
                  <w:r w:rsidRPr="008B51BD">
                    <w:rPr>
                      <w:sz w:val="18"/>
                      <w:szCs w:val="18"/>
                    </w:rPr>
                    <w:t>Update number</w:t>
                  </w:r>
                </w:p>
                <w:p w14:paraId="577F0108"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3E577450" w14:textId="77777777" w:rsidR="00590615" w:rsidRPr="008B51BD" w:rsidRDefault="00590615" w:rsidP="00280DEE">
                  <w:pPr>
                    <w:rPr>
                      <w:sz w:val="18"/>
                      <w:szCs w:val="18"/>
                    </w:rPr>
                  </w:pPr>
                  <w:r w:rsidRPr="008B51BD">
                    <w:rPr>
                      <w:sz w:val="18"/>
                      <w:szCs w:val="18"/>
                    </w:rPr>
                    <w:t>Update Application</w:t>
                  </w:r>
                </w:p>
                <w:p w14:paraId="3C15E3D3"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ED1E96C" w14:textId="77777777" w:rsidR="00590615" w:rsidRPr="008B51BD" w:rsidRDefault="00590615" w:rsidP="00280DEE">
                  <w:pPr>
                    <w:rPr>
                      <w:sz w:val="18"/>
                      <w:szCs w:val="18"/>
                    </w:rPr>
                  </w:pPr>
                  <w:r w:rsidRPr="008B51BD">
                    <w:rPr>
                      <w:sz w:val="18"/>
                      <w:szCs w:val="18"/>
                    </w:rPr>
                    <w:t>Issue Date</w:t>
                  </w:r>
                </w:p>
                <w:p w14:paraId="45F4B0EC" w14:textId="77777777" w:rsidR="00590615" w:rsidRPr="008B51BD" w:rsidRDefault="00590615" w:rsidP="00280DEE">
                  <w:pPr>
                    <w:rPr>
                      <w:sz w:val="18"/>
                      <w:szCs w:val="18"/>
                    </w:rPr>
                  </w:pPr>
                  <w:r w:rsidRPr="008B51BD">
                    <w:rPr>
                      <w:sz w:val="18"/>
                      <w:szCs w:val="18"/>
                    </w:rPr>
                    <w:t>(ISDT)</w:t>
                  </w:r>
                </w:p>
              </w:tc>
            </w:tr>
            <w:tr w:rsidR="00590615" w:rsidRPr="008B51BD" w14:paraId="518DFD0B" w14:textId="77777777" w:rsidTr="00280DEE">
              <w:trPr>
                <w:tblHeader/>
              </w:trPr>
              <w:tc>
                <w:tcPr>
                  <w:tcW w:w="2299" w:type="dxa"/>
                  <w:tcBorders>
                    <w:top w:val="single" w:sz="4" w:space="0" w:color="auto"/>
                    <w:left w:val="single" w:sz="4" w:space="0" w:color="auto"/>
                  </w:tcBorders>
                  <w:shd w:val="clear" w:color="auto" w:fill="DBE5F1"/>
                  <w:vAlign w:val="center"/>
                </w:tcPr>
                <w:p w14:paraId="0515F8A4"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36F061AD"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3EE0093B" w14:textId="77777777" w:rsidR="00590615" w:rsidRPr="008B51BD" w:rsidRDefault="00590615" w:rsidP="00280DEE">
                  <w:pPr>
                    <w:rPr>
                      <w:sz w:val="18"/>
                      <w:szCs w:val="18"/>
                    </w:rPr>
                  </w:pPr>
                  <w:r w:rsidRPr="008B51BD">
                    <w:rPr>
                      <w:sz w:val="18"/>
                      <w:szCs w:val="18"/>
                    </w:rPr>
                    <w:t>0</w:t>
                  </w:r>
                </w:p>
              </w:tc>
              <w:tc>
                <w:tcPr>
                  <w:tcW w:w="2305" w:type="dxa"/>
                  <w:tcBorders>
                    <w:top w:val="single" w:sz="4" w:space="0" w:color="auto"/>
                  </w:tcBorders>
                  <w:shd w:val="clear" w:color="auto" w:fill="DBE5F1"/>
                  <w:vAlign w:val="center"/>
                </w:tcPr>
                <w:p w14:paraId="33CEFF0A"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271AFDF9"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5DC9BCCB" w14:textId="77777777" w:rsidTr="00280DEE">
              <w:trPr>
                <w:tblHeader/>
              </w:trPr>
              <w:tc>
                <w:tcPr>
                  <w:tcW w:w="2299" w:type="dxa"/>
                  <w:tcBorders>
                    <w:left w:val="single" w:sz="4" w:space="0" w:color="auto"/>
                    <w:bottom w:val="single" w:sz="4" w:space="0" w:color="auto"/>
                  </w:tcBorders>
                  <w:shd w:val="clear" w:color="auto" w:fill="DBE5F1"/>
                  <w:vAlign w:val="center"/>
                </w:tcPr>
                <w:p w14:paraId="4F3162B1" w14:textId="1EE2DB90" w:rsidR="00590615" w:rsidRPr="008B51BD" w:rsidRDefault="00590615" w:rsidP="00280DEE">
                  <w:pPr>
                    <w:rPr>
                      <w:sz w:val="18"/>
                      <w:szCs w:val="18"/>
                    </w:rPr>
                  </w:pPr>
                  <w:del w:id="1341" w:author="jonathan pritchard" w:date="2023-12-15T14:09:00Z">
                    <w:r w:rsidDel="003B0268">
                      <w:rPr>
                        <w:sz w:val="18"/>
                        <w:szCs w:val="18"/>
                      </w:rPr>
                      <w:delText>101AA00</w:delText>
                    </w:r>
                    <w:r w:rsidRPr="008B51BD" w:rsidDel="003B0268">
                      <w:rPr>
                        <w:sz w:val="18"/>
                        <w:szCs w:val="18"/>
                      </w:rPr>
                      <w:delText>X01NE</w:delText>
                    </w:r>
                  </w:del>
                  <w:ins w:id="1342" w:author="jonathan pritchard" w:date="2023-12-15T14:09:00Z">
                    <w:r w:rsidR="003B0268">
                      <w:rPr>
                        <w:sz w:val="18"/>
                        <w:szCs w:val="18"/>
                      </w:rPr>
                      <w:t>10100AA_X01NE</w:t>
                    </w:r>
                  </w:ins>
                  <w:r w:rsidRPr="008B51BD">
                    <w:rPr>
                      <w:sz w:val="18"/>
                      <w:szCs w:val="18"/>
                    </w:rPr>
                    <w:t>.000</w:t>
                  </w:r>
                </w:p>
              </w:tc>
              <w:tc>
                <w:tcPr>
                  <w:tcW w:w="1170" w:type="dxa"/>
                  <w:tcBorders>
                    <w:bottom w:val="single" w:sz="4" w:space="0" w:color="auto"/>
                  </w:tcBorders>
                  <w:shd w:val="clear" w:color="auto" w:fill="DBE5F1"/>
                  <w:vAlign w:val="center"/>
                </w:tcPr>
                <w:p w14:paraId="34A3F605"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1121EFDE" w14:textId="77777777" w:rsidR="00590615" w:rsidRPr="008B51BD" w:rsidRDefault="00590615" w:rsidP="00280DEE">
                  <w:pPr>
                    <w:rPr>
                      <w:sz w:val="18"/>
                      <w:szCs w:val="18"/>
                    </w:rPr>
                  </w:pPr>
                  <w:r w:rsidRPr="008B51BD">
                    <w:rPr>
                      <w:sz w:val="18"/>
                      <w:szCs w:val="18"/>
                    </w:rPr>
                    <w:t>0</w:t>
                  </w:r>
                </w:p>
              </w:tc>
              <w:tc>
                <w:tcPr>
                  <w:tcW w:w="2305" w:type="dxa"/>
                  <w:tcBorders>
                    <w:bottom w:val="single" w:sz="4" w:space="0" w:color="auto"/>
                  </w:tcBorders>
                  <w:shd w:val="clear" w:color="auto" w:fill="DBE5F1"/>
                  <w:vAlign w:val="center"/>
                </w:tcPr>
                <w:p w14:paraId="5DFBC72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1F14032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1F5C987B" w14:textId="77777777" w:rsidR="00590615" w:rsidRDefault="00590615" w:rsidP="00280DEE">
            <w:pPr>
              <w:rPr>
                <w:i/>
              </w:rPr>
            </w:pPr>
          </w:p>
          <w:p w14:paraId="3E526D44" w14:textId="77777777" w:rsidR="00590615" w:rsidRDefault="00590615" w:rsidP="00280DEE">
            <w:pPr>
              <w:jc w:val="left"/>
              <w:rPr>
                <w:rFonts w:cs="Arial"/>
                <w:i/>
                <w:iCs/>
                <w:position w:val="-1"/>
                <w:lang w:val="en-US"/>
              </w:rPr>
            </w:pPr>
          </w:p>
          <w:p w14:paraId="7B36A796" w14:textId="77777777" w:rsidR="00590615" w:rsidRDefault="00590615" w:rsidP="00280DEE">
            <w:pPr>
              <w:jc w:val="left"/>
              <w:rPr>
                <w:rFonts w:cs="Arial"/>
              </w:rPr>
            </w:pPr>
            <w:r w:rsidRPr="003E3203">
              <w:rPr>
                <w:rFonts w:cs="Arial"/>
              </w:rPr>
              <w:t>ECDIS loads the S-101 cell by preference according to S-98</w:t>
            </w:r>
            <w:r>
              <w:rPr>
                <w:rFonts w:cs="Arial"/>
              </w:rPr>
              <w:t xml:space="preserve"> XXX-XXX</w:t>
            </w:r>
          </w:p>
          <w:p w14:paraId="7AC8162E" w14:textId="77777777" w:rsidR="00590615" w:rsidRPr="003E3203" w:rsidRDefault="00590615" w:rsidP="00280DEE">
            <w:pPr>
              <w:jc w:val="left"/>
              <w:rPr>
                <w:rFonts w:cs="Arial"/>
              </w:rPr>
            </w:pPr>
          </w:p>
        </w:tc>
      </w:tr>
    </w:tbl>
    <w:p w14:paraId="6FACF056" w14:textId="77777777" w:rsidR="00590615" w:rsidRDefault="00590615" w:rsidP="00590615"/>
    <w:p w14:paraId="588D0DF9" w14:textId="77777777" w:rsidR="00590615" w:rsidRDefault="00590615" w:rsidP="00590615"/>
    <w:p w14:paraId="365DF7AD" w14:textId="77777777" w:rsidR="00590615" w:rsidRPr="007E2CFE" w:rsidRDefault="00590615" w:rsidP="00590615">
      <w:pPr>
        <w:pStyle w:val="Heading3"/>
      </w:pPr>
      <w:r>
        <w:lastRenderedPageBreak/>
        <w:t>Verification of correct loading by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5B8248EA" w14:textId="77777777" w:rsidTr="00357E05">
        <w:trPr>
          <w:trHeight w:val="454"/>
          <w:tblHeader/>
        </w:trPr>
        <w:tc>
          <w:tcPr>
            <w:tcW w:w="2381" w:type="dxa"/>
            <w:shd w:val="clear" w:color="auto" w:fill="CCFFCC"/>
            <w:vAlign w:val="center"/>
          </w:tcPr>
          <w:p w14:paraId="4DF3891B" w14:textId="77777777" w:rsidR="00590615" w:rsidRPr="004065B1" w:rsidRDefault="00590615" w:rsidP="00280DEE">
            <w:r w:rsidRPr="000A066E">
              <w:rPr>
                <w:b/>
              </w:rPr>
              <w:t>Test Reference</w:t>
            </w:r>
          </w:p>
        </w:tc>
        <w:tc>
          <w:tcPr>
            <w:tcW w:w="2381" w:type="dxa"/>
            <w:shd w:val="clear" w:color="auto" w:fill="CCFFCC"/>
            <w:vAlign w:val="center"/>
          </w:tcPr>
          <w:p w14:paraId="12DFA1CF" w14:textId="77777777" w:rsidR="00590615" w:rsidRPr="004065B1" w:rsidRDefault="00590615" w:rsidP="00280DEE">
            <w:r>
              <w:t>DualFuelUpdate</w:t>
            </w:r>
          </w:p>
        </w:tc>
        <w:tc>
          <w:tcPr>
            <w:tcW w:w="2382" w:type="dxa"/>
            <w:shd w:val="clear" w:color="auto" w:fill="CCFFCC"/>
            <w:vAlign w:val="center"/>
          </w:tcPr>
          <w:p w14:paraId="284F433D" w14:textId="77777777" w:rsidR="00590615" w:rsidRPr="004065B1" w:rsidRDefault="00590615" w:rsidP="00280DEE">
            <w:r w:rsidRPr="000A066E">
              <w:rPr>
                <w:b/>
              </w:rPr>
              <w:t>IHO Reference</w:t>
            </w:r>
          </w:p>
        </w:tc>
        <w:tc>
          <w:tcPr>
            <w:tcW w:w="2382" w:type="dxa"/>
            <w:shd w:val="clear" w:color="auto" w:fill="CCFFCC"/>
            <w:vAlign w:val="center"/>
          </w:tcPr>
          <w:p w14:paraId="03D3481E" w14:textId="2C5E33C2" w:rsidR="00590615" w:rsidRPr="004065B1" w:rsidRDefault="00E019D7" w:rsidP="00280DEE">
            <w:r>
              <w:t>S-98 Annex C C.18.1</w:t>
            </w:r>
          </w:p>
        </w:tc>
      </w:tr>
      <w:tr w:rsidR="00590615" w14:paraId="5B7001B9" w14:textId="77777777" w:rsidTr="00357E05">
        <w:trPr>
          <w:tblHeader/>
        </w:trPr>
        <w:tc>
          <w:tcPr>
            <w:tcW w:w="9526" w:type="dxa"/>
            <w:gridSpan w:val="4"/>
            <w:shd w:val="clear" w:color="auto" w:fill="CCFFCC"/>
            <w:vAlign w:val="center"/>
          </w:tcPr>
          <w:p w14:paraId="303424AE" w14:textId="77777777" w:rsidR="00590615" w:rsidRDefault="00590615" w:rsidP="00280DEE">
            <w:r w:rsidRPr="000A066E">
              <w:rPr>
                <w:b/>
              </w:rPr>
              <w:t>Test description</w:t>
            </w:r>
          </w:p>
        </w:tc>
      </w:tr>
      <w:tr w:rsidR="00590615" w14:paraId="5CB21462" w14:textId="77777777" w:rsidTr="00280DEE">
        <w:trPr>
          <w:tblHeader/>
        </w:trPr>
        <w:tc>
          <w:tcPr>
            <w:tcW w:w="9526" w:type="dxa"/>
            <w:gridSpan w:val="4"/>
            <w:vAlign w:val="center"/>
          </w:tcPr>
          <w:p w14:paraId="72FF003A" w14:textId="77777777" w:rsidR="00590615" w:rsidRDefault="00590615" w:rsidP="00280DEE">
            <w:pPr>
              <w:pStyle w:val="ListParagraph"/>
              <w:rPr>
                <w:i/>
              </w:rPr>
            </w:pPr>
          </w:p>
          <w:p w14:paraId="3BB8B219" w14:textId="77777777" w:rsidR="00590615" w:rsidRDefault="00590615" w:rsidP="00280DEE">
            <w:pPr>
              <w:rPr>
                <w:i/>
              </w:rPr>
            </w:pPr>
            <w:r>
              <w:rPr>
                <w:i/>
              </w:rPr>
              <w:t>This test verifies that when l</w:t>
            </w:r>
            <w:r w:rsidRPr="003E3203">
              <w:rPr>
                <w:i/>
              </w:rPr>
              <w:t>oading a dual Fuel exchange set, then loading an update where a cell is replaced by its S-101 edition results in the S-101 version being loaded during the update.</w:t>
            </w:r>
          </w:p>
          <w:p w14:paraId="37953AD4" w14:textId="77777777" w:rsidR="00590615" w:rsidRDefault="00590615" w:rsidP="00280DEE">
            <w:pPr>
              <w:rPr>
                <w:i/>
              </w:rPr>
            </w:pPr>
          </w:p>
          <w:p w14:paraId="72FEB75F" w14:textId="77777777" w:rsidR="00590615" w:rsidRPr="003E3203" w:rsidRDefault="00590615" w:rsidP="00280DEE">
            <w:pPr>
              <w:rPr>
                <w:i/>
              </w:rPr>
            </w:pPr>
            <w:r w:rsidRPr="003E3203">
              <w:rPr>
                <w:i/>
              </w:rPr>
              <w:t>The S-128 carries the equivalence information.</w:t>
            </w:r>
          </w:p>
          <w:p w14:paraId="30CDA7FB" w14:textId="77777777" w:rsidR="00590615" w:rsidRPr="007E2CFE" w:rsidRDefault="00590615" w:rsidP="00280DEE">
            <w:pPr>
              <w:pStyle w:val="ListParagraph"/>
              <w:rPr>
                <w:i/>
              </w:rPr>
            </w:pPr>
          </w:p>
        </w:tc>
      </w:tr>
      <w:tr w:rsidR="00590615" w14:paraId="3B3A697C" w14:textId="77777777" w:rsidTr="00357E05">
        <w:trPr>
          <w:tblHeader/>
        </w:trPr>
        <w:tc>
          <w:tcPr>
            <w:tcW w:w="9526" w:type="dxa"/>
            <w:gridSpan w:val="4"/>
            <w:shd w:val="clear" w:color="auto" w:fill="CCFFCC"/>
            <w:vAlign w:val="center"/>
          </w:tcPr>
          <w:p w14:paraId="36C4E964" w14:textId="77777777" w:rsidR="00590615" w:rsidRPr="004065B1" w:rsidRDefault="00590615" w:rsidP="00280DEE">
            <w:r w:rsidRPr="000A066E">
              <w:rPr>
                <w:b/>
              </w:rPr>
              <w:t>Setup</w:t>
            </w:r>
          </w:p>
        </w:tc>
      </w:tr>
      <w:tr w:rsidR="00590615" w14:paraId="693A9EB8" w14:textId="77777777" w:rsidTr="00280DEE">
        <w:trPr>
          <w:tblHeader/>
        </w:trPr>
        <w:tc>
          <w:tcPr>
            <w:tcW w:w="9526" w:type="dxa"/>
            <w:gridSpan w:val="4"/>
            <w:vAlign w:val="center"/>
          </w:tcPr>
          <w:p w14:paraId="4AED90D0" w14:textId="77777777" w:rsidR="00590615" w:rsidRDefault="00590615" w:rsidP="00280DEE">
            <w:pPr>
              <w:jc w:val="left"/>
              <w:rPr>
                <w:i/>
              </w:rPr>
            </w:pPr>
          </w:p>
          <w:p w14:paraId="16D96271" w14:textId="77777777" w:rsidR="00590615" w:rsidRPr="003E3203" w:rsidRDefault="00590615">
            <w:pPr>
              <w:pStyle w:val="ListParagraph"/>
              <w:numPr>
                <w:ilvl w:val="0"/>
                <w:numId w:val="58"/>
              </w:numPr>
              <w:jc w:val="left"/>
              <w:rPr>
                <w:i/>
              </w:rPr>
            </w:pPr>
            <w:r w:rsidRPr="003E3203">
              <w:rPr>
                <w:i/>
              </w:rPr>
              <w:t xml:space="preserve">Load Exchange set </w:t>
            </w:r>
            <w:r w:rsidRPr="003E3203">
              <w:rPr>
                <w:b/>
                <w:bCs/>
                <w:i/>
              </w:rPr>
              <w:t>DualFuelInitial</w:t>
            </w:r>
          </w:p>
          <w:p w14:paraId="2CA24B97" w14:textId="77777777" w:rsidR="00590615" w:rsidRPr="00EF287F" w:rsidRDefault="00590615" w:rsidP="00280DEE">
            <w:pPr>
              <w:jc w:val="left"/>
              <w:rPr>
                <w:i/>
              </w:rPr>
            </w:pPr>
          </w:p>
        </w:tc>
      </w:tr>
      <w:tr w:rsidR="00590615" w14:paraId="42D1DAFE" w14:textId="77777777" w:rsidTr="00357E05">
        <w:trPr>
          <w:tblHeader/>
        </w:trPr>
        <w:tc>
          <w:tcPr>
            <w:tcW w:w="9526" w:type="dxa"/>
            <w:gridSpan w:val="4"/>
            <w:shd w:val="clear" w:color="auto" w:fill="CCFFCC"/>
            <w:vAlign w:val="center"/>
          </w:tcPr>
          <w:p w14:paraId="08E7E1E6" w14:textId="77777777" w:rsidR="00590615" w:rsidRPr="004065B1" w:rsidRDefault="00590615" w:rsidP="00280DEE">
            <w:r w:rsidRPr="000A066E">
              <w:rPr>
                <w:b/>
              </w:rPr>
              <w:t>Action</w:t>
            </w:r>
          </w:p>
        </w:tc>
      </w:tr>
      <w:tr w:rsidR="00590615" w14:paraId="668D9DBD" w14:textId="77777777" w:rsidTr="00280DEE">
        <w:trPr>
          <w:tblHeader/>
        </w:trPr>
        <w:tc>
          <w:tcPr>
            <w:tcW w:w="9526" w:type="dxa"/>
            <w:gridSpan w:val="4"/>
            <w:vAlign w:val="center"/>
          </w:tcPr>
          <w:p w14:paraId="07CB2316" w14:textId="77777777" w:rsidR="00590615" w:rsidRDefault="00590615" w:rsidP="00280DEE">
            <w:pPr>
              <w:rPr>
                <w:i/>
              </w:rPr>
            </w:pPr>
            <w:r w:rsidRPr="00DC4578">
              <w:rPr>
                <w:i/>
              </w:rPr>
              <w:t xml:space="preserve">Ensure ECDIS has </w:t>
            </w:r>
            <w:r>
              <w:rPr>
                <w:i/>
              </w:rPr>
              <w:t>installed the exchange set</w:t>
            </w:r>
          </w:p>
          <w:p w14:paraId="170DAA2F" w14:textId="77777777" w:rsidR="00590615" w:rsidRDefault="00590615" w:rsidP="00280DEE">
            <w:pPr>
              <w:rPr>
                <w:i/>
              </w:rPr>
            </w:pPr>
          </w:p>
          <w:p w14:paraId="0246807B" w14:textId="3303912C" w:rsidR="00590615" w:rsidRPr="003E3203" w:rsidRDefault="00590615">
            <w:pPr>
              <w:pStyle w:val="ListParagraph"/>
              <w:numPr>
                <w:ilvl w:val="0"/>
                <w:numId w:val="59"/>
              </w:numPr>
              <w:jc w:val="left"/>
              <w:rPr>
                <w:i/>
              </w:rPr>
            </w:pPr>
            <w:r w:rsidRPr="003E3203">
              <w:rPr>
                <w:i/>
              </w:rPr>
              <w:t xml:space="preserve">Inspect the </w:t>
            </w:r>
            <w:r w:rsidR="00416AF5">
              <w:rPr>
                <w:i/>
              </w:rPr>
              <w:t>System Database</w:t>
            </w:r>
            <w:r w:rsidRPr="003E3203">
              <w:rPr>
                <w:i/>
              </w:rPr>
              <w:t xml:space="preserve"> recording which datasets are installed</w:t>
            </w:r>
          </w:p>
          <w:p w14:paraId="65BB9306" w14:textId="77777777" w:rsidR="00590615" w:rsidRPr="003E3203" w:rsidRDefault="00590615">
            <w:pPr>
              <w:pStyle w:val="ListParagraph"/>
              <w:numPr>
                <w:ilvl w:val="0"/>
                <w:numId w:val="59"/>
              </w:numPr>
              <w:jc w:val="left"/>
              <w:rPr>
                <w:i/>
              </w:rPr>
            </w:pPr>
            <w:r w:rsidRPr="003E3203">
              <w:rPr>
                <w:i/>
              </w:rPr>
              <w:t xml:space="preserve">Load Exchange set </w:t>
            </w:r>
            <w:r w:rsidRPr="003E3203">
              <w:rPr>
                <w:b/>
                <w:bCs/>
                <w:i/>
              </w:rPr>
              <w:t>DualFuelUpdate</w:t>
            </w:r>
          </w:p>
          <w:p w14:paraId="68042AB1" w14:textId="340FE87D" w:rsidR="00590615" w:rsidRPr="003E3203" w:rsidRDefault="00590615">
            <w:pPr>
              <w:pStyle w:val="ListParagraph"/>
              <w:numPr>
                <w:ilvl w:val="0"/>
                <w:numId w:val="59"/>
              </w:numPr>
              <w:jc w:val="left"/>
              <w:rPr>
                <w:i/>
              </w:rPr>
            </w:pPr>
            <w:r w:rsidRPr="003E3203">
              <w:rPr>
                <w:i/>
              </w:rPr>
              <w:t xml:space="preserve">Inspect the </w:t>
            </w:r>
            <w:r w:rsidR="00416AF5">
              <w:rPr>
                <w:i/>
              </w:rPr>
              <w:t>System Database</w:t>
            </w:r>
            <w:r w:rsidRPr="003E3203">
              <w:rPr>
                <w:i/>
              </w:rPr>
              <w:t xml:space="preserve"> recording which datasets are installed.</w:t>
            </w:r>
          </w:p>
          <w:p w14:paraId="02E6AD29" w14:textId="77777777" w:rsidR="00590615" w:rsidRPr="00EF287F" w:rsidRDefault="00590615" w:rsidP="00280DEE">
            <w:pPr>
              <w:rPr>
                <w:i/>
              </w:rPr>
            </w:pPr>
          </w:p>
        </w:tc>
      </w:tr>
      <w:tr w:rsidR="00590615" w14:paraId="4BD8AB1D" w14:textId="77777777" w:rsidTr="00357E05">
        <w:trPr>
          <w:tblHeader/>
        </w:trPr>
        <w:tc>
          <w:tcPr>
            <w:tcW w:w="9526" w:type="dxa"/>
            <w:gridSpan w:val="4"/>
            <w:shd w:val="clear" w:color="auto" w:fill="CCFFCC"/>
            <w:vAlign w:val="center"/>
          </w:tcPr>
          <w:p w14:paraId="61E93D11" w14:textId="77777777" w:rsidR="00590615" w:rsidRPr="004065B1" w:rsidRDefault="00590615" w:rsidP="00280DEE">
            <w:r w:rsidRPr="000A066E">
              <w:rPr>
                <w:b/>
              </w:rPr>
              <w:t>Results</w:t>
            </w:r>
          </w:p>
        </w:tc>
      </w:tr>
      <w:tr w:rsidR="00590615" w14:paraId="13036570" w14:textId="77777777" w:rsidTr="00280DEE">
        <w:trPr>
          <w:tblHeader/>
        </w:trPr>
        <w:tc>
          <w:tcPr>
            <w:tcW w:w="9526" w:type="dxa"/>
            <w:gridSpan w:val="4"/>
            <w:vAlign w:val="center"/>
          </w:tcPr>
          <w:p w14:paraId="52294DA1" w14:textId="77777777" w:rsidR="00590615" w:rsidRDefault="00590615" w:rsidP="00280DEE">
            <w:pPr>
              <w:jc w:val="left"/>
              <w:rPr>
                <w:rFonts w:cs="Arial"/>
                <w:i/>
                <w:iCs/>
                <w:position w:val="-1"/>
                <w:lang w:val="en-US"/>
              </w:rPr>
            </w:pPr>
          </w:p>
          <w:p w14:paraId="1593E804" w14:textId="598A336A" w:rsidR="00590615" w:rsidRDefault="00590615" w:rsidP="00280DEE">
            <w:pPr>
              <w:jc w:val="left"/>
              <w:rPr>
                <w:rFonts w:cs="Arial"/>
                <w:i/>
                <w:iCs/>
                <w:position w:val="-1"/>
                <w:lang w:val="en-US"/>
              </w:rPr>
            </w:pPr>
            <w:r>
              <w:rPr>
                <w:rFonts w:cs="Arial"/>
                <w:i/>
                <w:iCs/>
                <w:position w:val="-1"/>
                <w:lang w:val="en-US"/>
              </w:rPr>
              <w:t xml:space="preserve">Verify the </w:t>
            </w:r>
            <w:r w:rsidR="00416AF5">
              <w:rPr>
                <w:rFonts w:cs="Arial"/>
                <w:i/>
                <w:iCs/>
                <w:position w:val="-1"/>
                <w:lang w:val="en-US"/>
              </w:rPr>
              <w:t>System Database</w:t>
            </w:r>
            <w:r>
              <w:rPr>
                <w:rFonts w:cs="Arial"/>
                <w:i/>
                <w:iCs/>
                <w:position w:val="-1"/>
                <w:lang w:val="en-US"/>
              </w:rPr>
              <w:t xml:space="preserve"> shows the following datasets installed at (1) as :</w:t>
            </w:r>
          </w:p>
          <w:p w14:paraId="6638A2B7"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1284351F"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5C7285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4634D9F" w14:textId="77777777" w:rsidR="00590615" w:rsidRPr="008B51BD" w:rsidRDefault="00590615" w:rsidP="00280DEE">
                  <w:pPr>
                    <w:rPr>
                      <w:sz w:val="18"/>
                      <w:szCs w:val="18"/>
                    </w:rPr>
                  </w:pPr>
                  <w:r w:rsidRPr="008B51BD">
                    <w:rPr>
                      <w:sz w:val="18"/>
                      <w:szCs w:val="18"/>
                    </w:rPr>
                    <w:t>Edition</w:t>
                  </w:r>
                </w:p>
                <w:p w14:paraId="50A5B98F"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0CC72E7" w14:textId="77777777" w:rsidR="00590615" w:rsidRPr="008B51BD" w:rsidRDefault="00590615" w:rsidP="00280DEE">
                  <w:pPr>
                    <w:rPr>
                      <w:sz w:val="18"/>
                      <w:szCs w:val="18"/>
                    </w:rPr>
                  </w:pPr>
                  <w:r w:rsidRPr="008B51BD">
                    <w:rPr>
                      <w:sz w:val="18"/>
                      <w:szCs w:val="18"/>
                    </w:rPr>
                    <w:t>Update number</w:t>
                  </w:r>
                </w:p>
                <w:p w14:paraId="3E60B420"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1EEB0FE9" w14:textId="77777777" w:rsidR="00590615" w:rsidRPr="008B51BD" w:rsidRDefault="00590615" w:rsidP="00280DEE">
                  <w:pPr>
                    <w:rPr>
                      <w:sz w:val="18"/>
                      <w:szCs w:val="18"/>
                    </w:rPr>
                  </w:pPr>
                  <w:r w:rsidRPr="008B51BD">
                    <w:rPr>
                      <w:sz w:val="18"/>
                      <w:szCs w:val="18"/>
                    </w:rPr>
                    <w:t>Issue Date</w:t>
                  </w:r>
                </w:p>
                <w:p w14:paraId="3ACE2C3F" w14:textId="77777777" w:rsidR="00590615" w:rsidRPr="008B51BD" w:rsidRDefault="00590615" w:rsidP="00280DEE">
                  <w:pPr>
                    <w:rPr>
                      <w:sz w:val="18"/>
                      <w:szCs w:val="18"/>
                    </w:rPr>
                  </w:pPr>
                  <w:r w:rsidRPr="008B51BD">
                    <w:rPr>
                      <w:sz w:val="18"/>
                      <w:szCs w:val="18"/>
                    </w:rPr>
                    <w:t>(ISDT)</w:t>
                  </w:r>
                </w:p>
              </w:tc>
            </w:tr>
            <w:tr w:rsidR="00590615" w:rsidRPr="008B51BD" w14:paraId="58DB6FF7" w14:textId="77777777" w:rsidTr="00280DEE">
              <w:trPr>
                <w:tblHeader/>
              </w:trPr>
              <w:tc>
                <w:tcPr>
                  <w:tcW w:w="2299" w:type="dxa"/>
                  <w:tcBorders>
                    <w:top w:val="single" w:sz="4" w:space="0" w:color="auto"/>
                    <w:left w:val="single" w:sz="4" w:space="0" w:color="auto"/>
                  </w:tcBorders>
                  <w:shd w:val="clear" w:color="auto" w:fill="DBE5F1"/>
                  <w:vAlign w:val="center"/>
                </w:tcPr>
                <w:p w14:paraId="74F69DA1" w14:textId="75A20FD2" w:rsidR="00590615" w:rsidRPr="008B51BD" w:rsidRDefault="00590615" w:rsidP="00280DEE">
                  <w:pPr>
                    <w:rPr>
                      <w:sz w:val="18"/>
                      <w:szCs w:val="18"/>
                    </w:rPr>
                  </w:pPr>
                  <w:del w:id="1343" w:author="jonathan pritchard" w:date="2023-12-15T14:07:00Z">
                    <w:r w:rsidDel="003B0268">
                      <w:rPr>
                        <w:rFonts w:ascii="Consolas" w:hAnsi="Consolas"/>
                        <w:sz w:val="18"/>
                        <w:szCs w:val="18"/>
                      </w:rPr>
                      <w:delText>101AA00X0000</w:delText>
                    </w:r>
                  </w:del>
                  <w:ins w:id="1344"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tcBorders>
                    <w:top w:val="single" w:sz="4" w:space="0" w:color="auto"/>
                  </w:tcBorders>
                  <w:shd w:val="clear" w:color="auto" w:fill="DBE5F1"/>
                  <w:vAlign w:val="center"/>
                </w:tcPr>
                <w:p w14:paraId="340A329C"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06444DBD"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0566EE95"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0BCCA5E" w14:textId="77777777" w:rsidTr="00280DEE">
              <w:trPr>
                <w:tblHeader/>
              </w:trPr>
              <w:tc>
                <w:tcPr>
                  <w:tcW w:w="2299" w:type="dxa"/>
                  <w:tcBorders>
                    <w:left w:val="single" w:sz="4" w:space="0" w:color="auto"/>
                  </w:tcBorders>
                  <w:shd w:val="clear" w:color="auto" w:fill="DBE5F1"/>
                  <w:vAlign w:val="center"/>
                </w:tcPr>
                <w:p w14:paraId="75634C84" w14:textId="000DE627" w:rsidR="00590615" w:rsidRPr="008B51BD" w:rsidRDefault="00590615" w:rsidP="00280DEE">
                  <w:pPr>
                    <w:rPr>
                      <w:sz w:val="18"/>
                      <w:szCs w:val="18"/>
                    </w:rPr>
                  </w:pPr>
                  <w:del w:id="1345" w:author="jonathan pritchard" w:date="2023-12-15T14:09:00Z">
                    <w:r w:rsidDel="003B0268">
                      <w:rPr>
                        <w:rFonts w:ascii="Consolas" w:hAnsi="Consolas"/>
                        <w:sz w:val="18"/>
                        <w:szCs w:val="18"/>
                      </w:rPr>
                      <w:delText>101AA00X01NE</w:delText>
                    </w:r>
                  </w:del>
                  <w:ins w:id="1346"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7D7B5278"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7F17C2CC"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4D98FA0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200AA28D" w14:textId="77777777" w:rsidTr="00280DEE">
              <w:trPr>
                <w:tblHeader/>
              </w:trPr>
              <w:tc>
                <w:tcPr>
                  <w:tcW w:w="2299" w:type="dxa"/>
                  <w:tcBorders>
                    <w:left w:val="single" w:sz="4" w:space="0" w:color="auto"/>
                  </w:tcBorders>
                  <w:shd w:val="clear" w:color="auto" w:fill="DBE5F1"/>
                  <w:vAlign w:val="center"/>
                </w:tcPr>
                <w:p w14:paraId="65AC3A3C"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B42F195"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23AA1A4"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4E57F97A" w14:textId="77777777" w:rsidR="00590615" w:rsidRPr="008B51BD" w:rsidRDefault="00590615" w:rsidP="00280DEE">
                  <w:pPr>
                    <w:rPr>
                      <w:sz w:val="18"/>
                      <w:szCs w:val="18"/>
                    </w:rPr>
                  </w:pPr>
                  <w:r w:rsidRPr="00806595">
                    <w:rPr>
                      <w:sz w:val="18"/>
                      <w:szCs w:val="18"/>
                    </w:rPr>
                    <w:t>20210406</w:t>
                  </w:r>
                </w:p>
              </w:tc>
            </w:tr>
            <w:tr w:rsidR="00590615" w:rsidRPr="008B51BD" w14:paraId="71C1BBBD" w14:textId="77777777" w:rsidTr="00280DEE">
              <w:trPr>
                <w:tblHeader/>
              </w:trPr>
              <w:tc>
                <w:tcPr>
                  <w:tcW w:w="2299" w:type="dxa"/>
                  <w:tcBorders>
                    <w:left w:val="single" w:sz="4" w:space="0" w:color="auto"/>
                  </w:tcBorders>
                  <w:shd w:val="clear" w:color="auto" w:fill="DBE5F1"/>
                  <w:vAlign w:val="center"/>
                </w:tcPr>
                <w:p w14:paraId="530ABDE8" w14:textId="77777777" w:rsidR="00590615" w:rsidRDefault="00590615" w:rsidP="00280DEE">
                  <w:pPr>
                    <w:rPr>
                      <w:sz w:val="18"/>
                      <w:szCs w:val="18"/>
                    </w:rPr>
                  </w:pPr>
                  <w:r>
                    <w:rPr>
                      <w:rFonts w:ascii="Consolas" w:hAnsi="Consolas"/>
                      <w:color w:val="000000"/>
                      <w:sz w:val="18"/>
                      <w:szCs w:val="18"/>
                    </w:rPr>
                    <w:t>GB5X01SE.000</w:t>
                  </w:r>
                </w:p>
              </w:tc>
              <w:tc>
                <w:tcPr>
                  <w:tcW w:w="1170" w:type="dxa"/>
                  <w:shd w:val="clear" w:color="auto" w:fill="DBE5F1"/>
                  <w:vAlign w:val="center"/>
                </w:tcPr>
                <w:p w14:paraId="5E246072"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494D639"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4CEB1642" w14:textId="77777777" w:rsidR="00590615" w:rsidRPr="008B51BD" w:rsidRDefault="00590615" w:rsidP="00280DEE">
                  <w:pPr>
                    <w:rPr>
                      <w:sz w:val="18"/>
                      <w:szCs w:val="18"/>
                    </w:rPr>
                  </w:pPr>
                  <w:r w:rsidRPr="00806595">
                    <w:rPr>
                      <w:sz w:val="18"/>
                      <w:szCs w:val="18"/>
                    </w:rPr>
                    <w:t>20210406</w:t>
                  </w:r>
                </w:p>
              </w:tc>
            </w:tr>
            <w:tr w:rsidR="00590615" w:rsidRPr="008B51BD" w14:paraId="67985EDD" w14:textId="77777777" w:rsidTr="00280DEE">
              <w:trPr>
                <w:tblHeader/>
              </w:trPr>
              <w:tc>
                <w:tcPr>
                  <w:tcW w:w="2299" w:type="dxa"/>
                  <w:tcBorders>
                    <w:left w:val="single" w:sz="4" w:space="0" w:color="auto"/>
                    <w:bottom w:val="single" w:sz="4" w:space="0" w:color="auto"/>
                  </w:tcBorders>
                  <w:shd w:val="clear" w:color="auto" w:fill="DBE5F1"/>
                  <w:vAlign w:val="center"/>
                </w:tcPr>
                <w:p w14:paraId="304C32BA" w14:textId="77777777" w:rsidR="00590615" w:rsidRDefault="00590615" w:rsidP="00280DEE">
                  <w:pPr>
                    <w:rPr>
                      <w:sz w:val="18"/>
                      <w:szCs w:val="18"/>
                    </w:rPr>
                  </w:pPr>
                  <w:r>
                    <w:rPr>
                      <w:rFonts w:ascii="Consolas" w:hAnsi="Consolas"/>
                      <w:color w:val="000000"/>
                      <w:sz w:val="18"/>
                      <w:szCs w:val="18"/>
                    </w:rPr>
                    <w:t>GB5X02SE.000</w:t>
                  </w:r>
                </w:p>
              </w:tc>
              <w:tc>
                <w:tcPr>
                  <w:tcW w:w="1170" w:type="dxa"/>
                  <w:tcBorders>
                    <w:bottom w:val="single" w:sz="4" w:space="0" w:color="auto"/>
                  </w:tcBorders>
                  <w:shd w:val="clear" w:color="auto" w:fill="DBE5F1"/>
                  <w:vAlign w:val="center"/>
                </w:tcPr>
                <w:p w14:paraId="7642E727" w14:textId="77777777" w:rsidR="00590615" w:rsidRPr="008B51BD" w:rsidRDefault="00590615" w:rsidP="00280DEE">
                  <w:pPr>
                    <w:rPr>
                      <w:sz w:val="18"/>
                      <w:szCs w:val="18"/>
                    </w:rPr>
                  </w:pPr>
                  <w:r>
                    <w:rPr>
                      <w:sz w:val="18"/>
                      <w:szCs w:val="18"/>
                    </w:rPr>
                    <w:t>1</w:t>
                  </w:r>
                </w:p>
              </w:tc>
              <w:tc>
                <w:tcPr>
                  <w:tcW w:w="1871" w:type="dxa"/>
                  <w:tcBorders>
                    <w:bottom w:val="single" w:sz="4" w:space="0" w:color="auto"/>
                  </w:tcBorders>
                  <w:shd w:val="clear" w:color="auto" w:fill="DBE5F1"/>
                  <w:vAlign w:val="center"/>
                </w:tcPr>
                <w:p w14:paraId="7FAABE59" w14:textId="77777777" w:rsidR="00590615" w:rsidRPr="008B51BD" w:rsidRDefault="00590615" w:rsidP="00280DEE">
                  <w:pPr>
                    <w:rPr>
                      <w:sz w:val="18"/>
                      <w:szCs w:val="18"/>
                    </w:rPr>
                  </w:pPr>
                  <w:r>
                    <w:rPr>
                      <w:sz w:val="18"/>
                      <w:szCs w:val="18"/>
                    </w:rPr>
                    <w:t>0</w:t>
                  </w:r>
                </w:p>
              </w:tc>
              <w:tc>
                <w:tcPr>
                  <w:tcW w:w="1881" w:type="dxa"/>
                  <w:tcBorders>
                    <w:bottom w:val="single" w:sz="4" w:space="0" w:color="auto"/>
                    <w:right w:val="single" w:sz="4" w:space="0" w:color="auto"/>
                  </w:tcBorders>
                  <w:shd w:val="clear" w:color="auto" w:fill="DBE5F1"/>
                </w:tcPr>
                <w:p w14:paraId="54554DD9" w14:textId="77777777" w:rsidR="00590615" w:rsidRPr="008B51BD" w:rsidRDefault="00590615" w:rsidP="00280DEE">
                  <w:pPr>
                    <w:rPr>
                      <w:sz w:val="18"/>
                      <w:szCs w:val="18"/>
                    </w:rPr>
                  </w:pPr>
                  <w:r w:rsidRPr="00806595">
                    <w:rPr>
                      <w:sz w:val="18"/>
                      <w:szCs w:val="18"/>
                    </w:rPr>
                    <w:t>20210406</w:t>
                  </w:r>
                </w:p>
              </w:tc>
            </w:tr>
          </w:tbl>
          <w:p w14:paraId="5B7C26BD" w14:textId="77777777" w:rsidR="00590615" w:rsidRDefault="00590615" w:rsidP="00280DEE">
            <w:pPr>
              <w:jc w:val="left"/>
              <w:rPr>
                <w:rFonts w:cs="Arial"/>
                <w:i/>
                <w:iCs/>
                <w:position w:val="-1"/>
                <w:lang w:val="en-US"/>
              </w:rPr>
            </w:pPr>
          </w:p>
          <w:p w14:paraId="44E7146D" w14:textId="77777777" w:rsidR="00590615" w:rsidRDefault="00590615" w:rsidP="00280DEE">
            <w:pPr>
              <w:jc w:val="left"/>
              <w:rPr>
                <w:rFonts w:cs="Arial"/>
                <w:i/>
                <w:iCs/>
                <w:position w:val="-1"/>
                <w:lang w:val="en-US"/>
              </w:rPr>
            </w:pPr>
          </w:p>
          <w:p w14:paraId="7007656C" w14:textId="1F446956" w:rsidR="00590615" w:rsidRDefault="00590615" w:rsidP="00280DEE">
            <w:pPr>
              <w:jc w:val="left"/>
              <w:rPr>
                <w:rFonts w:cs="Arial"/>
                <w:i/>
                <w:iCs/>
                <w:position w:val="-1"/>
                <w:lang w:val="en-US"/>
              </w:rPr>
            </w:pPr>
            <w:r>
              <w:rPr>
                <w:rFonts w:cs="Arial"/>
                <w:i/>
                <w:iCs/>
                <w:position w:val="-1"/>
                <w:lang w:val="en-US"/>
              </w:rPr>
              <w:t xml:space="preserve">After installation of the update exchange set (2) the </w:t>
            </w:r>
            <w:r w:rsidR="00416AF5">
              <w:rPr>
                <w:rFonts w:cs="Arial"/>
                <w:i/>
                <w:iCs/>
                <w:position w:val="-1"/>
                <w:lang w:val="en-US"/>
              </w:rPr>
              <w:t>System Database</w:t>
            </w:r>
            <w:r>
              <w:rPr>
                <w:rFonts w:cs="Arial"/>
                <w:i/>
                <w:iCs/>
                <w:position w:val="-1"/>
                <w:lang w:val="en-US"/>
              </w:rPr>
              <w:t xml:space="preserve"> should show the following datasets installed:</w:t>
            </w:r>
          </w:p>
          <w:p w14:paraId="66CAD98B"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619D9963" w14:textId="77777777" w:rsidTr="00280DEE">
              <w:trPr>
                <w:tblHeader/>
              </w:trPr>
              <w:tc>
                <w:tcPr>
                  <w:tcW w:w="2299" w:type="dxa"/>
                  <w:shd w:val="clear" w:color="auto" w:fill="B8CCE4"/>
                  <w:vAlign w:val="center"/>
                </w:tcPr>
                <w:p w14:paraId="0F088656" w14:textId="77777777" w:rsidR="00590615" w:rsidRPr="008B51BD" w:rsidRDefault="00590615" w:rsidP="00280DEE">
                  <w:pPr>
                    <w:rPr>
                      <w:sz w:val="18"/>
                      <w:szCs w:val="18"/>
                    </w:rPr>
                  </w:pPr>
                  <w:r w:rsidRPr="008B51BD">
                    <w:rPr>
                      <w:sz w:val="18"/>
                      <w:szCs w:val="18"/>
                    </w:rPr>
                    <w:t>ENC</w:t>
                  </w:r>
                </w:p>
              </w:tc>
              <w:tc>
                <w:tcPr>
                  <w:tcW w:w="1170" w:type="dxa"/>
                  <w:shd w:val="clear" w:color="auto" w:fill="B8CCE4"/>
                  <w:vAlign w:val="center"/>
                </w:tcPr>
                <w:p w14:paraId="551646BD" w14:textId="77777777" w:rsidR="00590615" w:rsidRPr="008B51BD" w:rsidRDefault="00590615" w:rsidP="00280DEE">
                  <w:pPr>
                    <w:rPr>
                      <w:sz w:val="18"/>
                      <w:szCs w:val="18"/>
                    </w:rPr>
                  </w:pPr>
                  <w:r w:rsidRPr="008B51BD">
                    <w:rPr>
                      <w:sz w:val="18"/>
                      <w:szCs w:val="18"/>
                    </w:rPr>
                    <w:t>Edition</w:t>
                  </w:r>
                </w:p>
                <w:p w14:paraId="52A4B506" w14:textId="77777777" w:rsidR="00590615" w:rsidRPr="008B51BD" w:rsidRDefault="00590615" w:rsidP="00280DEE">
                  <w:pPr>
                    <w:rPr>
                      <w:sz w:val="18"/>
                      <w:szCs w:val="18"/>
                    </w:rPr>
                  </w:pPr>
                  <w:r w:rsidRPr="008B51BD">
                    <w:rPr>
                      <w:sz w:val="18"/>
                      <w:szCs w:val="18"/>
                    </w:rPr>
                    <w:t>(EDTN)</w:t>
                  </w:r>
                </w:p>
              </w:tc>
              <w:tc>
                <w:tcPr>
                  <w:tcW w:w="1871" w:type="dxa"/>
                  <w:shd w:val="clear" w:color="auto" w:fill="B8CCE4"/>
                  <w:vAlign w:val="center"/>
                </w:tcPr>
                <w:p w14:paraId="13C18465" w14:textId="77777777" w:rsidR="00590615" w:rsidRPr="008B51BD" w:rsidRDefault="00590615" w:rsidP="00280DEE">
                  <w:pPr>
                    <w:rPr>
                      <w:sz w:val="18"/>
                      <w:szCs w:val="18"/>
                    </w:rPr>
                  </w:pPr>
                  <w:r w:rsidRPr="008B51BD">
                    <w:rPr>
                      <w:sz w:val="18"/>
                      <w:szCs w:val="18"/>
                    </w:rPr>
                    <w:t>Update number</w:t>
                  </w:r>
                </w:p>
                <w:p w14:paraId="0200C8AC" w14:textId="77777777" w:rsidR="00590615" w:rsidRPr="008B51BD" w:rsidRDefault="00590615" w:rsidP="00280DEE">
                  <w:pPr>
                    <w:rPr>
                      <w:sz w:val="18"/>
                      <w:szCs w:val="18"/>
                    </w:rPr>
                  </w:pPr>
                  <w:r w:rsidRPr="008B51BD">
                    <w:rPr>
                      <w:sz w:val="18"/>
                      <w:szCs w:val="18"/>
                    </w:rPr>
                    <w:t>(UPDN)</w:t>
                  </w:r>
                </w:p>
              </w:tc>
              <w:tc>
                <w:tcPr>
                  <w:tcW w:w="1881" w:type="dxa"/>
                  <w:shd w:val="clear" w:color="auto" w:fill="B8CCE4"/>
                  <w:vAlign w:val="center"/>
                </w:tcPr>
                <w:p w14:paraId="731F27E0" w14:textId="77777777" w:rsidR="00590615" w:rsidRPr="008B51BD" w:rsidRDefault="00590615" w:rsidP="00280DEE">
                  <w:pPr>
                    <w:rPr>
                      <w:sz w:val="18"/>
                      <w:szCs w:val="18"/>
                    </w:rPr>
                  </w:pPr>
                  <w:r w:rsidRPr="008B51BD">
                    <w:rPr>
                      <w:sz w:val="18"/>
                      <w:szCs w:val="18"/>
                    </w:rPr>
                    <w:t>Issue Date</w:t>
                  </w:r>
                </w:p>
                <w:p w14:paraId="0D49C1D4" w14:textId="77777777" w:rsidR="00590615" w:rsidRPr="008B51BD" w:rsidRDefault="00590615" w:rsidP="00280DEE">
                  <w:pPr>
                    <w:rPr>
                      <w:sz w:val="18"/>
                      <w:szCs w:val="18"/>
                    </w:rPr>
                  </w:pPr>
                  <w:r w:rsidRPr="008B51BD">
                    <w:rPr>
                      <w:sz w:val="18"/>
                      <w:szCs w:val="18"/>
                    </w:rPr>
                    <w:t>(ISDT)</w:t>
                  </w:r>
                </w:p>
              </w:tc>
            </w:tr>
            <w:tr w:rsidR="00590615" w:rsidRPr="008B51BD" w14:paraId="32B7E3AE" w14:textId="77777777" w:rsidTr="00280DEE">
              <w:trPr>
                <w:tblHeader/>
              </w:trPr>
              <w:tc>
                <w:tcPr>
                  <w:tcW w:w="2299" w:type="dxa"/>
                  <w:shd w:val="clear" w:color="auto" w:fill="DBE5F1"/>
                  <w:vAlign w:val="center"/>
                </w:tcPr>
                <w:p w14:paraId="76124DB8" w14:textId="6545F3E2" w:rsidR="00590615" w:rsidRPr="008B51BD" w:rsidRDefault="00590615" w:rsidP="00280DEE">
                  <w:pPr>
                    <w:rPr>
                      <w:sz w:val="18"/>
                      <w:szCs w:val="18"/>
                    </w:rPr>
                  </w:pPr>
                  <w:del w:id="1347" w:author="jonathan pritchard" w:date="2023-12-15T14:07:00Z">
                    <w:r w:rsidDel="003B0268">
                      <w:rPr>
                        <w:rFonts w:ascii="Consolas" w:hAnsi="Consolas"/>
                        <w:sz w:val="18"/>
                        <w:szCs w:val="18"/>
                      </w:rPr>
                      <w:delText>101AA00X0000</w:delText>
                    </w:r>
                  </w:del>
                  <w:ins w:id="1348"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shd w:val="clear" w:color="auto" w:fill="DBE5F1"/>
                  <w:vAlign w:val="center"/>
                </w:tcPr>
                <w:p w14:paraId="373C751E"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2565E1AF" w14:textId="77777777" w:rsidR="00590615" w:rsidRPr="008B51BD" w:rsidRDefault="00590615" w:rsidP="00280DEE">
                  <w:pPr>
                    <w:rPr>
                      <w:sz w:val="18"/>
                      <w:szCs w:val="18"/>
                    </w:rPr>
                  </w:pPr>
                  <w:r w:rsidRPr="008B51BD">
                    <w:rPr>
                      <w:sz w:val="18"/>
                      <w:szCs w:val="18"/>
                    </w:rPr>
                    <w:t>0</w:t>
                  </w:r>
                </w:p>
              </w:tc>
              <w:tc>
                <w:tcPr>
                  <w:tcW w:w="1881" w:type="dxa"/>
                  <w:shd w:val="clear" w:color="auto" w:fill="DBE5F1"/>
                  <w:vAlign w:val="center"/>
                </w:tcPr>
                <w:p w14:paraId="508FAB9F"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1179F6C3" w14:textId="77777777" w:rsidTr="00280DEE">
              <w:trPr>
                <w:tblHeader/>
              </w:trPr>
              <w:tc>
                <w:tcPr>
                  <w:tcW w:w="2299" w:type="dxa"/>
                  <w:shd w:val="clear" w:color="auto" w:fill="DBE5F1"/>
                  <w:vAlign w:val="center"/>
                </w:tcPr>
                <w:p w14:paraId="53A659C9" w14:textId="30431A8B" w:rsidR="00590615" w:rsidRPr="008B51BD" w:rsidRDefault="00590615" w:rsidP="00280DEE">
                  <w:pPr>
                    <w:rPr>
                      <w:sz w:val="18"/>
                      <w:szCs w:val="18"/>
                    </w:rPr>
                  </w:pPr>
                  <w:del w:id="1349" w:author="jonathan pritchard" w:date="2023-12-15T14:09:00Z">
                    <w:r w:rsidDel="003B0268">
                      <w:rPr>
                        <w:rFonts w:ascii="Consolas" w:hAnsi="Consolas"/>
                        <w:sz w:val="18"/>
                        <w:szCs w:val="18"/>
                      </w:rPr>
                      <w:delText>101AA00X01NE</w:delText>
                    </w:r>
                  </w:del>
                  <w:ins w:id="1350"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2FCF4A1D"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3E5B090F" w14:textId="77777777" w:rsidR="00590615" w:rsidRPr="008B51BD" w:rsidRDefault="00590615" w:rsidP="00280DEE">
                  <w:pPr>
                    <w:rPr>
                      <w:sz w:val="18"/>
                      <w:szCs w:val="18"/>
                    </w:rPr>
                  </w:pPr>
                  <w:r w:rsidRPr="008B51BD">
                    <w:rPr>
                      <w:sz w:val="18"/>
                      <w:szCs w:val="18"/>
                    </w:rPr>
                    <w:t>0</w:t>
                  </w:r>
                </w:p>
              </w:tc>
              <w:tc>
                <w:tcPr>
                  <w:tcW w:w="1881" w:type="dxa"/>
                  <w:shd w:val="clear" w:color="auto" w:fill="DBE5F1"/>
                  <w:vAlign w:val="center"/>
                </w:tcPr>
                <w:p w14:paraId="45776C13"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5C73856E" w14:textId="77777777" w:rsidTr="00280DEE">
              <w:trPr>
                <w:tblHeader/>
              </w:trPr>
              <w:tc>
                <w:tcPr>
                  <w:tcW w:w="2299" w:type="dxa"/>
                  <w:shd w:val="clear" w:color="auto" w:fill="DBE5F1"/>
                  <w:vAlign w:val="center"/>
                </w:tcPr>
                <w:p w14:paraId="0EFC52DC"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0103885C"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F92DB01" w14:textId="77777777" w:rsidR="00590615" w:rsidRPr="008B51BD" w:rsidRDefault="00590615" w:rsidP="00280DEE">
                  <w:pPr>
                    <w:rPr>
                      <w:sz w:val="18"/>
                      <w:szCs w:val="18"/>
                    </w:rPr>
                  </w:pPr>
                  <w:r>
                    <w:rPr>
                      <w:sz w:val="18"/>
                      <w:szCs w:val="18"/>
                    </w:rPr>
                    <w:t>0</w:t>
                  </w:r>
                </w:p>
              </w:tc>
              <w:tc>
                <w:tcPr>
                  <w:tcW w:w="1881" w:type="dxa"/>
                  <w:shd w:val="clear" w:color="auto" w:fill="DBE5F1"/>
                </w:tcPr>
                <w:p w14:paraId="3FE8AE4D" w14:textId="77777777" w:rsidR="00590615" w:rsidRPr="008B51BD" w:rsidRDefault="00590615" w:rsidP="00280DEE">
                  <w:pPr>
                    <w:rPr>
                      <w:sz w:val="18"/>
                      <w:szCs w:val="18"/>
                    </w:rPr>
                  </w:pPr>
                  <w:r w:rsidRPr="00A152BF">
                    <w:rPr>
                      <w:sz w:val="18"/>
                      <w:szCs w:val="18"/>
                    </w:rPr>
                    <w:t>20210406</w:t>
                  </w:r>
                </w:p>
              </w:tc>
            </w:tr>
            <w:tr w:rsidR="00590615" w:rsidRPr="008B51BD" w14:paraId="480F0417" w14:textId="77777777" w:rsidTr="00280DEE">
              <w:trPr>
                <w:tblHeader/>
              </w:trPr>
              <w:tc>
                <w:tcPr>
                  <w:tcW w:w="2299" w:type="dxa"/>
                  <w:shd w:val="clear" w:color="auto" w:fill="DBE5F1"/>
                  <w:vAlign w:val="center"/>
                </w:tcPr>
                <w:p w14:paraId="56D2B569" w14:textId="77777777" w:rsidR="00590615" w:rsidRDefault="00590615" w:rsidP="00280DEE">
                  <w:pPr>
                    <w:rPr>
                      <w:sz w:val="18"/>
                      <w:szCs w:val="18"/>
                    </w:rPr>
                  </w:pPr>
                  <w:r>
                    <w:rPr>
                      <w:rFonts w:ascii="Consolas" w:hAnsi="Consolas"/>
                      <w:color w:val="000000"/>
                      <w:sz w:val="18"/>
                      <w:szCs w:val="18"/>
                    </w:rPr>
                    <w:t>GB5X01SE.000</w:t>
                  </w:r>
                </w:p>
              </w:tc>
              <w:tc>
                <w:tcPr>
                  <w:tcW w:w="1170" w:type="dxa"/>
                  <w:shd w:val="clear" w:color="auto" w:fill="DBE5F1"/>
                  <w:vAlign w:val="center"/>
                </w:tcPr>
                <w:p w14:paraId="6C865EEC"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9F48582" w14:textId="77777777" w:rsidR="00590615" w:rsidRPr="008B51BD" w:rsidRDefault="00590615" w:rsidP="00280DEE">
                  <w:pPr>
                    <w:rPr>
                      <w:sz w:val="18"/>
                      <w:szCs w:val="18"/>
                    </w:rPr>
                  </w:pPr>
                  <w:r>
                    <w:rPr>
                      <w:sz w:val="18"/>
                      <w:szCs w:val="18"/>
                    </w:rPr>
                    <w:t>0</w:t>
                  </w:r>
                </w:p>
              </w:tc>
              <w:tc>
                <w:tcPr>
                  <w:tcW w:w="1881" w:type="dxa"/>
                  <w:shd w:val="clear" w:color="auto" w:fill="DBE5F1"/>
                </w:tcPr>
                <w:p w14:paraId="34B2BD25" w14:textId="77777777" w:rsidR="00590615" w:rsidRPr="008B51BD" w:rsidRDefault="00590615" w:rsidP="00280DEE">
                  <w:pPr>
                    <w:rPr>
                      <w:sz w:val="18"/>
                      <w:szCs w:val="18"/>
                    </w:rPr>
                  </w:pPr>
                  <w:r w:rsidRPr="00A152BF">
                    <w:rPr>
                      <w:sz w:val="18"/>
                      <w:szCs w:val="18"/>
                    </w:rPr>
                    <w:t>20210406</w:t>
                  </w:r>
                </w:p>
              </w:tc>
            </w:tr>
            <w:tr w:rsidR="00590615" w:rsidRPr="008B51BD" w14:paraId="2BD7C137" w14:textId="77777777" w:rsidTr="00280DEE">
              <w:trPr>
                <w:tblHeader/>
              </w:trPr>
              <w:tc>
                <w:tcPr>
                  <w:tcW w:w="2299" w:type="dxa"/>
                  <w:shd w:val="clear" w:color="auto" w:fill="DBE5F1"/>
                  <w:vAlign w:val="center"/>
                </w:tcPr>
                <w:p w14:paraId="031CC36C" w14:textId="77777777" w:rsidR="00590615" w:rsidRPr="008B5D54" w:rsidRDefault="00590615" w:rsidP="00280DEE">
                  <w:pPr>
                    <w:widowControl/>
                    <w:spacing w:line="240" w:lineRule="auto"/>
                    <w:rPr>
                      <w:rFonts w:ascii="Consolas" w:hAnsi="Consolas"/>
                      <w:snapToGrid/>
                      <w:color w:val="000000"/>
                      <w:sz w:val="18"/>
                      <w:szCs w:val="18"/>
                    </w:rPr>
                  </w:pPr>
                  <w:r>
                    <w:rPr>
                      <w:rFonts w:ascii="Consolas" w:hAnsi="Consolas"/>
                      <w:color w:val="000000"/>
                      <w:sz w:val="18"/>
                      <w:szCs w:val="18"/>
                    </w:rPr>
                    <w:t>101AA00X03SE.000</w:t>
                  </w:r>
                </w:p>
              </w:tc>
              <w:tc>
                <w:tcPr>
                  <w:tcW w:w="1170" w:type="dxa"/>
                  <w:shd w:val="clear" w:color="auto" w:fill="DBE5F1"/>
                  <w:vAlign w:val="center"/>
                </w:tcPr>
                <w:p w14:paraId="0181AA47" w14:textId="77777777" w:rsidR="00590615" w:rsidRDefault="00590615" w:rsidP="00280DEE">
                  <w:pPr>
                    <w:rPr>
                      <w:sz w:val="18"/>
                      <w:szCs w:val="18"/>
                    </w:rPr>
                  </w:pPr>
                  <w:r>
                    <w:rPr>
                      <w:sz w:val="18"/>
                      <w:szCs w:val="18"/>
                    </w:rPr>
                    <w:t>1</w:t>
                  </w:r>
                </w:p>
              </w:tc>
              <w:tc>
                <w:tcPr>
                  <w:tcW w:w="1871" w:type="dxa"/>
                  <w:shd w:val="clear" w:color="auto" w:fill="DBE5F1"/>
                  <w:vAlign w:val="center"/>
                </w:tcPr>
                <w:p w14:paraId="666E276E" w14:textId="77777777" w:rsidR="00590615" w:rsidRDefault="00590615" w:rsidP="00280DEE">
                  <w:pPr>
                    <w:rPr>
                      <w:sz w:val="18"/>
                      <w:szCs w:val="18"/>
                    </w:rPr>
                  </w:pPr>
                  <w:r>
                    <w:rPr>
                      <w:sz w:val="18"/>
                      <w:szCs w:val="18"/>
                    </w:rPr>
                    <w:t>0</w:t>
                  </w:r>
                </w:p>
              </w:tc>
              <w:tc>
                <w:tcPr>
                  <w:tcW w:w="1881" w:type="dxa"/>
                  <w:shd w:val="clear" w:color="auto" w:fill="DBE5F1"/>
                </w:tcPr>
                <w:p w14:paraId="2AEB9C4B" w14:textId="77777777" w:rsidR="00590615" w:rsidRPr="00A152BF" w:rsidRDefault="00590615" w:rsidP="00280DEE">
                  <w:pPr>
                    <w:rPr>
                      <w:sz w:val="18"/>
                      <w:szCs w:val="18"/>
                    </w:rPr>
                  </w:pPr>
                  <w:r>
                    <w:rPr>
                      <w:sz w:val="18"/>
                      <w:szCs w:val="18"/>
                    </w:rPr>
                    <w:t>20210422</w:t>
                  </w:r>
                </w:p>
              </w:tc>
            </w:tr>
          </w:tbl>
          <w:p w14:paraId="0F1C17E7" w14:textId="77777777" w:rsidR="00590615" w:rsidRDefault="00590615" w:rsidP="00280DEE">
            <w:pPr>
              <w:jc w:val="left"/>
              <w:rPr>
                <w:rFonts w:cs="Arial"/>
                <w:i/>
                <w:iCs/>
                <w:position w:val="-1"/>
                <w:lang w:val="en-US"/>
              </w:rPr>
            </w:pPr>
          </w:p>
          <w:p w14:paraId="43CD9FE1" w14:textId="77777777" w:rsidR="00590615" w:rsidRDefault="00590615" w:rsidP="00280DEE">
            <w:pPr>
              <w:jc w:val="left"/>
              <w:rPr>
                <w:rFonts w:cs="Arial"/>
                <w:i/>
                <w:iCs/>
                <w:position w:val="-1"/>
                <w:lang w:val="en-US"/>
              </w:rPr>
            </w:pPr>
          </w:p>
          <w:p w14:paraId="427B65F6" w14:textId="77777777" w:rsidR="00590615" w:rsidRPr="003E3203" w:rsidRDefault="00590615" w:rsidP="00280DEE">
            <w:pPr>
              <w:jc w:val="left"/>
              <w:rPr>
                <w:rFonts w:cs="Arial"/>
                <w:i/>
                <w:iCs/>
                <w:position w:val="-1"/>
                <w:lang w:val="en-US"/>
              </w:rPr>
            </w:pPr>
          </w:p>
        </w:tc>
      </w:tr>
    </w:tbl>
    <w:p w14:paraId="04572FB7" w14:textId="77777777" w:rsidR="00590615" w:rsidRDefault="00590615" w:rsidP="00590615"/>
    <w:p w14:paraId="1FCE3189" w14:textId="77777777" w:rsidR="00590615" w:rsidRDefault="00590615" w:rsidP="00590615">
      <w:pPr>
        <w:pStyle w:val="Heading2"/>
      </w:pPr>
      <w:bookmarkStart w:id="1351" w:name="_Toc152748622"/>
      <w:r w:rsidRPr="00667E6F">
        <w:lastRenderedPageBreak/>
        <w:t>Chart Display</w:t>
      </w:r>
      <w:bookmarkEnd w:id="1351"/>
    </w:p>
    <w:p w14:paraId="444F1522" w14:textId="77777777" w:rsidR="00590615" w:rsidRPr="007E2CFE" w:rsidRDefault="00590615" w:rsidP="00590615">
      <w:pPr>
        <w:pStyle w:val="Heading3"/>
      </w:pPr>
      <w:r>
        <w:t>Dual Fuel Mode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31BCF3C" w14:textId="77777777" w:rsidTr="00357E05">
        <w:trPr>
          <w:trHeight w:val="454"/>
          <w:tblHeader/>
        </w:trPr>
        <w:tc>
          <w:tcPr>
            <w:tcW w:w="2381" w:type="dxa"/>
            <w:shd w:val="clear" w:color="auto" w:fill="CCFFCC"/>
            <w:vAlign w:val="center"/>
          </w:tcPr>
          <w:p w14:paraId="28EA9451" w14:textId="77777777" w:rsidR="00590615" w:rsidRPr="004065B1" w:rsidRDefault="00590615" w:rsidP="00280DEE">
            <w:r w:rsidRPr="000A066E">
              <w:rPr>
                <w:b/>
              </w:rPr>
              <w:t>Test Reference</w:t>
            </w:r>
          </w:p>
        </w:tc>
        <w:tc>
          <w:tcPr>
            <w:tcW w:w="2381" w:type="dxa"/>
            <w:shd w:val="clear" w:color="auto" w:fill="CCFFCC"/>
            <w:vAlign w:val="center"/>
          </w:tcPr>
          <w:p w14:paraId="4A48AE88" w14:textId="77777777" w:rsidR="00590615" w:rsidRPr="004065B1" w:rsidRDefault="00590615" w:rsidP="00280DEE">
            <w:r>
              <w:t>DualFuelDisplay</w:t>
            </w:r>
          </w:p>
        </w:tc>
        <w:tc>
          <w:tcPr>
            <w:tcW w:w="2382" w:type="dxa"/>
            <w:shd w:val="clear" w:color="auto" w:fill="CCFFCC"/>
            <w:vAlign w:val="center"/>
          </w:tcPr>
          <w:p w14:paraId="615C7FB4" w14:textId="77777777" w:rsidR="00590615" w:rsidRPr="004065B1" w:rsidRDefault="00590615" w:rsidP="00280DEE">
            <w:r w:rsidRPr="000A066E">
              <w:rPr>
                <w:b/>
              </w:rPr>
              <w:t>IHO Reference</w:t>
            </w:r>
          </w:p>
        </w:tc>
        <w:tc>
          <w:tcPr>
            <w:tcW w:w="2382" w:type="dxa"/>
            <w:shd w:val="clear" w:color="auto" w:fill="CCFFCC"/>
            <w:vAlign w:val="center"/>
          </w:tcPr>
          <w:p w14:paraId="349C169A" w14:textId="20ED3C9E" w:rsidR="00590615" w:rsidRPr="004065B1" w:rsidRDefault="00E019D7" w:rsidP="00280DEE">
            <w:r>
              <w:t>S-98 Annex C C.18.1</w:t>
            </w:r>
          </w:p>
        </w:tc>
      </w:tr>
      <w:tr w:rsidR="00590615" w14:paraId="7CFF7A58" w14:textId="77777777" w:rsidTr="00357E05">
        <w:trPr>
          <w:tblHeader/>
        </w:trPr>
        <w:tc>
          <w:tcPr>
            <w:tcW w:w="9526" w:type="dxa"/>
            <w:gridSpan w:val="4"/>
            <w:shd w:val="clear" w:color="auto" w:fill="CCFFCC"/>
            <w:vAlign w:val="center"/>
          </w:tcPr>
          <w:p w14:paraId="3CEA20F7" w14:textId="77777777" w:rsidR="00590615" w:rsidRDefault="00590615" w:rsidP="00280DEE">
            <w:r w:rsidRPr="000A066E">
              <w:rPr>
                <w:b/>
              </w:rPr>
              <w:t>Test description</w:t>
            </w:r>
          </w:p>
        </w:tc>
      </w:tr>
      <w:tr w:rsidR="00590615" w14:paraId="74F4ADC9" w14:textId="77777777" w:rsidTr="00280DEE">
        <w:trPr>
          <w:tblHeader/>
        </w:trPr>
        <w:tc>
          <w:tcPr>
            <w:tcW w:w="9526" w:type="dxa"/>
            <w:gridSpan w:val="4"/>
            <w:vAlign w:val="center"/>
          </w:tcPr>
          <w:p w14:paraId="70058145" w14:textId="77777777" w:rsidR="00590615" w:rsidRDefault="00590615" w:rsidP="00280DEE">
            <w:pPr>
              <w:pStyle w:val="ListParagraph"/>
              <w:rPr>
                <w:i/>
              </w:rPr>
            </w:pPr>
          </w:p>
          <w:p w14:paraId="1E3D2549" w14:textId="77777777" w:rsidR="00590615" w:rsidRPr="00CE4149" w:rsidRDefault="00590615" w:rsidP="00280DEE">
            <w:pPr>
              <w:rPr>
                <w:i/>
              </w:rPr>
            </w:pPr>
            <w:r w:rsidRPr="00CE4149">
              <w:rPr>
                <w:i/>
              </w:rPr>
              <w:t xml:space="preserve">Loading a dual fuel exchange set should result in the display of a permanent message to the user and delimited borders between </w:t>
            </w:r>
            <w:r>
              <w:rPr>
                <w:i/>
              </w:rPr>
              <w:t>datasets</w:t>
            </w:r>
            <w:r w:rsidRPr="00CE4149">
              <w:rPr>
                <w:i/>
              </w:rPr>
              <w:t xml:space="preserve"> of different types when both are portrayed on screen.</w:t>
            </w:r>
          </w:p>
          <w:p w14:paraId="2ACC26AE" w14:textId="77777777" w:rsidR="00590615" w:rsidRPr="007E2CFE" w:rsidRDefault="00590615" w:rsidP="00280DEE">
            <w:pPr>
              <w:pStyle w:val="ListParagraph"/>
              <w:rPr>
                <w:i/>
              </w:rPr>
            </w:pPr>
          </w:p>
        </w:tc>
      </w:tr>
      <w:tr w:rsidR="00590615" w14:paraId="6917CC82" w14:textId="77777777" w:rsidTr="00357E05">
        <w:trPr>
          <w:tblHeader/>
        </w:trPr>
        <w:tc>
          <w:tcPr>
            <w:tcW w:w="9526" w:type="dxa"/>
            <w:gridSpan w:val="4"/>
            <w:shd w:val="clear" w:color="auto" w:fill="CCFFCC"/>
            <w:vAlign w:val="center"/>
          </w:tcPr>
          <w:p w14:paraId="69BBEA48" w14:textId="77777777" w:rsidR="00590615" w:rsidRPr="004065B1" w:rsidRDefault="00590615" w:rsidP="00280DEE">
            <w:r w:rsidRPr="000A066E">
              <w:rPr>
                <w:b/>
              </w:rPr>
              <w:t>Setup</w:t>
            </w:r>
          </w:p>
        </w:tc>
      </w:tr>
      <w:tr w:rsidR="00590615" w14:paraId="66BCD88B" w14:textId="77777777" w:rsidTr="00280DEE">
        <w:trPr>
          <w:tblHeader/>
        </w:trPr>
        <w:tc>
          <w:tcPr>
            <w:tcW w:w="9526" w:type="dxa"/>
            <w:gridSpan w:val="4"/>
            <w:vAlign w:val="center"/>
          </w:tcPr>
          <w:p w14:paraId="510D76D6" w14:textId="77777777" w:rsidR="00590615" w:rsidRDefault="00590615" w:rsidP="00280DEE">
            <w:pPr>
              <w:jc w:val="left"/>
              <w:rPr>
                <w:i/>
              </w:rPr>
            </w:pPr>
          </w:p>
          <w:p w14:paraId="0C94C0E5" w14:textId="77777777" w:rsidR="00590615" w:rsidRDefault="00590615" w:rsidP="00280DEE">
            <w:pPr>
              <w:jc w:val="left"/>
              <w:rPr>
                <w:i/>
              </w:rPr>
            </w:pPr>
            <w:r>
              <w:rPr>
                <w:i/>
              </w:rPr>
              <w:t xml:space="preserve">Load Exchange set </w:t>
            </w:r>
            <w:r w:rsidRPr="003E3203">
              <w:rPr>
                <w:b/>
                <w:bCs/>
                <w:i/>
              </w:rPr>
              <w:t>DualFuel</w:t>
            </w:r>
            <w:r>
              <w:rPr>
                <w:b/>
                <w:bCs/>
                <w:i/>
              </w:rPr>
              <w:t>Initial</w:t>
            </w:r>
          </w:p>
          <w:p w14:paraId="41B8B9CE" w14:textId="77777777" w:rsidR="00590615" w:rsidRPr="00EF287F" w:rsidRDefault="00590615" w:rsidP="00280DEE">
            <w:pPr>
              <w:jc w:val="left"/>
              <w:rPr>
                <w:i/>
              </w:rPr>
            </w:pPr>
          </w:p>
        </w:tc>
      </w:tr>
      <w:tr w:rsidR="00590615" w14:paraId="37263D8A" w14:textId="77777777" w:rsidTr="00357E05">
        <w:trPr>
          <w:tblHeader/>
        </w:trPr>
        <w:tc>
          <w:tcPr>
            <w:tcW w:w="9526" w:type="dxa"/>
            <w:gridSpan w:val="4"/>
            <w:shd w:val="clear" w:color="auto" w:fill="CCFFCC"/>
            <w:vAlign w:val="center"/>
          </w:tcPr>
          <w:p w14:paraId="75CC3BFD" w14:textId="77777777" w:rsidR="00590615" w:rsidRPr="004065B1" w:rsidRDefault="00590615" w:rsidP="00280DEE">
            <w:r w:rsidRPr="000A066E">
              <w:rPr>
                <w:b/>
              </w:rPr>
              <w:t>Action</w:t>
            </w:r>
          </w:p>
        </w:tc>
      </w:tr>
      <w:tr w:rsidR="00590615" w14:paraId="67E2C008" w14:textId="77777777" w:rsidTr="00280DEE">
        <w:trPr>
          <w:tblHeader/>
        </w:trPr>
        <w:tc>
          <w:tcPr>
            <w:tcW w:w="9526" w:type="dxa"/>
            <w:gridSpan w:val="4"/>
            <w:vAlign w:val="center"/>
          </w:tcPr>
          <w:p w14:paraId="5113AEE0" w14:textId="77777777" w:rsidR="00590615" w:rsidRDefault="00590615" w:rsidP="00280DEE">
            <w:pPr>
              <w:rPr>
                <w:i/>
              </w:rPr>
            </w:pPr>
          </w:p>
          <w:p w14:paraId="7B2895BF" w14:textId="77777777" w:rsidR="00590615" w:rsidRPr="00FB1C99" w:rsidRDefault="00590615">
            <w:pPr>
              <w:pStyle w:val="ListParagraph"/>
              <w:numPr>
                <w:ilvl w:val="0"/>
                <w:numId w:val="57"/>
              </w:numPr>
              <w:jc w:val="left"/>
              <w:rPr>
                <w:rFonts w:cs="Arial"/>
                <w:i/>
                <w:iCs/>
                <w:position w:val="-1"/>
                <w:lang w:val="en-US"/>
              </w:rPr>
            </w:pPr>
            <w:r>
              <w:rPr>
                <w:rFonts w:cs="Arial"/>
                <w:i/>
                <w:iCs/>
                <w:position w:val="-1"/>
                <w:lang w:val="en-US"/>
              </w:rPr>
              <w:t>Centre display on location (60.9963,-32.4806)</w:t>
            </w:r>
          </w:p>
          <w:p w14:paraId="5F05C070"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45,000</w:t>
            </w:r>
          </w:p>
          <w:p w14:paraId="7AB472DC"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22,000</w:t>
            </w:r>
          </w:p>
          <w:p w14:paraId="77A74A85" w14:textId="77777777" w:rsidR="00590615" w:rsidRPr="00EF287F" w:rsidRDefault="00590615" w:rsidP="00280DEE">
            <w:pPr>
              <w:rPr>
                <w:i/>
              </w:rPr>
            </w:pPr>
          </w:p>
        </w:tc>
      </w:tr>
      <w:tr w:rsidR="00590615" w14:paraId="42975639" w14:textId="77777777" w:rsidTr="00357E05">
        <w:trPr>
          <w:tblHeader/>
        </w:trPr>
        <w:tc>
          <w:tcPr>
            <w:tcW w:w="9526" w:type="dxa"/>
            <w:gridSpan w:val="4"/>
            <w:shd w:val="clear" w:color="auto" w:fill="CCFFCC"/>
            <w:vAlign w:val="center"/>
          </w:tcPr>
          <w:p w14:paraId="00EDEC85" w14:textId="77777777" w:rsidR="00590615" w:rsidRPr="004065B1" w:rsidRDefault="00590615" w:rsidP="00280DEE">
            <w:r w:rsidRPr="000A066E">
              <w:rPr>
                <w:b/>
              </w:rPr>
              <w:t>Results</w:t>
            </w:r>
          </w:p>
        </w:tc>
      </w:tr>
      <w:tr w:rsidR="00590615" w14:paraId="3606F5F4" w14:textId="77777777" w:rsidTr="00280DEE">
        <w:trPr>
          <w:tblHeader/>
        </w:trPr>
        <w:tc>
          <w:tcPr>
            <w:tcW w:w="9526" w:type="dxa"/>
            <w:gridSpan w:val="4"/>
            <w:vAlign w:val="center"/>
          </w:tcPr>
          <w:p w14:paraId="42D3B37B" w14:textId="77777777" w:rsidR="00590615" w:rsidRDefault="00590615" w:rsidP="00280DEE">
            <w:pPr>
              <w:jc w:val="left"/>
              <w:rPr>
                <w:i/>
              </w:rPr>
            </w:pPr>
            <w:r w:rsidRPr="00DC4578">
              <w:rPr>
                <w:i/>
              </w:rPr>
              <w:t xml:space="preserve">Ensure ECDIS has </w:t>
            </w:r>
            <w:r>
              <w:rPr>
                <w:i/>
              </w:rPr>
              <w:t>installed the exchange set</w:t>
            </w:r>
          </w:p>
          <w:p w14:paraId="4E9954C4" w14:textId="77777777" w:rsidR="00590615" w:rsidRDefault="00590615" w:rsidP="00280DEE">
            <w:pPr>
              <w:jc w:val="left"/>
              <w:rPr>
                <w:rFonts w:cs="Arial"/>
                <w:i/>
                <w:iCs/>
                <w:position w:val="-1"/>
                <w:lang w:val="en-US"/>
              </w:rPr>
            </w:pPr>
          </w:p>
          <w:p w14:paraId="6B55D04C" w14:textId="77777777" w:rsidR="00590615" w:rsidRDefault="00590615" w:rsidP="00280DEE">
            <w:pPr>
              <w:jc w:val="left"/>
              <w:rPr>
                <w:rFonts w:cs="Arial"/>
                <w:i/>
                <w:iCs/>
                <w:position w:val="-1"/>
                <w:lang w:val="en-US"/>
              </w:rPr>
            </w:pPr>
            <w:r>
              <w:rPr>
                <w:rFonts w:cs="Arial"/>
                <w:i/>
                <w:iCs/>
                <w:position w:val="-1"/>
                <w:lang w:val="en-US"/>
              </w:rPr>
              <w:t>Verify:</w:t>
            </w:r>
          </w:p>
          <w:p w14:paraId="5624DF6E" w14:textId="47AA1AF7" w:rsidR="00590615" w:rsidRDefault="00590615" w:rsidP="00280DEE">
            <w:pPr>
              <w:rPr>
                <w:lang w:val="en-US"/>
              </w:rPr>
            </w:pPr>
            <w:r>
              <w:rPr>
                <w:lang w:val="en-US"/>
              </w:rPr>
              <w:t>(2) i</w:t>
            </w:r>
            <w:r w:rsidRPr="00C84F55">
              <w:rPr>
                <w:lang w:val="en-US"/>
              </w:rPr>
              <w:t>mage of S-101 only small scale (</w:t>
            </w:r>
            <w:del w:id="1352" w:author="jonathan pritchard" w:date="2023-12-15T14:07:00Z">
              <w:r w:rsidRPr="00C84F55" w:rsidDel="003B0268">
                <w:rPr>
                  <w:lang w:val="en-US"/>
                </w:rPr>
                <w:delText>101AA00X0000</w:delText>
              </w:r>
            </w:del>
            <w:ins w:id="1353" w:author="jonathan pritchard" w:date="2023-12-15T14:07:00Z">
              <w:r w:rsidR="003B0268">
                <w:rPr>
                  <w:lang w:val="en-US"/>
                </w:rPr>
                <w:t>10100AA_X0000</w:t>
              </w:r>
            </w:ins>
            <w:r w:rsidRPr="00C84F55">
              <w:rPr>
                <w:lang w:val="en-US"/>
              </w:rPr>
              <w:t>.000)</w:t>
            </w:r>
            <w:r>
              <w:rPr>
                <w:lang w:val="en-US"/>
              </w:rPr>
              <w:t xml:space="preserve">. </w:t>
            </w:r>
          </w:p>
          <w:p w14:paraId="5F9C677C" w14:textId="77777777" w:rsidR="00590615" w:rsidRPr="00C84F55" w:rsidRDefault="00590615" w:rsidP="00280DEE">
            <w:pPr>
              <w:rPr>
                <w:rFonts w:cs="Arial"/>
                <w:i/>
                <w:iCs/>
                <w:position w:val="-1"/>
                <w:lang w:val="en-US"/>
              </w:rPr>
            </w:pPr>
            <w:r>
              <w:rPr>
                <w:lang w:val="en-US"/>
              </w:rPr>
              <w:t>(3) i</w:t>
            </w:r>
            <w:r w:rsidRPr="00C84F55">
              <w:rPr>
                <w:rFonts w:cs="Arial"/>
                <w:i/>
                <w:iCs/>
                <w:position w:val="-1"/>
                <w:lang w:val="en-US"/>
              </w:rPr>
              <w:t>mage of S-101/S-57 side by side portrayal</w:t>
            </w:r>
          </w:p>
          <w:p w14:paraId="0E3AE8CD" w14:textId="77777777" w:rsidR="00590615" w:rsidRDefault="00590615" w:rsidP="00280DEE">
            <w:pPr>
              <w:jc w:val="left"/>
              <w:rPr>
                <w:rFonts w:cs="Arial"/>
                <w:i/>
                <w:iCs/>
                <w:position w:val="-1"/>
                <w:lang w:val="en-US"/>
              </w:rPr>
            </w:pPr>
          </w:p>
          <w:p w14:paraId="0501B168" w14:textId="77777777" w:rsidR="00590615" w:rsidRPr="00C84F55" w:rsidRDefault="00590615" w:rsidP="00280DEE">
            <w:pPr>
              <w:jc w:val="left"/>
              <w:rPr>
                <w:rFonts w:cs="Arial"/>
                <w:i/>
                <w:iCs/>
                <w:position w:val="-1"/>
                <w:lang w:val="en-US"/>
              </w:rPr>
            </w:pPr>
            <w:r w:rsidRPr="00C84F55">
              <w:rPr>
                <w:rFonts w:cs="Arial"/>
                <w:i/>
                <w:iCs/>
                <w:position w:val="-1"/>
                <w:lang w:val="en-US"/>
              </w:rPr>
              <w:t>Additionally verify</w:t>
            </w:r>
            <w:r>
              <w:rPr>
                <w:rFonts w:cs="Arial"/>
                <w:i/>
                <w:iCs/>
                <w:position w:val="-1"/>
                <w:lang w:val="en-US"/>
              </w:rPr>
              <w:t xml:space="preserve"> at (3)</w:t>
            </w:r>
          </w:p>
          <w:p w14:paraId="2CFF8759" w14:textId="77777777" w:rsidR="00590615" w:rsidRPr="00C84F55" w:rsidRDefault="00590615">
            <w:pPr>
              <w:pStyle w:val="ListParagraph"/>
              <w:numPr>
                <w:ilvl w:val="0"/>
                <w:numId w:val="42"/>
              </w:numPr>
              <w:jc w:val="left"/>
              <w:rPr>
                <w:rFonts w:cs="Arial"/>
                <w:i/>
                <w:iCs/>
                <w:position w:val="-1"/>
                <w:lang w:val="en-US"/>
              </w:rPr>
            </w:pPr>
            <w:r>
              <w:rPr>
                <w:rFonts w:cs="Arial"/>
                <w:i/>
                <w:iCs/>
                <w:position w:val="-1"/>
                <w:lang w:val="en-US"/>
              </w:rPr>
              <w:t>The display of a</w:t>
            </w:r>
            <w:r w:rsidRPr="00C84F55">
              <w:rPr>
                <w:rFonts w:cs="Arial"/>
                <w:i/>
                <w:iCs/>
                <w:position w:val="-1"/>
                <w:lang w:val="en-US"/>
              </w:rPr>
              <w:t>n appropriate message to the user that the display is showing older format data as per S-98 Annex C Section C-18.1</w:t>
            </w:r>
          </w:p>
          <w:p w14:paraId="61F82D62" w14:textId="77777777" w:rsidR="00590615" w:rsidRPr="00FB1C99" w:rsidRDefault="00590615">
            <w:pPr>
              <w:pStyle w:val="ListParagraph"/>
              <w:numPr>
                <w:ilvl w:val="0"/>
                <w:numId w:val="42"/>
              </w:numPr>
              <w:jc w:val="left"/>
              <w:rPr>
                <w:rFonts w:cs="Arial"/>
                <w:i/>
                <w:iCs/>
                <w:position w:val="-1"/>
                <w:lang w:val="en-US"/>
              </w:rPr>
            </w:pPr>
            <w:r>
              <w:rPr>
                <w:rFonts w:cs="Arial"/>
                <w:i/>
                <w:iCs/>
                <w:position w:val="-1"/>
                <w:lang w:val="en-US"/>
              </w:rPr>
              <w:t>The portrayal of an appropriate boundary between the older format data and newer format (S-57 and S-101) according to S-98 Annex C C-18.1</w:t>
            </w:r>
          </w:p>
          <w:p w14:paraId="08F1F075" w14:textId="77777777" w:rsidR="00590615" w:rsidRDefault="00590615" w:rsidP="00280DEE">
            <w:pPr>
              <w:jc w:val="left"/>
              <w:rPr>
                <w:rFonts w:cs="Arial"/>
                <w:i/>
                <w:iCs/>
                <w:position w:val="-1"/>
                <w:lang w:val="en-US"/>
              </w:rPr>
            </w:pPr>
          </w:p>
          <w:p w14:paraId="44A2628A" w14:textId="77777777" w:rsidR="00590615" w:rsidRDefault="00590615" w:rsidP="00280DEE">
            <w:pPr>
              <w:jc w:val="left"/>
              <w:rPr>
                <w:rFonts w:cs="Arial"/>
                <w:i/>
                <w:iCs/>
                <w:position w:val="-1"/>
                <w:lang w:val="en-US"/>
              </w:rPr>
            </w:pPr>
            <w:r>
              <w:rPr>
                <w:rFonts w:cs="Arial"/>
                <w:i/>
                <w:iCs/>
                <w:position w:val="-1"/>
                <w:lang w:val="en-US"/>
              </w:rPr>
              <w:t>Verify the following display:</w:t>
            </w:r>
          </w:p>
          <w:p w14:paraId="24AB1E27" w14:textId="77777777" w:rsidR="00590615" w:rsidRPr="00DA41A6" w:rsidRDefault="00590615" w:rsidP="00280DEE">
            <w:pPr>
              <w:jc w:val="left"/>
              <w:rPr>
                <w:rFonts w:cs="Arial"/>
                <w:b/>
                <w:bCs/>
                <w:i/>
                <w:iCs/>
                <w:position w:val="-1"/>
                <w:lang w:val="en-US"/>
              </w:rPr>
            </w:pPr>
            <w:r>
              <w:rPr>
                <w:rFonts w:cs="Arial"/>
                <w:i/>
                <w:iCs/>
                <w:position w:val="-1"/>
                <w:lang w:val="en-US"/>
              </w:rPr>
              <w:t>[</w:t>
            </w:r>
            <w:r>
              <w:rPr>
                <w:rFonts w:cs="Arial"/>
                <w:b/>
                <w:bCs/>
                <w:i/>
                <w:iCs/>
                <w:position w:val="-1"/>
                <w:lang w:val="en-US"/>
              </w:rPr>
              <w:t>IMAGE: S-102/S-104 and S-124 over S-101 as part of side-by-side portrayal]</w:t>
            </w:r>
          </w:p>
          <w:p w14:paraId="53B085B9" w14:textId="77777777" w:rsidR="00590615" w:rsidRPr="00C84F55" w:rsidRDefault="00590615" w:rsidP="00280DEE">
            <w:pPr>
              <w:jc w:val="left"/>
              <w:rPr>
                <w:rFonts w:cs="Arial"/>
                <w:i/>
                <w:iCs/>
                <w:position w:val="-1"/>
                <w:lang w:val="en-US"/>
              </w:rPr>
            </w:pPr>
          </w:p>
        </w:tc>
      </w:tr>
    </w:tbl>
    <w:p w14:paraId="4416731F"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1354" w:name="_Toc152748623"/>
      <w:r w:rsidRPr="00667E6F">
        <w:t>Functions associated with chart display</w:t>
      </w:r>
      <w:bookmarkEnd w:id="1354"/>
    </w:p>
    <w:p w14:paraId="595E61AF" w14:textId="77777777" w:rsidR="00590615" w:rsidRPr="00E019D7" w:rsidRDefault="00590615" w:rsidP="00590615">
      <w:pPr>
        <w:rPr>
          <w:b/>
          <w:bCs/>
        </w:rPr>
      </w:pPr>
      <w:r w:rsidRPr="00E019D7">
        <w:rPr>
          <w:b/>
          <w:bCs/>
        </w:rPr>
        <w:t>Others?</w:t>
      </w:r>
    </w:p>
    <w:p w14:paraId="14D65AC2" w14:textId="77777777" w:rsidR="00590615" w:rsidRPr="007E2CFE" w:rsidRDefault="00590615" w:rsidP="00590615">
      <w:pPr>
        <w:pStyle w:val="Heading3"/>
      </w:pPr>
      <w:r>
        <w:lastRenderedPageBreak/>
        <w:t>Dual Fuel feature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357E05">
        <w:trPr>
          <w:trHeight w:val="454"/>
          <w:tblHeader/>
        </w:trPr>
        <w:tc>
          <w:tcPr>
            <w:tcW w:w="2381" w:type="dxa"/>
            <w:shd w:val="clear" w:color="auto" w:fill="CCFFCC"/>
            <w:vAlign w:val="center"/>
          </w:tcPr>
          <w:p w14:paraId="7E647254" w14:textId="77777777" w:rsidR="00590615" w:rsidRPr="004065B1" w:rsidRDefault="00590615" w:rsidP="00280DEE">
            <w:r w:rsidRPr="000A066E">
              <w:rPr>
                <w:b/>
              </w:rPr>
              <w:t>Test Reference</w:t>
            </w:r>
          </w:p>
        </w:tc>
        <w:tc>
          <w:tcPr>
            <w:tcW w:w="2381" w:type="dxa"/>
            <w:shd w:val="clear" w:color="auto" w:fill="CCFFCC"/>
            <w:vAlign w:val="center"/>
          </w:tcPr>
          <w:p w14:paraId="6E830702" w14:textId="1B821DC2" w:rsidR="00590615" w:rsidRPr="004065B1" w:rsidRDefault="0053204B" w:rsidP="00280DEE">
            <w:r>
              <w:t>DualFuelFeatureInformation</w:t>
            </w:r>
          </w:p>
        </w:tc>
        <w:tc>
          <w:tcPr>
            <w:tcW w:w="2382" w:type="dxa"/>
            <w:shd w:val="clear" w:color="auto" w:fill="CCFFCC"/>
            <w:vAlign w:val="center"/>
          </w:tcPr>
          <w:p w14:paraId="33B0D9BA" w14:textId="77777777" w:rsidR="00590615" w:rsidRPr="004065B1" w:rsidRDefault="00590615" w:rsidP="00280DEE">
            <w:r w:rsidRPr="000A066E">
              <w:rPr>
                <w:b/>
              </w:rPr>
              <w:t>IHO Reference</w:t>
            </w:r>
          </w:p>
        </w:tc>
        <w:tc>
          <w:tcPr>
            <w:tcW w:w="2382" w:type="dxa"/>
            <w:shd w:val="clear" w:color="auto" w:fill="CCFFCC"/>
            <w:vAlign w:val="center"/>
          </w:tcPr>
          <w:p w14:paraId="68DBF096" w14:textId="77777777" w:rsidR="00DB27A6" w:rsidRPr="00413780" w:rsidRDefault="00590615" w:rsidP="00280DEE">
            <w:r>
              <w:t>(</w:t>
            </w:r>
            <w:r w:rsidRPr="00413780">
              <w:t>S-</w:t>
            </w:r>
            <w:r>
              <w:t>100</w:t>
            </w:r>
            <w:r w:rsidRPr="00413780">
              <w:t xml:space="preserve"> Part </w:t>
            </w:r>
            <w:r>
              <w:t>9/</w:t>
            </w:r>
          </w:p>
          <w:p w14:paraId="456CAB07"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29D941B" w14:textId="3E48DCDE" w:rsidR="00590615" w:rsidRPr="004065B1" w:rsidRDefault="00590615" w:rsidP="00280DEE"/>
        </w:tc>
      </w:tr>
      <w:tr w:rsidR="00590615" w14:paraId="61B5DB0F" w14:textId="77777777" w:rsidTr="00357E05">
        <w:trPr>
          <w:tblHeader/>
        </w:trPr>
        <w:tc>
          <w:tcPr>
            <w:tcW w:w="9526" w:type="dxa"/>
            <w:gridSpan w:val="4"/>
            <w:shd w:val="clear" w:color="auto" w:fill="CCFFCC"/>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036D8A">
              <w:rPr>
                <w:i/>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357E05">
        <w:trPr>
          <w:tblHeader/>
        </w:trPr>
        <w:tc>
          <w:tcPr>
            <w:tcW w:w="9526" w:type="dxa"/>
            <w:gridSpan w:val="4"/>
            <w:shd w:val="clear" w:color="auto" w:fill="CCFFCC"/>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As per test DualFuelUpdate</w:t>
            </w:r>
          </w:p>
          <w:p w14:paraId="435BA709" w14:textId="77777777" w:rsidR="00590615" w:rsidRPr="00EF287F" w:rsidRDefault="00590615" w:rsidP="00280DEE">
            <w:pPr>
              <w:jc w:val="left"/>
              <w:rPr>
                <w:i/>
              </w:rPr>
            </w:pPr>
          </w:p>
        </w:tc>
      </w:tr>
      <w:tr w:rsidR="00590615" w14:paraId="5613BEA6" w14:textId="77777777" w:rsidTr="00357E05">
        <w:trPr>
          <w:tblHeader/>
        </w:trPr>
        <w:tc>
          <w:tcPr>
            <w:tcW w:w="9526" w:type="dxa"/>
            <w:gridSpan w:val="4"/>
            <w:shd w:val="clear" w:color="auto" w:fill="CCFFCC"/>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357E05">
        <w:trPr>
          <w:tblHeader/>
        </w:trPr>
        <w:tc>
          <w:tcPr>
            <w:tcW w:w="9526" w:type="dxa"/>
            <w:gridSpan w:val="4"/>
            <w:shd w:val="clear" w:color="auto" w:fill="CCFFCC"/>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0C459AB7" w:rsidR="00590615" w:rsidRPr="00B44C0D" w:rsidRDefault="00590615">
            <w:pPr>
              <w:pStyle w:val="ListParagraph"/>
              <w:numPr>
                <w:ilvl w:val="0"/>
                <w:numId w:val="42"/>
              </w:numPr>
              <w:jc w:val="left"/>
              <w:rPr>
                <w:rFonts w:cs="Arial"/>
                <w:i/>
                <w:iCs/>
                <w:position w:val="-1"/>
                <w:lang w:val="en-US"/>
              </w:rPr>
            </w:pPr>
            <w:r>
              <w:rPr>
                <w:rFonts w:cs="Arial"/>
                <w:i/>
                <w:iCs/>
                <w:position w:val="-1"/>
                <w:lang w:val="en-US"/>
              </w:rPr>
              <w:t xml:space="preserve">DredgedArea (S-101) from </w:t>
            </w:r>
            <w:del w:id="1355" w:author="jonathan pritchard" w:date="2023-12-15T14:07:00Z">
              <w:r w:rsidDel="003B0268">
                <w:rPr>
                  <w:rFonts w:cs="Arial"/>
                  <w:i/>
                  <w:iCs/>
                  <w:position w:val="-1"/>
                  <w:lang w:val="en-US"/>
                </w:rPr>
                <w:delText>101AA00X01NW</w:delText>
              </w:r>
            </w:del>
            <w:ins w:id="1356" w:author="jonathan pritchard" w:date="2023-12-15T14:07:00Z">
              <w:r w:rsidR="003B0268">
                <w:rPr>
                  <w:rFonts w:cs="Arial"/>
                  <w:i/>
                  <w:iCs/>
                  <w:position w:val="-1"/>
                  <w:lang w:val="en-US"/>
                </w:rPr>
                <w:t>10100AA_X01NW</w:t>
              </w:r>
            </w:ins>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1357" w:name="_Toc152748624"/>
      <w:r>
        <w:lastRenderedPageBreak/>
        <w:t>Detection and Notification of Navigational Hazards</w:t>
      </w:r>
      <w:bookmarkEnd w:id="1357"/>
    </w:p>
    <w:p w14:paraId="52C01607" w14:textId="77777777" w:rsidR="00590615" w:rsidRPr="007E2CFE" w:rsidRDefault="00590615" w:rsidP="00590615">
      <w:pPr>
        <w:pStyle w:val="Heading3"/>
      </w:pPr>
      <w:r>
        <w:t>Detection and Notification of Navigational Hazards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C163472" w14:textId="77777777" w:rsidTr="00357E05">
        <w:trPr>
          <w:trHeight w:val="454"/>
          <w:tblHeader/>
        </w:trPr>
        <w:tc>
          <w:tcPr>
            <w:tcW w:w="2381" w:type="dxa"/>
            <w:shd w:val="clear" w:color="auto" w:fill="CCFFCC"/>
            <w:vAlign w:val="center"/>
          </w:tcPr>
          <w:p w14:paraId="2E19DE3D" w14:textId="77777777" w:rsidR="00590615" w:rsidRPr="004065B1" w:rsidRDefault="00590615" w:rsidP="00280DEE">
            <w:r w:rsidRPr="000A066E">
              <w:rPr>
                <w:b/>
              </w:rPr>
              <w:t>Test Reference</w:t>
            </w:r>
          </w:p>
        </w:tc>
        <w:tc>
          <w:tcPr>
            <w:tcW w:w="2381" w:type="dxa"/>
            <w:shd w:val="clear" w:color="auto" w:fill="CCFFCC"/>
            <w:vAlign w:val="center"/>
          </w:tcPr>
          <w:p w14:paraId="316F9FE1" w14:textId="77777777" w:rsidR="00590615" w:rsidRPr="009269D5" w:rsidRDefault="00590615" w:rsidP="00280DEE">
            <w:r w:rsidRPr="009269D5">
              <w:rPr>
                <w:i/>
              </w:rPr>
              <w:t>NavigationalHazardsDF</w:t>
            </w:r>
          </w:p>
        </w:tc>
        <w:tc>
          <w:tcPr>
            <w:tcW w:w="2382" w:type="dxa"/>
            <w:shd w:val="clear" w:color="auto" w:fill="CCFFCC"/>
            <w:vAlign w:val="center"/>
          </w:tcPr>
          <w:p w14:paraId="22554CC9" w14:textId="77777777" w:rsidR="00590615" w:rsidRPr="004065B1" w:rsidRDefault="00590615" w:rsidP="00280DEE">
            <w:r w:rsidRPr="000A066E">
              <w:rPr>
                <w:b/>
              </w:rPr>
              <w:t>IHO Reference</w:t>
            </w:r>
          </w:p>
        </w:tc>
        <w:tc>
          <w:tcPr>
            <w:tcW w:w="2382" w:type="dxa"/>
            <w:shd w:val="clear" w:color="auto" w:fill="CCFFCC"/>
            <w:vAlign w:val="center"/>
          </w:tcPr>
          <w:p w14:paraId="1331E207" w14:textId="77777777" w:rsidR="00DB27A6" w:rsidRPr="00413780" w:rsidRDefault="00590615" w:rsidP="00280DEE">
            <w:r>
              <w:t>(</w:t>
            </w:r>
            <w:r w:rsidRPr="00413780">
              <w:t>S-</w:t>
            </w:r>
            <w:r>
              <w:t>100</w:t>
            </w:r>
            <w:r w:rsidRPr="00413780">
              <w:t xml:space="preserve"> Part </w:t>
            </w:r>
            <w:r>
              <w:t>9/</w:t>
            </w:r>
          </w:p>
          <w:p w14:paraId="00BFBBC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D6F90E3" w14:textId="2066DA34" w:rsidR="00590615" w:rsidRPr="004065B1" w:rsidRDefault="00590615" w:rsidP="00280DEE"/>
        </w:tc>
      </w:tr>
      <w:tr w:rsidR="00590615" w14:paraId="082E6927" w14:textId="77777777" w:rsidTr="00357E05">
        <w:trPr>
          <w:tblHeader/>
        </w:trPr>
        <w:tc>
          <w:tcPr>
            <w:tcW w:w="9526" w:type="dxa"/>
            <w:gridSpan w:val="4"/>
            <w:shd w:val="clear" w:color="auto" w:fill="CCFFCC"/>
            <w:vAlign w:val="center"/>
          </w:tcPr>
          <w:p w14:paraId="7AE6ED66" w14:textId="77777777" w:rsidR="00590615" w:rsidRDefault="00590615" w:rsidP="00280DEE">
            <w:r w:rsidRPr="000A066E">
              <w:rPr>
                <w:b/>
              </w:rPr>
              <w:t>Test description</w:t>
            </w:r>
          </w:p>
        </w:tc>
      </w:tr>
      <w:tr w:rsidR="00590615" w14:paraId="56F3F207" w14:textId="77777777" w:rsidTr="00280DEE">
        <w:trPr>
          <w:tblHeader/>
        </w:trPr>
        <w:tc>
          <w:tcPr>
            <w:tcW w:w="9526" w:type="dxa"/>
            <w:gridSpan w:val="4"/>
            <w:vAlign w:val="center"/>
          </w:tcPr>
          <w:p w14:paraId="7784C3D3" w14:textId="77777777" w:rsidR="00590615" w:rsidRDefault="00590615" w:rsidP="00280DEE">
            <w:pPr>
              <w:rPr>
                <w:i/>
              </w:rPr>
            </w:pPr>
          </w:p>
          <w:p w14:paraId="3B595A82" w14:textId="0D7FA097" w:rsidR="00590615" w:rsidRPr="00544135" w:rsidRDefault="00590615" w:rsidP="00280DE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sidR="005512DF">
              <w:rPr>
                <w:i/>
              </w:rPr>
              <w:t>feature</w:t>
            </w:r>
            <w:r w:rsidRPr="00544135">
              <w:rPr>
                <w:i/>
              </w:rPr>
              <w:t xml:space="preserve">s satisfying the conditions for this test as listed in section </w:t>
            </w:r>
            <w:r>
              <w:rPr>
                <w:i/>
              </w:rPr>
              <w:t>XXX-XXX</w:t>
            </w:r>
            <w:r w:rsidRPr="00544135">
              <w:rPr>
                <w:i/>
              </w:rPr>
              <w:t xml:space="preserve"> of IHO S-</w:t>
            </w:r>
            <w:r>
              <w:rPr>
                <w:i/>
              </w:rPr>
              <w:t>98</w:t>
            </w:r>
            <w:r w:rsidRPr="00544135">
              <w:rPr>
                <w:i/>
              </w:rPr>
              <w:t xml:space="preserve"> and included in the test </w:t>
            </w:r>
            <w:r>
              <w:rPr>
                <w:i/>
              </w:rPr>
              <w:t>datasets</w:t>
            </w:r>
            <w:r w:rsidRPr="00544135">
              <w:rPr>
                <w:i/>
              </w:rPr>
              <w:t xml:space="preserve"> </w:t>
            </w:r>
            <w:r>
              <w:rPr>
                <w:i/>
              </w:rPr>
              <w:t>AA5NAVHZ.000 and 101AA00N</w:t>
            </w:r>
            <w:r w:rsidRPr="00544135">
              <w:rPr>
                <w:i/>
              </w:rPr>
              <w:t>AVHZ.000.</w:t>
            </w:r>
          </w:p>
          <w:p w14:paraId="6DF1F395" w14:textId="77777777" w:rsidR="00590615" w:rsidRPr="00544135" w:rsidRDefault="00590615" w:rsidP="00280DEE">
            <w:pPr>
              <w:rPr>
                <w:i/>
              </w:rPr>
            </w:pPr>
          </w:p>
          <w:p w14:paraId="761A8A78" w14:textId="77777777" w:rsidR="00590615" w:rsidRDefault="00590615" w:rsidP="00280DEE">
            <w:pPr>
              <w:rPr>
                <w:i/>
              </w:rPr>
            </w:pPr>
            <w:r w:rsidRPr="00544135">
              <w:rPr>
                <w:i/>
              </w:rPr>
              <w:t xml:space="preserve">This test is performed by loading the </w:t>
            </w:r>
            <w:r>
              <w:rPr>
                <w:i/>
              </w:rPr>
              <w:t xml:space="preserve">dual fuel exchange set NavigationalHazards,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733F1ACC" w14:textId="77777777" w:rsidR="00590615" w:rsidRPr="0079402D" w:rsidRDefault="00590615" w:rsidP="00280DEE">
            <w:pPr>
              <w:rPr>
                <w:i/>
              </w:rPr>
            </w:pPr>
          </w:p>
        </w:tc>
      </w:tr>
      <w:tr w:rsidR="00590615" w14:paraId="6F30F23C" w14:textId="77777777" w:rsidTr="00357E05">
        <w:trPr>
          <w:tblHeader/>
        </w:trPr>
        <w:tc>
          <w:tcPr>
            <w:tcW w:w="9526" w:type="dxa"/>
            <w:gridSpan w:val="4"/>
            <w:shd w:val="clear" w:color="auto" w:fill="CCFFCC"/>
            <w:vAlign w:val="center"/>
          </w:tcPr>
          <w:p w14:paraId="6798E25D" w14:textId="77777777" w:rsidR="00590615" w:rsidRPr="004065B1" w:rsidRDefault="00590615" w:rsidP="00280DEE">
            <w:r w:rsidRPr="000A066E">
              <w:rPr>
                <w:b/>
              </w:rPr>
              <w:t>Setup</w:t>
            </w:r>
          </w:p>
        </w:tc>
      </w:tr>
      <w:tr w:rsidR="00590615" w14:paraId="3156CB1A" w14:textId="77777777" w:rsidTr="00280DEE">
        <w:trPr>
          <w:tblHeader/>
        </w:trPr>
        <w:tc>
          <w:tcPr>
            <w:tcW w:w="9526" w:type="dxa"/>
            <w:gridSpan w:val="4"/>
            <w:vAlign w:val="center"/>
          </w:tcPr>
          <w:p w14:paraId="43C9C994" w14:textId="77777777" w:rsidR="00590615" w:rsidRDefault="00590615" w:rsidP="00280DEE">
            <w:pPr>
              <w:jc w:val="left"/>
              <w:rPr>
                <w:i/>
              </w:rPr>
            </w:pPr>
          </w:p>
          <w:p w14:paraId="2F470E41" w14:textId="77777777" w:rsidR="00590615" w:rsidRPr="00544135" w:rsidRDefault="00590615" w:rsidP="00280DEE">
            <w:pPr>
              <w:rPr>
                <w:i/>
              </w:rPr>
            </w:pPr>
            <w:r w:rsidRPr="00544135">
              <w:rPr>
                <w:i/>
              </w:rPr>
              <w:t xml:space="preserve">Load </w:t>
            </w:r>
            <w:r>
              <w:rPr>
                <w:i/>
              </w:rPr>
              <w:t>the</w:t>
            </w:r>
            <w:r w:rsidRPr="00544135">
              <w:rPr>
                <w:i/>
              </w:rPr>
              <w:t xml:space="preserve"> </w:t>
            </w:r>
            <w:r>
              <w:rPr>
                <w:i/>
              </w:rPr>
              <w:t xml:space="preserve">exchange set </w:t>
            </w:r>
            <w:r w:rsidRPr="00E012C8">
              <w:rPr>
                <w:b/>
                <w:bCs/>
                <w:i/>
              </w:rPr>
              <w:t>NavigationalHazards</w:t>
            </w:r>
            <w:r>
              <w:rPr>
                <w:b/>
                <w:bCs/>
                <w:i/>
              </w:rPr>
              <w:t>DF</w:t>
            </w:r>
          </w:p>
          <w:p w14:paraId="53FAA522" w14:textId="77777777" w:rsidR="00590615" w:rsidRPr="00E012C8" w:rsidRDefault="00590615">
            <w:pPr>
              <w:pStyle w:val="ListParagraph"/>
              <w:numPr>
                <w:ilvl w:val="0"/>
                <w:numId w:val="35"/>
              </w:numPr>
              <w:rPr>
                <w:i/>
              </w:rPr>
            </w:pPr>
            <w:r w:rsidRPr="00E012C8">
              <w:rPr>
                <w:i/>
              </w:rPr>
              <w:t>Select Display Category Other</w:t>
            </w:r>
          </w:p>
          <w:p w14:paraId="519DFB2B" w14:textId="77777777" w:rsidR="00590615" w:rsidRPr="00E012C8" w:rsidRDefault="00590615">
            <w:pPr>
              <w:pStyle w:val="ListParagraph"/>
              <w:numPr>
                <w:ilvl w:val="0"/>
                <w:numId w:val="35"/>
              </w:numPr>
              <w:rPr>
                <w:i/>
              </w:rPr>
            </w:pPr>
            <w:r w:rsidRPr="00E012C8">
              <w:rPr>
                <w:i/>
              </w:rPr>
              <w:t>Set the Safety Contour value to 0 m</w:t>
            </w:r>
          </w:p>
          <w:p w14:paraId="34B97717" w14:textId="77777777" w:rsidR="00590615" w:rsidRPr="00E012C8" w:rsidRDefault="00590615">
            <w:pPr>
              <w:pStyle w:val="ListParagraph"/>
              <w:numPr>
                <w:ilvl w:val="0"/>
                <w:numId w:val="35"/>
              </w:numPr>
              <w:rPr>
                <w:i/>
              </w:rPr>
            </w:pPr>
            <w:r w:rsidRPr="00E012C8">
              <w:rPr>
                <w:i/>
              </w:rPr>
              <w:t>Set the Safety Depth  value to 30 m</w:t>
            </w:r>
          </w:p>
          <w:p w14:paraId="4A1A785C" w14:textId="77777777" w:rsidR="00590615" w:rsidRPr="00E012C8" w:rsidRDefault="00590615">
            <w:pPr>
              <w:pStyle w:val="ListParagraph"/>
              <w:numPr>
                <w:ilvl w:val="0"/>
                <w:numId w:val="35"/>
              </w:numPr>
              <w:rPr>
                <w:i/>
              </w:rPr>
            </w:pPr>
            <w:r w:rsidRPr="00E012C8">
              <w:rPr>
                <w:i/>
              </w:rPr>
              <w:t xml:space="preserve">Select Symbolized Boundaries </w:t>
            </w:r>
          </w:p>
          <w:p w14:paraId="74883471" w14:textId="77777777" w:rsidR="00590615" w:rsidRPr="00E012C8" w:rsidRDefault="00590615">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850B6C8" w14:textId="77777777" w:rsidR="00590615" w:rsidRPr="00E012C8" w:rsidRDefault="00590615">
            <w:pPr>
              <w:pStyle w:val="ListParagraph"/>
              <w:numPr>
                <w:ilvl w:val="0"/>
                <w:numId w:val="35"/>
              </w:numPr>
              <w:rPr>
                <w:i/>
              </w:rPr>
            </w:pPr>
            <w:r w:rsidRPr="00E012C8">
              <w:rPr>
                <w:i/>
              </w:rPr>
              <w:t>Select all Text groups</w:t>
            </w:r>
          </w:p>
          <w:p w14:paraId="3B80E781" w14:textId="65AACA58" w:rsidR="00590615" w:rsidRPr="00E012C8" w:rsidRDefault="00590615">
            <w:pPr>
              <w:pStyle w:val="ListParagraph"/>
              <w:numPr>
                <w:ilvl w:val="0"/>
                <w:numId w:val="35"/>
              </w:numPr>
              <w:rPr>
                <w:i/>
              </w:rPr>
            </w:pPr>
            <w:r w:rsidRPr="00E012C8">
              <w:rPr>
                <w:i/>
              </w:rPr>
              <w:t>Manually create a route connecting all way points between feature</w:t>
            </w:r>
            <w:r w:rsidR="005512DF">
              <w:rPr>
                <w:i/>
              </w:rPr>
              <w:t>s</w:t>
            </w:r>
            <w:r w:rsidRPr="00E012C8">
              <w:rPr>
                <w:i/>
              </w:rPr>
              <w:t xml:space="preserve"> marked WP1 through WP</w:t>
            </w:r>
            <w:r>
              <w:rPr>
                <w:i/>
              </w:rPr>
              <w:t>36</w:t>
            </w:r>
          </w:p>
          <w:p w14:paraId="5B3E1954" w14:textId="77777777" w:rsidR="00590615" w:rsidRDefault="00590615" w:rsidP="00280DEE">
            <w:pPr>
              <w:jc w:val="left"/>
              <w:rPr>
                <w:i/>
              </w:rPr>
            </w:pPr>
          </w:p>
          <w:p w14:paraId="785E80B5" w14:textId="77777777" w:rsidR="00590615" w:rsidRDefault="00590615" w:rsidP="00280DEE">
            <w:pPr>
              <w:jc w:val="left"/>
              <w:rPr>
                <w:i/>
              </w:rPr>
            </w:pPr>
            <w:r w:rsidRPr="00E012C8">
              <w:rPr>
                <w:i/>
              </w:rPr>
              <w:t>Set user-specified distance for indication navigational hazards as 0.1 NM</w:t>
            </w:r>
          </w:p>
          <w:p w14:paraId="5C7C8DBF" w14:textId="77777777" w:rsidR="00590615" w:rsidRPr="00EF287F" w:rsidRDefault="00590615" w:rsidP="00280DEE">
            <w:pPr>
              <w:jc w:val="left"/>
              <w:rPr>
                <w:i/>
              </w:rPr>
            </w:pPr>
          </w:p>
        </w:tc>
      </w:tr>
      <w:tr w:rsidR="00590615" w14:paraId="3312A21D" w14:textId="77777777" w:rsidTr="00357E05">
        <w:trPr>
          <w:tblHeader/>
        </w:trPr>
        <w:tc>
          <w:tcPr>
            <w:tcW w:w="9526" w:type="dxa"/>
            <w:gridSpan w:val="4"/>
            <w:shd w:val="clear" w:color="auto" w:fill="CCFFCC"/>
            <w:vAlign w:val="center"/>
          </w:tcPr>
          <w:p w14:paraId="69BA81CE" w14:textId="77777777" w:rsidR="00590615" w:rsidRPr="004065B1" w:rsidRDefault="00590615" w:rsidP="00280DEE">
            <w:r w:rsidRPr="000A066E">
              <w:rPr>
                <w:b/>
              </w:rPr>
              <w:t>Action</w:t>
            </w:r>
          </w:p>
        </w:tc>
      </w:tr>
      <w:tr w:rsidR="00590615" w14:paraId="33E7DFBA" w14:textId="77777777" w:rsidTr="00280DEE">
        <w:trPr>
          <w:tblHeader/>
        </w:trPr>
        <w:tc>
          <w:tcPr>
            <w:tcW w:w="9526" w:type="dxa"/>
            <w:gridSpan w:val="4"/>
            <w:vAlign w:val="center"/>
          </w:tcPr>
          <w:p w14:paraId="6CE20A0D" w14:textId="77777777" w:rsidR="00590615" w:rsidRDefault="00590615" w:rsidP="00280DEE">
            <w:pPr>
              <w:rPr>
                <w:i/>
              </w:rPr>
            </w:pPr>
          </w:p>
          <w:p w14:paraId="36A8748F" w14:textId="77777777" w:rsidR="00590615" w:rsidRPr="00544135" w:rsidRDefault="00590615" w:rsidP="00280DEE">
            <w:pPr>
              <w:rPr>
                <w:i/>
              </w:rPr>
            </w:pPr>
            <w:r w:rsidRPr="00544135">
              <w:rPr>
                <w:i/>
              </w:rPr>
              <w:t>Check ENC symbols shown in the ECDIS against the corresponding graphical plot.</w:t>
            </w:r>
          </w:p>
          <w:p w14:paraId="778C51B6" w14:textId="77777777" w:rsidR="00590615" w:rsidRPr="00544135" w:rsidRDefault="00590615" w:rsidP="00280DEE">
            <w:pPr>
              <w:rPr>
                <w:i/>
              </w:rPr>
            </w:pPr>
          </w:p>
          <w:p w14:paraId="5D27A30F" w14:textId="77777777" w:rsidR="00590615" w:rsidRDefault="00590615" w:rsidP="00280DEE">
            <w:pPr>
              <w:rPr>
                <w:i/>
              </w:rPr>
            </w:pPr>
            <w:r w:rsidRPr="00544135">
              <w:rPr>
                <w:i/>
              </w:rPr>
              <w:t xml:space="preserve">Repeat sequentially with a </w:t>
            </w:r>
            <w:r>
              <w:rPr>
                <w:i/>
              </w:rPr>
              <w:t xml:space="preserve">Safety Contour value </w:t>
            </w:r>
            <w:r w:rsidRPr="00544135">
              <w:rPr>
                <w:i/>
              </w:rPr>
              <w:t>of 0m, 2m, 4m, 5m, 6m, 8m, 9m, 10m, 11m, 16m, 21m, 31m, 42m, 50m, 51m</w:t>
            </w:r>
            <w:r>
              <w:rPr>
                <w:i/>
              </w:rPr>
              <w:t>.</w:t>
            </w:r>
          </w:p>
          <w:p w14:paraId="54A75EAC" w14:textId="77777777" w:rsidR="00590615" w:rsidRPr="00EF287F" w:rsidRDefault="00590615" w:rsidP="00280DEE">
            <w:pPr>
              <w:rPr>
                <w:i/>
              </w:rPr>
            </w:pPr>
          </w:p>
        </w:tc>
      </w:tr>
      <w:tr w:rsidR="00590615" w14:paraId="5265C3FA" w14:textId="77777777" w:rsidTr="00357E05">
        <w:trPr>
          <w:tblHeader/>
        </w:trPr>
        <w:tc>
          <w:tcPr>
            <w:tcW w:w="9526" w:type="dxa"/>
            <w:gridSpan w:val="4"/>
            <w:shd w:val="clear" w:color="auto" w:fill="CCFFCC"/>
            <w:vAlign w:val="center"/>
          </w:tcPr>
          <w:p w14:paraId="617EA3FB" w14:textId="77777777" w:rsidR="00590615" w:rsidRPr="004065B1" w:rsidRDefault="00590615" w:rsidP="00280DEE">
            <w:r w:rsidRPr="000A066E">
              <w:rPr>
                <w:b/>
              </w:rPr>
              <w:t>Results</w:t>
            </w:r>
          </w:p>
        </w:tc>
      </w:tr>
      <w:tr w:rsidR="00590615" w14:paraId="7C690C25" w14:textId="77777777" w:rsidTr="00280DEE">
        <w:trPr>
          <w:tblHeader/>
        </w:trPr>
        <w:tc>
          <w:tcPr>
            <w:tcW w:w="9526" w:type="dxa"/>
            <w:gridSpan w:val="4"/>
            <w:vAlign w:val="center"/>
          </w:tcPr>
          <w:p w14:paraId="251C27F6" w14:textId="77777777" w:rsidR="00590615" w:rsidRDefault="00590615" w:rsidP="00280DEE">
            <w:pPr>
              <w:jc w:val="left"/>
              <w:rPr>
                <w:rFonts w:cs="Arial"/>
                <w:i/>
                <w:iCs/>
                <w:position w:val="-1"/>
                <w:lang w:val="en-US"/>
              </w:rPr>
            </w:pPr>
          </w:p>
          <w:p w14:paraId="4435CF8D" w14:textId="77777777" w:rsidR="00590615" w:rsidRDefault="00590615" w:rsidP="00280DEE">
            <w:pPr>
              <w:jc w:val="left"/>
              <w:rPr>
                <w:i/>
              </w:rPr>
            </w:pPr>
            <w:r w:rsidRPr="00544135">
              <w:rPr>
                <w:i/>
              </w:rPr>
              <w:t>The ENC in the ECDIS should match the corresponding graphical plot shown below.</w:t>
            </w:r>
          </w:p>
          <w:p w14:paraId="5F681D20" w14:textId="77777777" w:rsidR="00590615" w:rsidRDefault="00590615" w:rsidP="00280DEE">
            <w:pPr>
              <w:jc w:val="left"/>
              <w:rPr>
                <w:rFonts w:cs="Arial"/>
                <w:i/>
                <w:iCs/>
                <w:position w:val="-1"/>
                <w:lang w:val="en-US"/>
              </w:rPr>
            </w:pPr>
          </w:p>
          <w:p w14:paraId="38324AB6" w14:textId="77777777" w:rsidR="00590615" w:rsidRPr="009269D5" w:rsidRDefault="00590615" w:rsidP="00280DEE">
            <w:pPr>
              <w:jc w:val="left"/>
              <w:rPr>
                <w:rFonts w:cs="Arial"/>
                <w:i/>
                <w:iCs/>
                <w:position w:val="-1"/>
                <w:lang w:val="en-US"/>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r>
        <w:lastRenderedPageBreak/>
        <w:t xml:space="preserve">Dual </w:t>
      </w:r>
      <w:r w:rsidRPr="00A437F1">
        <w:t>Fuel</w:t>
      </w:r>
      <w:r>
        <w:t xml:space="preserve"> Detection and Notification of Navigational Hazards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590615" w14:paraId="4D74C6DC" w14:textId="77777777" w:rsidTr="00357E05">
        <w:trPr>
          <w:trHeight w:val="454"/>
          <w:tblHeader/>
        </w:trPr>
        <w:tc>
          <w:tcPr>
            <w:tcW w:w="2381" w:type="dxa"/>
            <w:shd w:val="clear" w:color="auto" w:fill="CCFFCC"/>
            <w:vAlign w:val="center"/>
          </w:tcPr>
          <w:p w14:paraId="1EC854DC" w14:textId="77777777" w:rsidR="00590615" w:rsidRPr="004065B1" w:rsidRDefault="00590615" w:rsidP="00280DEE">
            <w:r w:rsidRPr="000A066E">
              <w:rPr>
                <w:b/>
              </w:rPr>
              <w:t>Test Reference</w:t>
            </w:r>
          </w:p>
        </w:tc>
        <w:tc>
          <w:tcPr>
            <w:tcW w:w="2381" w:type="dxa"/>
            <w:shd w:val="clear" w:color="auto" w:fill="CCFFCC"/>
            <w:vAlign w:val="center"/>
          </w:tcPr>
          <w:p w14:paraId="066C4C53" w14:textId="77777777" w:rsidR="00590615" w:rsidRPr="004065B1" w:rsidRDefault="00590615" w:rsidP="00280DEE">
            <w:r w:rsidRPr="009269D5">
              <w:rPr>
                <w:i/>
              </w:rPr>
              <w:t>NavigationalHazardsDF</w:t>
            </w:r>
            <w:r>
              <w:rPr>
                <w:i/>
              </w:rPr>
              <w:t>LS</w:t>
            </w:r>
          </w:p>
        </w:tc>
        <w:tc>
          <w:tcPr>
            <w:tcW w:w="2382" w:type="dxa"/>
            <w:shd w:val="clear" w:color="auto" w:fill="CCFFCC"/>
            <w:vAlign w:val="center"/>
          </w:tcPr>
          <w:p w14:paraId="03B8BBD0" w14:textId="77777777" w:rsidR="00590615" w:rsidRPr="004065B1" w:rsidRDefault="00590615" w:rsidP="00280DEE">
            <w:r w:rsidRPr="000A066E">
              <w:rPr>
                <w:b/>
              </w:rPr>
              <w:t>IHO Reference</w:t>
            </w:r>
          </w:p>
        </w:tc>
        <w:tc>
          <w:tcPr>
            <w:tcW w:w="2382" w:type="dxa"/>
            <w:shd w:val="clear" w:color="auto" w:fill="CCFFCC"/>
            <w:vAlign w:val="center"/>
          </w:tcPr>
          <w:p w14:paraId="3CACC8F2" w14:textId="77777777" w:rsidR="00DB27A6" w:rsidRPr="00413780" w:rsidRDefault="00590615" w:rsidP="00280DEE">
            <w:r>
              <w:t>(</w:t>
            </w:r>
            <w:r w:rsidRPr="00413780">
              <w:t>S-</w:t>
            </w:r>
            <w:r>
              <w:t>100</w:t>
            </w:r>
            <w:r w:rsidRPr="00413780">
              <w:t xml:space="preserve"> Part </w:t>
            </w:r>
            <w:r>
              <w:t>9/</w:t>
            </w:r>
          </w:p>
          <w:p w14:paraId="13AFB1F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109BBC1" w14:textId="1426C894" w:rsidR="00590615" w:rsidRPr="004065B1" w:rsidRDefault="00590615" w:rsidP="00280DEE"/>
        </w:tc>
      </w:tr>
      <w:tr w:rsidR="00590615" w14:paraId="09D7A053" w14:textId="77777777" w:rsidTr="00357E05">
        <w:trPr>
          <w:tblHeader/>
        </w:trPr>
        <w:tc>
          <w:tcPr>
            <w:tcW w:w="9526" w:type="dxa"/>
            <w:gridSpan w:val="4"/>
            <w:shd w:val="clear" w:color="auto" w:fill="CCFFCC"/>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357E05">
        <w:trPr>
          <w:tblHeader/>
        </w:trPr>
        <w:tc>
          <w:tcPr>
            <w:tcW w:w="9526" w:type="dxa"/>
            <w:gridSpan w:val="4"/>
            <w:shd w:val="clear" w:color="auto" w:fill="CCFFCC"/>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r w:rsidRPr="00B24861">
              <w:rPr>
                <w:b/>
                <w:bCs/>
                <w:i/>
              </w:rPr>
              <w:t>NavigationalHazardsDF</w:t>
            </w:r>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r>
              <w:rPr>
                <w:i/>
              </w:rPr>
              <w:t>Simplfied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r w:rsidRPr="00B24861">
              <w:rPr>
                <w:b/>
                <w:bCs/>
                <w:i/>
              </w:rPr>
              <w:t>NavigationalHazardsDF</w:t>
            </w:r>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357E05">
        <w:trPr>
          <w:tblHeader/>
        </w:trPr>
        <w:tc>
          <w:tcPr>
            <w:tcW w:w="9526" w:type="dxa"/>
            <w:gridSpan w:val="4"/>
            <w:shd w:val="clear" w:color="auto" w:fill="CCFFCC"/>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357E05">
        <w:trPr>
          <w:tblHeader/>
        </w:trPr>
        <w:tc>
          <w:tcPr>
            <w:tcW w:w="9526" w:type="dxa"/>
            <w:gridSpan w:val="4"/>
            <w:shd w:val="clear" w:color="auto" w:fill="CCFFCC"/>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77777777" w:rsidR="00590615" w:rsidRDefault="00590615" w:rsidP="00590615"/>
    <w:p w14:paraId="2AC28A3D" w14:textId="77777777" w:rsidR="00590615" w:rsidRPr="007E2CFE" w:rsidRDefault="00590615" w:rsidP="00590615">
      <w:pPr>
        <w:pStyle w:val="Heading3"/>
      </w:pPr>
      <w:r>
        <w:lastRenderedPageBreak/>
        <w:t>Detection and Notification of Navigational Hazards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4"/>
        <w:gridCol w:w="2718"/>
        <w:gridCol w:w="2285"/>
        <w:gridCol w:w="2239"/>
      </w:tblGrid>
      <w:tr w:rsidR="00590615" w14:paraId="62D1C2B7" w14:textId="77777777" w:rsidTr="00357E05">
        <w:trPr>
          <w:trHeight w:val="454"/>
          <w:tblHeader/>
        </w:trPr>
        <w:tc>
          <w:tcPr>
            <w:tcW w:w="2381" w:type="dxa"/>
            <w:shd w:val="clear" w:color="auto" w:fill="CCFFCC"/>
            <w:vAlign w:val="center"/>
          </w:tcPr>
          <w:p w14:paraId="043E06D4" w14:textId="77777777" w:rsidR="00590615" w:rsidRPr="004065B1" w:rsidRDefault="00590615" w:rsidP="00280DEE">
            <w:r w:rsidRPr="000A066E">
              <w:rPr>
                <w:b/>
              </w:rPr>
              <w:t>Test Reference</w:t>
            </w:r>
          </w:p>
        </w:tc>
        <w:tc>
          <w:tcPr>
            <w:tcW w:w="2381" w:type="dxa"/>
            <w:shd w:val="clear" w:color="auto" w:fill="CCFFCC"/>
            <w:vAlign w:val="center"/>
          </w:tcPr>
          <w:p w14:paraId="5A989D20" w14:textId="77777777" w:rsidR="00590615" w:rsidRPr="004065B1" w:rsidRDefault="00590615" w:rsidP="00280DEE">
            <w:r>
              <w:t>NavigationalHazardsDFMon</w:t>
            </w:r>
          </w:p>
        </w:tc>
        <w:tc>
          <w:tcPr>
            <w:tcW w:w="2382" w:type="dxa"/>
            <w:shd w:val="clear" w:color="auto" w:fill="CCFFCC"/>
            <w:vAlign w:val="center"/>
          </w:tcPr>
          <w:p w14:paraId="2BD0B19D" w14:textId="77777777" w:rsidR="00590615" w:rsidRPr="004065B1" w:rsidRDefault="00590615" w:rsidP="00280DEE">
            <w:r w:rsidRPr="000A066E">
              <w:rPr>
                <w:b/>
              </w:rPr>
              <w:t>IHO Reference</w:t>
            </w:r>
          </w:p>
        </w:tc>
        <w:tc>
          <w:tcPr>
            <w:tcW w:w="2382" w:type="dxa"/>
            <w:shd w:val="clear" w:color="auto" w:fill="CCFFCC"/>
            <w:vAlign w:val="center"/>
          </w:tcPr>
          <w:p w14:paraId="1C98EF9A" w14:textId="77777777" w:rsidR="00DB27A6" w:rsidRDefault="00590615" w:rsidP="00280DEE">
            <w:r>
              <w:t>(</w:t>
            </w:r>
            <w:r w:rsidRPr="00413780">
              <w:t>S-</w:t>
            </w:r>
            <w:r>
              <w:t>100</w:t>
            </w:r>
            <w:r w:rsidRPr="00413780">
              <w:t xml:space="preserve"> Part </w:t>
            </w:r>
            <w:r>
              <w:t>9</w:t>
            </w:r>
          </w:p>
          <w:p w14:paraId="5788103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03A977A" w14:textId="71807559" w:rsidR="00590615" w:rsidRPr="004065B1" w:rsidRDefault="00590615" w:rsidP="00280DEE"/>
        </w:tc>
      </w:tr>
      <w:tr w:rsidR="00590615" w14:paraId="24A802BC" w14:textId="77777777" w:rsidTr="00357E05">
        <w:trPr>
          <w:tblHeader/>
        </w:trPr>
        <w:tc>
          <w:tcPr>
            <w:tcW w:w="9526" w:type="dxa"/>
            <w:gridSpan w:val="4"/>
            <w:shd w:val="clear" w:color="auto" w:fill="CCFFCC"/>
            <w:vAlign w:val="center"/>
          </w:tcPr>
          <w:p w14:paraId="2427C472" w14:textId="77777777" w:rsidR="00590615" w:rsidRDefault="00590615" w:rsidP="00280DEE">
            <w:r w:rsidRPr="000A066E">
              <w:rPr>
                <w:b/>
              </w:rPr>
              <w:t>Test description</w:t>
            </w:r>
          </w:p>
        </w:tc>
      </w:tr>
      <w:tr w:rsidR="00590615" w14:paraId="507D666E" w14:textId="77777777" w:rsidTr="00280DEE">
        <w:trPr>
          <w:tblHeader/>
        </w:trPr>
        <w:tc>
          <w:tcPr>
            <w:tcW w:w="9526" w:type="dxa"/>
            <w:gridSpan w:val="4"/>
            <w:vAlign w:val="center"/>
          </w:tcPr>
          <w:p w14:paraId="5C7DBE69" w14:textId="77777777" w:rsidR="00590615" w:rsidRDefault="00590615" w:rsidP="00280DEE">
            <w:pPr>
              <w:rPr>
                <w:i/>
              </w:rPr>
            </w:pPr>
          </w:p>
          <w:p w14:paraId="5EFEB35C" w14:textId="758D03B1" w:rsidR="00590615" w:rsidRPr="00A53E84" w:rsidRDefault="00590615" w:rsidP="00280DEE">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5512DF">
              <w:rPr>
                <w:i/>
              </w:rPr>
              <w:t>feature</w:t>
            </w:r>
            <w:r w:rsidRPr="00A53E84">
              <w:rPr>
                <w:i/>
              </w:rPr>
              <w:t>s satisfying the conditions for this test (as listed in IHO S-</w:t>
            </w:r>
            <w:r>
              <w:rPr>
                <w:i/>
              </w:rPr>
              <w:t>98 XXX-XXX</w:t>
            </w:r>
            <w:r w:rsidRPr="00A53E84">
              <w:rPr>
                <w:i/>
              </w:rPr>
              <w:t xml:space="preserve"> and included in the test cell</w:t>
            </w:r>
            <w:r>
              <w:rPr>
                <w:i/>
              </w:rPr>
              <w:t>s</w:t>
            </w:r>
            <w:r w:rsidRPr="00A53E84">
              <w:rPr>
                <w:i/>
              </w:rPr>
              <w:t xml:space="preserve"> </w:t>
            </w:r>
            <w:r>
              <w:rPr>
                <w:i/>
              </w:rPr>
              <w:t>AA5NAVHZ.000 and 101AA00</w:t>
            </w:r>
            <w:r w:rsidRPr="00A53E84">
              <w:rPr>
                <w:i/>
              </w:rPr>
              <w:t>NAVHZ.000) that is shallower than the Mariner's safety contour.</w:t>
            </w:r>
          </w:p>
          <w:p w14:paraId="6C33BBDE" w14:textId="77777777" w:rsidR="00590615" w:rsidRPr="00A53E84" w:rsidRDefault="00590615" w:rsidP="00280DEE">
            <w:pPr>
              <w:jc w:val="left"/>
              <w:rPr>
                <w:i/>
              </w:rPr>
            </w:pPr>
          </w:p>
          <w:p w14:paraId="17BB1F9F" w14:textId="77777777" w:rsidR="00590615" w:rsidRDefault="00590615" w:rsidP="00280DEE">
            <w:pPr>
              <w:rPr>
                <w:i/>
              </w:rPr>
            </w:pPr>
            <w:r w:rsidRPr="00A53E84">
              <w:rPr>
                <w:i/>
              </w:rPr>
              <w:t xml:space="preserve">This test is performed by loading the </w:t>
            </w:r>
            <w:r>
              <w:rPr>
                <w:i/>
              </w:rPr>
              <w:t xml:space="preserve">exchange set </w:t>
            </w:r>
            <w:r w:rsidRPr="002E51DB">
              <w:rPr>
                <w:b/>
                <w:bCs/>
                <w:i/>
              </w:rPr>
              <w:t>NavigationalHazardsDF</w:t>
            </w:r>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r>
              <w:rPr>
                <w:i/>
              </w:rPr>
              <w:t>NavigationalHazardsDF</w:t>
            </w:r>
            <w:r w:rsidRPr="00A53E84">
              <w:rPr>
                <w:i/>
              </w:rPr>
              <w:t xml:space="preserve"> (Route plan) corresponding to each set of </w:t>
            </w:r>
            <w:r>
              <w:rPr>
                <w:i/>
              </w:rPr>
              <w:t xml:space="preserve">Safety Contour </w:t>
            </w:r>
            <w:r w:rsidRPr="00A53E84">
              <w:rPr>
                <w:i/>
              </w:rPr>
              <w:t>settings.</w:t>
            </w:r>
            <w:r>
              <w:rPr>
                <w:i/>
              </w:rPr>
              <w:t>.</w:t>
            </w:r>
          </w:p>
          <w:p w14:paraId="00B8E6DD" w14:textId="77777777" w:rsidR="00590615" w:rsidRPr="0079402D" w:rsidRDefault="00590615" w:rsidP="00280DEE">
            <w:pPr>
              <w:rPr>
                <w:i/>
              </w:rPr>
            </w:pPr>
          </w:p>
        </w:tc>
      </w:tr>
      <w:tr w:rsidR="00590615" w14:paraId="2FEF8FB7" w14:textId="77777777" w:rsidTr="00357E05">
        <w:trPr>
          <w:tblHeader/>
        </w:trPr>
        <w:tc>
          <w:tcPr>
            <w:tcW w:w="9526" w:type="dxa"/>
            <w:gridSpan w:val="4"/>
            <w:shd w:val="clear" w:color="auto" w:fill="CCFFCC"/>
            <w:vAlign w:val="center"/>
          </w:tcPr>
          <w:p w14:paraId="75CF6200" w14:textId="77777777" w:rsidR="00590615" w:rsidRPr="004065B1" w:rsidRDefault="00590615" w:rsidP="00280DEE">
            <w:r w:rsidRPr="000A066E">
              <w:rPr>
                <w:b/>
              </w:rPr>
              <w:t>Setup</w:t>
            </w:r>
          </w:p>
        </w:tc>
      </w:tr>
      <w:tr w:rsidR="00590615" w14:paraId="1FBA6C1F" w14:textId="77777777" w:rsidTr="00280DEE">
        <w:trPr>
          <w:tblHeader/>
        </w:trPr>
        <w:tc>
          <w:tcPr>
            <w:tcW w:w="9526" w:type="dxa"/>
            <w:gridSpan w:val="4"/>
            <w:vAlign w:val="center"/>
          </w:tcPr>
          <w:p w14:paraId="146920BF" w14:textId="77777777" w:rsidR="00590615" w:rsidRDefault="00590615" w:rsidP="00280DEE">
            <w:r w:rsidRPr="00A53E84">
              <w:rPr>
                <w:i/>
              </w:rPr>
              <w:t xml:space="preserve">As for test </w:t>
            </w:r>
            <w:r>
              <w:rPr>
                <w:i/>
              </w:rPr>
              <w:t>NavigationalHazardsDF</w:t>
            </w:r>
          </w:p>
          <w:p w14:paraId="2019FAE2" w14:textId="77777777" w:rsidR="00590615" w:rsidRPr="00EF287F" w:rsidRDefault="00590615" w:rsidP="00280DEE">
            <w:pPr>
              <w:jc w:val="left"/>
              <w:rPr>
                <w:i/>
              </w:rPr>
            </w:pPr>
            <w:r w:rsidRPr="00C70072">
              <w:rPr>
                <w:i/>
              </w:rPr>
              <w:t>Select all Text groups</w:t>
            </w:r>
          </w:p>
        </w:tc>
      </w:tr>
      <w:tr w:rsidR="00590615" w14:paraId="2578279D" w14:textId="77777777" w:rsidTr="00357E05">
        <w:trPr>
          <w:tblHeader/>
        </w:trPr>
        <w:tc>
          <w:tcPr>
            <w:tcW w:w="9526" w:type="dxa"/>
            <w:gridSpan w:val="4"/>
            <w:shd w:val="clear" w:color="auto" w:fill="CCFFCC"/>
            <w:vAlign w:val="center"/>
          </w:tcPr>
          <w:p w14:paraId="4DD2A7B2" w14:textId="77777777" w:rsidR="00590615" w:rsidRPr="004065B1" w:rsidRDefault="00590615" w:rsidP="00280DEE">
            <w:r w:rsidRPr="000A066E">
              <w:rPr>
                <w:b/>
              </w:rPr>
              <w:t>Action</w:t>
            </w:r>
          </w:p>
        </w:tc>
      </w:tr>
      <w:tr w:rsidR="00590615" w14:paraId="3110934F" w14:textId="77777777" w:rsidTr="00280DEE">
        <w:trPr>
          <w:tblHeader/>
        </w:trPr>
        <w:tc>
          <w:tcPr>
            <w:tcW w:w="9526" w:type="dxa"/>
            <w:gridSpan w:val="4"/>
            <w:vAlign w:val="center"/>
          </w:tcPr>
          <w:p w14:paraId="0D94849C" w14:textId="77777777" w:rsidR="00590615" w:rsidRDefault="00590615" w:rsidP="00280DEE">
            <w:pPr>
              <w:rPr>
                <w:i/>
              </w:rPr>
            </w:pPr>
          </w:p>
          <w:p w14:paraId="15B00E98" w14:textId="77777777" w:rsidR="00590615" w:rsidRDefault="00590615" w:rsidP="00280DEE">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1E2CA05B" w14:textId="77777777" w:rsidR="00590615" w:rsidRPr="00EF287F" w:rsidRDefault="00590615" w:rsidP="00280DEE">
            <w:pPr>
              <w:rPr>
                <w:i/>
              </w:rPr>
            </w:pPr>
          </w:p>
        </w:tc>
      </w:tr>
      <w:tr w:rsidR="00590615" w14:paraId="0A1A9975" w14:textId="77777777" w:rsidTr="00357E05">
        <w:trPr>
          <w:tblHeader/>
        </w:trPr>
        <w:tc>
          <w:tcPr>
            <w:tcW w:w="9526" w:type="dxa"/>
            <w:gridSpan w:val="4"/>
            <w:shd w:val="clear" w:color="auto" w:fill="CCFFCC"/>
            <w:vAlign w:val="center"/>
          </w:tcPr>
          <w:p w14:paraId="63F005C7" w14:textId="77777777" w:rsidR="00590615" w:rsidRPr="004065B1" w:rsidRDefault="00590615" w:rsidP="00280DEE">
            <w:r w:rsidRPr="000A066E">
              <w:rPr>
                <w:b/>
              </w:rPr>
              <w:t>Results</w:t>
            </w:r>
          </w:p>
        </w:tc>
      </w:tr>
      <w:tr w:rsidR="00590615" w14:paraId="05629AF4" w14:textId="77777777" w:rsidTr="00280DEE">
        <w:trPr>
          <w:tblHeader/>
        </w:trPr>
        <w:tc>
          <w:tcPr>
            <w:tcW w:w="9526" w:type="dxa"/>
            <w:gridSpan w:val="4"/>
            <w:vAlign w:val="center"/>
          </w:tcPr>
          <w:p w14:paraId="397DE224" w14:textId="77777777" w:rsidR="00590615" w:rsidRDefault="00590615" w:rsidP="00280DEE">
            <w:pPr>
              <w:jc w:val="left"/>
              <w:rPr>
                <w:rFonts w:cs="Arial"/>
                <w:i/>
                <w:iCs/>
                <w:position w:val="-1"/>
                <w:lang w:val="en-US"/>
              </w:rPr>
            </w:pPr>
          </w:p>
          <w:p w14:paraId="2D59413E" w14:textId="77777777" w:rsidR="00590615" w:rsidRDefault="00590615" w:rsidP="00280DEE">
            <w:pPr>
              <w:jc w:val="left"/>
              <w:rPr>
                <w:rFonts w:cs="Arial"/>
                <w:i/>
                <w:iCs/>
                <w:position w:val="-1"/>
                <w:lang w:val="en-US"/>
              </w:rPr>
            </w:pPr>
            <w:r w:rsidRPr="00127CBF">
              <w:rPr>
                <w:rFonts w:cs="Arial"/>
                <w:i/>
                <w:iCs/>
                <w:position w:val="-1"/>
                <w:lang w:val="en-US"/>
              </w:rPr>
              <w:t xml:space="preserve">The ENC in the ECDIS should match the corresponding graphical plot of test </w:t>
            </w:r>
            <w:r>
              <w:rPr>
                <w:rFonts w:cs="Arial"/>
                <w:i/>
                <w:iCs/>
                <w:position w:val="-1"/>
                <w:lang w:val="en-US"/>
              </w:rPr>
              <w:t>NavigationalHazardsDF</w:t>
            </w:r>
            <w:r w:rsidRPr="00127CBF">
              <w:rPr>
                <w:rFonts w:cs="Arial"/>
                <w:i/>
                <w:iCs/>
                <w:position w:val="-1"/>
                <w:lang w:val="en-US"/>
              </w:rPr>
              <w:t>.</w:t>
            </w:r>
          </w:p>
          <w:p w14:paraId="5428A9E9" w14:textId="77777777" w:rsidR="00590615" w:rsidRDefault="00590615" w:rsidP="00280DEE">
            <w:pPr>
              <w:jc w:val="left"/>
              <w:rPr>
                <w:rFonts w:cs="Arial"/>
                <w:i/>
                <w:iCs/>
                <w:position w:val="-1"/>
                <w:lang w:val="en-US"/>
              </w:rPr>
            </w:pPr>
          </w:p>
          <w:p w14:paraId="370B26F0" w14:textId="60F0938A" w:rsidR="00590615" w:rsidRDefault="00590615" w:rsidP="00280DEE">
            <w:pPr>
              <w:jc w:val="center"/>
              <w:rPr>
                <w:rFonts w:cs="Arial"/>
                <w:i/>
                <w:iCs/>
                <w:position w:val="-1"/>
                <w:lang w:val="en-US"/>
              </w:rPr>
            </w:pPr>
            <w:r w:rsidRPr="007944FC">
              <w:rPr>
                <w:noProof/>
                <w:lang w:eastAsia="en-GB"/>
              </w:rPr>
              <w:drawing>
                <wp:inline distT="0" distB="0" distL="0" distR="0" wp14:anchorId="4513A586" wp14:editId="1DC1E451">
                  <wp:extent cx="2845558" cy="3043983"/>
                  <wp:effectExtent l="0" t="0" r="0" b="4445"/>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47335" cy="3045884"/>
                          </a:xfrm>
                          <a:prstGeom prst="rect">
                            <a:avLst/>
                          </a:prstGeom>
                          <a:noFill/>
                          <a:ln>
                            <a:noFill/>
                          </a:ln>
                        </pic:spPr>
                      </pic:pic>
                    </a:graphicData>
                  </a:graphic>
                </wp:inline>
              </w:drawing>
            </w:r>
          </w:p>
          <w:p w14:paraId="0858F9EA" w14:textId="4009B687" w:rsidR="009274A1" w:rsidRDefault="009274A1" w:rsidP="00280DEE">
            <w:pPr>
              <w:jc w:val="center"/>
              <w:rPr>
                <w:rFonts w:cs="Arial"/>
                <w:i/>
                <w:iCs/>
                <w:position w:val="-1"/>
                <w:lang w:val="en-US"/>
              </w:rPr>
            </w:pPr>
            <w:r>
              <w:rPr>
                <w:b/>
                <w:noProof/>
                <w:lang w:eastAsia="en-GB"/>
              </w:rPr>
              <w:t>tbd</w:t>
            </w:r>
          </w:p>
          <w:p w14:paraId="41E1901E" w14:textId="77777777" w:rsidR="00590615" w:rsidRPr="00A437F1" w:rsidRDefault="00590615" w:rsidP="00280DEE">
            <w:pPr>
              <w:jc w:val="left"/>
              <w:rPr>
                <w:rFonts w:cs="Arial"/>
                <w:i/>
                <w:iCs/>
                <w:position w:val="-1"/>
                <w:lang w:val="en-US"/>
              </w:rPr>
            </w:pPr>
          </w:p>
        </w:tc>
      </w:tr>
    </w:tbl>
    <w:p w14:paraId="32DF4421" w14:textId="77777777" w:rsidR="00590615" w:rsidRPr="0079402D" w:rsidRDefault="00590615" w:rsidP="00590615"/>
    <w:p w14:paraId="3A457663" w14:textId="77777777" w:rsidR="00590615" w:rsidRDefault="00590615" w:rsidP="00590615">
      <w:pPr>
        <w:widowControl/>
        <w:spacing w:after="160" w:line="259" w:lineRule="auto"/>
        <w:jc w:val="left"/>
        <w:rPr>
          <w:b/>
        </w:rPr>
      </w:pPr>
      <w:r>
        <w:br w:type="page"/>
      </w:r>
    </w:p>
    <w:p w14:paraId="15DB89FC" w14:textId="77777777" w:rsidR="00590615" w:rsidRPr="007E2CFE" w:rsidRDefault="00590615" w:rsidP="00590615">
      <w:pPr>
        <w:pStyle w:val="Heading3"/>
      </w:pPr>
      <w:r>
        <w:lastRenderedPageBreak/>
        <w:t>Detection and Notification of Navigational Hazards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15"/>
        <w:gridCol w:w="2962"/>
        <w:gridCol w:w="2216"/>
        <w:gridCol w:w="2133"/>
      </w:tblGrid>
      <w:tr w:rsidR="00590615" w14:paraId="1969105C" w14:textId="77777777" w:rsidTr="00357E05">
        <w:trPr>
          <w:trHeight w:val="454"/>
          <w:tblHeader/>
        </w:trPr>
        <w:tc>
          <w:tcPr>
            <w:tcW w:w="2215" w:type="dxa"/>
            <w:shd w:val="clear" w:color="auto" w:fill="CCFFCC"/>
            <w:vAlign w:val="center"/>
          </w:tcPr>
          <w:p w14:paraId="2249501B" w14:textId="77777777" w:rsidR="00590615" w:rsidRPr="004065B1" w:rsidRDefault="00590615" w:rsidP="00280DEE">
            <w:r w:rsidRPr="000A066E">
              <w:rPr>
                <w:b/>
              </w:rPr>
              <w:t>Test Reference</w:t>
            </w:r>
          </w:p>
        </w:tc>
        <w:tc>
          <w:tcPr>
            <w:tcW w:w="2962" w:type="dxa"/>
            <w:shd w:val="clear" w:color="auto" w:fill="CCFFCC"/>
            <w:vAlign w:val="center"/>
          </w:tcPr>
          <w:p w14:paraId="7192E131" w14:textId="77777777" w:rsidR="00590615" w:rsidRPr="004065B1" w:rsidRDefault="00590615" w:rsidP="00280DEE">
            <w:r>
              <w:t>NavigationalHazardsDFMonLS</w:t>
            </w:r>
          </w:p>
        </w:tc>
        <w:tc>
          <w:tcPr>
            <w:tcW w:w="2216" w:type="dxa"/>
            <w:shd w:val="clear" w:color="auto" w:fill="CCFFCC"/>
            <w:vAlign w:val="center"/>
          </w:tcPr>
          <w:p w14:paraId="2AD5F649" w14:textId="77777777" w:rsidR="00590615" w:rsidRPr="004065B1" w:rsidRDefault="00590615" w:rsidP="00280DEE">
            <w:r w:rsidRPr="000A066E">
              <w:rPr>
                <w:b/>
              </w:rPr>
              <w:t>IHO Reference</w:t>
            </w:r>
          </w:p>
        </w:tc>
        <w:tc>
          <w:tcPr>
            <w:tcW w:w="2133" w:type="dxa"/>
            <w:shd w:val="clear" w:color="auto" w:fill="CCFFCC"/>
            <w:vAlign w:val="center"/>
          </w:tcPr>
          <w:p w14:paraId="6FEA8946" w14:textId="77777777" w:rsidR="00DB27A6" w:rsidRPr="00413780" w:rsidRDefault="00590615" w:rsidP="00280DEE">
            <w:r>
              <w:t>(</w:t>
            </w:r>
            <w:r w:rsidRPr="00413780">
              <w:t>S-</w:t>
            </w:r>
            <w:r>
              <w:t>100</w:t>
            </w:r>
            <w:r w:rsidRPr="00413780">
              <w:t xml:space="preserve"> Part </w:t>
            </w:r>
            <w:r>
              <w:t>9/</w:t>
            </w:r>
          </w:p>
          <w:p w14:paraId="61375D2F"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D560E22" w14:textId="21942BC6" w:rsidR="00590615" w:rsidRPr="004065B1" w:rsidRDefault="00590615" w:rsidP="00280DEE"/>
        </w:tc>
      </w:tr>
      <w:tr w:rsidR="00590615" w14:paraId="59E23E6D" w14:textId="77777777" w:rsidTr="00357E05">
        <w:trPr>
          <w:tblHeader/>
        </w:trPr>
        <w:tc>
          <w:tcPr>
            <w:tcW w:w="9526" w:type="dxa"/>
            <w:gridSpan w:val="4"/>
            <w:shd w:val="clear" w:color="auto" w:fill="CCFFCC"/>
            <w:vAlign w:val="center"/>
          </w:tcPr>
          <w:p w14:paraId="6EA56360" w14:textId="77777777" w:rsidR="00590615" w:rsidRDefault="00590615" w:rsidP="00280DEE">
            <w:r w:rsidRPr="000A066E">
              <w:rPr>
                <w:b/>
              </w:rPr>
              <w:t>Test description</w:t>
            </w:r>
          </w:p>
        </w:tc>
      </w:tr>
      <w:tr w:rsidR="00590615" w14:paraId="39A01646" w14:textId="77777777" w:rsidTr="00280DEE">
        <w:trPr>
          <w:tblHeader/>
        </w:trPr>
        <w:tc>
          <w:tcPr>
            <w:tcW w:w="9526" w:type="dxa"/>
            <w:gridSpan w:val="4"/>
            <w:vAlign w:val="center"/>
          </w:tcPr>
          <w:p w14:paraId="5781D2CF" w14:textId="77777777" w:rsidR="00590615" w:rsidRDefault="00590615" w:rsidP="00280DEE">
            <w:pPr>
              <w:rPr>
                <w:i/>
              </w:rPr>
            </w:pPr>
          </w:p>
          <w:p w14:paraId="2A8128AA" w14:textId="76549D63" w:rsidR="00590615" w:rsidRDefault="00590615" w:rsidP="00280DE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r w:rsidRPr="00A53E84">
              <w:rPr>
                <w:i/>
              </w:rPr>
              <w:t xml:space="preserve">This test is performed by loading the </w:t>
            </w:r>
            <w:r>
              <w:rPr>
                <w:i/>
              </w:rPr>
              <w:t>exchange sets NavigationalHazardsOverviewDF1 and NavigationalHazardsDF</w:t>
            </w:r>
            <w:r w:rsidRPr="00A53E84">
              <w:rPr>
                <w:i/>
              </w:rPr>
              <w:t>, manually creating a route connecting all way points between feature</w:t>
            </w:r>
            <w:r w:rsidR="005512DF">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3801D6F4" w14:textId="77777777" w:rsidR="00590615" w:rsidRPr="0079402D" w:rsidRDefault="00590615" w:rsidP="00280DEE">
            <w:pPr>
              <w:rPr>
                <w:i/>
              </w:rPr>
            </w:pPr>
          </w:p>
        </w:tc>
      </w:tr>
      <w:tr w:rsidR="00590615" w14:paraId="4065A104" w14:textId="77777777" w:rsidTr="00357E05">
        <w:trPr>
          <w:tblHeader/>
        </w:trPr>
        <w:tc>
          <w:tcPr>
            <w:tcW w:w="9526" w:type="dxa"/>
            <w:gridSpan w:val="4"/>
            <w:shd w:val="clear" w:color="auto" w:fill="CCFFCC"/>
            <w:vAlign w:val="center"/>
          </w:tcPr>
          <w:p w14:paraId="4D8347C8" w14:textId="77777777" w:rsidR="00590615" w:rsidRPr="004065B1" w:rsidRDefault="00590615" w:rsidP="00280DEE">
            <w:r w:rsidRPr="000A066E">
              <w:rPr>
                <w:b/>
              </w:rPr>
              <w:t>Setup</w:t>
            </w:r>
          </w:p>
        </w:tc>
      </w:tr>
      <w:tr w:rsidR="00590615" w14:paraId="7356A9DB" w14:textId="77777777" w:rsidTr="00280DEE">
        <w:trPr>
          <w:tblHeader/>
        </w:trPr>
        <w:tc>
          <w:tcPr>
            <w:tcW w:w="9526" w:type="dxa"/>
            <w:gridSpan w:val="4"/>
            <w:vAlign w:val="center"/>
          </w:tcPr>
          <w:p w14:paraId="15DEFCBC" w14:textId="77777777" w:rsidR="00590615" w:rsidRDefault="00590615" w:rsidP="00280DEE">
            <w:pPr>
              <w:jc w:val="left"/>
              <w:rPr>
                <w:i/>
              </w:rPr>
            </w:pPr>
          </w:p>
          <w:p w14:paraId="26926974" w14:textId="77777777" w:rsidR="00590615" w:rsidRPr="00A53E84" w:rsidRDefault="00590615" w:rsidP="00280DEE">
            <w:pPr>
              <w:rPr>
                <w:i/>
              </w:rPr>
            </w:pPr>
            <w:r>
              <w:rPr>
                <w:i/>
              </w:rPr>
              <w:t xml:space="preserve">(A) </w:t>
            </w:r>
            <w:r w:rsidRPr="00A53E84">
              <w:rPr>
                <w:i/>
              </w:rPr>
              <w:t xml:space="preserve">Load </w:t>
            </w:r>
            <w:r>
              <w:rPr>
                <w:i/>
              </w:rPr>
              <w:t xml:space="preserve">the exchange set </w:t>
            </w:r>
            <w:r w:rsidRPr="00E012C8">
              <w:rPr>
                <w:b/>
                <w:bCs/>
                <w:i/>
              </w:rPr>
              <w:t>NavigationalHazards</w:t>
            </w:r>
            <w:r>
              <w:rPr>
                <w:b/>
                <w:bCs/>
                <w:i/>
              </w:rPr>
              <w:t>DF</w:t>
            </w:r>
          </w:p>
          <w:p w14:paraId="59E4409C" w14:textId="77777777" w:rsidR="00590615" w:rsidRPr="00A53E84" w:rsidRDefault="00590615" w:rsidP="00280DEE">
            <w:pPr>
              <w:rPr>
                <w:i/>
              </w:rPr>
            </w:pPr>
            <w:r w:rsidRPr="00A53E84">
              <w:rPr>
                <w:i/>
              </w:rPr>
              <w:t xml:space="preserve">Load </w:t>
            </w:r>
            <w:r>
              <w:rPr>
                <w:i/>
              </w:rPr>
              <w:t xml:space="preserve">the exchange set </w:t>
            </w:r>
            <w:r w:rsidRPr="00E012C8">
              <w:rPr>
                <w:b/>
                <w:bCs/>
                <w:i/>
              </w:rPr>
              <w:t>NavigationalHazardsOverview</w:t>
            </w:r>
            <w:r>
              <w:rPr>
                <w:b/>
                <w:bCs/>
                <w:i/>
              </w:rPr>
              <w:t>DF1</w:t>
            </w:r>
          </w:p>
          <w:p w14:paraId="248F86BA" w14:textId="77777777" w:rsidR="00590615" w:rsidRPr="00E012C8" w:rsidRDefault="00590615">
            <w:pPr>
              <w:pStyle w:val="ListParagraph"/>
              <w:numPr>
                <w:ilvl w:val="0"/>
                <w:numId w:val="37"/>
              </w:numPr>
              <w:rPr>
                <w:i/>
              </w:rPr>
            </w:pPr>
            <w:r w:rsidRPr="00E012C8">
              <w:rPr>
                <w:i/>
              </w:rPr>
              <w:t>Select Display Category Other</w:t>
            </w:r>
          </w:p>
          <w:p w14:paraId="3130502F" w14:textId="77777777" w:rsidR="00590615" w:rsidRPr="00E012C8" w:rsidRDefault="00590615">
            <w:pPr>
              <w:pStyle w:val="ListParagraph"/>
              <w:numPr>
                <w:ilvl w:val="0"/>
                <w:numId w:val="37"/>
              </w:numPr>
              <w:rPr>
                <w:i/>
              </w:rPr>
            </w:pPr>
            <w:r w:rsidRPr="00E012C8">
              <w:rPr>
                <w:i/>
              </w:rPr>
              <w:t>Set the Safety Contour value to 30 m</w:t>
            </w:r>
          </w:p>
          <w:p w14:paraId="2580E0E9" w14:textId="77777777" w:rsidR="00590615" w:rsidRPr="00E012C8" w:rsidRDefault="00590615">
            <w:pPr>
              <w:pStyle w:val="ListParagraph"/>
              <w:numPr>
                <w:ilvl w:val="0"/>
                <w:numId w:val="37"/>
              </w:numPr>
              <w:rPr>
                <w:i/>
              </w:rPr>
            </w:pPr>
            <w:r w:rsidRPr="00E012C8">
              <w:rPr>
                <w:i/>
              </w:rPr>
              <w:t>Set the Safety Depth  value to 30 m</w:t>
            </w:r>
          </w:p>
          <w:p w14:paraId="5C410935" w14:textId="77777777" w:rsidR="00590615" w:rsidRPr="00E012C8" w:rsidRDefault="00590615">
            <w:pPr>
              <w:pStyle w:val="ListParagraph"/>
              <w:numPr>
                <w:ilvl w:val="0"/>
                <w:numId w:val="37"/>
              </w:numPr>
              <w:rPr>
                <w:i/>
              </w:rPr>
            </w:pPr>
            <w:r w:rsidRPr="00E012C8">
              <w:rPr>
                <w:i/>
              </w:rPr>
              <w:t xml:space="preserve">Select Symbolized Boundaries </w:t>
            </w:r>
          </w:p>
          <w:p w14:paraId="460B29CB" w14:textId="77777777" w:rsidR="00590615" w:rsidRPr="00E012C8" w:rsidRDefault="00590615">
            <w:pPr>
              <w:pStyle w:val="ListParagraph"/>
              <w:numPr>
                <w:ilvl w:val="0"/>
                <w:numId w:val="37"/>
              </w:numPr>
              <w:rPr>
                <w:i/>
              </w:rPr>
            </w:pPr>
            <w:r w:rsidRPr="00E012C8">
              <w:rPr>
                <w:i/>
              </w:rPr>
              <w:t>Select Paper chart symbols</w:t>
            </w:r>
          </w:p>
          <w:p w14:paraId="354F2E08" w14:textId="77777777" w:rsidR="00590615" w:rsidRDefault="00590615" w:rsidP="00280DEE">
            <w:pPr>
              <w:jc w:val="left"/>
              <w:rPr>
                <w:i/>
              </w:rPr>
            </w:pPr>
            <w:r w:rsidRPr="00E012C8">
              <w:rPr>
                <w:i/>
              </w:rPr>
              <w:t>Select all Text groups</w:t>
            </w:r>
          </w:p>
          <w:p w14:paraId="39A5C837" w14:textId="77777777" w:rsidR="00590615" w:rsidRDefault="00590615" w:rsidP="00280DEE">
            <w:pPr>
              <w:jc w:val="left"/>
              <w:rPr>
                <w:i/>
              </w:rPr>
            </w:pPr>
          </w:p>
          <w:p w14:paraId="27FEC19F" w14:textId="77777777" w:rsidR="00590615" w:rsidRPr="00A22C02" w:rsidRDefault="00590615" w:rsidP="00280DEE">
            <w:pPr>
              <w:jc w:val="left"/>
              <w:rPr>
                <w:b/>
                <w:bCs/>
                <w:i/>
              </w:rPr>
            </w:pPr>
            <w:r>
              <w:rPr>
                <w:i/>
              </w:rPr>
              <w:t xml:space="preserve">(B) The test should then be repeated using the exchange sets </w:t>
            </w:r>
            <w:r w:rsidRPr="00E012C8">
              <w:rPr>
                <w:b/>
                <w:bCs/>
                <w:i/>
              </w:rPr>
              <w:t>NavigationalHazards</w:t>
            </w:r>
            <w:r>
              <w:rPr>
                <w:b/>
                <w:bCs/>
                <w:i/>
              </w:rPr>
              <w:t xml:space="preserve">DF </w:t>
            </w:r>
            <w:r>
              <w:rPr>
                <w:i/>
              </w:rPr>
              <w:t xml:space="preserve">and </w:t>
            </w:r>
            <w:r w:rsidRPr="00E012C8">
              <w:rPr>
                <w:b/>
                <w:bCs/>
                <w:i/>
              </w:rPr>
              <w:t>NavigationalHazardsOverview</w:t>
            </w:r>
            <w:r>
              <w:rPr>
                <w:b/>
                <w:bCs/>
                <w:i/>
              </w:rPr>
              <w:t>DF2</w:t>
            </w:r>
          </w:p>
        </w:tc>
      </w:tr>
      <w:tr w:rsidR="00590615" w14:paraId="65408FA4" w14:textId="77777777" w:rsidTr="00357E05">
        <w:trPr>
          <w:tblHeader/>
        </w:trPr>
        <w:tc>
          <w:tcPr>
            <w:tcW w:w="9526" w:type="dxa"/>
            <w:gridSpan w:val="4"/>
            <w:shd w:val="clear" w:color="auto" w:fill="CCFFCC"/>
            <w:vAlign w:val="center"/>
          </w:tcPr>
          <w:p w14:paraId="5EBF2022" w14:textId="77777777" w:rsidR="00590615" w:rsidRPr="004065B1" w:rsidRDefault="00590615" w:rsidP="00280DEE">
            <w:r w:rsidRPr="000A066E">
              <w:rPr>
                <w:b/>
              </w:rPr>
              <w:t>Action</w:t>
            </w:r>
          </w:p>
        </w:tc>
      </w:tr>
      <w:tr w:rsidR="00590615" w14:paraId="2FE8E9FC" w14:textId="77777777" w:rsidTr="00280DEE">
        <w:trPr>
          <w:tblHeader/>
        </w:trPr>
        <w:tc>
          <w:tcPr>
            <w:tcW w:w="9526" w:type="dxa"/>
            <w:gridSpan w:val="4"/>
            <w:vAlign w:val="center"/>
          </w:tcPr>
          <w:p w14:paraId="78D377DE" w14:textId="77777777" w:rsidR="00590615" w:rsidRDefault="00590615" w:rsidP="00280DEE">
            <w:pPr>
              <w:rPr>
                <w:i/>
              </w:rPr>
            </w:pPr>
          </w:p>
          <w:p w14:paraId="63AA7210" w14:textId="77777777" w:rsidR="00590615" w:rsidRPr="007A7590" w:rsidRDefault="00590615" w:rsidP="00280DEE">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1CE6B7BE" w14:textId="77777777" w:rsidR="00590615" w:rsidRDefault="00590615" w:rsidP="00280DEE">
            <w:pPr>
              <w:jc w:val="left"/>
              <w:rPr>
                <w:i/>
              </w:rPr>
            </w:pPr>
            <w:r w:rsidRPr="007A7590">
              <w:rPr>
                <w:i/>
              </w:rPr>
              <w:t xml:space="preserve">Set simulated own ship for 39°49.587’N 104°54.930’W with heading set for 10.0°  </w:t>
            </w:r>
          </w:p>
          <w:p w14:paraId="5A23A506" w14:textId="77777777" w:rsidR="00590615" w:rsidRDefault="00590615" w:rsidP="00280DEE">
            <w:pPr>
              <w:rPr>
                <w:i/>
              </w:rPr>
            </w:pPr>
            <w:r w:rsidRPr="007A7590">
              <w:rPr>
                <w:i/>
              </w:rPr>
              <w:t>Select size of own ship check area as 1.0 NM width and 8.0 NM length.</w:t>
            </w:r>
          </w:p>
          <w:p w14:paraId="247ECF71" w14:textId="77777777" w:rsidR="00590615" w:rsidRPr="00EF287F" w:rsidRDefault="00590615" w:rsidP="00280DEE">
            <w:pPr>
              <w:rPr>
                <w:i/>
              </w:rPr>
            </w:pPr>
          </w:p>
        </w:tc>
      </w:tr>
      <w:tr w:rsidR="00590615" w14:paraId="6518CB05" w14:textId="77777777" w:rsidTr="00357E05">
        <w:trPr>
          <w:tblHeader/>
        </w:trPr>
        <w:tc>
          <w:tcPr>
            <w:tcW w:w="9526" w:type="dxa"/>
            <w:gridSpan w:val="4"/>
            <w:shd w:val="clear" w:color="auto" w:fill="CCFFCC"/>
            <w:vAlign w:val="center"/>
          </w:tcPr>
          <w:p w14:paraId="15652A69" w14:textId="77777777" w:rsidR="00590615" w:rsidRPr="004065B1" w:rsidRDefault="00590615" w:rsidP="00280DEE">
            <w:r w:rsidRPr="000A066E">
              <w:rPr>
                <w:b/>
              </w:rPr>
              <w:t>Results</w:t>
            </w:r>
          </w:p>
        </w:tc>
      </w:tr>
      <w:tr w:rsidR="00590615" w14:paraId="19399EA7" w14:textId="77777777" w:rsidTr="00280DEE">
        <w:trPr>
          <w:tblHeader/>
        </w:trPr>
        <w:tc>
          <w:tcPr>
            <w:tcW w:w="9526" w:type="dxa"/>
            <w:gridSpan w:val="4"/>
            <w:vAlign w:val="center"/>
          </w:tcPr>
          <w:p w14:paraId="03316699" w14:textId="77777777" w:rsidR="00590615" w:rsidRPr="00A437F1" w:rsidRDefault="00590615" w:rsidP="00280DEE">
            <w:pPr>
              <w:jc w:val="left"/>
              <w:rPr>
                <w:rFonts w:cs="Arial"/>
                <w:i/>
                <w:iCs/>
                <w:position w:val="-1"/>
                <w:lang w:val="en-US"/>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tc>
      </w:tr>
      <w:tr w:rsidR="00590615" w14:paraId="4B519399" w14:textId="77777777" w:rsidTr="00280DEE">
        <w:trPr>
          <w:tblHeader/>
        </w:trPr>
        <w:tc>
          <w:tcPr>
            <w:tcW w:w="9526" w:type="dxa"/>
            <w:gridSpan w:val="4"/>
            <w:vAlign w:val="center"/>
          </w:tcPr>
          <w:p w14:paraId="525C5E9F" w14:textId="77777777" w:rsidR="00590615" w:rsidRDefault="00590615" w:rsidP="00280DEE">
            <w:pPr>
              <w:jc w:val="left"/>
              <w:rPr>
                <w:i/>
              </w:rPr>
            </w:pPr>
            <w:r w:rsidRPr="007944FC">
              <w:rPr>
                <w:noProof/>
                <w:lang w:eastAsia="en-GB"/>
              </w:rPr>
              <w:drawing>
                <wp:inline distT="0" distB="0" distL="0" distR="0" wp14:anchorId="3260BAB6" wp14:editId="43E7B64D">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52882072" w14:textId="4F28D3F6" w:rsidR="009274A1" w:rsidRPr="007A7590" w:rsidRDefault="009274A1" w:rsidP="00280DEE">
            <w:pPr>
              <w:jc w:val="left"/>
              <w:rPr>
                <w:i/>
              </w:rPr>
            </w:pPr>
            <w:r>
              <w:rPr>
                <w:b/>
                <w:noProof/>
                <w:lang w:eastAsia="en-GB"/>
              </w:rPr>
              <w:t>tbd</w:t>
            </w: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lastRenderedPageBreak/>
        <w:br w:type="page"/>
      </w:r>
    </w:p>
    <w:p w14:paraId="648CFBA1" w14:textId="77777777" w:rsidR="00590615" w:rsidRDefault="00590615" w:rsidP="00590615">
      <w:pPr>
        <w:pStyle w:val="Heading2"/>
      </w:pPr>
      <w:bookmarkStart w:id="1358" w:name="_Toc152748625"/>
      <w:r>
        <w:lastRenderedPageBreak/>
        <w:t>Detection of Areas for which Special Conditions Exist</w:t>
      </w:r>
      <w:bookmarkEnd w:id="1358"/>
    </w:p>
    <w:p w14:paraId="0F9E352B" w14:textId="77777777" w:rsidR="00590615" w:rsidRPr="007E2CFE" w:rsidRDefault="00590615" w:rsidP="00590615">
      <w:pPr>
        <w:pStyle w:val="Heading3"/>
      </w:pPr>
      <w:r>
        <w:t>Detection and Notification of Areas for which special conditions exist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63"/>
        <w:gridCol w:w="2366"/>
        <w:gridCol w:w="1984"/>
      </w:tblGrid>
      <w:tr w:rsidR="00590615" w14:paraId="135732FE" w14:textId="77777777" w:rsidTr="00357E05">
        <w:trPr>
          <w:trHeight w:val="454"/>
          <w:tblHeader/>
        </w:trPr>
        <w:tc>
          <w:tcPr>
            <w:tcW w:w="2381" w:type="dxa"/>
            <w:shd w:val="clear" w:color="auto" w:fill="CCFFCC"/>
            <w:vAlign w:val="center"/>
          </w:tcPr>
          <w:p w14:paraId="436A78C1" w14:textId="77777777" w:rsidR="00590615" w:rsidRPr="004065B1" w:rsidRDefault="00590615" w:rsidP="00280DEE">
            <w:r w:rsidRPr="000A066E">
              <w:rPr>
                <w:b/>
              </w:rPr>
              <w:t>Test Reference</w:t>
            </w:r>
          </w:p>
        </w:tc>
        <w:tc>
          <w:tcPr>
            <w:tcW w:w="2381" w:type="dxa"/>
            <w:shd w:val="clear" w:color="auto" w:fill="CCFFCC"/>
            <w:vAlign w:val="center"/>
          </w:tcPr>
          <w:p w14:paraId="66A75E8D" w14:textId="77777777" w:rsidR="00590615" w:rsidRPr="004065B1" w:rsidRDefault="00590615" w:rsidP="00280DEE">
            <w:r>
              <w:t>SpecialConditionsDF</w:t>
            </w:r>
          </w:p>
        </w:tc>
        <w:tc>
          <w:tcPr>
            <w:tcW w:w="2382" w:type="dxa"/>
            <w:shd w:val="clear" w:color="auto" w:fill="CCFFCC"/>
            <w:vAlign w:val="center"/>
          </w:tcPr>
          <w:p w14:paraId="3DE32A47" w14:textId="77777777" w:rsidR="00590615" w:rsidRPr="004065B1" w:rsidRDefault="00590615" w:rsidP="00280DEE">
            <w:r w:rsidRPr="000A066E">
              <w:rPr>
                <w:b/>
              </w:rPr>
              <w:t>IHO Reference</w:t>
            </w:r>
          </w:p>
        </w:tc>
        <w:tc>
          <w:tcPr>
            <w:tcW w:w="2382" w:type="dxa"/>
            <w:shd w:val="clear" w:color="auto" w:fill="CCFFCC"/>
            <w:vAlign w:val="center"/>
          </w:tcPr>
          <w:p w14:paraId="10A533A5" w14:textId="77777777" w:rsidR="00DB27A6" w:rsidRPr="00413780" w:rsidRDefault="00590615" w:rsidP="00280DEE">
            <w:r>
              <w:t>(</w:t>
            </w:r>
            <w:r w:rsidRPr="00413780">
              <w:t>S-</w:t>
            </w:r>
            <w:r>
              <w:t>100</w:t>
            </w:r>
            <w:r w:rsidRPr="00413780">
              <w:t xml:space="preserve"> Part </w:t>
            </w:r>
            <w:r>
              <w:t>9/</w:t>
            </w:r>
          </w:p>
          <w:p w14:paraId="3D22983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ED9C494" w14:textId="538A6CDC" w:rsidR="00590615" w:rsidRPr="004065B1" w:rsidRDefault="00590615" w:rsidP="00280DEE"/>
        </w:tc>
      </w:tr>
      <w:tr w:rsidR="00590615" w14:paraId="62573725" w14:textId="77777777" w:rsidTr="00357E05">
        <w:trPr>
          <w:tblHeader/>
        </w:trPr>
        <w:tc>
          <w:tcPr>
            <w:tcW w:w="9526" w:type="dxa"/>
            <w:gridSpan w:val="4"/>
            <w:shd w:val="clear" w:color="auto" w:fill="CCFFCC"/>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4B46AF3F" w:rsidR="00590615" w:rsidRPr="0079402D" w:rsidRDefault="00590615" w:rsidP="00280DEE">
            <w:pPr>
              <w:rPr>
                <w:i/>
              </w:rPr>
            </w:pPr>
            <w:r w:rsidRPr="00A53E84">
              <w:rPr>
                <w:i/>
              </w:rPr>
              <w:t xml:space="preserve">This test is performed by loading the </w:t>
            </w:r>
            <w:r>
              <w:rPr>
                <w:i/>
              </w:rPr>
              <w:t xml:space="preserve">exchange set </w:t>
            </w:r>
            <w:r w:rsidRPr="008B753D">
              <w:rPr>
                <w:b/>
                <w:bCs/>
                <w:i/>
              </w:rPr>
              <w:t>Sp</w:t>
            </w:r>
            <w:r w:rsidR="00F4234F">
              <w:rPr>
                <w:b/>
                <w:bCs/>
                <w:i/>
              </w:rPr>
              <w:t>e</w:t>
            </w:r>
            <w:r w:rsidRPr="008B753D">
              <w:rPr>
                <w:b/>
                <w:bCs/>
                <w:i/>
              </w:rPr>
              <w:t>cialConditionsDF</w:t>
            </w:r>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tc>
      </w:tr>
      <w:tr w:rsidR="00590615" w14:paraId="16469CB1" w14:textId="77777777" w:rsidTr="00357E05">
        <w:trPr>
          <w:tblHeader/>
        </w:trPr>
        <w:tc>
          <w:tcPr>
            <w:tcW w:w="9526" w:type="dxa"/>
            <w:gridSpan w:val="4"/>
            <w:shd w:val="clear" w:color="auto" w:fill="CCFFCC"/>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2DF5E2B5" w14:textId="77777777" w:rsidR="00590615" w:rsidRPr="00A53E84" w:rsidRDefault="00590615" w:rsidP="00280DEE">
            <w:pPr>
              <w:rPr>
                <w:i/>
              </w:rPr>
            </w:pPr>
            <w:r w:rsidRPr="00A53E84">
              <w:rPr>
                <w:i/>
              </w:rPr>
              <w:t xml:space="preserve">Load </w:t>
            </w:r>
            <w:r>
              <w:rPr>
                <w:i/>
              </w:rPr>
              <w:t xml:space="preserve">the exchange set </w:t>
            </w:r>
            <w:r w:rsidRPr="00E012C8">
              <w:rPr>
                <w:b/>
                <w:bCs/>
                <w:i/>
              </w:rPr>
              <w:t>SpecialConditions</w:t>
            </w:r>
            <w:r>
              <w:rPr>
                <w:b/>
                <w:bCs/>
                <w:i/>
              </w:rPr>
              <w:t>DF</w:t>
            </w:r>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357E05">
        <w:trPr>
          <w:tblHeader/>
        </w:trPr>
        <w:tc>
          <w:tcPr>
            <w:tcW w:w="9526" w:type="dxa"/>
            <w:gridSpan w:val="4"/>
            <w:shd w:val="clear" w:color="auto" w:fill="CCFFCC"/>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357E05">
        <w:trPr>
          <w:tblHeader/>
        </w:trPr>
        <w:tc>
          <w:tcPr>
            <w:tcW w:w="9526" w:type="dxa"/>
            <w:gridSpan w:val="4"/>
            <w:shd w:val="clear" w:color="auto" w:fill="CCFFCC"/>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77777777" w:rsidR="00590615" w:rsidRPr="0079402D" w:rsidRDefault="00590615" w:rsidP="00590615"/>
    <w:p w14:paraId="10F06906" w14:textId="77777777" w:rsidR="00590615" w:rsidRPr="007E2CFE" w:rsidRDefault="00590615" w:rsidP="00590615">
      <w:pPr>
        <w:pStyle w:val="Heading3"/>
      </w:pPr>
      <w:r>
        <w:t xml:space="preserve">Detection and Notification of Areas for which special conditions exist – use of largest scale </w:t>
      </w:r>
      <w:r>
        <w:lastRenderedPageBreak/>
        <w:t xml:space="preserve">available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9"/>
        <w:gridCol w:w="3051"/>
        <w:gridCol w:w="2310"/>
        <w:gridCol w:w="1936"/>
      </w:tblGrid>
      <w:tr w:rsidR="00590615" w14:paraId="5A7FEF85" w14:textId="77777777" w:rsidTr="00357E05">
        <w:trPr>
          <w:trHeight w:val="454"/>
          <w:tblHeader/>
        </w:trPr>
        <w:tc>
          <w:tcPr>
            <w:tcW w:w="2381" w:type="dxa"/>
            <w:shd w:val="clear" w:color="auto" w:fill="CCFFCC"/>
            <w:vAlign w:val="center"/>
          </w:tcPr>
          <w:p w14:paraId="71F9BCC8" w14:textId="77777777" w:rsidR="00590615" w:rsidRPr="004065B1" w:rsidRDefault="00590615" w:rsidP="00280DEE">
            <w:r w:rsidRPr="000A066E">
              <w:rPr>
                <w:b/>
              </w:rPr>
              <w:t>Test Reference</w:t>
            </w:r>
          </w:p>
        </w:tc>
        <w:tc>
          <w:tcPr>
            <w:tcW w:w="2381" w:type="dxa"/>
            <w:shd w:val="clear" w:color="auto" w:fill="CCFFCC"/>
            <w:vAlign w:val="center"/>
          </w:tcPr>
          <w:p w14:paraId="14CC27F0" w14:textId="77777777" w:rsidR="00590615" w:rsidRPr="004065B1" w:rsidRDefault="00590615" w:rsidP="00280DEE">
            <w:r>
              <w:t>SpecialConditionsDFLS</w:t>
            </w:r>
          </w:p>
        </w:tc>
        <w:tc>
          <w:tcPr>
            <w:tcW w:w="2382" w:type="dxa"/>
            <w:shd w:val="clear" w:color="auto" w:fill="CCFFCC"/>
            <w:vAlign w:val="center"/>
          </w:tcPr>
          <w:p w14:paraId="7724EF96" w14:textId="77777777" w:rsidR="00590615" w:rsidRPr="004065B1" w:rsidRDefault="00590615" w:rsidP="00280DEE">
            <w:r w:rsidRPr="000A066E">
              <w:rPr>
                <w:b/>
              </w:rPr>
              <w:t>IHO Reference</w:t>
            </w:r>
          </w:p>
        </w:tc>
        <w:tc>
          <w:tcPr>
            <w:tcW w:w="2382" w:type="dxa"/>
            <w:shd w:val="clear" w:color="auto" w:fill="CCFFCC"/>
            <w:vAlign w:val="center"/>
          </w:tcPr>
          <w:p w14:paraId="47C72CB4" w14:textId="77777777" w:rsidR="00985543" w:rsidRPr="00413780" w:rsidRDefault="00590615" w:rsidP="00280DEE">
            <w:r>
              <w:t>(</w:t>
            </w:r>
            <w:r w:rsidRPr="00413780">
              <w:t>S-</w:t>
            </w:r>
            <w:r>
              <w:t>100</w:t>
            </w:r>
            <w:r w:rsidRPr="00413780">
              <w:t xml:space="preserve"> Part </w:t>
            </w:r>
            <w:r>
              <w:t>9/</w:t>
            </w:r>
          </w:p>
          <w:p w14:paraId="40DA595B"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5F083FAE" w14:textId="291C33ED" w:rsidR="00590615" w:rsidRPr="004065B1" w:rsidRDefault="00590615" w:rsidP="00280DEE"/>
        </w:tc>
      </w:tr>
      <w:tr w:rsidR="00590615" w14:paraId="27013A29" w14:textId="77777777" w:rsidTr="00357E05">
        <w:trPr>
          <w:tblHeader/>
        </w:trPr>
        <w:tc>
          <w:tcPr>
            <w:tcW w:w="9526" w:type="dxa"/>
            <w:gridSpan w:val="4"/>
            <w:shd w:val="clear" w:color="auto" w:fill="CCFFCC"/>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3F717A97" w14:textId="52CE895D" w:rsidR="00590615" w:rsidRDefault="00590615" w:rsidP="00280DEE">
            <w:pPr>
              <w:rPr>
                <w:i/>
              </w:rPr>
            </w:pPr>
            <w:r w:rsidRPr="00A53E84">
              <w:rPr>
                <w:i/>
              </w:rPr>
              <w:t xml:space="preserve">This test is performed by loading </w:t>
            </w:r>
            <w:r>
              <w:rPr>
                <w:i/>
              </w:rPr>
              <w:t>test exchange sets</w:t>
            </w:r>
            <w:r w:rsidRPr="00A53E84">
              <w:rPr>
                <w:i/>
              </w:rPr>
              <w:t>, manually creating a route connecting way points between feature</w:t>
            </w:r>
            <w:r w:rsidR="005512DF">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7F78CCB1" w14:textId="77777777" w:rsidR="00590615" w:rsidRPr="0079402D" w:rsidRDefault="00590615" w:rsidP="00280DEE">
            <w:pPr>
              <w:rPr>
                <w:i/>
              </w:rPr>
            </w:pPr>
          </w:p>
        </w:tc>
      </w:tr>
      <w:tr w:rsidR="00590615" w14:paraId="42300AD1" w14:textId="77777777" w:rsidTr="00357E05">
        <w:trPr>
          <w:tblHeader/>
        </w:trPr>
        <w:tc>
          <w:tcPr>
            <w:tcW w:w="9526" w:type="dxa"/>
            <w:gridSpan w:val="4"/>
            <w:shd w:val="clear" w:color="auto" w:fill="CCFFCC"/>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r>
              <w:rPr>
                <w:i/>
              </w:rPr>
              <w:t>SpecialConditionsDF</w:t>
            </w:r>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r w:rsidRPr="008B753D">
              <w:rPr>
                <w:b/>
                <w:bCs/>
                <w:i/>
              </w:rPr>
              <w:t>SpecialConditionsDF</w:t>
            </w:r>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357E05">
        <w:trPr>
          <w:tblHeader/>
        </w:trPr>
        <w:tc>
          <w:tcPr>
            <w:tcW w:w="9526" w:type="dxa"/>
            <w:gridSpan w:val="4"/>
            <w:shd w:val="clear" w:color="auto" w:fill="CCFFCC"/>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357E05">
        <w:trPr>
          <w:tblHeader/>
        </w:trPr>
        <w:tc>
          <w:tcPr>
            <w:tcW w:w="9526" w:type="dxa"/>
            <w:gridSpan w:val="4"/>
            <w:shd w:val="clear" w:color="auto" w:fill="CCFFCC"/>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r>
        <w:lastRenderedPageBreak/>
        <w:t>Detection and Notification of Areas for which special conditions exist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6"/>
        <w:gridCol w:w="2473"/>
        <w:gridCol w:w="2356"/>
        <w:gridCol w:w="2341"/>
      </w:tblGrid>
      <w:tr w:rsidR="00590615" w14:paraId="50CA6153" w14:textId="77777777" w:rsidTr="00357E05">
        <w:trPr>
          <w:trHeight w:val="454"/>
          <w:tblHeader/>
        </w:trPr>
        <w:tc>
          <w:tcPr>
            <w:tcW w:w="2381" w:type="dxa"/>
            <w:shd w:val="clear" w:color="auto" w:fill="CCFFCC"/>
            <w:vAlign w:val="center"/>
          </w:tcPr>
          <w:p w14:paraId="3BA66B14" w14:textId="77777777" w:rsidR="00590615" w:rsidRPr="004065B1" w:rsidRDefault="00590615" w:rsidP="00280DEE">
            <w:r w:rsidRPr="000A066E">
              <w:rPr>
                <w:b/>
              </w:rPr>
              <w:t>Test Reference</w:t>
            </w:r>
          </w:p>
        </w:tc>
        <w:tc>
          <w:tcPr>
            <w:tcW w:w="2381" w:type="dxa"/>
            <w:shd w:val="clear" w:color="auto" w:fill="CCFFCC"/>
            <w:vAlign w:val="center"/>
          </w:tcPr>
          <w:p w14:paraId="7A66B435" w14:textId="3A00E05E" w:rsidR="00590615" w:rsidRPr="004065B1" w:rsidRDefault="00590615" w:rsidP="00280DEE">
            <w:r>
              <w:t>SpecialConditionsMon</w:t>
            </w:r>
            <w:r w:rsidR="00F4234F">
              <w:t>DF</w:t>
            </w:r>
          </w:p>
        </w:tc>
        <w:tc>
          <w:tcPr>
            <w:tcW w:w="2382" w:type="dxa"/>
            <w:shd w:val="clear" w:color="auto" w:fill="CCFFCC"/>
            <w:vAlign w:val="center"/>
          </w:tcPr>
          <w:p w14:paraId="511C3C34" w14:textId="77777777" w:rsidR="00590615" w:rsidRPr="004065B1" w:rsidRDefault="00590615" w:rsidP="00280DEE">
            <w:r w:rsidRPr="000A066E">
              <w:rPr>
                <w:b/>
              </w:rPr>
              <w:t>IHO Reference</w:t>
            </w:r>
          </w:p>
        </w:tc>
        <w:tc>
          <w:tcPr>
            <w:tcW w:w="2382" w:type="dxa"/>
            <w:shd w:val="clear" w:color="auto" w:fill="CCFFCC"/>
            <w:vAlign w:val="center"/>
          </w:tcPr>
          <w:p w14:paraId="7D233FDF" w14:textId="77777777" w:rsidR="00985543" w:rsidRDefault="00590615" w:rsidP="00280DEE">
            <w:r>
              <w:t>(</w:t>
            </w:r>
            <w:r w:rsidRPr="00413780">
              <w:t>S-</w:t>
            </w:r>
            <w:r>
              <w:t>100</w:t>
            </w:r>
            <w:r w:rsidRPr="00413780">
              <w:t xml:space="preserve"> Part </w:t>
            </w:r>
            <w:r>
              <w:t>9</w:t>
            </w:r>
          </w:p>
          <w:p w14:paraId="6E377BD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33E86E9" w14:textId="58D87520" w:rsidR="00590615" w:rsidRPr="004065B1" w:rsidRDefault="00590615" w:rsidP="00280DEE"/>
        </w:tc>
      </w:tr>
      <w:tr w:rsidR="00590615" w14:paraId="6CD54345" w14:textId="77777777" w:rsidTr="00357E05">
        <w:trPr>
          <w:tblHeader/>
        </w:trPr>
        <w:tc>
          <w:tcPr>
            <w:tcW w:w="9526" w:type="dxa"/>
            <w:gridSpan w:val="4"/>
            <w:shd w:val="clear" w:color="auto" w:fill="CCFFCC"/>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1A98AC14" w14:textId="77777777" w:rsidR="00590615" w:rsidRDefault="00590615" w:rsidP="00280DEE">
            <w:pPr>
              <w:rPr>
                <w:i/>
              </w:rPr>
            </w:pPr>
            <w:r w:rsidRPr="00A53E84">
              <w:rPr>
                <w:i/>
              </w:rPr>
              <w:t xml:space="preserve">This test is performed by loading the </w:t>
            </w:r>
            <w:r>
              <w:rPr>
                <w:i/>
              </w:rPr>
              <w:t xml:space="preserve">exchange set </w:t>
            </w:r>
            <w:r w:rsidRPr="00F94D40">
              <w:rPr>
                <w:b/>
                <w:bCs/>
                <w:i/>
              </w:rPr>
              <w:t>SpecialConditionsDF</w:t>
            </w:r>
            <w:r w:rsidRPr="00A53E84">
              <w:rPr>
                <w:i/>
              </w:rPr>
              <w:t xml:space="preserve">, sailing with a simulated ship over the test area, selecting one by one each special condition for the test and checking display against the graphical plots of test </w:t>
            </w:r>
            <w:r>
              <w:rPr>
                <w:i/>
              </w:rPr>
              <w:t>SpecialConditions</w:t>
            </w:r>
            <w:r w:rsidRPr="00A53E84">
              <w:rPr>
                <w:i/>
              </w:rPr>
              <w:t xml:space="preserve"> (Route plan) corresponding to each set of </w:t>
            </w:r>
            <w:r>
              <w:rPr>
                <w:i/>
              </w:rPr>
              <w:t xml:space="preserve">Safety Contour </w:t>
            </w:r>
            <w:r w:rsidRPr="00A53E84">
              <w:rPr>
                <w:i/>
              </w:rPr>
              <w:t>settings.</w:t>
            </w:r>
            <w:r>
              <w:rPr>
                <w:i/>
              </w:rPr>
              <w:t>.</w:t>
            </w:r>
          </w:p>
          <w:p w14:paraId="6E0E3555" w14:textId="77777777" w:rsidR="00590615" w:rsidRPr="0079402D" w:rsidRDefault="00590615" w:rsidP="00280DEE">
            <w:pPr>
              <w:rPr>
                <w:i/>
              </w:rPr>
            </w:pPr>
          </w:p>
        </w:tc>
      </w:tr>
      <w:tr w:rsidR="00590615" w14:paraId="21D3E6E6" w14:textId="77777777" w:rsidTr="00357E05">
        <w:trPr>
          <w:tblHeader/>
        </w:trPr>
        <w:tc>
          <w:tcPr>
            <w:tcW w:w="9526" w:type="dxa"/>
            <w:gridSpan w:val="4"/>
            <w:shd w:val="clear" w:color="auto" w:fill="CCFFCC"/>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As for test SpecialConditions</w:t>
            </w:r>
            <w:r>
              <w:rPr>
                <w:i/>
              </w:rPr>
              <w:t>DF</w:t>
            </w:r>
          </w:p>
          <w:p w14:paraId="7E49B521" w14:textId="77777777" w:rsidR="00590615" w:rsidRPr="00EF287F" w:rsidRDefault="00590615" w:rsidP="00280DEE">
            <w:pPr>
              <w:jc w:val="left"/>
              <w:rPr>
                <w:i/>
              </w:rPr>
            </w:pPr>
          </w:p>
        </w:tc>
      </w:tr>
      <w:tr w:rsidR="00590615" w14:paraId="1F295AF3" w14:textId="77777777" w:rsidTr="00357E05">
        <w:trPr>
          <w:tblHeader/>
        </w:trPr>
        <w:tc>
          <w:tcPr>
            <w:tcW w:w="9526" w:type="dxa"/>
            <w:gridSpan w:val="4"/>
            <w:shd w:val="clear" w:color="auto" w:fill="CCFFCC"/>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357E05">
        <w:trPr>
          <w:tblHeader/>
        </w:trPr>
        <w:tc>
          <w:tcPr>
            <w:tcW w:w="9526" w:type="dxa"/>
            <w:gridSpan w:val="4"/>
            <w:shd w:val="clear" w:color="auto" w:fill="CCFFCC"/>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r>
        <w:lastRenderedPageBreak/>
        <w:t>Detection and Notification of Areas for which special conditions exist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4"/>
        <w:gridCol w:w="2718"/>
        <w:gridCol w:w="2285"/>
        <w:gridCol w:w="2239"/>
      </w:tblGrid>
      <w:tr w:rsidR="00590615" w14:paraId="4EF1E0FE" w14:textId="77777777" w:rsidTr="00357E05">
        <w:trPr>
          <w:trHeight w:val="454"/>
          <w:tblHeader/>
        </w:trPr>
        <w:tc>
          <w:tcPr>
            <w:tcW w:w="2381" w:type="dxa"/>
            <w:shd w:val="clear" w:color="auto" w:fill="CCFFCC"/>
            <w:vAlign w:val="center"/>
          </w:tcPr>
          <w:p w14:paraId="6C1111E0" w14:textId="77777777" w:rsidR="00590615" w:rsidRPr="004065B1" w:rsidRDefault="00590615" w:rsidP="00280DEE">
            <w:r w:rsidRPr="000A066E">
              <w:rPr>
                <w:b/>
              </w:rPr>
              <w:t>Test Reference</w:t>
            </w:r>
          </w:p>
        </w:tc>
        <w:tc>
          <w:tcPr>
            <w:tcW w:w="2381" w:type="dxa"/>
            <w:shd w:val="clear" w:color="auto" w:fill="CCFFCC"/>
            <w:vAlign w:val="center"/>
          </w:tcPr>
          <w:p w14:paraId="65E7C1CC" w14:textId="77777777" w:rsidR="00590615" w:rsidRPr="004065B1" w:rsidRDefault="00590615" w:rsidP="00280DEE">
            <w:commentRangeStart w:id="1359"/>
            <w:r>
              <w:t>SpecialConditionsDFLSMon</w:t>
            </w:r>
            <w:commentRangeEnd w:id="1359"/>
            <w:r w:rsidR="00DC0B69">
              <w:rPr>
                <w:rStyle w:val="CommentReference"/>
                <w:snapToGrid/>
                <w:color w:val="000000"/>
              </w:rPr>
              <w:commentReference w:id="1359"/>
            </w:r>
          </w:p>
        </w:tc>
        <w:tc>
          <w:tcPr>
            <w:tcW w:w="2382" w:type="dxa"/>
            <w:shd w:val="clear" w:color="auto" w:fill="CCFFCC"/>
            <w:vAlign w:val="center"/>
          </w:tcPr>
          <w:p w14:paraId="0702A008" w14:textId="77777777" w:rsidR="00590615" w:rsidRPr="004065B1" w:rsidRDefault="00590615" w:rsidP="00280DEE">
            <w:r w:rsidRPr="000A066E">
              <w:rPr>
                <w:b/>
              </w:rPr>
              <w:t>IHO Reference</w:t>
            </w:r>
          </w:p>
        </w:tc>
        <w:tc>
          <w:tcPr>
            <w:tcW w:w="2382" w:type="dxa"/>
            <w:shd w:val="clear" w:color="auto" w:fill="CCFFCC"/>
            <w:vAlign w:val="center"/>
          </w:tcPr>
          <w:p w14:paraId="11024DE2" w14:textId="77777777" w:rsidR="00985543" w:rsidRDefault="00590615" w:rsidP="00280DEE">
            <w:r>
              <w:t>(</w:t>
            </w:r>
            <w:r w:rsidRPr="00413780">
              <w:t>S-</w:t>
            </w:r>
            <w:r>
              <w:t>100</w:t>
            </w:r>
            <w:r w:rsidRPr="00413780">
              <w:t xml:space="preserve"> Part </w:t>
            </w:r>
            <w:r>
              <w:t>9</w:t>
            </w:r>
          </w:p>
          <w:p w14:paraId="16B98BE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AC1FC1F" w14:textId="5BBDF2E7" w:rsidR="00590615" w:rsidRPr="004065B1" w:rsidRDefault="00590615" w:rsidP="00280DEE"/>
        </w:tc>
      </w:tr>
      <w:tr w:rsidR="00590615" w14:paraId="37E2FFBC" w14:textId="77777777" w:rsidTr="00357E05">
        <w:trPr>
          <w:tblHeader/>
        </w:trPr>
        <w:tc>
          <w:tcPr>
            <w:tcW w:w="9526" w:type="dxa"/>
            <w:gridSpan w:val="4"/>
            <w:shd w:val="clear" w:color="auto" w:fill="CCFFCC"/>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536F66FB" w14:textId="77777777" w:rsidR="00590615" w:rsidRDefault="00590615" w:rsidP="00280DE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r>
              <w:rPr>
                <w:i/>
              </w:rPr>
              <w:t>SpecialConditionsDF</w:t>
            </w:r>
            <w:r w:rsidRPr="00A53E84">
              <w:rPr>
                <w:i/>
              </w:rPr>
              <w:t xml:space="preserve"> and </w:t>
            </w:r>
            <w:r>
              <w:rPr>
                <w:i/>
              </w:rPr>
              <w:t>SpecialConditionsDFLS</w:t>
            </w:r>
            <w:r w:rsidRPr="00A53E84">
              <w:rPr>
                <w:i/>
              </w:rPr>
              <w:t xml:space="preserve"> (Route plan) corresponding to each special condition settings</w:t>
            </w:r>
            <w:r>
              <w:rPr>
                <w:i/>
              </w:rPr>
              <w:t>.</w:t>
            </w:r>
          </w:p>
          <w:p w14:paraId="73CE7DC0" w14:textId="77777777" w:rsidR="00590615" w:rsidRPr="0079402D" w:rsidRDefault="00590615" w:rsidP="00280DEE">
            <w:pPr>
              <w:rPr>
                <w:i/>
              </w:rPr>
            </w:pPr>
          </w:p>
        </w:tc>
      </w:tr>
      <w:tr w:rsidR="00590615" w14:paraId="1D2D00EC" w14:textId="77777777" w:rsidTr="00357E05">
        <w:trPr>
          <w:tblHeader/>
        </w:trPr>
        <w:tc>
          <w:tcPr>
            <w:tcW w:w="9526" w:type="dxa"/>
            <w:gridSpan w:val="4"/>
            <w:shd w:val="clear" w:color="auto" w:fill="CCFFCC"/>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SpecialConditionsDFLS</w:t>
            </w:r>
          </w:p>
          <w:p w14:paraId="0EF4EE39" w14:textId="77777777" w:rsidR="00590615" w:rsidRPr="00EF287F" w:rsidRDefault="00590615" w:rsidP="00280DEE">
            <w:pPr>
              <w:jc w:val="left"/>
              <w:rPr>
                <w:i/>
              </w:rPr>
            </w:pPr>
          </w:p>
        </w:tc>
      </w:tr>
      <w:tr w:rsidR="00590615" w14:paraId="5F7A0B6A" w14:textId="77777777" w:rsidTr="00357E05">
        <w:trPr>
          <w:tblHeader/>
        </w:trPr>
        <w:tc>
          <w:tcPr>
            <w:tcW w:w="9526" w:type="dxa"/>
            <w:gridSpan w:val="4"/>
            <w:shd w:val="clear" w:color="auto" w:fill="CCFFCC"/>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Repeat test as described in SpecialConditionsDFLS</w:t>
            </w:r>
          </w:p>
          <w:p w14:paraId="10B954DA" w14:textId="77777777" w:rsidR="00590615" w:rsidRPr="00EF287F" w:rsidRDefault="00590615" w:rsidP="00280DEE">
            <w:pPr>
              <w:rPr>
                <w:i/>
              </w:rPr>
            </w:pPr>
          </w:p>
        </w:tc>
      </w:tr>
      <w:tr w:rsidR="00590615" w14:paraId="6939043C" w14:textId="77777777" w:rsidTr="00357E05">
        <w:trPr>
          <w:tblHeader/>
        </w:trPr>
        <w:tc>
          <w:tcPr>
            <w:tcW w:w="9526" w:type="dxa"/>
            <w:gridSpan w:val="4"/>
            <w:shd w:val="clear" w:color="auto" w:fill="CCFFCC"/>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r>
              <w:rPr>
                <w:i/>
              </w:rPr>
              <w:t>SpecialConditionsDF</w:t>
            </w:r>
            <w:r w:rsidRPr="00A53E84">
              <w:rPr>
                <w:i/>
              </w:rPr>
              <w:t xml:space="preserve"> and </w:t>
            </w:r>
            <w:r>
              <w:rPr>
                <w:i/>
              </w:rPr>
              <w:t>SpecialConditionsDFLS</w:t>
            </w:r>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55FD51E2">
                  <wp:extent cx="1716405" cy="551815"/>
                  <wp:effectExtent l="0" t="0" r="0" b="635"/>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1360" w:name="_Toc152748626"/>
      <w:r>
        <w:lastRenderedPageBreak/>
        <w:t>Detection and Notification of the Safety Contour</w:t>
      </w:r>
      <w:bookmarkEnd w:id="1360"/>
    </w:p>
    <w:p w14:paraId="0BC0063F" w14:textId="77777777" w:rsidR="00590615" w:rsidRPr="007E2CFE" w:rsidRDefault="00590615" w:rsidP="00590615">
      <w:pPr>
        <w:pStyle w:val="Heading3"/>
      </w:pPr>
      <w:r>
        <w:t>Detection and Notification of the safety contour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357E05">
        <w:trPr>
          <w:trHeight w:val="454"/>
          <w:tblHeader/>
        </w:trPr>
        <w:tc>
          <w:tcPr>
            <w:tcW w:w="2381" w:type="dxa"/>
            <w:shd w:val="clear" w:color="auto" w:fill="CCFFCC"/>
            <w:vAlign w:val="center"/>
          </w:tcPr>
          <w:p w14:paraId="60BC6372" w14:textId="77777777" w:rsidR="00590615" w:rsidRPr="004065B1" w:rsidRDefault="00590615" w:rsidP="00280DEE">
            <w:r w:rsidRPr="000A066E">
              <w:rPr>
                <w:b/>
              </w:rPr>
              <w:t>Test Reference</w:t>
            </w:r>
          </w:p>
        </w:tc>
        <w:tc>
          <w:tcPr>
            <w:tcW w:w="2381" w:type="dxa"/>
            <w:shd w:val="clear" w:color="auto" w:fill="CCFFCC"/>
            <w:vAlign w:val="center"/>
          </w:tcPr>
          <w:p w14:paraId="363FEDF9" w14:textId="77777777" w:rsidR="00590615" w:rsidRPr="004065B1" w:rsidRDefault="00590615" w:rsidP="00280DEE">
            <w:r>
              <w:t>SafetyContourDF</w:t>
            </w:r>
          </w:p>
        </w:tc>
        <w:tc>
          <w:tcPr>
            <w:tcW w:w="2382" w:type="dxa"/>
            <w:shd w:val="clear" w:color="auto" w:fill="CCFFCC"/>
            <w:vAlign w:val="center"/>
          </w:tcPr>
          <w:p w14:paraId="4D992FF7" w14:textId="77777777" w:rsidR="00590615" w:rsidRPr="004065B1" w:rsidRDefault="00590615" w:rsidP="00280DEE">
            <w:r w:rsidRPr="000A066E">
              <w:rPr>
                <w:b/>
              </w:rPr>
              <w:t>IHO Reference</w:t>
            </w:r>
          </w:p>
        </w:tc>
        <w:tc>
          <w:tcPr>
            <w:tcW w:w="2382" w:type="dxa"/>
            <w:shd w:val="clear" w:color="auto" w:fill="CCFFCC"/>
            <w:vAlign w:val="center"/>
          </w:tcPr>
          <w:p w14:paraId="0ECE49C6" w14:textId="77777777" w:rsidR="00985543" w:rsidRPr="00413780" w:rsidRDefault="00590615" w:rsidP="00280DEE">
            <w:r>
              <w:t>(</w:t>
            </w:r>
            <w:r w:rsidRPr="00413780">
              <w:t>S-</w:t>
            </w:r>
            <w:r>
              <w:t>100</w:t>
            </w:r>
            <w:r w:rsidRPr="00413780">
              <w:t xml:space="preserve"> Part </w:t>
            </w:r>
            <w:r>
              <w:t>9/</w:t>
            </w:r>
          </w:p>
          <w:p w14:paraId="097DDDA5"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8D1EDA7" w14:textId="43404B96" w:rsidR="00590615" w:rsidRPr="004065B1" w:rsidRDefault="00590615" w:rsidP="00280DEE"/>
        </w:tc>
      </w:tr>
      <w:tr w:rsidR="00590615" w14:paraId="25EEC6B2" w14:textId="77777777" w:rsidTr="00357E05">
        <w:trPr>
          <w:tblHeader/>
        </w:trPr>
        <w:tc>
          <w:tcPr>
            <w:tcW w:w="9526" w:type="dxa"/>
            <w:gridSpan w:val="4"/>
            <w:shd w:val="clear" w:color="auto" w:fill="CCFFCC"/>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25444E1F" w14:textId="77777777" w:rsidR="00590615" w:rsidRDefault="00590615" w:rsidP="00280DE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4875C3F1" w14:textId="77777777" w:rsidR="00590615" w:rsidRPr="0079402D" w:rsidRDefault="00590615" w:rsidP="00280DEE">
            <w:pPr>
              <w:rPr>
                <w:i/>
              </w:rPr>
            </w:pPr>
          </w:p>
        </w:tc>
      </w:tr>
      <w:tr w:rsidR="00590615" w14:paraId="3820F6AD" w14:textId="77777777" w:rsidTr="00357E05">
        <w:trPr>
          <w:tblHeader/>
        </w:trPr>
        <w:tc>
          <w:tcPr>
            <w:tcW w:w="9526" w:type="dxa"/>
            <w:gridSpan w:val="4"/>
            <w:shd w:val="clear" w:color="auto" w:fill="CCFFCC"/>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63A4176C" w14:textId="77777777"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r w:rsidRPr="00E012C8">
              <w:rPr>
                <w:b/>
                <w:bCs/>
                <w:i/>
              </w:rPr>
              <w:t>SafetyContour</w:t>
            </w:r>
            <w:r>
              <w:rPr>
                <w:b/>
                <w:bCs/>
                <w:i/>
              </w:rPr>
              <w:t>DF</w:t>
            </w:r>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357E05">
        <w:trPr>
          <w:tblHeader/>
        </w:trPr>
        <w:tc>
          <w:tcPr>
            <w:tcW w:w="9526" w:type="dxa"/>
            <w:gridSpan w:val="4"/>
            <w:shd w:val="clear" w:color="auto" w:fill="CCFFCC"/>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357E05">
        <w:trPr>
          <w:tblHeader/>
        </w:trPr>
        <w:tc>
          <w:tcPr>
            <w:tcW w:w="9526" w:type="dxa"/>
            <w:gridSpan w:val="4"/>
            <w:shd w:val="clear" w:color="auto" w:fill="CCFFCC"/>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r>
        <w:lastRenderedPageBreak/>
        <w:t>Detection and Notification of the safety contour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357E05">
        <w:trPr>
          <w:trHeight w:val="454"/>
          <w:tblHeader/>
        </w:trPr>
        <w:tc>
          <w:tcPr>
            <w:tcW w:w="2381" w:type="dxa"/>
            <w:shd w:val="clear" w:color="auto" w:fill="CCFFCC"/>
            <w:vAlign w:val="center"/>
          </w:tcPr>
          <w:p w14:paraId="4DFB142F" w14:textId="77777777" w:rsidR="00590615" w:rsidRPr="004065B1" w:rsidRDefault="00590615" w:rsidP="00280DEE">
            <w:r w:rsidRPr="000A066E">
              <w:rPr>
                <w:b/>
              </w:rPr>
              <w:t>Test Reference</w:t>
            </w:r>
          </w:p>
        </w:tc>
        <w:tc>
          <w:tcPr>
            <w:tcW w:w="2381" w:type="dxa"/>
            <w:shd w:val="clear" w:color="auto" w:fill="CCFFCC"/>
            <w:vAlign w:val="center"/>
          </w:tcPr>
          <w:p w14:paraId="344230A2" w14:textId="77777777" w:rsidR="00590615" w:rsidRPr="004065B1" w:rsidRDefault="00590615" w:rsidP="00280DEE">
            <w:r>
              <w:t>SafetyContourDFLS</w:t>
            </w:r>
          </w:p>
        </w:tc>
        <w:tc>
          <w:tcPr>
            <w:tcW w:w="2382" w:type="dxa"/>
            <w:shd w:val="clear" w:color="auto" w:fill="CCFFCC"/>
            <w:vAlign w:val="center"/>
          </w:tcPr>
          <w:p w14:paraId="6A507D5B" w14:textId="77777777" w:rsidR="00590615" w:rsidRPr="004065B1" w:rsidRDefault="00590615" w:rsidP="00280DEE">
            <w:r w:rsidRPr="000A066E">
              <w:rPr>
                <w:b/>
              </w:rPr>
              <w:t>IHO Reference</w:t>
            </w:r>
          </w:p>
        </w:tc>
        <w:tc>
          <w:tcPr>
            <w:tcW w:w="2382" w:type="dxa"/>
            <w:shd w:val="clear" w:color="auto" w:fill="CCFFCC"/>
            <w:vAlign w:val="center"/>
          </w:tcPr>
          <w:p w14:paraId="4A69F494" w14:textId="77777777" w:rsidR="00985543" w:rsidRPr="00413780" w:rsidRDefault="00590615" w:rsidP="00280DEE">
            <w:r>
              <w:t>(</w:t>
            </w:r>
            <w:r w:rsidRPr="00413780">
              <w:t>S-</w:t>
            </w:r>
            <w:r>
              <w:t>100</w:t>
            </w:r>
            <w:r w:rsidRPr="00413780">
              <w:t xml:space="preserve"> Part </w:t>
            </w:r>
            <w:r>
              <w:t>9/</w:t>
            </w:r>
          </w:p>
          <w:p w14:paraId="7F943EAE"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CE60957" w14:textId="5E6FE099" w:rsidR="00590615" w:rsidRPr="004065B1" w:rsidRDefault="00590615" w:rsidP="00280DEE"/>
        </w:tc>
      </w:tr>
      <w:tr w:rsidR="00590615" w14:paraId="2ED89901" w14:textId="77777777" w:rsidTr="00357E05">
        <w:trPr>
          <w:tblHeader/>
        </w:trPr>
        <w:tc>
          <w:tcPr>
            <w:tcW w:w="9526" w:type="dxa"/>
            <w:gridSpan w:val="4"/>
            <w:shd w:val="clear" w:color="auto" w:fill="CCFFCC"/>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73B483E6" w14:textId="106B80B1" w:rsidR="00590615" w:rsidRDefault="00590615" w:rsidP="00280DEE">
            <w:pPr>
              <w:rPr>
                <w:i/>
              </w:rPr>
            </w:pPr>
            <w:r w:rsidRPr="00A53E84">
              <w:rPr>
                <w:i/>
              </w:rPr>
              <w:t xml:space="preserve">This test is performed by loading the test </w:t>
            </w:r>
            <w:r>
              <w:rPr>
                <w:i/>
              </w:rPr>
              <w:t>exchange sets</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6F350085" w14:textId="77777777" w:rsidR="00590615" w:rsidRPr="0079402D" w:rsidRDefault="00590615" w:rsidP="00280DEE">
            <w:pPr>
              <w:rPr>
                <w:i/>
              </w:rPr>
            </w:pPr>
          </w:p>
        </w:tc>
      </w:tr>
      <w:tr w:rsidR="00590615" w14:paraId="3349D8A0" w14:textId="77777777" w:rsidTr="00357E05">
        <w:trPr>
          <w:tblHeader/>
        </w:trPr>
        <w:tc>
          <w:tcPr>
            <w:tcW w:w="9526" w:type="dxa"/>
            <w:gridSpan w:val="4"/>
            <w:shd w:val="clear" w:color="auto" w:fill="CCFFCC"/>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r>
              <w:rPr>
                <w:i/>
              </w:rPr>
              <w:t>SafetyContourDF</w:t>
            </w:r>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r w:rsidRPr="008B753D">
              <w:rPr>
                <w:b/>
                <w:bCs/>
                <w:i/>
              </w:rPr>
              <w:t>S</w:t>
            </w:r>
            <w:r>
              <w:rPr>
                <w:b/>
                <w:bCs/>
                <w:i/>
              </w:rPr>
              <w:t>afetyContour</w:t>
            </w:r>
            <w:r w:rsidRPr="008B753D">
              <w:rPr>
                <w:b/>
                <w:bCs/>
                <w:i/>
              </w:rPr>
              <w:t>DF</w:t>
            </w:r>
            <w:r>
              <w:rPr>
                <w:i/>
              </w:rPr>
              <w:t xml:space="preserve"> and </w:t>
            </w:r>
            <w:r w:rsidRPr="00E012C8">
              <w:rPr>
                <w:b/>
                <w:bCs/>
                <w:i/>
              </w:rPr>
              <w:t>NavigationalHazardsOverview</w:t>
            </w:r>
            <w:r>
              <w:rPr>
                <w:b/>
                <w:bCs/>
                <w:i/>
              </w:rPr>
              <w:t>2</w:t>
            </w:r>
          </w:p>
        </w:tc>
      </w:tr>
      <w:tr w:rsidR="00590615" w14:paraId="7341CF34" w14:textId="77777777" w:rsidTr="00357E05">
        <w:trPr>
          <w:tblHeader/>
        </w:trPr>
        <w:tc>
          <w:tcPr>
            <w:tcW w:w="9526" w:type="dxa"/>
            <w:gridSpan w:val="4"/>
            <w:shd w:val="clear" w:color="auto" w:fill="CCFFCC"/>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357E05">
        <w:trPr>
          <w:tblHeader/>
        </w:trPr>
        <w:tc>
          <w:tcPr>
            <w:tcW w:w="9526" w:type="dxa"/>
            <w:gridSpan w:val="4"/>
            <w:shd w:val="clear" w:color="auto" w:fill="CCFFCC"/>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r>
        <w:lastRenderedPageBreak/>
        <w:t>Detection and Notification of the safety contour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9"/>
        <w:gridCol w:w="2395"/>
        <w:gridCol w:w="2378"/>
        <w:gridCol w:w="2374"/>
      </w:tblGrid>
      <w:tr w:rsidR="00590615" w14:paraId="328DC85A" w14:textId="77777777" w:rsidTr="00357E05">
        <w:trPr>
          <w:trHeight w:val="454"/>
          <w:tblHeader/>
        </w:trPr>
        <w:tc>
          <w:tcPr>
            <w:tcW w:w="2381" w:type="dxa"/>
            <w:shd w:val="clear" w:color="auto" w:fill="CCFFCC"/>
            <w:vAlign w:val="center"/>
          </w:tcPr>
          <w:p w14:paraId="70D5FC1D" w14:textId="77777777" w:rsidR="00590615" w:rsidRPr="004065B1" w:rsidRDefault="00590615" w:rsidP="00280DEE">
            <w:r w:rsidRPr="000A066E">
              <w:rPr>
                <w:b/>
              </w:rPr>
              <w:t>Test Reference</w:t>
            </w:r>
          </w:p>
        </w:tc>
        <w:tc>
          <w:tcPr>
            <w:tcW w:w="2381" w:type="dxa"/>
            <w:shd w:val="clear" w:color="auto" w:fill="CCFFCC"/>
            <w:vAlign w:val="center"/>
          </w:tcPr>
          <w:p w14:paraId="5C35CE42" w14:textId="77777777" w:rsidR="00590615" w:rsidRPr="004065B1" w:rsidRDefault="00590615" w:rsidP="00280DEE">
            <w:r w:rsidRPr="00405C29">
              <w:t>SafetyContourDFMon</w:t>
            </w:r>
            <w:r>
              <w:t>LS</w:t>
            </w:r>
          </w:p>
        </w:tc>
        <w:tc>
          <w:tcPr>
            <w:tcW w:w="2382" w:type="dxa"/>
            <w:shd w:val="clear" w:color="auto" w:fill="CCFFCC"/>
            <w:vAlign w:val="center"/>
          </w:tcPr>
          <w:p w14:paraId="17369F35" w14:textId="77777777" w:rsidR="00590615" w:rsidRPr="004065B1" w:rsidRDefault="00590615" w:rsidP="00280DEE">
            <w:r w:rsidRPr="000A066E">
              <w:rPr>
                <w:b/>
              </w:rPr>
              <w:t>IHO Reference</w:t>
            </w:r>
          </w:p>
        </w:tc>
        <w:tc>
          <w:tcPr>
            <w:tcW w:w="2382" w:type="dxa"/>
            <w:shd w:val="clear" w:color="auto" w:fill="CCFFCC"/>
            <w:vAlign w:val="center"/>
          </w:tcPr>
          <w:p w14:paraId="3031B96D" w14:textId="77777777" w:rsidR="00985543" w:rsidRPr="00413780" w:rsidRDefault="00590615" w:rsidP="00280DEE">
            <w:r>
              <w:t>(</w:t>
            </w:r>
            <w:r w:rsidRPr="00413780">
              <w:t>S-</w:t>
            </w:r>
            <w:r>
              <w:t>100</w:t>
            </w:r>
            <w:r w:rsidRPr="00413780">
              <w:t xml:space="preserve"> Part </w:t>
            </w:r>
            <w:r>
              <w:t>9/</w:t>
            </w:r>
          </w:p>
          <w:p w14:paraId="1B829F4D"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58676F1" w14:textId="399C2D74" w:rsidR="00590615" w:rsidRPr="004065B1" w:rsidRDefault="00590615" w:rsidP="00280DEE"/>
        </w:tc>
      </w:tr>
      <w:tr w:rsidR="00590615" w14:paraId="737BF369" w14:textId="77777777" w:rsidTr="00357E05">
        <w:trPr>
          <w:tblHeader/>
        </w:trPr>
        <w:tc>
          <w:tcPr>
            <w:tcW w:w="9526" w:type="dxa"/>
            <w:gridSpan w:val="4"/>
            <w:shd w:val="clear" w:color="auto" w:fill="CCFFCC"/>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and</w:t>
            </w:r>
            <w:r w:rsidRPr="00A53E84">
              <w:rPr>
                <w:i/>
              </w:rPr>
              <w:t xml:space="preserve">l </w:t>
            </w:r>
            <w:r>
              <w:rPr>
                <w:i/>
              </w:rPr>
              <w:t>101AA00</w:t>
            </w:r>
            <w:r w:rsidRPr="00A53E84">
              <w:rPr>
                <w:i/>
              </w:rPr>
              <w:t>SAFCO.000.</w:t>
            </w:r>
          </w:p>
          <w:p w14:paraId="34285F49" w14:textId="77777777" w:rsidR="00590615" w:rsidRPr="00A53E84" w:rsidRDefault="00590615" w:rsidP="00280DEE">
            <w:pPr>
              <w:jc w:val="left"/>
              <w:rPr>
                <w:i/>
              </w:rPr>
            </w:pPr>
          </w:p>
          <w:p w14:paraId="0BDC38AF" w14:textId="77777777" w:rsidR="00590615" w:rsidRDefault="00590615" w:rsidP="00280DEE">
            <w:pPr>
              <w:rPr>
                <w:i/>
              </w:rPr>
            </w:pPr>
            <w:r w:rsidRPr="00A53E84">
              <w:rPr>
                <w:i/>
              </w:rPr>
              <w:t xml:space="preserve">This test is performed by loading </w:t>
            </w:r>
            <w:r>
              <w:rPr>
                <w:i/>
              </w:rPr>
              <w:t xml:space="preserve">the exchange set </w:t>
            </w:r>
            <w:r w:rsidRPr="00405C29">
              <w:rPr>
                <w:b/>
                <w:bCs/>
                <w:i/>
              </w:rPr>
              <w:t>SafetyContourDFMon</w:t>
            </w:r>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r>
              <w:rPr>
                <w:i/>
              </w:rPr>
              <w:t>SafetyContourDF</w:t>
            </w:r>
            <w:r w:rsidRPr="00A53E84">
              <w:rPr>
                <w:i/>
              </w:rPr>
              <w:t xml:space="preserve"> (Route plan) corresponding to each set of </w:t>
            </w:r>
            <w:r>
              <w:rPr>
                <w:i/>
              </w:rPr>
              <w:t xml:space="preserve">Safety Contour </w:t>
            </w:r>
            <w:r w:rsidRPr="00A53E84">
              <w:rPr>
                <w:i/>
              </w:rPr>
              <w:t>settings</w:t>
            </w: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357E05">
        <w:trPr>
          <w:tblHeader/>
        </w:trPr>
        <w:tc>
          <w:tcPr>
            <w:tcW w:w="9526" w:type="dxa"/>
            <w:gridSpan w:val="4"/>
            <w:shd w:val="clear" w:color="auto" w:fill="CCFFCC"/>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77777777" w:rsidR="00590615" w:rsidRDefault="00590615" w:rsidP="00280DEE">
            <w:pPr>
              <w:jc w:val="left"/>
              <w:rPr>
                <w:i/>
              </w:rPr>
            </w:pPr>
          </w:p>
          <w:p w14:paraId="4BFB7B2D" w14:textId="77777777" w:rsidR="00590615" w:rsidRPr="00405C29" w:rsidRDefault="00590615" w:rsidP="00280DEE">
            <w:pPr>
              <w:jc w:val="left"/>
              <w:rPr>
                <w:i/>
              </w:rPr>
            </w:pPr>
            <w:r>
              <w:rPr>
                <w:i/>
              </w:rPr>
              <w:t xml:space="preserve">Load exchange set </w:t>
            </w:r>
            <w:r w:rsidRPr="00405C29">
              <w:rPr>
                <w:b/>
                <w:bCs/>
                <w:i/>
              </w:rPr>
              <w:t>SafetyContourDFMon</w:t>
            </w:r>
            <w:r>
              <w:rPr>
                <w:i/>
              </w:rPr>
              <w:t xml:space="preserve"> </w:t>
            </w:r>
          </w:p>
          <w:p w14:paraId="09B14B16" w14:textId="77777777" w:rsidR="00590615" w:rsidRPr="00EF287F" w:rsidRDefault="00590615" w:rsidP="00280DEE">
            <w:pPr>
              <w:jc w:val="left"/>
              <w:rPr>
                <w:i/>
              </w:rPr>
            </w:pPr>
          </w:p>
        </w:tc>
      </w:tr>
      <w:tr w:rsidR="00590615" w14:paraId="1E516A29" w14:textId="77777777" w:rsidTr="00357E05">
        <w:trPr>
          <w:tblHeader/>
        </w:trPr>
        <w:tc>
          <w:tcPr>
            <w:tcW w:w="9526" w:type="dxa"/>
            <w:gridSpan w:val="4"/>
            <w:shd w:val="clear" w:color="auto" w:fill="CCFFCC"/>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357E05">
        <w:trPr>
          <w:tblHeader/>
        </w:trPr>
        <w:tc>
          <w:tcPr>
            <w:tcW w:w="9526" w:type="dxa"/>
            <w:gridSpan w:val="4"/>
            <w:tcBorders>
              <w:bottom w:val="single" w:sz="4" w:space="0" w:color="auto"/>
            </w:tcBorders>
            <w:shd w:val="clear" w:color="auto" w:fill="CCFFCC"/>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r>
        <w:lastRenderedPageBreak/>
        <w:t>Detection and Notification of the safety contour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357E05">
        <w:trPr>
          <w:trHeight w:val="454"/>
          <w:tblHeader/>
        </w:trPr>
        <w:tc>
          <w:tcPr>
            <w:tcW w:w="2377" w:type="dxa"/>
            <w:shd w:val="clear" w:color="auto" w:fill="CCFFCC"/>
            <w:vAlign w:val="center"/>
          </w:tcPr>
          <w:p w14:paraId="336C0494" w14:textId="77777777" w:rsidR="00590615" w:rsidRPr="004065B1" w:rsidRDefault="00590615" w:rsidP="00280DEE">
            <w:r w:rsidRPr="000A066E">
              <w:rPr>
                <w:b/>
              </w:rPr>
              <w:t>Test Reference</w:t>
            </w:r>
          </w:p>
        </w:tc>
        <w:tc>
          <w:tcPr>
            <w:tcW w:w="2395" w:type="dxa"/>
            <w:shd w:val="clear" w:color="auto" w:fill="CCFFCC"/>
            <w:vAlign w:val="center"/>
          </w:tcPr>
          <w:p w14:paraId="51F8637A" w14:textId="77777777" w:rsidR="00590615" w:rsidRPr="004065B1" w:rsidRDefault="00590615" w:rsidP="00280DEE">
            <w:r>
              <w:t>SafetyContourDFMon</w:t>
            </w:r>
          </w:p>
        </w:tc>
        <w:tc>
          <w:tcPr>
            <w:tcW w:w="2378" w:type="dxa"/>
            <w:shd w:val="clear" w:color="auto" w:fill="CCFFCC"/>
            <w:vAlign w:val="center"/>
          </w:tcPr>
          <w:p w14:paraId="410D24A0" w14:textId="77777777" w:rsidR="00590615" w:rsidRPr="004065B1" w:rsidRDefault="00590615" w:rsidP="00280DEE">
            <w:r w:rsidRPr="000A066E">
              <w:rPr>
                <w:b/>
              </w:rPr>
              <w:t>IHO Reference</w:t>
            </w:r>
          </w:p>
        </w:tc>
        <w:tc>
          <w:tcPr>
            <w:tcW w:w="2376" w:type="dxa"/>
            <w:shd w:val="clear" w:color="auto" w:fill="CCFFCC"/>
            <w:vAlign w:val="center"/>
          </w:tcPr>
          <w:p w14:paraId="0014A511" w14:textId="77777777" w:rsidR="00985543" w:rsidRPr="00413780" w:rsidRDefault="00590615" w:rsidP="00280DEE">
            <w:r>
              <w:t>(</w:t>
            </w:r>
            <w:r w:rsidRPr="00413780">
              <w:t>S-</w:t>
            </w:r>
            <w:r>
              <w:t>100</w:t>
            </w:r>
            <w:r w:rsidRPr="00413780">
              <w:t xml:space="preserve"> Part </w:t>
            </w:r>
            <w:r>
              <w:t>9/</w:t>
            </w:r>
          </w:p>
          <w:p w14:paraId="744C5E71"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042D7C8" w14:textId="17D5D3A5" w:rsidR="00590615" w:rsidRPr="004065B1" w:rsidRDefault="00590615" w:rsidP="00280DEE"/>
        </w:tc>
      </w:tr>
      <w:tr w:rsidR="00590615" w14:paraId="08E60FA1" w14:textId="77777777" w:rsidTr="00357E05">
        <w:trPr>
          <w:tblHeader/>
        </w:trPr>
        <w:tc>
          <w:tcPr>
            <w:tcW w:w="9526" w:type="dxa"/>
            <w:gridSpan w:val="4"/>
            <w:shd w:val="clear" w:color="auto" w:fill="CCFFCC"/>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77777777" w:rsidR="00590615" w:rsidRPr="0079402D" w:rsidRDefault="00590615" w:rsidP="00280DEE">
            <w:pPr>
              <w:rPr>
                <w:i/>
              </w:rPr>
            </w:pPr>
            <w:r w:rsidRPr="00A53E84">
              <w:rPr>
                <w:i/>
              </w:rPr>
              <w:t xml:space="preserve">This test is performed by loading the </w:t>
            </w:r>
            <w:r>
              <w:rPr>
                <w:i/>
              </w:rPr>
              <w:t xml:space="preserve">exchange set </w:t>
            </w:r>
            <w:r w:rsidRPr="00157A37">
              <w:rPr>
                <w:b/>
                <w:bCs/>
                <w:i/>
              </w:rPr>
              <w:t>SafetyContourDFMon</w:t>
            </w:r>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r>
              <w:rPr>
                <w:i/>
              </w:rPr>
              <w:t>SafetyContourDF</w:t>
            </w:r>
            <w:r w:rsidRPr="00A53E84">
              <w:rPr>
                <w:i/>
              </w:rPr>
              <w:t xml:space="preserve"> (Route plan) corresponding to each set of </w:t>
            </w:r>
            <w:r>
              <w:rPr>
                <w:i/>
              </w:rPr>
              <w:t xml:space="preserve">Safety Contour </w:t>
            </w:r>
            <w:r w:rsidRPr="00A53E84">
              <w:rPr>
                <w:i/>
              </w:rPr>
              <w:t>settings.</w:t>
            </w:r>
          </w:p>
        </w:tc>
      </w:tr>
      <w:tr w:rsidR="00590615" w14:paraId="1BCBC3E4" w14:textId="77777777" w:rsidTr="00357E05">
        <w:trPr>
          <w:tblHeader/>
        </w:trPr>
        <w:tc>
          <w:tcPr>
            <w:tcW w:w="9526" w:type="dxa"/>
            <w:gridSpan w:val="4"/>
            <w:shd w:val="clear" w:color="auto" w:fill="CCFFCC"/>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7326C9C2" w14:textId="77777777" w:rsidR="00590615" w:rsidRPr="0068207D" w:rsidRDefault="00590615">
            <w:pPr>
              <w:pStyle w:val="ListParagraph"/>
              <w:numPr>
                <w:ilvl w:val="0"/>
                <w:numId w:val="62"/>
              </w:numPr>
              <w:rPr>
                <w:i/>
              </w:rPr>
            </w:pPr>
            <w:r w:rsidRPr="0068207D">
              <w:rPr>
                <w:i/>
              </w:rPr>
              <w:t>As for test SafetyContourDF</w:t>
            </w:r>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357E05">
        <w:trPr>
          <w:tblHeader/>
        </w:trPr>
        <w:tc>
          <w:tcPr>
            <w:tcW w:w="9526" w:type="dxa"/>
            <w:gridSpan w:val="4"/>
            <w:shd w:val="clear" w:color="auto" w:fill="CCFFCC"/>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357E05">
        <w:trPr>
          <w:tblHeader/>
        </w:trPr>
        <w:tc>
          <w:tcPr>
            <w:tcW w:w="9526" w:type="dxa"/>
            <w:gridSpan w:val="4"/>
            <w:tcBorders>
              <w:bottom w:val="single" w:sz="4" w:space="0" w:color="auto"/>
            </w:tcBorders>
            <w:shd w:val="clear" w:color="auto" w:fill="CCFFCC"/>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r>
              <w:rPr>
                <w:i/>
              </w:rPr>
              <w:t>SafetyContourDF</w:t>
            </w:r>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A36169">
      <w:headerReference w:type="first" r:id="rId256"/>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1" w:author="jonathan pritchard" w:date="2023-12-13T14:53:00Z" w:initials="jp">
    <w:p w14:paraId="11037225" w14:textId="77777777" w:rsidR="001E1DB4" w:rsidRDefault="001E1DB4" w:rsidP="00745A9C">
      <w:pPr>
        <w:pStyle w:val="CommentText"/>
        <w:jc w:val="left"/>
      </w:pPr>
      <w:r>
        <w:rPr>
          <w:rStyle w:val="CommentReference"/>
        </w:rPr>
        <w:annotationRef/>
      </w:r>
      <w:r>
        <w:t>This will become 5.2.0</w:t>
      </w:r>
    </w:p>
  </w:comment>
  <w:comment w:id="244" w:author="jonathan pritchard" w:date="2023-12-13T14:53:00Z" w:initials="jp">
    <w:p w14:paraId="6A3770FE" w14:textId="77777777" w:rsidR="001E1DB4" w:rsidRDefault="001E1DB4" w:rsidP="00745A9C">
      <w:pPr>
        <w:pStyle w:val="CommentText"/>
        <w:jc w:val="left"/>
      </w:pPr>
      <w:r>
        <w:rPr>
          <w:rStyle w:val="CommentReference"/>
        </w:rPr>
        <w:annotationRef/>
      </w:r>
      <w:r>
        <w:t>This will become 1.1.0 [Jan 2024]</w:t>
      </w:r>
    </w:p>
  </w:comment>
  <w:comment w:id="245" w:author="jonathan pritchard" w:date="2023-12-13T14:55:00Z" w:initials="jp">
    <w:p w14:paraId="2D69B9D1" w14:textId="77777777" w:rsidR="001E1DB4" w:rsidRDefault="001E1DB4" w:rsidP="00745A9C">
      <w:pPr>
        <w:pStyle w:val="CommentText"/>
        <w:jc w:val="left"/>
      </w:pPr>
      <w:r>
        <w:rPr>
          <w:rStyle w:val="CommentReference"/>
        </w:rPr>
        <w:annotationRef/>
      </w:r>
      <w:r>
        <w:t>I'm not sure we need these anymore? If anything we shold reference hewre all the bibliographic references in 61174, including the product specifications. This paragraph could also note normative vs bibliographic references and clarify the position of S-164/S-98 Annex C?</w:t>
      </w:r>
    </w:p>
  </w:comment>
  <w:comment w:id="252" w:author="jonathan pritchard" w:date="2024-06-14T09:56:00Z" w:initials="jp">
    <w:p w14:paraId="7DB25D1A" w14:textId="77777777" w:rsidR="00E85CA9" w:rsidRDefault="00E85CA9" w:rsidP="00E85CA9">
      <w:pPr>
        <w:pStyle w:val="CommentText"/>
        <w:jc w:val="left"/>
      </w:pPr>
      <w:r>
        <w:rPr>
          <w:rStyle w:val="CommentReference"/>
        </w:rPr>
        <w:annotationRef/>
      </w:r>
      <w:r>
        <w:t>Update IMO references</w:t>
      </w:r>
    </w:p>
  </w:comment>
  <w:comment w:id="257" w:author="jonathan pritchard" w:date="2023-12-13T14:56:00Z" w:initials="jp">
    <w:p w14:paraId="5208D6DF" w14:textId="6F462976" w:rsidR="001E1DB4" w:rsidRDefault="001E1DB4" w:rsidP="00745A9C">
      <w:pPr>
        <w:pStyle w:val="CommentText"/>
        <w:jc w:val="left"/>
      </w:pPr>
      <w:r>
        <w:rPr>
          <w:rStyle w:val="CommentReference"/>
        </w:rPr>
        <w:annotationRef/>
      </w:r>
      <w:r>
        <w:t xml:space="preserve">When the final test page is created, this will be updated. </w:t>
      </w:r>
    </w:p>
  </w:comment>
  <w:comment w:id="271" w:author="jonathan pritchard" w:date="2023-12-13T14:59:00Z" w:initials="jp">
    <w:p w14:paraId="27FA4638" w14:textId="77777777" w:rsidR="0032257A" w:rsidRDefault="0032257A" w:rsidP="00745A9C">
      <w:pPr>
        <w:pStyle w:val="CommentText"/>
        <w:jc w:val="left"/>
      </w:pPr>
      <w:r>
        <w:rPr>
          <w:rStyle w:val="CommentReference"/>
        </w:rPr>
        <w:annotationRef/>
      </w:r>
      <w:r>
        <w:t>This will be clarified in a later update. Basically tests will need to ensure that certain catalogues have been installed first, we will note this on the test form as a pre-requisite.</w:t>
      </w:r>
    </w:p>
  </w:comment>
  <w:comment w:id="272" w:author="jonathan pritchard" w:date="2023-12-15T13:18:00Z" w:initials="jp">
    <w:p w14:paraId="426C49FC" w14:textId="77777777" w:rsidR="00A96F2D" w:rsidRDefault="00A96F2D" w:rsidP="00A96F2D">
      <w:pPr>
        <w:pStyle w:val="CommentText"/>
        <w:jc w:val="left"/>
      </w:pPr>
      <w:r>
        <w:rPr>
          <w:rStyle w:val="CommentReference"/>
        </w:rPr>
        <w:annotationRef/>
      </w:r>
      <w:r>
        <w:t>1.10 below refers to this as well. Will be clarified in a later edition.</w:t>
      </w:r>
    </w:p>
  </w:comment>
  <w:comment w:id="275" w:author="jonathan pritchard" w:date="2023-12-13T15:00:00Z" w:initials="jp">
    <w:p w14:paraId="53365C6B" w14:textId="60388D02" w:rsidR="0032257A" w:rsidRDefault="0032257A" w:rsidP="00745A9C">
      <w:pPr>
        <w:pStyle w:val="CommentText"/>
        <w:jc w:val="left"/>
      </w:pPr>
      <w:r>
        <w:rPr>
          <w:rStyle w:val="CommentReference"/>
        </w:rPr>
        <w:annotationRef/>
      </w:r>
      <w:r>
        <w:t>These need updating as dataset names have been changed in latest S-101 Test dataset releases.</w:t>
      </w:r>
    </w:p>
  </w:comment>
  <w:comment w:id="276" w:author="jonathan pritchard" w:date="2023-12-13T15:00:00Z" w:initials="jp">
    <w:p w14:paraId="145A48DD" w14:textId="77777777" w:rsidR="0032257A" w:rsidRDefault="0032257A" w:rsidP="00745A9C">
      <w:pPr>
        <w:pStyle w:val="CommentText"/>
        <w:jc w:val="left"/>
      </w:pPr>
      <w:r>
        <w:rPr>
          <w:rStyle w:val="CommentReference"/>
        </w:rPr>
        <w:annotationRef/>
      </w:r>
      <w:r>
        <w:t>The coloured images above are better than these. This should be replaced (and dataset names corrected).</w:t>
      </w:r>
    </w:p>
  </w:comment>
  <w:comment w:id="278" w:author="jonathan pritchard" w:date="2023-12-13T15:01:00Z" w:initials="jp">
    <w:p w14:paraId="428BC63C" w14:textId="77777777" w:rsidR="0032257A" w:rsidRDefault="0032257A" w:rsidP="00745A9C">
      <w:pPr>
        <w:pStyle w:val="CommentText"/>
        <w:jc w:val="left"/>
      </w:pPr>
      <w:r>
        <w:rPr>
          <w:rStyle w:val="CommentReference"/>
        </w:rPr>
        <w:annotationRef/>
      </w:r>
      <w:r>
        <w:t xml:space="preserve">This should also state that the portrayal for manual updating/editing will be included in S-98 Annex C as well. </w:t>
      </w:r>
    </w:p>
  </w:comment>
  <w:comment w:id="279" w:author="jonathan pritchard" w:date="2024-06-13T14:27:00Z" w:initials="jp">
    <w:p w14:paraId="52F07B15" w14:textId="77777777" w:rsidR="00365368" w:rsidRDefault="00365368" w:rsidP="00365368">
      <w:pPr>
        <w:pStyle w:val="CommentText"/>
        <w:jc w:val="left"/>
      </w:pPr>
      <w:r>
        <w:rPr>
          <w:rStyle w:val="CommentReference"/>
        </w:rPr>
        <w:annotationRef/>
      </w:r>
      <w:r>
        <w:t>Chart 1 is now located wholly in S-164, not S-98 although guidance is included in S-98. So, the manual for S-164 doesn’t need this element.</w:t>
      </w:r>
    </w:p>
  </w:comment>
  <w:comment w:id="280" w:author="jonathan pritchard" w:date="2023-12-13T15:02:00Z" w:initials="jp">
    <w:p w14:paraId="5102C5A0" w14:textId="40336491" w:rsidR="0032257A" w:rsidRDefault="0032257A" w:rsidP="00745A9C">
      <w:pPr>
        <w:pStyle w:val="CommentText"/>
        <w:jc w:val="left"/>
      </w:pPr>
      <w:r>
        <w:rPr>
          <w:rStyle w:val="CommentReference"/>
        </w:rPr>
        <w:annotationRef/>
      </w:r>
      <w:r>
        <w:t>I don't believe this is needed any more?</w:t>
      </w:r>
    </w:p>
  </w:comment>
  <w:comment w:id="283" w:author="jonathan pritchard" w:date="2023-12-13T15:02:00Z" w:initials="jp">
    <w:p w14:paraId="3D79249B" w14:textId="77777777" w:rsidR="0032257A" w:rsidRDefault="0032257A" w:rsidP="00745A9C">
      <w:pPr>
        <w:pStyle w:val="CommentText"/>
        <w:jc w:val="left"/>
      </w:pPr>
      <w:r>
        <w:rPr>
          <w:rStyle w:val="CommentReference"/>
        </w:rPr>
        <w:annotationRef/>
      </w:r>
      <w:r>
        <w:t>When a new version is published, this para will be updated.</w:t>
      </w:r>
    </w:p>
  </w:comment>
  <w:comment w:id="296" w:author="jonathan pritchard" w:date="2023-12-14T17:47:00Z" w:initials="jp">
    <w:p w14:paraId="42DF14BA" w14:textId="77777777" w:rsidR="00A07A98" w:rsidRDefault="00A07A98" w:rsidP="00A07A98">
      <w:pPr>
        <w:pStyle w:val="CommentText"/>
        <w:jc w:val="left"/>
      </w:pPr>
      <w:r>
        <w:rPr>
          <w:rStyle w:val="CommentReference"/>
        </w:rPr>
        <w:annotationRef/>
      </w:r>
      <w:r>
        <w:t>This needs revising and checking that the exchange set with all the correct catalogues is in place.</w:t>
      </w:r>
    </w:p>
  </w:comment>
  <w:comment w:id="297" w:author="jonathan pritchard" w:date="2023-12-14T17:48:00Z" w:initials="jp">
    <w:p w14:paraId="151F23F0" w14:textId="77777777" w:rsidR="00A07A98" w:rsidRDefault="00A07A98" w:rsidP="00A07A98">
      <w:pPr>
        <w:pStyle w:val="CommentText"/>
        <w:jc w:val="left"/>
      </w:pPr>
      <w:r>
        <w:rPr>
          <w:rStyle w:val="CommentReference"/>
        </w:rPr>
        <w:annotationRef/>
      </w:r>
      <w:r>
        <w:t>Also need to check if any other tests require catalogues to be pre-installed.</w:t>
      </w:r>
    </w:p>
  </w:comment>
  <w:comment w:id="337" w:author="jonathan pritchard" w:date="2023-12-13T15:04:00Z" w:initials="jp">
    <w:p w14:paraId="07094185" w14:textId="77777777" w:rsidR="0032257A" w:rsidRDefault="0032257A" w:rsidP="00745A9C">
      <w:pPr>
        <w:pStyle w:val="CommentText"/>
        <w:jc w:val="left"/>
      </w:pPr>
      <w:r>
        <w:rPr>
          <w:rStyle w:val="CommentReference"/>
        </w:rPr>
        <w:annotationRef/>
      </w:r>
      <w:r>
        <w:t>These have been made and included for completion of the test. They will be updated as S-128 and S-124 are updated (and brought up to edition 5.2 of S-100).</w:t>
      </w:r>
    </w:p>
  </w:comment>
  <w:comment w:id="338" w:author="jonathan pritchard" w:date="2024-06-13T15:53:00Z" w:initials="jp">
    <w:p w14:paraId="5E7758CF" w14:textId="77777777" w:rsidR="001A0BEA" w:rsidRDefault="001A0BEA" w:rsidP="001A0BEA">
      <w:pPr>
        <w:pStyle w:val="CommentText"/>
        <w:jc w:val="left"/>
      </w:pPr>
      <w:r>
        <w:rPr>
          <w:rStyle w:val="CommentReference"/>
        </w:rPr>
        <w:annotationRef/>
      </w:r>
      <w:r>
        <w:t>Upddated for v1.2. The older version is now 1.1, and the version to be installed is v1.2</w:t>
      </w:r>
    </w:p>
  </w:comment>
  <w:comment w:id="348" w:author="jon pritchard" w:date="2023-03-17T13:24:00Z" w:initials="jp">
    <w:p w14:paraId="09B883C4" w14:textId="0FB0743F" w:rsidR="007C7DD8" w:rsidRDefault="007C7DD8" w:rsidP="00280DEE">
      <w:pPr>
        <w:pStyle w:val="CommentText"/>
        <w:jc w:val="left"/>
      </w:pPr>
      <w:r>
        <w:rPr>
          <w:rStyle w:val="CommentReference"/>
        </w:rPr>
        <w:annotationRef/>
      </w:r>
      <w:r>
        <w:t>TODO: Add SSE Error code for invalid/corrupt catalogues.</w:t>
      </w:r>
    </w:p>
  </w:comment>
  <w:comment w:id="349" w:author="jonathan pritchard" w:date="2023-12-07T17:39:00Z" w:initials="jp">
    <w:p w14:paraId="6FF0CF68" w14:textId="77777777" w:rsidR="007E4CF3" w:rsidRDefault="007E4CF3" w:rsidP="00745A9C">
      <w:pPr>
        <w:pStyle w:val="CommentText"/>
        <w:jc w:val="left"/>
      </w:pPr>
      <w:r>
        <w:rPr>
          <w:rStyle w:val="CommentReference"/>
        </w:rPr>
        <w:annotationRef/>
      </w:r>
      <w:r>
        <w:t>To be finished.</w:t>
      </w:r>
    </w:p>
  </w:comment>
  <w:comment w:id="350" w:author="jonathan pritchard" w:date="2023-12-15T13:21:00Z" w:initials="jp">
    <w:p w14:paraId="6DB6B576" w14:textId="77777777" w:rsidR="00A96F2D" w:rsidRDefault="00A96F2D" w:rsidP="00A96F2D">
      <w:pPr>
        <w:pStyle w:val="CommentText"/>
        <w:jc w:val="left"/>
      </w:pPr>
      <w:r>
        <w:rPr>
          <w:rStyle w:val="CommentReference"/>
        </w:rPr>
        <w:annotationRef/>
      </w:r>
      <w:r>
        <w:t>Dataset required but will be similar to invalid feature catalogue. There is some debate whether these tests (and messages) are useful?</w:t>
      </w:r>
    </w:p>
  </w:comment>
  <w:comment w:id="360" w:author="jonathan pritchard" w:date="2023-12-13T15:11:00Z" w:initials="jp">
    <w:p w14:paraId="0C076E8D" w14:textId="3D2B1E9B" w:rsidR="00F7663B" w:rsidRDefault="00F7663B" w:rsidP="00745A9C">
      <w:pPr>
        <w:pStyle w:val="CommentText"/>
        <w:jc w:val="left"/>
      </w:pPr>
      <w:r>
        <w:rPr>
          <w:rStyle w:val="CommentReference"/>
        </w:rPr>
        <w:annotationRef/>
      </w:r>
      <w:r>
        <w:t>TODO: Check version number of dataset is 1.1.0</w:t>
      </w:r>
    </w:p>
  </w:comment>
  <w:comment w:id="361" w:author="jonathan pritchard" w:date="2023-12-15T13:23:00Z" w:initials="jp">
    <w:p w14:paraId="16E71653" w14:textId="77777777" w:rsidR="00A96F2D" w:rsidRDefault="00A96F2D" w:rsidP="00A96F2D">
      <w:pPr>
        <w:pStyle w:val="CommentText"/>
        <w:jc w:val="left"/>
      </w:pPr>
      <w:r>
        <w:rPr>
          <w:rStyle w:val="CommentReference"/>
        </w:rPr>
        <w:annotationRef/>
      </w:r>
      <w:r>
        <w:t>Done - confirmed = 1.1.0</w:t>
      </w:r>
    </w:p>
  </w:comment>
  <w:comment w:id="358" w:author="jonathan pritchard" w:date="2023-12-14T17:43:00Z" w:initials="jp">
    <w:p w14:paraId="2275027A" w14:textId="77777777" w:rsidR="00535C50" w:rsidRPr="00184E9D" w:rsidRDefault="00A07A98" w:rsidP="00535C50">
      <w:pPr>
        <w:pStyle w:val="CommentText"/>
        <w:jc w:val="left"/>
        <w:rPr>
          <w:lang w:val="en-US"/>
        </w:rPr>
      </w:pPr>
      <w:r>
        <w:rPr>
          <w:rStyle w:val="CommentReference"/>
        </w:rPr>
        <w:annotationRef/>
      </w:r>
      <w:r w:rsidR="00535C50">
        <w:t>This may let the user install the data, but they won’t be able to see it or load it to the display. We may have to clarify this? Question is whether systems should load data for which they have no feature catalogue (and, separately, if there is no appropriate protrayal catlaogue).</w:t>
      </w:r>
    </w:p>
  </w:comment>
  <w:comment w:id="359" w:author="jonathan pritchard" w:date="2023-12-14T17:51:00Z" w:initials="jp">
    <w:p w14:paraId="65E41418" w14:textId="47B5DDCE" w:rsidR="00A07A98" w:rsidRDefault="00A07A98" w:rsidP="00A07A98">
      <w:pPr>
        <w:pStyle w:val="CommentText"/>
        <w:jc w:val="left"/>
      </w:pPr>
      <w:r>
        <w:rPr>
          <w:rStyle w:val="CommentReference"/>
        </w:rPr>
        <w:annotationRef/>
      </w:r>
      <w:r>
        <w:t>Or test should make the user try to load the cell to the screen from the exchange set.</w:t>
      </w:r>
    </w:p>
  </w:comment>
  <w:comment w:id="383" w:author="jonathan pritchard" w:date="2023-12-14T17:52:00Z" w:initials="jp">
    <w:p w14:paraId="165D9241" w14:textId="77777777" w:rsidR="00A07A98" w:rsidRPr="00A96F2D" w:rsidRDefault="00A07A98" w:rsidP="00A07A98">
      <w:pPr>
        <w:pStyle w:val="CommentText"/>
        <w:jc w:val="left"/>
        <w:rPr>
          <w:lang w:val="en-US"/>
        </w:rPr>
      </w:pPr>
      <w:r>
        <w:rPr>
          <w:rStyle w:val="CommentReference"/>
        </w:rPr>
        <w:annotationRef/>
      </w:r>
      <w:r>
        <w:t>This could be split into the catalogues and the data so the catalogue exchange set can then be a pre-requisite for all the other tests.</w:t>
      </w:r>
    </w:p>
  </w:comment>
  <w:comment w:id="384" w:author="jonathan pritchard" w:date="2023-12-14T17:53:00Z" w:initials="jp">
    <w:p w14:paraId="56FE15A4" w14:textId="77777777" w:rsidR="00A07A98" w:rsidRDefault="00A07A98" w:rsidP="00A07A98">
      <w:pPr>
        <w:pStyle w:val="CommentText"/>
        <w:jc w:val="left"/>
      </w:pPr>
      <w:r>
        <w:rPr>
          <w:rStyle w:val="CommentReference"/>
        </w:rPr>
        <w:annotationRef/>
      </w:r>
      <w:r>
        <w:t>Split into PowerUpCatalogues and CatalogueUpdateData</w:t>
      </w:r>
    </w:p>
  </w:comment>
  <w:comment w:id="385" w:author="jonathan pritchard" w:date="2023-12-15T13:53:00Z" w:initials="jp">
    <w:p w14:paraId="5E433CF5" w14:textId="77777777" w:rsidR="00D02CF7" w:rsidRDefault="00D02CF7" w:rsidP="00D02CF7">
      <w:pPr>
        <w:pStyle w:val="CommentText"/>
        <w:jc w:val="left"/>
      </w:pPr>
      <w:r>
        <w:rPr>
          <w:rStyle w:val="CommentReference"/>
        </w:rPr>
        <w:annotationRef/>
      </w:r>
      <w:r>
        <w:t>Done.</w:t>
      </w:r>
    </w:p>
  </w:comment>
  <w:comment w:id="391" w:author="jonathan pritchard" w:date="2023-12-13T15:11:00Z" w:initials="jp">
    <w:p w14:paraId="24355C16" w14:textId="797DB33F" w:rsidR="00D02CF7" w:rsidRDefault="00D02CF7" w:rsidP="00D02CF7">
      <w:pPr>
        <w:pStyle w:val="CommentText"/>
        <w:jc w:val="left"/>
      </w:pPr>
      <w:r>
        <w:rPr>
          <w:rStyle w:val="CommentReference"/>
        </w:rPr>
        <w:annotationRef/>
      </w:r>
      <w:r>
        <w:t>TODO: Check version number of dataset is 1.1.0</w:t>
      </w:r>
    </w:p>
  </w:comment>
  <w:comment w:id="392" w:author="jonathan pritchard" w:date="2023-12-15T13:23:00Z" w:initials="jp">
    <w:p w14:paraId="2E1A90A2" w14:textId="77777777" w:rsidR="00D02CF7" w:rsidRDefault="00D02CF7" w:rsidP="00D02CF7">
      <w:pPr>
        <w:pStyle w:val="CommentText"/>
        <w:jc w:val="left"/>
      </w:pPr>
      <w:r>
        <w:rPr>
          <w:rStyle w:val="CommentReference"/>
        </w:rPr>
        <w:annotationRef/>
      </w:r>
      <w:r>
        <w:t>Done - confirmed = 1.1.0</w:t>
      </w:r>
    </w:p>
  </w:comment>
  <w:comment w:id="394" w:author="jonathan pritchard" w:date="2023-12-14T17:43:00Z" w:initials="jp">
    <w:p w14:paraId="4C2B6C1F" w14:textId="77777777" w:rsidR="00D02CF7" w:rsidRDefault="00D02CF7" w:rsidP="00D02CF7">
      <w:pPr>
        <w:pStyle w:val="CommentText"/>
        <w:jc w:val="left"/>
      </w:pPr>
      <w:r>
        <w:rPr>
          <w:rStyle w:val="CommentReference"/>
        </w:rPr>
        <w:annotationRef/>
      </w:r>
      <w:r>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395" w:author="jonathan pritchard" w:date="2023-12-14T17:51:00Z" w:initials="jp">
    <w:p w14:paraId="38DFAFDD" w14:textId="77777777" w:rsidR="00D02CF7" w:rsidRDefault="00D02CF7" w:rsidP="00D02CF7">
      <w:pPr>
        <w:pStyle w:val="CommentText"/>
        <w:jc w:val="left"/>
      </w:pPr>
      <w:r>
        <w:rPr>
          <w:rStyle w:val="CommentReference"/>
        </w:rPr>
        <w:annotationRef/>
      </w:r>
      <w:r>
        <w:t>Or test should make the user try to load the cell to the screen from the exchange set.</w:t>
      </w:r>
    </w:p>
  </w:comment>
  <w:comment w:id="407" w:author="jonathan pritchard" w:date="2023-10-05T15:16:00Z" w:initials="jp">
    <w:p w14:paraId="53150DD3" w14:textId="3D5896AF" w:rsidR="00E86D49" w:rsidRDefault="003606BA" w:rsidP="00745A9C">
      <w:pPr>
        <w:pStyle w:val="CommentText"/>
        <w:jc w:val="left"/>
      </w:pPr>
      <w:r>
        <w:rPr>
          <w:rStyle w:val="CommentReference"/>
        </w:rPr>
        <w:annotationRef/>
      </w:r>
      <w:r w:rsidR="00E86D49">
        <w:t>This should be a feature only included once 1.1 and 1.2 data is available. It should show different portrayal of datasets at different revisions. When data is available the test will be completed..</w:t>
      </w:r>
    </w:p>
  </w:comment>
  <w:comment w:id="386" w:author="jonathan pritchard" w:date="2023-09-27T07:20:00Z" w:initials="jp">
    <w:p w14:paraId="48A75762" w14:textId="7529BF7D" w:rsidR="00CF3C08" w:rsidRDefault="00CF3C08" w:rsidP="008D6F46">
      <w:pPr>
        <w:pStyle w:val="CommentText"/>
        <w:jc w:val="left"/>
      </w:pPr>
      <w:r>
        <w:rPr>
          <w:rStyle w:val="CommentReference"/>
        </w:rPr>
        <w:annotationRef/>
      </w:r>
      <w:r>
        <w:t>I'm not sure the catalogues are visible at a point: They're specific to the entire system. This is ok but the point is where the side-by-side view is enabled.</w:t>
      </w:r>
    </w:p>
  </w:comment>
  <w:comment w:id="387" w:author="jonathan pritchard" w:date="2023-10-05T15:15:00Z" w:initials="jp">
    <w:p w14:paraId="5EE31A37" w14:textId="5FCDB60A" w:rsidR="003606BA" w:rsidRDefault="003606BA" w:rsidP="00246F8B">
      <w:pPr>
        <w:pStyle w:val="CommentText"/>
        <w:jc w:val="left"/>
      </w:pPr>
      <w:r>
        <w:rPr>
          <w:rStyle w:val="CommentReference"/>
        </w:rPr>
        <w:annotationRef/>
      </w:r>
      <w:r>
        <w:rPr>
          <w:noProof/>
        </w:rPr>
        <w:drawing>
          <wp:inline distT="0" distB="0" distL="0" distR="0" wp14:anchorId="71CD8242" wp14:editId="693E4048">
            <wp:extent cx="1874520" cy="213360"/>
            <wp:effectExtent l="0" t="0" r="0" b="0"/>
            <wp:docPr id="137681604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6042" name="Picture 1376816042" descr="Image"/>
                    <pic:cNvPicPr/>
                  </pic:nvPicPr>
                  <pic:blipFill>
                    <a:blip r:embed="rId1">
                      <a:extLst>
                        <a:ext uri="{28A0092B-C50C-407E-A947-70E740481C1C}">
                          <a14:useLocalDpi xmlns:a14="http://schemas.microsoft.com/office/drawing/2010/main" val="0"/>
                        </a:ext>
                      </a:extLst>
                    </a:blip>
                    <a:stretch>
                      <a:fillRect/>
                    </a:stretch>
                  </pic:blipFill>
                  <pic:spPr>
                    <a:xfrm>
                      <a:off x="0" y="0"/>
                      <a:ext cx="1874520" cy="213360"/>
                    </a:xfrm>
                    <a:prstGeom prst="rect">
                      <a:avLst/>
                    </a:prstGeom>
                  </pic:spPr>
                </pic:pic>
              </a:graphicData>
            </a:graphic>
          </wp:inline>
        </w:drawing>
      </w:r>
    </w:p>
  </w:comment>
  <w:comment w:id="572" w:author="jonathan pritchard" w:date="2023-12-07T17:41:00Z" w:initials="jp">
    <w:p w14:paraId="2F6407EE" w14:textId="77777777" w:rsidR="00E86D49" w:rsidRDefault="007E4CF3" w:rsidP="00745A9C">
      <w:pPr>
        <w:pStyle w:val="CommentText"/>
        <w:jc w:val="left"/>
      </w:pPr>
      <w:r>
        <w:rPr>
          <w:rStyle w:val="CommentReference"/>
        </w:rPr>
        <w:annotationRef/>
      </w:r>
      <w:r w:rsidR="00E86D49">
        <w:t>Get issue dates consistent (using test / dummy catalogues)</w:t>
      </w:r>
    </w:p>
  </w:comment>
  <w:comment w:id="650" w:author="jonathan pritchard" w:date="2023-10-05T15:06:00Z" w:initials="jp">
    <w:p w14:paraId="32DFDF66" w14:textId="1B247A88" w:rsidR="00FF24F2" w:rsidRDefault="00FF24F2" w:rsidP="00246F8B">
      <w:pPr>
        <w:pStyle w:val="CommentText"/>
        <w:jc w:val="left"/>
      </w:pPr>
      <w:r>
        <w:rPr>
          <w:rStyle w:val="CommentReference"/>
        </w:rPr>
        <w:annotationRef/>
      </w:r>
      <w:r>
        <w:t>Not available yet. Will be updated when other catalogues are baselined.</w:t>
      </w:r>
    </w:p>
  </w:comment>
  <w:comment w:id="663" w:author="jonathan pritchard" w:date="2023-10-05T15:17:00Z" w:initials="jp">
    <w:p w14:paraId="5EA44EF7" w14:textId="77777777" w:rsidR="003606BA" w:rsidRDefault="003606BA" w:rsidP="00246F8B">
      <w:pPr>
        <w:pStyle w:val="CommentText"/>
        <w:jc w:val="left"/>
      </w:pPr>
      <w:r>
        <w:rPr>
          <w:rStyle w:val="CommentReference"/>
        </w:rPr>
        <w:annotationRef/>
      </w:r>
      <w:r>
        <w:t>Specify position here, not above</w:t>
      </w:r>
    </w:p>
  </w:comment>
  <w:comment w:id="664" w:author="jonathan pritchard" w:date="2023-09-27T07:28:00Z" w:initials="jp">
    <w:p w14:paraId="0BDD6444" w14:textId="13BD21A8" w:rsidR="00CE3A00" w:rsidRDefault="00CE3A00" w:rsidP="008D6F46">
      <w:pPr>
        <w:pStyle w:val="CommentText"/>
        <w:jc w:val="left"/>
      </w:pPr>
      <w:r>
        <w:rPr>
          <w:rStyle w:val="CommentReference"/>
        </w:rPr>
        <w:annotationRef/>
      </w:r>
      <w:r>
        <w:t>This will be done when it is supported by a testbed system</w:t>
      </w:r>
    </w:p>
  </w:comment>
  <w:comment w:id="665" w:author="jonathan pritchard" w:date="2023-09-27T07:11:00Z" w:initials="jp">
    <w:p w14:paraId="0AAB0DEA" w14:textId="77777777" w:rsidR="007E4CF3" w:rsidRDefault="00050369" w:rsidP="00745A9C">
      <w:pPr>
        <w:pStyle w:val="CommentText"/>
        <w:jc w:val="left"/>
      </w:pPr>
      <w:r>
        <w:rPr>
          <w:rStyle w:val="CommentReference"/>
        </w:rPr>
        <w:annotationRef/>
      </w:r>
      <w:r w:rsidR="007E4CF3">
        <w:t>This will be completed when v2.0.0 is created.</w:t>
      </w:r>
    </w:p>
  </w:comment>
  <w:comment w:id="666" w:author="jonathan pritchard" w:date="2023-12-14T17:45:00Z" w:initials="jp">
    <w:p w14:paraId="54C52AFC" w14:textId="77777777" w:rsidR="00A07A98" w:rsidRDefault="00A07A98" w:rsidP="00A07A98">
      <w:pPr>
        <w:pStyle w:val="CommentText"/>
        <w:jc w:val="left"/>
      </w:pPr>
      <w:r>
        <w:rPr>
          <w:rStyle w:val="CommentReference"/>
        </w:rPr>
        <w:annotationRef/>
      </w:r>
      <w:r>
        <w:t>This initial step isn’t required. Can just load the NewProduct FC and PC.</w:t>
      </w:r>
    </w:p>
  </w:comment>
  <w:comment w:id="670" w:author="jonathan pritchard" w:date="2024-06-13T15:57:00Z" w:initials="jp">
    <w:p w14:paraId="08F4B486" w14:textId="77777777" w:rsidR="00E8721F" w:rsidRDefault="00E8721F" w:rsidP="00E8721F">
      <w:pPr>
        <w:pStyle w:val="CommentText"/>
        <w:jc w:val="left"/>
      </w:pPr>
      <w:r>
        <w:rPr>
          <w:rStyle w:val="CommentReference"/>
        </w:rPr>
        <w:annotationRef/>
      </w:r>
      <w:r>
        <w:t>This is still to be defined.</w:t>
      </w:r>
    </w:p>
  </w:comment>
  <w:comment w:id="673" w:author="jonathan pritchard" w:date="2023-12-13T15:31:00Z" w:initials="jp">
    <w:p w14:paraId="1874E29F" w14:textId="41196906" w:rsidR="00940ADF" w:rsidRDefault="00940ADF" w:rsidP="00745A9C">
      <w:pPr>
        <w:pStyle w:val="CommentText"/>
        <w:jc w:val="left"/>
      </w:pPr>
      <w:r>
        <w:rPr>
          <w:rStyle w:val="CommentReference"/>
        </w:rPr>
        <w:annotationRef/>
      </w:r>
      <w:r>
        <w:t>We should change this title really, it is only called "unencrypted" to contrast with the next section. But not all the next section are encrypted now - this should be "Dataset Loading"??</w:t>
      </w:r>
    </w:p>
  </w:comment>
  <w:comment w:id="674" w:author="jonathan pritchard" w:date="2023-12-07T17:49:00Z" w:initials="jp">
    <w:p w14:paraId="0E6E9F00" w14:textId="3820BAF1" w:rsidR="00EC691C" w:rsidRDefault="00EC691C" w:rsidP="00745A9C">
      <w:pPr>
        <w:pStyle w:val="CommentText"/>
        <w:jc w:val="left"/>
      </w:pPr>
      <w:r>
        <w:rPr>
          <w:rStyle w:val="CommentReference"/>
        </w:rPr>
        <w:annotationRef/>
      </w:r>
      <w:r>
        <w:t>What's in Power Up? Should there only be two charts so prison bars can appear…?</w:t>
      </w:r>
    </w:p>
  </w:comment>
  <w:comment w:id="675" w:author="jonathan pritchard" w:date="2023-12-07T18:28:00Z" w:initials="jp">
    <w:p w14:paraId="19EFCA12" w14:textId="77777777" w:rsidR="00B50115" w:rsidRDefault="00B50115">
      <w:pPr>
        <w:pStyle w:val="CommentText"/>
        <w:jc w:val="left"/>
      </w:pPr>
      <w:r>
        <w:rPr>
          <w:rStyle w:val="CommentReference"/>
        </w:rPr>
        <w:annotationRef/>
      </w:r>
      <w:r>
        <w:rPr>
          <w:i/>
          <w:iCs/>
        </w:rPr>
        <w:t xml:space="preserve">2.1.1 Power Up\ENC_ROOT\GB4X0000.000 </w:t>
      </w:r>
    </w:p>
    <w:p w14:paraId="7F7C9BDE" w14:textId="77777777" w:rsidR="00B50115" w:rsidRDefault="00B50115" w:rsidP="00745A9C">
      <w:pPr>
        <w:pStyle w:val="CommentText"/>
        <w:jc w:val="left"/>
      </w:pPr>
      <w:r>
        <w:rPr>
          <w:i/>
          <w:iCs/>
        </w:rPr>
        <w:t>2.1.1 Power Up\ENC_ROOT\GB5X01NW.000</w:t>
      </w:r>
    </w:p>
  </w:comment>
  <w:comment w:id="676" w:author="jonathan pritchard" w:date="2023-12-13T15:31:00Z" w:initials="jp">
    <w:p w14:paraId="21A070A1" w14:textId="77777777" w:rsidR="00940ADF" w:rsidRDefault="00940ADF" w:rsidP="00745A9C">
      <w:pPr>
        <w:pStyle w:val="CommentText"/>
        <w:jc w:val="left"/>
      </w:pPr>
      <w:r>
        <w:rPr>
          <w:rStyle w:val="CommentReference"/>
        </w:rPr>
        <w:annotationRef/>
      </w:r>
      <w:r>
        <w:t>Check if this is fixed.</w:t>
      </w:r>
    </w:p>
  </w:comment>
  <w:comment w:id="677" w:author="jonathan pritchard" w:date="2023-12-15T13:54:00Z" w:initials="jp">
    <w:p w14:paraId="33653F71" w14:textId="77777777" w:rsidR="009F3C60" w:rsidRDefault="009F3C60" w:rsidP="009F3C60">
      <w:pPr>
        <w:pStyle w:val="CommentText"/>
        <w:jc w:val="left"/>
      </w:pPr>
      <w:r>
        <w:rPr>
          <w:rStyle w:val="CommentReference"/>
        </w:rPr>
        <w:annotationRef/>
      </w:r>
      <w:r>
        <w:t>This is fixed.</w:t>
      </w:r>
    </w:p>
  </w:comment>
  <w:comment w:id="689" w:author="jonathan pritchard" w:date="2023-12-13T15:33:00Z" w:initials="jp">
    <w:p w14:paraId="6B6625E2" w14:textId="375F4662" w:rsidR="00940ADF" w:rsidRDefault="00940ADF" w:rsidP="00745A9C">
      <w:pPr>
        <w:pStyle w:val="CommentText"/>
        <w:jc w:val="left"/>
      </w:pPr>
      <w:r>
        <w:rPr>
          <w:rStyle w:val="CommentReference"/>
        </w:rPr>
        <w:annotationRef/>
      </w:r>
      <w:r>
        <w:t>Currently the maximumDisplayScale is incorrect in these cells.</w:t>
      </w:r>
    </w:p>
  </w:comment>
  <w:comment w:id="696" w:author="jonathan pritchard" w:date="2023-12-13T15:34:00Z" w:initials="jp">
    <w:p w14:paraId="750386D5" w14:textId="77777777" w:rsidR="00940ADF" w:rsidRDefault="00940ADF" w:rsidP="00745A9C">
      <w:pPr>
        <w:pStyle w:val="CommentText"/>
        <w:jc w:val="left"/>
      </w:pPr>
      <w:r>
        <w:rPr>
          <w:rStyle w:val="CommentReference"/>
        </w:rPr>
        <w:annotationRef/>
      </w:r>
      <w:r>
        <w:t>These TBD screenshots will be added when additional products are available. Until then, S-101 portrayal is sufficient.</w:t>
      </w:r>
    </w:p>
  </w:comment>
  <w:comment w:id="706" w:author="jonathan pritchard" w:date="2023-09-27T07:42:00Z" w:initials="jp">
    <w:p w14:paraId="3491F1D2" w14:textId="777F8D57" w:rsidR="008D6F46" w:rsidRDefault="008D6F46" w:rsidP="008D6F46">
      <w:pPr>
        <w:pStyle w:val="CommentText"/>
        <w:jc w:val="left"/>
      </w:pPr>
      <w:r>
        <w:rPr>
          <w:rStyle w:val="CommentReference"/>
        </w:rPr>
        <w:annotationRef/>
      </w:r>
      <w:r>
        <w:t>This should disappear - the SE cell will be two data coverages.</w:t>
      </w:r>
    </w:p>
  </w:comment>
  <w:comment w:id="763" w:author="jonathan pritchard" w:date="2023-09-27T07:39:00Z" w:initials="jp">
    <w:p w14:paraId="2221C8DE" w14:textId="7B9A10D5" w:rsidR="008D6F46" w:rsidRDefault="008D6F46" w:rsidP="008D6F46">
      <w:pPr>
        <w:pStyle w:val="CommentText"/>
        <w:jc w:val="left"/>
      </w:pPr>
      <w:r>
        <w:rPr>
          <w:rStyle w:val="CommentReference"/>
        </w:rPr>
        <w:annotationRef/>
      </w:r>
      <w:r>
        <w:t>These are added as they are received. Currently this xchg set is ENC only.</w:t>
      </w:r>
    </w:p>
  </w:comment>
  <w:comment w:id="774" w:author="jonathan pritchard" w:date="2023-12-07T17:53:00Z" w:initials="jp">
    <w:p w14:paraId="4C36CF9C" w14:textId="77777777" w:rsidR="00EC691C" w:rsidRDefault="00EC691C" w:rsidP="00745A9C">
      <w:pPr>
        <w:pStyle w:val="CommentText"/>
        <w:jc w:val="left"/>
      </w:pPr>
      <w:r>
        <w:rPr>
          <w:rStyle w:val="CommentReference"/>
        </w:rPr>
        <w:annotationRef/>
      </w:r>
      <w:r>
        <w:t>What is the additional cell?</w:t>
      </w:r>
    </w:p>
  </w:comment>
  <w:comment w:id="775" w:author="jonathan pritchard" w:date="2023-12-07T18:28:00Z" w:initials="jp">
    <w:p w14:paraId="663BBC48" w14:textId="77777777" w:rsidR="00B50115" w:rsidRDefault="00B50115" w:rsidP="00745A9C">
      <w:pPr>
        <w:pStyle w:val="CommentText"/>
        <w:jc w:val="left"/>
      </w:pPr>
      <w:r>
        <w:rPr>
          <w:rStyle w:val="CommentReference"/>
        </w:rPr>
        <w:annotationRef/>
      </w:r>
      <w:r>
        <w:t xml:space="preserve">GB4X0001.000 </w:t>
      </w:r>
    </w:p>
  </w:comment>
  <w:comment w:id="776" w:author="jonathan pritchard" w:date="2023-12-07T18:30:00Z" w:initials="jp">
    <w:p w14:paraId="08A03617" w14:textId="77777777" w:rsidR="00B50115" w:rsidRDefault="00B50115" w:rsidP="00745A9C">
      <w:pPr>
        <w:pStyle w:val="CommentText"/>
        <w:jc w:val="left"/>
      </w:pPr>
      <w:r>
        <w:rPr>
          <w:rStyle w:val="CommentReference"/>
        </w:rPr>
        <w:annotationRef/>
      </w:r>
      <w:r>
        <w:t>This is already in Settings. Load that exchange set instead.</w:t>
      </w:r>
    </w:p>
  </w:comment>
  <w:comment w:id="784" w:author="jonathan pritchard" w:date="2023-12-13T15:35:00Z" w:initials="jp">
    <w:p w14:paraId="596C41E3" w14:textId="77777777" w:rsidR="00940ADF" w:rsidRDefault="00940ADF" w:rsidP="00745A9C">
      <w:pPr>
        <w:pStyle w:val="CommentText"/>
        <w:jc w:val="left"/>
      </w:pPr>
      <w:r>
        <w:rPr>
          <w:rStyle w:val="CommentReference"/>
        </w:rPr>
        <w:annotationRef/>
      </w:r>
      <w:r>
        <w:t>Change Name.</w:t>
      </w:r>
    </w:p>
  </w:comment>
  <w:comment w:id="788" w:author="jonathan pritchard" w:date="2023-12-08T12:18:00Z" w:initials="jp">
    <w:p w14:paraId="61D7145D" w14:textId="77777777" w:rsidR="00184E9D" w:rsidRDefault="007E716C" w:rsidP="00184E9D">
      <w:pPr>
        <w:pStyle w:val="CommentText"/>
        <w:jc w:val="left"/>
      </w:pPr>
      <w:r>
        <w:rPr>
          <w:rStyle w:val="CommentReference"/>
        </w:rPr>
        <w:annotationRef/>
      </w:r>
      <w:r w:rsidR="00184E9D">
        <w:t>Should have two valid and two invalid. GML to be added when approved.</w:t>
      </w:r>
    </w:p>
  </w:comment>
  <w:comment w:id="796" w:author="jonathan pritchard" w:date="2023-12-13T15:36:00Z" w:initials="jp">
    <w:p w14:paraId="7355BD8A" w14:textId="71DE47EC" w:rsidR="00940ADF" w:rsidRDefault="00940ADF" w:rsidP="00745A9C">
      <w:pPr>
        <w:pStyle w:val="CommentText"/>
        <w:jc w:val="left"/>
      </w:pPr>
      <w:r>
        <w:rPr>
          <w:rStyle w:val="CommentReference"/>
        </w:rPr>
        <w:annotationRef/>
      </w:r>
      <w:r>
        <w:t>Change Name of datasets.</w:t>
      </w:r>
    </w:p>
  </w:comment>
  <w:comment w:id="797" w:author="jonathan pritchard" w:date="2024-01-05T11:57:00Z" w:initials="jp">
    <w:p w14:paraId="68569303" w14:textId="77777777" w:rsidR="00184E9D" w:rsidRDefault="00184E9D" w:rsidP="00184E9D">
      <w:pPr>
        <w:pStyle w:val="CommentText"/>
        <w:jc w:val="left"/>
      </w:pPr>
      <w:r>
        <w:rPr>
          <w:rStyle w:val="CommentReference"/>
        </w:rPr>
        <w:annotationRef/>
      </w:r>
      <w:r>
        <w:t>Done - correct dataset name inserted.</w:t>
      </w:r>
    </w:p>
  </w:comment>
  <w:comment w:id="802" w:author="jonathan pritchard" w:date="2023-12-07T18:28:00Z" w:initials="jp">
    <w:p w14:paraId="71342363" w14:textId="48F73FC2" w:rsidR="00B50115" w:rsidRDefault="00B50115" w:rsidP="00745A9C">
      <w:pPr>
        <w:pStyle w:val="CommentText"/>
        <w:jc w:val="left"/>
      </w:pPr>
      <w:r>
        <w:rPr>
          <w:rStyle w:val="CommentReference"/>
        </w:rPr>
        <w:annotationRef/>
      </w:r>
      <w:r>
        <w:t>Needs to be separate sequential update exchange sets.</w:t>
      </w:r>
    </w:p>
  </w:comment>
  <w:comment w:id="806" w:author="jonathan pritchard" w:date="2023-12-08T14:43:00Z" w:initials="jp">
    <w:p w14:paraId="0129EA2E" w14:textId="77777777" w:rsidR="00323B20" w:rsidRDefault="00323B20" w:rsidP="00745A9C">
      <w:pPr>
        <w:pStyle w:val="CommentText"/>
        <w:jc w:val="left"/>
      </w:pPr>
      <w:r>
        <w:rPr>
          <w:rStyle w:val="CommentReference"/>
        </w:rPr>
        <w:annotationRef/>
      </w:r>
      <w:r>
        <w:t>Same updates, just in the right order...</w:t>
      </w:r>
    </w:p>
  </w:comment>
  <w:comment w:id="810" w:author="jonathan pritchard" w:date="2023-12-08T11:55:00Z" w:initials="jp">
    <w:p w14:paraId="72418052" w14:textId="7B4FE822" w:rsidR="00AC75FD" w:rsidRDefault="00AC75FD" w:rsidP="00745A9C">
      <w:pPr>
        <w:pStyle w:val="CommentText"/>
        <w:jc w:val="left"/>
      </w:pPr>
      <w:r>
        <w:rPr>
          <w:rStyle w:val="CommentReference"/>
        </w:rPr>
        <w:annotationRef/>
      </w:r>
      <w:r>
        <w:t>It's unclear whether this is determined from metadata or from the content of the update itself. The S-64 data is not helpful either. Needs to be exmined further.</w:t>
      </w:r>
    </w:p>
  </w:comment>
  <w:comment w:id="811" w:author="jonathan pritchard" w:date="2023-12-08T17:15:00Z" w:initials="jp">
    <w:p w14:paraId="134CB354" w14:textId="77777777" w:rsidR="00206A10" w:rsidRDefault="00206A10" w:rsidP="00745A9C">
      <w:pPr>
        <w:pStyle w:val="CommentText"/>
        <w:jc w:val="left"/>
      </w:pPr>
      <w:r>
        <w:rPr>
          <w:rStyle w:val="CommentReference"/>
        </w:rPr>
        <w:annotationRef/>
      </w:r>
      <w:r>
        <w:t>It's a swopped 3 and 4 in 4 and 3. Now fixed in exchange sets.</w:t>
      </w:r>
    </w:p>
  </w:comment>
  <w:comment w:id="812" w:author="jonathan pritchard" w:date="2023-12-07T18:30:00Z" w:initials="jp">
    <w:p w14:paraId="6CB1826B" w14:textId="31CF1D57" w:rsidR="00B50115" w:rsidRDefault="00B50115" w:rsidP="00745A9C">
      <w:pPr>
        <w:pStyle w:val="CommentText"/>
        <w:jc w:val="left"/>
      </w:pPr>
      <w:r>
        <w:rPr>
          <w:rStyle w:val="CommentReference"/>
        </w:rPr>
        <w:annotationRef/>
      </w:r>
      <w:r>
        <w:t>Check edition numbers are correct here.</w:t>
      </w:r>
    </w:p>
  </w:comment>
  <w:comment w:id="813" w:author="jonathan pritchard" w:date="2023-12-08T11:57:00Z" w:initials="jp">
    <w:p w14:paraId="7724876F" w14:textId="77777777" w:rsidR="00AC75FD" w:rsidRDefault="00AC75FD" w:rsidP="00745A9C">
      <w:pPr>
        <w:pStyle w:val="CommentText"/>
        <w:jc w:val="left"/>
      </w:pPr>
      <w:r>
        <w:rPr>
          <w:rStyle w:val="CommentReference"/>
        </w:rPr>
        <w:annotationRef/>
      </w:r>
      <w:r>
        <w:t>Should this be done by S-128? I think the sequence is to start with edition 1, then try to load update 1 of edition 2, then load edition 2, then update it…...</w:t>
      </w:r>
    </w:p>
  </w:comment>
  <w:comment w:id="814" w:author="jonathan pritchard" w:date="2023-12-08T12:00:00Z" w:initials="jp">
    <w:p w14:paraId="46735D45" w14:textId="77777777" w:rsidR="00AC75FD" w:rsidRDefault="00AC75FD" w:rsidP="00745A9C">
      <w:pPr>
        <w:pStyle w:val="CommentText"/>
        <w:jc w:val="left"/>
      </w:pPr>
      <w:r>
        <w:rPr>
          <w:rStyle w:val="CommentReference"/>
        </w:rPr>
        <w:annotationRef/>
      </w:r>
      <w:r>
        <w:t>Needs a new edition and an update to it.</w:t>
      </w:r>
    </w:p>
  </w:comment>
  <w:comment w:id="815" w:author="jonathan pritchard" w:date="2024-01-05T15:25:00Z" w:initials="jp">
    <w:p w14:paraId="5B3C9752" w14:textId="77777777" w:rsidR="00C14C79" w:rsidRDefault="00C14C79" w:rsidP="00C14C79">
      <w:pPr>
        <w:pStyle w:val="CommentText"/>
        <w:jc w:val="left"/>
      </w:pPr>
      <w:r>
        <w:rPr>
          <w:rStyle w:val="CommentReference"/>
        </w:rPr>
        <w:annotationRef/>
      </w:r>
      <w:r>
        <w:t>This one follows on from 2.2.3 which loads “Settings”, which contains cell 10100AA_X0001.000 (Edition1)</w:t>
      </w:r>
    </w:p>
  </w:comment>
  <w:comment w:id="816" w:author="jonathan pritchard" w:date="2024-01-05T15:27:00Z" w:initials="jp">
    <w:p w14:paraId="34EB5E7A" w14:textId="77777777" w:rsidR="00C14C79" w:rsidRDefault="00C14C79" w:rsidP="00C14C79">
      <w:pPr>
        <w:pStyle w:val="CommentText"/>
        <w:jc w:val="left"/>
      </w:pPr>
      <w:r>
        <w:rPr>
          <w:rStyle w:val="CommentReference"/>
        </w:rPr>
        <w:annotationRef/>
      </w:r>
      <w:r>
        <w:t xml:space="preserve">Settings doesn’t include </w:t>
      </w:r>
      <w:r>
        <w:rPr>
          <w:i/>
          <w:iCs/>
        </w:rPr>
        <w:t>101AA00X01SW, POwerUp does which is loaded by 2.2.2 (POwerUp), 2.2.3 adds Settings, so this comment should probably mention this….</w:t>
      </w:r>
    </w:p>
  </w:comment>
  <w:comment w:id="818" w:author="jonathan pritchard" w:date="2023-12-08T12:00:00Z" w:initials="jp">
    <w:p w14:paraId="59612122" w14:textId="3877A181" w:rsidR="00AC75FD" w:rsidRDefault="00AC75FD" w:rsidP="00745A9C">
      <w:pPr>
        <w:pStyle w:val="CommentText"/>
        <w:jc w:val="left"/>
      </w:pPr>
      <w:r>
        <w:rPr>
          <w:rStyle w:val="CommentReference"/>
        </w:rPr>
        <w:annotationRef/>
      </w:r>
      <w:r>
        <w:t>If we have the data for it.?</w:t>
      </w:r>
    </w:p>
  </w:comment>
  <w:comment w:id="819" w:author="jonathan pritchard" w:date="2024-01-05T15:49:00Z" w:initials="jp">
    <w:p w14:paraId="3D720DEC" w14:textId="77777777" w:rsidR="00464E94" w:rsidRDefault="00464E94" w:rsidP="00464E94">
      <w:pPr>
        <w:pStyle w:val="CommentText"/>
        <w:jc w:val="left"/>
      </w:pPr>
      <w:r>
        <w:rPr>
          <w:rStyle w:val="CommentReference"/>
        </w:rPr>
        <w:annotationRef/>
      </w:r>
      <w:r>
        <w:t>124 GML file to be added when S-124 is operational.</w:t>
      </w:r>
    </w:p>
  </w:comment>
  <w:comment w:id="821" w:author="jonathan pritchard" w:date="2023-12-08T12:01:00Z" w:initials="jp">
    <w:p w14:paraId="4F313214" w14:textId="48A07B81" w:rsidR="00AC75FD" w:rsidRDefault="00AC75FD" w:rsidP="00745A9C">
      <w:pPr>
        <w:pStyle w:val="CommentText"/>
        <w:jc w:val="left"/>
      </w:pPr>
      <w:r>
        <w:rPr>
          <w:rStyle w:val="CommentReference"/>
        </w:rPr>
        <w:annotationRef/>
      </w:r>
      <w:r>
        <w:t>Needs to be updates? Or new editions?</w:t>
      </w:r>
    </w:p>
  </w:comment>
  <w:comment w:id="822" w:author="jonathan pritchard" w:date="2024-01-08T10:59:00Z" w:initials="jp">
    <w:p w14:paraId="327E1889" w14:textId="77777777" w:rsidR="000E509A" w:rsidRDefault="001C04D3" w:rsidP="000E509A">
      <w:pPr>
        <w:pStyle w:val="CommentText"/>
        <w:jc w:val="left"/>
      </w:pPr>
      <w:r>
        <w:rPr>
          <w:rStyle w:val="CommentReference"/>
        </w:rPr>
        <w:annotationRef/>
      </w:r>
      <w:r w:rsidR="000E509A">
        <w:t>REissue001 is update 1 to edition 1 of SW (2 lights and a topmark).</w:t>
      </w:r>
    </w:p>
    <w:p w14:paraId="2A800395" w14:textId="77777777" w:rsidR="000E509A" w:rsidRDefault="000E509A" w:rsidP="000E509A">
      <w:pPr>
        <w:pStyle w:val="CommentText"/>
        <w:jc w:val="left"/>
      </w:pPr>
      <w:r>
        <w:t>ReissueX01SW is .000 which includes update 3 (no entry zone)</w:t>
      </w:r>
    </w:p>
    <w:p w14:paraId="19444327" w14:textId="77777777" w:rsidR="000E509A" w:rsidRDefault="000E509A" w:rsidP="000E509A">
      <w:pPr>
        <w:pStyle w:val="CommentText"/>
        <w:jc w:val="left"/>
      </w:pPr>
      <w:r>
        <w:t>Reissue004 is just .004, 2 and 3 are included in reiusse… but it deletes the restricted area</w:t>
      </w:r>
    </w:p>
  </w:comment>
  <w:comment w:id="823" w:author="jonathan pritchard" w:date="2024-01-08T12:05:00Z" w:initials="jp">
    <w:p w14:paraId="75BB26ED" w14:textId="77777777" w:rsidR="00E232F9" w:rsidRDefault="00011570" w:rsidP="00E232F9">
      <w:pPr>
        <w:pStyle w:val="CommentText"/>
        <w:jc w:val="left"/>
      </w:pPr>
      <w:r>
        <w:rPr>
          <w:rStyle w:val="CommentReference"/>
        </w:rPr>
        <w:annotationRef/>
      </w:r>
      <w:r w:rsidR="00E232F9">
        <w:t xml:space="preserve">Coordinates for update 1 are:   </w:t>
      </w:r>
    </w:p>
    <w:p w14:paraId="27D13B39" w14:textId="77777777" w:rsidR="00E232F9" w:rsidRDefault="00E232F9" w:rsidP="00E232F9">
      <w:pPr>
        <w:pStyle w:val="CommentText"/>
        <w:jc w:val="left"/>
      </w:pPr>
      <w:r>
        <w:t>-813126481 1523941508</w:t>
      </w:r>
    </w:p>
    <w:p w14:paraId="20D9CD8E" w14:textId="77777777" w:rsidR="00E232F9" w:rsidRDefault="00E232F9" w:rsidP="00E232F9">
      <w:pPr>
        <w:pStyle w:val="CommentText"/>
        <w:jc w:val="left"/>
      </w:pPr>
      <w:r>
        <w:t>-813126481 1523817964</w:t>
      </w:r>
    </w:p>
    <w:p w14:paraId="5EAF7DE0" w14:textId="77777777" w:rsidR="00E232F9" w:rsidRDefault="00E232F9" w:rsidP="00E232F9">
      <w:pPr>
        <w:pStyle w:val="CommentText"/>
        <w:jc w:val="left"/>
      </w:pPr>
      <w:r>
        <w:t>-813125749 1523877000 [edit]</w:t>
      </w:r>
    </w:p>
    <w:p w14:paraId="0D7CEA8C" w14:textId="77777777" w:rsidR="00E232F9" w:rsidRDefault="00E232F9" w:rsidP="00E232F9">
      <w:pPr>
        <w:pStyle w:val="CommentText"/>
        <w:jc w:val="left"/>
      </w:pPr>
    </w:p>
    <w:p w14:paraId="0C3EAD1E" w14:textId="77777777" w:rsidR="00E232F9" w:rsidRDefault="00E232F9" w:rsidP="00E232F9">
      <w:pPr>
        <w:pStyle w:val="CommentText"/>
        <w:jc w:val="left"/>
      </w:pPr>
      <w:r>
        <w:t>LIGHTS/TOPMAR/BOYCAR</w:t>
      </w:r>
    </w:p>
    <w:p w14:paraId="17BF1E15" w14:textId="77777777" w:rsidR="00E232F9" w:rsidRDefault="00E232F9" w:rsidP="00E232F9">
      <w:pPr>
        <w:pStyle w:val="CommentText"/>
        <w:jc w:val="left"/>
      </w:pPr>
      <w:r>
        <w:t>WRECK (watlev=3, catwrk=2)</w:t>
      </w:r>
    </w:p>
  </w:comment>
  <w:comment w:id="825" w:author="jonathan pritchard" w:date="2023-08-03T07:45:00Z" w:initials="jp">
    <w:p w14:paraId="7BAE6737" w14:textId="7392B519" w:rsidR="00364869" w:rsidRDefault="00364869" w:rsidP="008D6F46">
      <w:pPr>
        <w:pStyle w:val="CommentText"/>
        <w:jc w:val="left"/>
      </w:pPr>
      <w:r>
        <w:rPr>
          <w:rStyle w:val="CommentReference"/>
        </w:rPr>
        <w:annotationRef/>
      </w:r>
      <w:r>
        <w:t>Should be called "Certificates and Signatures", it's not just encrypted data...</w:t>
      </w:r>
    </w:p>
  </w:comment>
  <w:comment w:id="826" w:author="jonathan pritchard" w:date="2023-12-07T17:54:00Z" w:initials="jp">
    <w:p w14:paraId="4D7E5359" w14:textId="77777777" w:rsidR="00EC691C" w:rsidRDefault="00EC691C" w:rsidP="00745A9C">
      <w:pPr>
        <w:pStyle w:val="CommentText"/>
        <w:jc w:val="left"/>
      </w:pPr>
      <w:r>
        <w:rPr>
          <w:rStyle w:val="CommentReference"/>
        </w:rPr>
        <w:annotationRef/>
      </w:r>
      <w:r>
        <w:t>This is being deleted….</w:t>
      </w:r>
    </w:p>
  </w:comment>
  <w:comment w:id="838" w:author="jonathan pritchard" w:date="2023-08-03T07:45:00Z" w:initials="jp">
    <w:p w14:paraId="24A69B38" w14:textId="3FE4320A" w:rsidR="00364869" w:rsidRDefault="00364869" w:rsidP="008D6F46">
      <w:pPr>
        <w:pStyle w:val="CommentText"/>
        <w:jc w:val="left"/>
      </w:pPr>
      <w:r>
        <w:rPr>
          <w:rStyle w:val="CommentReference"/>
        </w:rPr>
        <w:annotationRef/>
      </w:r>
      <w:r>
        <w:t>Maybe? Or we use a test IHO certificate?</w:t>
      </w:r>
    </w:p>
  </w:comment>
  <w:comment w:id="839" w:author="jonathan pritchard" w:date="2023-10-16T13:12:00Z" w:initials="jp">
    <w:p w14:paraId="49168FF9" w14:textId="77777777" w:rsidR="005D165A" w:rsidRDefault="005D165A" w:rsidP="00246F8B">
      <w:pPr>
        <w:pStyle w:val="CommentText"/>
        <w:jc w:val="left"/>
      </w:pPr>
      <w:r>
        <w:rPr>
          <w:rStyle w:val="CommentReference"/>
        </w:rPr>
        <w:annotationRef/>
      </w:r>
      <w:r>
        <w:t>This is likely to use a test IHO certificate as posted on the Github site. We can post the PEM key here.</w:t>
      </w:r>
    </w:p>
  </w:comment>
  <w:comment w:id="842" w:author="jonathan pritchard" w:date="2023-08-03T07:47:00Z" w:initials="jp">
    <w:p w14:paraId="7D517399" w14:textId="5F588C68" w:rsidR="00364869" w:rsidRDefault="00364869" w:rsidP="008D6F46">
      <w:pPr>
        <w:pStyle w:val="CommentText"/>
        <w:jc w:val="left"/>
      </w:pPr>
      <w:r>
        <w:rPr>
          <w:rStyle w:val="CommentReference"/>
        </w:rPr>
        <w:annotationRef/>
      </w:r>
      <w:r>
        <w:t>Should be first "Certificate Tests"</w:t>
      </w:r>
    </w:p>
  </w:comment>
  <w:comment w:id="843" w:author="jonathan pritchard" w:date="2023-08-03T07:48:00Z" w:initials="jp">
    <w:p w14:paraId="5B21FF91" w14:textId="77777777" w:rsidR="00364869" w:rsidRDefault="00364869" w:rsidP="008D6F46">
      <w:pPr>
        <w:pStyle w:val="CommentText"/>
        <w:jc w:val="left"/>
      </w:pPr>
      <w:r>
        <w:rPr>
          <w:rStyle w:val="CommentReference"/>
        </w:rPr>
        <w:annotationRef/>
      </w:r>
      <w:r>
        <w:t>Also certificates/authentications.</w:t>
      </w:r>
    </w:p>
  </w:comment>
  <w:comment w:id="845" w:author="jonathan pritchard" w:date="2023-08-03T07:48:00Z" w:initials="jp">
    <w:p w14:paraId="1E77CC24" w14:textId="77777777" w:rsidR="00364869" w:rsidRDefault="00364869" w:rsidP="008D6F46">
      <w:pPr>
        <w:pStyle w:val="CommentText"/>
        <w:jc w:val="left"/>
      </w:pPr>
      <w:r>
        <w:rPr>
          <w:rStyle w:val="CommentReference"/>
        </w:rPr>
        <w:annotationRef/>
      </w:r>
      <w:r>
        <w:t>Should be dataset.</w:t>
      </w:r>
    </w:p>
  </w:comment>
  <w:comment w:id="846" w:author="jonathan pritchard" w:date="2023-08-03T07:58:00Z" w:initials="jp">
    <w:p w14:paraId="297AF1D3" w14:textId="77777777" w:rsidR="00E3148A" w:rsidRDefault="00E3148A" w:rsidP="008D6F46">
      <w:pPr>
        <w:pStyle w:val="CommentText"/>
        <w:jc w:val="left"/>
      </w:pPr>
      <w:r>
        <w:rPr>
          <w:rStyle w:val="CommentReference"/>
        </w:rPr>
        <w:annotationRef/>
      </w:r>
      <w:r>
        <w:t>Persistence needs to be defined? IF certs are persistent then missing is different...</w:t>
      </w:r>
    </w:p>
  </w:comment>
  <w:comment w:id="847" w:author="jonathan pritchard" w:date="2023-08-03T07:49:00Z" w:initials="jp">
    <w:p w14:paraId="41416411" w14:textId="6640D222" w:rsidR="00364869" w:rsidRDefault="00364869" w:rsidP="008D6F46">
      <w:pPr>
        <w:pStyle w:val="CommentText"/>
        <w:jc w:val="left"/>
      </w:pPr>
      <w:r>
        <w:rPr>
          <w:rStyle w:val="CommentReference"/>
        </w:rPr>
        <w:annotationRef/>
      </w:r>
      <w:r>
        <w:t>Add earlier permit tests to this section. Deal with Permit installations first.</w:t>
      </w:r>
    </w:p>
  </w:comment>
  <w:comment w:id="861" w:author="jonathan pritchard" w:date="2024-06-13T17:17:00Z" w:initials="jp">
    <w:p w14:paraId="64AA34A9" w14:textId="77777777" w:rsidR="00C56476" w:rsidRDefault="00C56476" w:rsidP="00C56476">
      <w:pPr>
        <w:pStyle w:val="CommentText"/>
        <w:jc w:val="left"/>
      </w:pPr>
      <w:r>
        <w:rPr>
          <w:rStyle w:val="CommentReference"/>
        </w:rPr>
        <w:annotationRef/>
      </w:r>
      <w:r>
        <w:t xml:space="preserve">Should be either navhaz or settings exchange set. To check. </w:t>
      </w:r>
    </w:p>
  </w:comment>
  <w:comment w:id="1059" w:author="jonathan pritchard" w:date="2024-02-08T17:35:00Z" w:initials="jp">
    <w:p w14:paraId="0228941D" w14:textId="66012CFF" w:rsidR="002761A1" w:rsidRDefault="002761A1" w:rsidP="002761A1">
      <w:pPr>
        <w:pStyle w:val="CommentText"/>
        <w:jc w:val="left"/>
      </w:pPr>
      <w:r>
        <w:rPr>
          <w:rStyle w:val="CommentReference"/>
        </w:rPr>
        <w:annotationRef/>
      </w:r>
      <w:r>
        <w:t>This can now be done with Chart 1</w:t>
      </w:r>
    </w:p>
  </w:comment>
  <w:comment w:id="1061" w:author="jonathan pritchard" w:date="2024-01-25T18:13:00Z" w:initials="jp">
    <w:p w14:paraId="7C3014F3" w14:textId="750A5CA5" w:rsidR="003D09F8" w:rsidRDefault="003D09F8" w:rsidP="003D09F8">
      <w:pPr>
        <w:pStyle w:val="CommentText"/>
        <w:jc w:val="left"/>
      </w:pPr>
      <w:r>
        <w:rPr>
          <w:rStyle w:val="CommentReference"/>
        </w:rPr>
        <w:annotationRef/>
      </w:r>
      <w:r>
        <w:t>This will need replacing with a FC/PC capable of displaying CHKSYM.</w:t>
      </w:r>
    </w:p>
  </w:comment>
  <w:comment w:id="1062" w:author="jonathan pritchard" w:date="2024-01-25T18:14:00Z" w:initials="jp">
    <w:p w14:paraId="328A59D9" w14:textId="77777777" w:rsidR="003D09F8" w:rsidRDefault="003D09F8" w:rsidP="003D09F8">
      <w:pPr>
        <w:pStyle w:val="CommentText"/>
        <w:jc w:val="left"/>
      </w:pPr>
      <w:r>
        <w:rPr>
          <w:rStyle w:val="CommentReference"/>
        </w:rPr>
        <w:annotationRef/>
      </w:r>
      <w:r>
        <w:t>Ditto. Suggest using a modified FC and PC with a special feature and symbol. An S-164 feature with Point symbolgogy should work...</w:t>
      </w:r>
    </w:p>
  </w:comment>
  <w:comment w:id="1160" w:author="jonathan pritchard" w:date="2024-01-25T18:12:00Z" w:initials="jp">
    <w:p w14:paraId="0B8D797C" w14:textId="5C93B708" w:rsidR="003D09F8" w:rsidRDefault="003D09F8" w:rsidP="003D09F8">
      <w:pPr>
        <w:pStyle w:val="CommentText"/>
        <w:jc w:val="left"/>
      </w:pPr>
      <w:r>
        <w:rPr>
          <w:rStyle w:val="CommentReference"/>
        </w:rPr>
        <w:annotationRef/>
      </w:r>
      <w:r>
        <w:t>This can probably be cons9olidated into S-164, rather than located between S-98 and S-164?</w:t>
      </w:r>
    </w:p>
  </w:comment>
  <w:comment w:id="1161" w:author="jonathan pritchard" w:date="2024-01-25T18:12:00Z" w:initials="jp">
    <w:p w14:paraId="4D70C648" w14:textId="77777777" w:rsidR="003D09F8" w:rsidRDefault="003D09F8" w:rsidP="003D09F8">
      <w:pPr>
        <w:pStyle w:val="CommentText"/>
        <w:jc w:val="left"/>
      </w:pPr>
      <w:r>
        <w:rPr>
          <w:rStyle w:val="CommentReference"/>
        </w:rPr>
        <w:annotationRef/>
      </w:r>
      <w:r>
        <w:t xml:space="preserve">We will have to dig the plots out of S-52 and look at them. Plot 1 is the smaller scale cell. </w:t>
      </w:r>
    </w:p>
  </w:comment>
  <w:comment w:id="1295" w:author="jonathan pritchard" w:date="2023-12-06T10:46:00Z" w:initials="jp">
    <w:p w14:paraId="4B61CE7F" w14:textId="6EE05E38" w:rsidR="008A3A78" w:rsidRDefault="008A3A78" w:rsidP="00745A9C">
      <w:pPr>
        <w:pStyle w:val="CommentText"/>
        <w:jc w:val="left"/>
      </w:pPr>
      <w:r>
        <w:rPr>
          <w:rStyle w:val="CommentReference"/>
        </w:rPr>
        <w:annotationRef/>
      </w:r>
      <w:r>
        <w:t>Check this. I believe maxDisplayScale to be 180k</w:t>
      </w:r>
    </w:p>
  </w:comment>
  <w:comment w:id="1301" w:author="jonathan pritchard" w:date="2023-12-06T17:13:00Z" w:initials="jp">
    <w:p w14:paraId="78124BE7" w14:textId="77777777" w:rsidR="00FB672B" w:rsidRDefault="00FB672B" w:rsidP="00745A9C">
      <w:pPr>
        <w:pStyle w:val="CommentText"/>
        <w:jc w:val="left"/>
      </w:pPr>
      <w:r>
        <w:rPr>
          <w:rStyle w:val="CommentReference"/>
        </w:rPr>
        <w:annotationRef/>
      </w:r>
      <w:r>
        <w:t>We should refer to alert catalogue, with S-98 as an informative reference.</w:t>
      </w:r>
    </w:p>
  </w:comment>
  <w:comment w:id="1309" w:author="jonathan pritchard" w:date="2024-02-08T18:02:00Z" w:initials="jp">
    <w:p w14:paraId="4A7F2E57" w14:textId="77777777" w:rsidR="00345B91" w:rsidRDefault="00345B91" w:rsidP="00345B91">
      <w:pPr>
        <w:pStyle w:val="CommentText"/>
        <w:jc w:val="left"/>
      </w:pPr>
      <w:r>
        <w:rPr>
          <w:rStyle w:val="CommentReference"/>
        </w:rPr>
        <w:annotationRef/>
      </w:r>
      <w:r>
        <w:t xml:space="preserve">Refer to </w:t>
      </w:r>
      <w:hyperlink r:id="rId2" w:history="1">
        <w:r w:rsidRPr="00875FF2">
          <w:rPr>
            <w:rStyle w:val="Hyperlink"/>
          </w:rPr>
          <w:t>https://github.com/S-101-Portrayal-subWG/Working-Documents/issues/136</w:t>
        </w:r>
      </w:hyperlink>
    </w:p>
  </w:comment>
  <w:comment w:id="1310" w:author="jonathan pritchard" w:date="2024-02-08T18:03:00Z" w:initials="jp">
    <w:p w14:paraId="1329E2F7" w14:textId="77777777" w:rsidR="00345B91" w:rsidRDefault="00345B91" w:rsidP="00345B91">
      <w:pPr>
        <w:pStyle w:val="CommentText"/>
        <w:jc w:val="left"/>
      </w:pPr>
      <w:r>
        <w:rPr>
          <w:rStyle w:val="CommentReference"/>
        </w:rPr>
        <w:annotationRef/>
      </w:r>
      <w:r>
        <w:t>Need to ensure groups are correct.</w:t>
      </w:r>
    </w:p>
  </w:comment>
  <w:comment w:id="1321" w:author="jonathan pritchard" w:date="2024-02-05T09:52:00Z" w:initials="jp">
    <w:p w14:paraId="0926584F" w14:textId="11486B75" w:rsidR="00852EF5" w:rsidRDefault="00852EF5" w:rsidP="00852EF5">
      <w:pPr>
        <w:pStyle w:val="CommentText"/>
        <w:jc w:val="left"/>
      </w:pPr>
      <w:r>
        <w:rPr>
          <w:rStyle w:val="CommentReference"/>
        </w:rPr>
        <w:annotationRef/>
      </w:r>
      <w:r>
        <w:t>Replace with exchange set.</w:t>
      </w:r>
    </w:p>
  </w:comment>
  <w:comment w:id="1340" w:author="Ryan IIC" w:date="2023-03-28T14:17:00Z" w:initials="RI">
    <w:p w14:paraId="104D67A6" w14:textId="08AA7065" w:rsidR="007C7DD8" w:rsidRPr="00DC0B69" w:rsidRDefault="007C7DD8" w:rsidP="00DC0B69">
      <w:pPr>
        <w:widowControl/>
        <w:spacing w:line="240" w:lineRule="auto"/>
        <w:rPr>
          <w:rFonts w:ascii="Consolas" w:hAnsi="Consolas" w:cs="Calibri"/>
          <w:snapToGrid/>
          <w:color w:val="2F75B5"/>
          <w:sz w:val="18"/>
          <w:szCs w:val="18"/>
          <w:lang w:eastAsia="en-GB"/>
        </w:rPr>
      </w:pPr>
      <w:r>
        <w:rPr>
          <w:rStyle w:val="CommentReference"/>
        </w:rPr>
        <w:annotationRef/>
      </w:r>
    </w:p>
    <w:p w14:paraId="5B5EED14" w14:textId="63B9EC69" w:rsidR="007C7DD8" w:rsidRDefault="007C7DD8">
      <w:pPr>
        <w:pStyle w:val="CommentText"/>
      </w:pPr>
    </w:p>
  </w:comment>
  <w:comment w:id="1359" w:author="Ryan IIC" w:date="2023-03-28T14:20:00Z" w:initials="RI">
    <w:p w14:paraId="093F2DA7" w14:textId="0B39E3DB" w:rsidR="007C7DD8" w:rsidRDefault="007C7DD8">
      <w:pPr>
        <w:pStyle w:val="CommentText"/>
      </w:pPr>
      <w:r>
        <w:rPr>
          <w:rStyle w:val="CommentReference"/>
        </w:rPr>
        <w:annotationRef/>
      </w:r>
      <w:r w:rsidRPr="00DC0B69">
        <w:t>SpecialConditionsMonDFLS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037225" w15:done="0"/>
  <w15:commentEx w15:paraId="6A3770FE" w15:done="0"/>
  <w15:commentEx w15:paraId="2D69B9D1" w15:done="0"/>
  <w15:commentEx w15:paraId="7DB25D1A" w15:done="0"/>
  <w15:commentEx w15:paraId="5208D6DF" w15:done="0"/>
  <w15:commentEx w15:paraId="27FA4638" w15:done="0"/>
  <w15:commentEx w15:paraId="426C49FC" w15:paraIdParent="27FA4638" w15:done="0"/>
  <w15:commentEx w15:paraId="53365C6B" w15:done="0"/>
  <w15:commentEx w15:paraId="145A48DD" w15:done="0"/>
  <w15:commentEx w15:paraId="428BC63C" w15:done="0"/>
  <w15:commentEx w15:paraId="52F07B15" w15:paraIdParent="428BC63C" w15:done="0"/>
  <w15:commentEx w15:paraId="5102C5A0" w15:done="0"/>
  <w15:commentEx w15:paraId="3D79249B" w15:done="0"/>
  <w15:commentEx w15:paraId="42DF14BA" w15:done="0"/>
  <w15:commentEx w15:paraId="151F23F0" w15:paraIdParent="42DF14BA" w15:done="0"/>
  <w15:commentEx w15:paraId="07094185" w15:done="0"/>
  <w15:commentEx w15:paraId="5E7758CF" w15:paraIdParent="07094185" w15:done="0"/>
  <w15:commentEx w15:paraId="09B883C4" w15:done="0"/>
  <w15:commentEx w15:paraId="6FF0CF68" w15:done="0"/>
  <w15:commentEx w15:paraId="6DB6B576" w15:paraIdParent="6FF0CF68" w15:done="0"/>
  <w15:commentEx w15:paraId="0C076E8D" w15:done="0"/>
  <w15:commentEx w15:paraId="16E71653" w15:paraIdParent="0C076E8D" w15:done="0"/>
  <w15:commentEx w15:paraId="2275027A" w15:done="0"/>
  <w15:commentEx w15:paraId="65E41418" w15:paraIdParent="2275027A" w15:done="0"/>
  <w15:commentEx w15:paraId="165D9241" w15:done="0"/>
  <w15:commentEx w15:paraId="56FE15A4" w15:paraIdParent="165D9241" w15:done="0"/>
  <w15:commentEx w15:paraId="5E433CF5" w15:paraIdParent="165D9241" w15:done="0"/>
  <w15:commentEx w15:paraId="24355C16" w15:done="0"/>
  <w15:commentEx w15:paraId="2E1A90A2" w15:paraIdParent="24355C16" w15:done="0"/>
  <w15:commentEx w15:paraId="4C2B6C1F" w15:done="0"/>
  <w15:commentEx w15:paraId="38DFAFDD" w15:paraIdParent="4C2B6C1F" w15:done="0"/>
  <w15:commentEx w15:paraId="53150DD3" w15:done="0"/>
  <w15:commentEx w15:paraId="48A75762" w15:done="0"/>
  <w15:commentEx w15:paraId="5EE31A37" w15:paraIdParent="48A75762" w15:done="0"/>
  <w15:commentEx w15:paraId="2F6407EE" w15:done="0"/>
  <w15:commentEx w15:paraId="32DFDF66" w15:done="0"/>
  <w15:commentEx w15:paraId="5EA44EF7" w15:done="0"/>
  <w15:commentEx w15:paraId="0BDD6444" w15:done="0"/>
  <w15:commentEx w15:paraId="0AAB0DEA" w15:done="0"/>
  <w15:commentEx w15:paraId="54C52AFC" w15:done="0"/>
  <w15:commentEx w15:paraId="08F4B486" w15:done="0"/>
  <w15:commentEx w15:paraId="1874E29F" w15:done="0"/>
  <w15:commentEx w15:paraId="0E6E9F00" w15:done="0"/>
  <w15:commentEx w15:paraId="7F7C9BDE" w15:paraIdParent="0E6E9F00" w15:done="0"/>
  <w15:commentEx w15:paraId="21A070A1" w15:paraIdParent="0E6E9F00" w15:done="0"/>
  <w15:commentEx w15:paraId="33653F71" w15:paraIdParent="0E6E9F00" w15:done="0"/>
  <w15:commentEx w15:paraId="6B6625E2" w15:done="0"/>
  <w15:commentEx w15:paraId="750386D5" w15:done="0"/>
  <w15:commentEx w15:paraId="3491F1D2" w15:done="0"/>
  <w15:commentEx w15:paraId="2221C8DE" w15:done="0"/>
  <w15:commentEx w15:paraId="4C36CF9C" w15:done="0"/>
  <w15:commentEx w15:paraId="663BBC48" w15:paraIdParent="4C36CF9C" w15:done="0"/>
  <w15:commentEx w15:paraId="08A03617" w15:paraIdParent="4C36CF9C" w15:done="0"/>
  <w15:commentEx w15:paraId="596C41E3" w15:done="0"/>
  <w15:commentEx w15:paraId="61D7145D" w15:done="0"/>
  <w15:commentEx w15:paraId="7355BD8A" w15:done="0"/>
  <w15:commentEx w15:paraId="68569303" w15:paraIdParent="7355BD8A" w15:done="0"/>
  <w15:commentEx w15:paraId="71342363" w15:done="0"/>
  <w15:commentEx w15:paraId="0129EA2E" w15:done="0"/>
  <w15:commentEx w15:paraId="72418052" w15:done="0"/>
  <w15:commentEx w15:paraId="134CB354" w15:paraIdParent="72418052" w15:done="0"/>
  <w15:commentEx w15:paraId="6CB1826B" w15:done="0"/>
  <w15:commentEx w15:paraId="7724876F" w15:paraIdParent="6CB1826B" w15:done="0"/>
  <w15:commentEx w15:paraId="46735D45" w15:paraIdParent="6CB1826B" w15:done="0"/>
  <w15:commentEx w15:paraId="5B3C9752" w15:paraIdParent="6CB1826B" w15:done="0"/>
  <w15:commentEx w15:paraId="34EB5E7A" w15:paraIdParent="6CB1826B" w15:done="0"/>
  <w15:commentEx w15:paraId="59612122" w15:done="0"/>
  <w15:commentEx w15:paraId="3D720DEC" w15:done="0"/>
  <w15:commentEx w15:paraId="4F313214" w15:done="0"/>
  <w15:commentEx w15:paraId="19444327" w15:done="0"/>
  <w15:commentEx w15:paraId="17BF1E15" w15:paraIdParent="19444327" w15:done="0"/>
  <w15:commentEx w15:paraId="7BAE6737" w15:done="0"/>
  <w15:commentEx w15:paraId="4D7E5359" w15:paraIdParent="7BAE6737" w15:done="0"/>
  <w15:commentEx w15:paraId="24A69B38" w15:done="0"/>
  <w15:commentEx w15:paraId="49168FF9" w15:paraIdParent="24A69B38" w15:done="0"/>
  <w15:commentEx w15:paraId="7D517399" w15:done="0"/>
  <w15:commentEx w15:paraId="5B21FF91" w15:done="0"/>
  <w15:commentEx w15:paraId="1E77CC24" w15:done="0"/>
  <w15:commentEx w15:paraId="297AF1D3" w15:done="0"/>
  <w15:commentEx w15:paraId="41416411" w15:done="0"/>
  <w15:commentEx w15:paraId="64AA34A9" w15:done="0"/>
  <w15:commentEx w15:paraId="0228941D" w15:done="0"/>
  <w15:commentEx w15:paraId="7C3014F3" w15:done="0"/>
  <w15:commentEx w15:paraId="328A59D9" w15:done="0"/>
  <w15:commentEx w15:paraId="0B8D797C" w15:done="0"/>
  <w15:commentEx w15:paraId="4D70C648" w15:paraIdParent="0B8D797C" w15:done="0"/>
  <w15:commentEx w15:paraId="4B61CE7F" w15:done="0"/>
  <w15:commentEx w15:paraId="78124BE7" w15:done="0"/>
  <w15:commentEx w15:paraId="4A7F2E57" w15:done="0"/>
  <w15:commentEx w15:paraId="1329E2F7" w15:paraIdParent="4A7F2E57" w15:done="0"/>
  <w15:commentEx w15:paraId="0926584F" w15:done="0"/>
  <w15:commentEx w15:paraId="5B5EED14" w15:done="0"/>
  <w15:commentEx w15:paraId="093F2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3314B2" w16cex:dateUtc="2023-12-13T14:53:00Z"/>
  <w16cex:commentExtensible w16cex:durableId="31E206C4" w16cex:dateUtc="2023-12-13T14:53:00Z"/>
  <w16cex:commentExtensible w16cex:durableId="4258D9FC" w16cex:dateUtc="2023-12-13T14:55:00Z"/>
  <w16cex:commentExtensible w16cex:durableId="4F4C5C98" w16cex:dateUtc="2024-06-14T08:56:00Z"/>
  <w16cex:commentExtensible w16cex:durableId="083C3404" w16cex:dateUtc="2023-12-13T14:56:00Z"/>
  <w16cex:commentExtensible w16cex:durableId="0CC49686" w16cex:dateUtc="2023-12-13T14:59:00Z"/>
  <w16cex:commentExtensible w16cex:durableId="5B3AF9D5" w16cex:dateUtc="2023-12-15T13:18:00Z"/>
  <w16cex:commentExtensible w16cex:durableId="4F19CBEF" w16cex:dateUtc="2023-12-13T15:00:00Z"/>
  <w16cex:commentExtensible w16cex:durableId="64AB84A1" w16cex:dateUtc="2023-12-13T15:00:00Z"/>
  <w16cex:commentExtensible w16cex:durableId="7CBDDA5A" w16cex:dateUtc="2023-12-13T15:01:00Z"/>
  <w16cex:commentExtensible w16cex:durableId="0CE4E049" w16cex:dateUtc="2024-06-13T13:27:00Z"/>
  <w16cex:commentExtensible w16cex:durableId="25D359DD" w16cex:dateUtc="2023-12-13T15:02:00Z"/>
  <w16cex:commentExtensible w16cex:durableId="6871FD1E" w16cex:dateUtc="2023-12-13T15:02:00Z"/>
  <w16cex:commentExtensible w16cex:durableId="3DB26EDE" w16cex:dateUtc="2023-12-14T17:47:00Z"/>
  <w16cex:commentExtensible w16cex:durableId="17B7F9BD" w16cex:dateUtc="2023-12-14T17:48:00Z"/>
  <w16cex:commentExtensible w16cex:durableId="325CC41C" w16cex:dateUtc="2023-12-13T15:04:00Z"/>
  <w16cex:commentExtensible w16cex:durableId="53A323F4" w16cex:dateUtc="2024-06-13T14:53:00Z"/>
  <w16cex:commentExtensible w16cex:durableId="27BEE87B" w16cex:dateUtc="2023-03-17T13:24:00Z"/>
  <w16cex:commentExtensible w16cex:durableId="38A24E99" w16cex:dateUtc="2023-12-07T17:39:00Z"/>
  <w16cex:commentExtensible w16cex:durableId="63703534" w16cex:dateUtc="2023-12-15T13:21:00Z"/>
  <w16cex:commentExtensible w16cex:durableId="4152CE8D" w16cex:dateUtc="2023-12-13T15:11:00Z"/>
  <w16cex:commentExtensible w16cex:durableId="2CF44417" w16cex:dateUtc="2023-12-15T13:23:00Z"/>
  <w16cex:commentExtensible w16cex:durableId="09DC6A1D" w16cex:dateUtc="2023-12-14T17:43:00Z"/>
  <w16cex:commentExtensible w16cex:durableId="167BCDFF" w16cex:dateUtc="2023-12-14T17:51:00Z"/>
  <w16cex:commentExtensible w16cex:durableId="31A8D9DB" w16cex:dateUtc="2023-12-14T17:52:00Z"/>
  <w16cex:commentExtensible w16cex:durableId="19C60BA6" w16cex:dateUtc="2023-12-14T17:53:00Z"/>
  <w16cex:commentExtensible w16cex:durableId="4A09E9B3" w16cex:dateUtc="2023-12-15T13:53:00Z"/>
  <w16cex:commentExtensible w16cex:durableId="53030A5F" w16cex:dateUtc="2023-12-13T15:11:00Z"/>
  <w16cex:commentExtensible w16cex:durableId="7FFF4BB1" w16cex:dateUtc="2023-12-15T13:23:00Z"/>
  <w16cex:commentExtensible w16cex:durableId="7112B910" w16cex:dateUtc="2023-12-14T17:43:00Z"/>
  <w16cex:commentExtensible w16cex:durableId="2C59B1A1" w16cex:dateUtc="2023-12-14T17:51:00Z"/>
  <w16cex:commentExtensible w16cex:durableId="5AFC2312" w16cex:dateUtc="2023-10-05T14:16:00Z"/>
  <w16cex:commentExtensible w16cex:durableId="2C62DD34" w16cex:dateUtc="2023-09-27T06:20:00Z"/>
  <w16cex:commentExtensible w16cex:durableId="0421E43A" w16cex:dateUtc="2023-10-05T14:15:00Z"/>
  <w16cex:commentExtensible w16cex:durableId="532997A1" w16cex:dateUtc="2023-12-07T17:41:00Z"/>
  <w16cex:commentExtensible w16cex:durableId="304612AF" w16cex:dateUtc="2023-10-05T14:06:00Z"/>
  <w16cex:commentExtensible w16cex:durableId="3E783E2F" w16cex:dateUtc="2023-10-05T14:17:00Z"/>
  <w16cex:commentExtensible w16cex:durableId="3B0B16B6" w16cex:dateUtc="2023-09-27T06:28:00Z"/>
  <w16cex:commentExtensible w16cex:durableId="12CB3982" w16cex:dateUtc="2023-09-27T06:11:00Z"/>
  <w16cex:commentExtensible w16cex:durableId="6453302B" w16cex:dateUtc="2023-12-14T17:45:00Z"/>
  <w16cex:commentExtensible w16cex:durableId="1427B3BF" w16cex:dateUtc="2024-06-13T14:57:00Z"/>
  <w16cex:commentExtensible w16cex:durableId="353B96DE" w16cex:dateUtc="2023-12-13T15:31:00Z"/>
  <w16cex:commentExtensible w16cex:durableId="083F8521" w16cex:dateUtc="2023-12-07T17:49:00Z"/>
  <w16cex:commentExtensible w16cex:durableId="3858E8B2" w16cex:dateUtc="2023-12-07T18:28:00Z"/>
  <w16cex:commentExtensible w16cex:durableId="2A30030F" w16cex:dateUtc="2023-12-13T15:31:00Z"/>
  <w16cex:commentExtensible w16cex:durableId="1F3A71D5" w16cex:dateUtc="2023-12-15T13:54:00Z"/>
  <w16cex:commentExtensible w16cex:durableId="5A8A1265" w16cex:dateUtc="2023-12-13T15:33:00Z"/>
  <w16cex:commentExtensible w16cex:durableId="1796B8DE" w16cex:dateUtc="2023-12-13T15:34:00Z"/>
  <w16cex:commentExtensible w16cex:durableId="7CFCE070" w16cex:dateUtc="2023-09-27T06:42:00Z"/>
  <w16cex:commentExtensible w16cex:durableId="0F449960" w16cex:dateUtc="2023-09-27T06:39:00Z"/>
  <w16cex:commentExtensible w16cex:durableId="23868BA2" w16cex:dateUtc="2023-12-07T17:53:00Z"/>
  <w16cex:commentExtensible w16cex:durableId="73C8601D" w16cex:dateUtc="2023-12-07T18:28:00Z"/>
  <w16cex:commentExtensible w16cex:durableId="156F84C2" w16cex:dateUtc="2023-12-07T18:30:00Z"/>
  <w16cex:commentExtensible w16cex:durableId="313C8565" w16cex:dateUtc="2023-12-13T15:35:00Z"/>
  <w16cex:commentExtensible w16cex:durableId="3F4C87BF" w16cex:dateUtc="2023-12-08T12:18:00Z">
    <w16cex:extLst>
      <w16:ext w16:uri="{CE6994B0-6A32-4C9F-8C6B-6E91EDA988CE}">
        <cr:reactions xmlns:cr="http://schemas.microsoft.com/office/comments/2020/reactions">
          <cr:reaction reactionType="1">
            <cr:reactionInfo dateUtc="2023-12-13T15:35:47Z">
              <cr:user userId="jonathan pritchard" userProvider="None" userName="jonathan pritchard"/>
            </cr:reactionInfo>
          </cr:reaction>
        </cr:reactions>
      </w16:ext>
    </w16cex:extLst>
  </w16cex:commentExtensible>
  <w16cex:commentExtensible w16cex:durableId="691C81E1" w16cex:dateUtc="2023-12-13T15:36:00Z"/>
  <w16cex:commentExtensible w16cex:durableId="467A4270" w16cex:dateUtc="2024-01-05T11:57:00Z"/>
  <w16cex:commentExtensible w16cex:durableId="76A65EFF" w16cex:dateUtc="2023-12-07T18:28:00Z"/>
  <w16cex:commentExtensible w16cex:durableId="54960FBF" w16cex:dateUtc="2023-12-08T14:43:00Z"/>
  <w16cex:commentExtensible w16cex:durableId="0C6159C1" w16cex:dateUtc="2023-12-08T11:55:00Z"/>
  <w16cex:commentExtensible w16cex:durableId="75DA5E48" w16cex:dateUtc="2023-12-08T17:15:00Z"/>
  <w16cex:commentExtensible w16cex:durableId="5448F865" w16cex:dateUtc="2023-12-07T18:30:00Z"/>
  <w16cex:commentExtensible w16cex:durableId="329E62FD" w16cex:dateUtc="2023-12-08T11:57:00Z"/>
  <w16cex:commentExtensible w16cex:durableId="5FCC7C98" w16cex:dateUtc="2023-12-08T12:00:00Z"/>
  <w16cex:commentExtensible w16cex:durableId="000F50A1" w16cex:dateUtc="2024-01-05T15:25:00Z"/>
  <w16cex:commentExtensible w16cex:durableId="22458BD0" w16cex:dateUtc="2024-01-05T15:27:00Z"/>
  <w16cex:commentExtensible w16cex:durableId="24D20662" w16cex:dateUtc="2023-12-08T12:00:00Z"/>
  <w16cex:commentExtensible w16cex:durableId="75A16B7D" w16cex:dateUtc="2024-01-05T15:49:00Z"/>
  <w16cex:commentExtensible w16cex:durableId="11B1BEA0" w16cex:dateUtc="2023-12-08T12:01:00Z"/>
  <w16cex:commentExtensible w16cex:durableId="2F6B7EBD" w16cex:dateUtc="2024-01-08T10:59:00Z"/>
  <w16cex:commentExtensible w16cex:durableId="4E535E42" w16cex:dateUtc="2024-01-08T12:05:00Z"/>
  <w16cex:commentExtensible w16cex:durableId="2875D994" w16cex:dateUtc="2023-08-03T06:45:00Z"/>
  <w16cex:commentExtensible w16cex:durableId="16F8C6F8" w16cex:dateUtc="2023-12-07T17:54:00Z"/>
  <w16cex:commentExtensible w16cex:durableId="2875D9AF" w16cex:dateUtc="2023-08-03T06:45:00Z"/>
  <w16cex:commentExtensible w16cex:durableId="0360638D" w16cex:dateUtc="2023-10-16T12:12:00Z"/>
  <w16cex:commentExtensible w16cex:durableId="2875DA21" w16cex:dateUtc="2023-08-03T06:47:00Z"/>
  <w16cex:commentExtensible w16cex:durableId="2875DA5B" w16cex:dateUtc="2023-08-03T06:48:00Z"/>
  <w16cex:commentExtensible w16cex:durableId="2875DA64" w16cex:dateUtc="2023-08-03T06:48:00Z"/>
  <w16cex:commentExtensible w16cex:durableId="2875DCC0" w16cex:dateUtc="2023-08-03T06:58:00Z"/>
  <w16cex:commentExtensible w16cex:durableId="2875DA9D" w16cex:dateUtc="2023-08-03T06:49:00Z"/>
  <w16cex:commentExtensible w16cex:durableId="23836702" w16cex:dateUtc="2024-06-13T16:17:00Z"/>
  <w16cex:commentExtensible w16cex:durableId="78950816" w16cex:dateUtc="2024-02-08T17:35:00Z"/>
  <w16cex:commentExtensible w16cex:durableId="0E5AA5F1" w16cex:dateUtc="2024-01-25T18:13:00Z"/>
  <w16cex:commentExtensible w16cex:durableId="4A942B5D" w16cex:dateUtc="2024-01-25T18:14:00Z"/>
  <w16cex:commentExtensible w16cex:durableId="77713CB7" w16cex:dateUtc="2024-01-25T18:12:00Z"/>
  <w16cex:commentExtensible w16cex:durableId="3B7CE5E6" w16cex:dateUtc="2024-01-25T18:12:00Z"/>
  <w16cex:commentExtensible w16cex:durableId="7BF93997" w16cex:dateUtc="2023-12-06T10:46:00Z"/>
  <w16cex:commentExtensible w16cex:durableId="246506A5" w16cex:dateUtc="2023-12-06T17:13:00Z"/>
  <w16cex:commentExtensible w16cex:durableId="1E6DF4A8" w16cex:dateUtc="2024-02-08T18:02:00Z"/>
  <w16cex:commentExtensible w16cex:durableId="6D06D796" w16cex:dateUtc="2024-02-08T18:03:00Z"/>
  <w16cex:commentExtensible w16cex:durableId="47C2214C" w16cex:dateUtc="2024-02-05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037225" w16cid:durableId="663314B2"/>
  <w16cid:commentId w16cid:paraId="6A3770FE" w16cid:durableId="31E206C4"/>
  <w16cid:commentId w16cid:paraId="2D69B9D1" w16cid:durableId="4258D9FC"/>
  <w16cid:commentId w16cid:paraId="7DB25D1A" w16cid:durableId="4F4C5C98"/>
  <w16cid:commentId w16cid:paraId="5208D6DF" w16cid:durableId="083C3404"/>
  <w16cid:commentId w16cid:paraId="27FA4638" w16cid:durableId="0CC49686"/>
  <w16cid:commentId w16cid:paraId="426C49FC" w16cid:durableId="5B3AF9D5"/>
  <w16cid:commentId w16cid:paraId="53365C6B" w16cid:durableId="4F19CBEF"/>
  <w16cid:commentId w16cid:paraId="145A48DD" w16cid:durableId="64AB84A1"/>
  <w16cid:commentId w16cid:paraId="428BC63C" w16cid:durableId="7CBDDA5A"/>
  <w16cid:commentId w16cid:paraId="52F07B15" w16cid:durableId="0CE4E049"/>
  <w16cid:commentId w16cid:paraId="5102C5A0" w16cid:durableId="25D359DD"/>
  <w16cid:commentId w16cid:paraId="3D79249B" w16cid:durableId="6871FD1E"/>
  <w16cid:commentId w16cid:paraId="42DF14BA" w16cid:durableId="3DB26EDE"/>
  <w16cid:commentId w16cid:paraId="151F23F0" w16cid:durableId="17B7F9BD"/>
  <w16cid:commentId w16cid:paraId="07094185" w16cid:durableId="325CC41C"/>
  <w16cid:commentId w16cid:paraId="5E7758CF" w16cid:durableId="53A323F4"/>
  <w16cid:commentId w16cid:paraId="09B883C4" w16cid:durableId="27BEE87B"/>
  <w16cid:commentId w16cid:paraId="6FF0CF68" w16cid:durableId="38A24E99"/>
  <w16cid:commentId w16cid:paraId="6DB6B576" w16cid:durableId="63703534"/>
  <w16cid:commentId w16cid:paraId="0C076E8D" w16cid:durableId="4152CE8D"/>
  <w16cid:commentId w16cid:paraId="16E71653" w16cid:durableId="2CF44417"/>
  <w16cid:commentId w16cid:paraId="2275027A" w16cid:durableId="09DC6A1D"/>
  <w16cid:commentId w16cid:paraId="65E41418" w16cid:durableId="167BCDFF"/>
  <w16cid:commentId w16cid:paraId="165D9241" w16cid:durableId="31A8D9DB"/>
  <w16cid:commentId w16cid:paraId="56FE15A4" w16cid:durableId="19C60BA6"/>
  <w16cid:commentId w16cid:paraId="5E433CF5" w16cid:durableId="4A09E9B3"/>
  <w16cid:commentId w16cid:paraId="24355C16" w16cid:durableId="53030A5F"/>
  <w16cid:commentId w16cid:paraId="2E1A90A2" w16cid:durableId="7FFF4BB1"/>
  <w16cid:commentId w16cid:paraId="4C2B6C1F" w16cid:durableId="7112B910"/>
  <w16cid:commentId w16cid:paraId="38DFAFDD" w16cid:durableId="2C59B1A1"/>
  <w16cid:commentId w16cid:paraId="53150DD3" w16cid:durableId="5AFC2312"/>
  <w16cid:commentId w16cid:paraId="48A75762" w16cid:durableId="2C62DD34"/>
  <w16cid:commentId w16cid:paraId="5EE31A37" w16cid:durableId="0421E43A"/>
  <w16cid:commentId w16cid:paraId="2F6407EE" w16cid:durableId="532997A1"/>
  <w16cid:commentId w16cid:paraId="32DFDF66" w16cid:durableId="304612AF"/>
  <w16cid:commentId w16cid:paraId="5EA44EF7" w16cid:durableId="3E783E2F"/>
  <w16cid:commentId w16cid:paraId="0BDD6444" w16cid:durableId="3B0B16B6"/>
  <w16cid:commentId w16cid:paraId="0AAB0DEA" w16cid:durableId="12CB3982"/>
  <w16cid:commentId w16cid:paraId="54C52AFC" w16cid:durableId="6453302B"/>
  <w16cid:commentId w16cid:paraId="08F4B486" w16cid:durableId="1427B3BF"/>
  <w16cid:commentId w16cid:paraId="1874E29F" w16cid:durableId="353B96DE"/>
  <w16cid:commentId w16cid:paraId="0E6E9F00" w16cid:durableId="083F8521"/>
  <w16cid:commentId w16cid:paraId="7F7C9BDE" w16cid:durableId="3858E8B2"/>
  <w16cid:commentId w16cid:paraId="21A070A1" w16cid:durableId="2A30030F"/>
  <w16cid:commentId w16cid:paraId="33653F71" w16cid:durableId="1F3A71D5"/>
  <w16cid:commentId w16cid:paraId="6B6625E2" w16cid:durableId="5A8A1265"/>
  <w16cid:commentId w16cid:paraId="750386D5" w16cid:durableId="1796B8DE"/>
  <w16cid:commentId w16cid:paraId="3491F1D2" w16cid:durableId="7CFCE070"/>
  <w16cid:commentId w16cid:paraId="2221C8DE" w16cid:durableId="0F449960"/>
  <w16cid:commentId w16cid:paraId="4C36CF9C" w16cid:durableId="23868BA2"/>
  <w16cid:commentId w16cid:paraId="663BBC48" w16cid:durableId="73C8601D"/>
  <w16cid:commentId w16cid:paraId="08A03617" w16cid:durableId="156F84C2"/>
  <w16cid:commentId w16cid:paraId="596C41E3" w16cid:durableId="313C8565"/>
  <w16cid:commentId w16cid:paraId="61D7145D" w16cid:durableId="3F4C87BF"/>
  <w16cid:commentId w16cid:paraId="7355BD8A" w16cid:durableId="691C81E1"/>
  <w16cid:commentId w16cid:paraId="68569303" w16cid:durableId="467A4270"/>
  <w16cid:commentId w16cid:paraId="71342363" w16cid:durableId="76A65EFF"/>
  <w16cid:commentId w16cid:paraId="0129EA2E" w16cid:durableId="54960FBF"/>
  <w16cid:commentId w16cid:paraId="72418052" w16cid:durableId="0C6159C1"/>
  <w16cid:commentId w16cid:paraId="134CB354" w16cid:durableId="75DA5E48"/>
  <w16cid:commentId w16cid:paraId="6CB1826B" w16cid:durableId="5448F865"/>
  <w16cid:commentId w16cid:paraId="7724876F" w16cid:durableId="329E62FD"/>
  <w16cid:commentId w16cid:paraId="46735D45" w16cid:durableId="5FCC7C98"/>
  <w16cid:commentId w16cid:paraId="5B3C9752" w16cid:durableId="000F50A1"/>
  <w16cid:commentId w16cid:paraId="34EB5E7A" w16cid:durableId="22458BD0"/>
  <w16cid:commentId w16cid:paraId="59612122" w16cid:durableId="24D20662"/>
  <w16cid:commentId w16cid:paraId="3D720DEC" w16cid:durableId="75A16B7D"/>
  <w16cid:commentId w16cid:paraId="4F313214" w16cid:durableId="11B1BEA0"/>
  <w16cid:commentId w16cid:paraId="19444327" w16cid:durableId="2F6B7EBD"/>
  <w16cid:commentId w16cid:paraId="17BF1E15" w16cid:durableId="4E535E42"/>
  <w16cid:commentId w16cid:paraId="7BAE6737" w16cid:durableId="2875D994"/>
  <w16cid:commentId w16cid:paraId="4D7E5359" w16cid:durableId="16F8C6F8"/>
  <w16cid:commentId w16cid:paraId="24A69B38" w16cid:durableId="2875D9AF"/>
  <w16cid:commentId w16cid:paraId="49168FF9" w16cid:durableId="0360638D"/>
  <w16cid:commentId w16cid:paraId="7D517399" w16cid:durableId="2875DA21"/>
  <w16cid:commentId w16cid:paraId="5B21FF91" w16cid:durableId="2875DA5B"/>
  <w16cid:commentId w16cid:paraId="1E77CC24" w16cid:durableId="2875DA64"/>
  <w16cid:commentId w16cid:paraId="297AF1D3" w16cid:durableId="2875DCC0"/>
  <w16cid:commentId w16cid:paraId="41416411" w16cid:durableId="2875DA9D"/>
  <w16cid:commentId w16cid:paraId="64AA34A9" w16cid:durableId="23836702"/>
  <w16cid:commentId w16cid:paraId="0228941D" w16cid:durableId="78950816"/>
  <w16cid:commentId w16cid:paraId="7C3014F3" w16cid:durableId="0E5AA5F1"/>
  <w16cid:commentId w16cid:paraId="328A59D9" w16cid:durableId="4A942B5D"/>
  <w16cid:commentId w16cid:paraId="0B8D797C" w16cid:durableId="77713CB7"/>
  <w16cid:commentId w16cid:paraId="4D70C648" w16cid:durableId="3B7CE5E6"/>
  <w16cid:commentId w16cid:paraId="4B61CE7F" w16cid:durableId="7BF93997"/>
  <w16cid:commentId w16cid:paraId="78124BE7" w16cid:durableId="246506A5"/>
  <w16cid:commentId w16cid:paraId="4A7F2E57" w16cid:durableId="1E6DF4A8"/>
  <w16cid:commentId w16cid:paraId="1329E2F7" w16cid:durableId="6D06D796"/>
  <w16cid:commentId w16cid:paraId="0926584F" w16cid:durableId="47C2214C"/>
  <w16cid:commentId w16cid:paraId="5B5EED14" w16cid:durableId="27D2703B"/>
  <w16cid:commentId w16cid:paraId="093F2DA7" w16cid:durableId="27D270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4D1E1" w14:textId="77777777" w:rsidR="005F5FF7" w:rsidRDefault="005F5FF7" w:rsidP="00EB5479">
      <w:r>
        <w:separator/>
      </w:r>
    </w:p>
  </w:endnote>
  <w:endnote w:type="continuationSeparator" w:id="0">
    <w:p w14:paraId="3EEA3C7A" w14:textId="77777777" w:rsidR="005F5FF7" w:rsidRDefault="005F5FF7" w:rsidP="00EB5479">
      <w:r>
        <w:continuationSeparator/>
      </w:r>
    </w:p>
  </w:endnote>
  <w:endnote w:type="continuationNotice" w:id="1">
    <w:p w14:paraId="2BF69851" w14:textId="77777777" w:rsidR="005F5FF7" w:rsidRDefault="005F5FF7"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F7789" w14:textId="23E2560E"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sidR="009F0C0B">
      <w:rPr>
        <w:rFonts w:eastAsia="MS Mincho" w:cs="Arial"/>
        <w:sz w:val="16"/>
        <w:lang w:eastAsia="ja-JP"/>
      </w:rPr>
      <w:t>June</w:t>
    </w:r>
    <w:r w:rsidR="00A96F2D" w:rsidRPr="00C03F7F">
      <w:rPr>
        <w:rFonts w:eastAsia="MS Mincho" w:cs="Arial"/>
        <w:sz w:val="16"/>
        <w:lang w:eastAsia="ja-JP"/>
      </w:rPr>
      <w:t xml:space="preserve"> </w:t>
    </w:r>
    <w:r w:rsidRPr="007F4B61">
      <w:rPr>
        <w:rFonts w:eastAsia="MS Mincho" w:cs="Arial"/>
        <w:sz w:val="16"/>
        <w:lang w:eastAsia="ja-JP"/>
      </w:rPr>
      <w:t>20</w:t>
    </w:r>
    <w:r>
      <w:rPr>
        <w:rFonts w:eastAsia="MS Mincho" w:cs="Arial"/>
        <w:sz w:val="16"/>
        <w:lang w:eastAsia="ja-JP"/>
      </w:rPr>
      <w:t>2</w:t>
    </w:r>
    <w:ins w:id="0" w:author="jonathan pritchard" w:date="2024-06-14T09:54:00Z" w16du:dateUtc="2024-06-14T08:54:00Z">
      <w:r w:rsidR="009F0C0B">
        <w:rPr>
          <w:rFonts w:eastAsia="MS Mincho" w:cs="Arial"/>
          <w:sz w:val="16"/>
          <w:lang w:eastAsia="ja-JP"/>
        </w:rPr>
        <w:t>4</w:t>
      </w:r>
    </w:ins>
    <w:r w:rsidRPr="007F4B61">
      <w:rPr>
        <w:rFonts w:eastAsia="MS Mincho" w:cs="Arial"/>
        <w:sz w:val="16"/>
        <w:lang w:eastAsia="ja-JP"/>
      </w:rPr>
      <w:tab/>
      <w:t xml:space="preserve">Edition </w:t>
    </w:r>
    <w:r w:rsidR="00894701">
      <w:rPr>
        <w:rFonts w:eastAsia="MS Mincho" w:cs="Arial"/>
        <w:sz w:val="16"/>
        <w:lang w:eastAsia="ja-JP"/>
      </w:rPr>
      <w:t>1.</w:t>
    </w:r>
    <w:r w:rsidR="00E85CA9">
      <w:rPr>
        <w:rFonts w:eastAsia="MS Mincho" w:cs="Arial"/>
        <w:sz w:val="16"/>
        <w:lang w:eastAsia="ja-JP"/>
      </w:rPr>
      <w:t>3</w:t>
    </w:r>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F2DEB" w14:textId="2FF6AD9A"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Pr>
        <w:rFonts w:eastAsia="MS Mincho" w:cs="Arial"/>
        <w:sz w:val="16"/>
        <w:lang w:eastAsia="ja-JP"/>
      </w:rPr>
      <w:t>March 2023</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del w:id="211" w:author="jonathan pritchard" w:date="2023-12-14T13:05:00Z">
      <w:r w:rsidDel="00A11E67">
        <w:rPr>
          <w:rFonts w:eastAsia="MS Mincho" w:cs="Arial"/>
          <w:sz w:val="16"/>
          <w:lang w:eastAsia="ja-JP"/>
        </w:rPr>
        <w:delText>0</w:delText>
      </w:r>
    </w:del>
    <w:ins w:id="212" w:author="jonathan pritchard" w:date="2023-12-14T13:05:00Z">
      <w:r w:rsidR="00A11E67">
        <w:rPr>
          <w:rFonts w:eastAsia="MS Mincho" w:cs="Arial"/>
          <w:sz w:val="16"/>
          <w:lang w:eastAsia="ja-JP"/>
        </w:rPr>
        <w:t>2</w:t>
      </w:r>
    </w:ins>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85524" w14:textId="77777777" w:rsidR="005F5FF7" w:rsidRDefault="005F5FF7" w:rsidP="00EB5479">
      <w:r>
        <w:separator/>
      </w:r>
    </w:p>
  </w:footnote>
  <w:footnote w:type="continuationSeparator" w:id="0">
    <w:p w14:paraId="52513EA6" w14:textId="77777777" w:rsidR="005F5FF7" w:rsidRDefault="005F5FF7" w:rsidP="00EB5479">
      <w:r>
        <w:continuationSeparator/>
      </w:r>
    </w:p>
  </w:footnote>
  <w:footnote w:type="continuationNotice" w:id="1">
    <w:p w14:paraId="71936A5C" w14:textId="77777777" w:rsidR="005F5FF7" w:rsidRDefault="005F5FF7" w:rsidP="00EB5479"/>
  </w:footnote>
  <w:footnote w:id="2">
    <w:p w14:paraId="1241D84B" w14:textId="7E452627" w:rsidR="00940ADF" w:rsidRPr="00940ADF" w:rsidRDefault="00940ADF">
      <w:pPr>
        <w:pStyle w:val="FootnoteText"/>
        <w:rPr>
          <w:lang w:val="en-US"/>
          <w:rPrChange w:id="681" w:author="jonathan pritchard" w:date="2023-12-13T15:32:00Z">
            <w:rPr/>
          </w:rPrChange>
        </w:rPr>
      </w:pPr>
      <w:ins w:id="682" w:author="jonathan pritchard" w:date="2023-12-13T15:32:00Z">
        <w:r w:rsidRPr="009F3C60">
          <w:rPr>
            <w:rStyle w:val="FootnoteReference"/>
            <w:highlight w:val="yellow"/>
            <w:rPrChange w:id="683" w:author="jonathan pritchard" w:date="2023-12-15T13:56:00Z">
              <w:rPr>
                <w:rStyle w:val="FootnoteReference"/>
              </w:rPr>
            </w:rPrChange>
          </w:rPr>
          <w:footnoteRef/>
        </w:r>
        <w:r w:rsidRPr="009F3C60">
          <w:rPr>
            <w:highlight w:val="yellow"/>
            <w:rPrChange w:id="684" w:author="jonathan pritchard" w:date="2023-12-15T13:56:00Z">
              <w:rPr/>
            </w:rPrChange>
          </w:rPr>
          <w:t xml:space="preserve"> </w:t>
        </w:r>
        <w:r w:rsidRPr="009F3C60">
          <w:rPr>
            <w:highlight w:val="yellow"/>
            <w:lang w:val="en-US"/>
            <w:rPrChange w:id="685" w:author="jonathan pritchard" w:date="2023-12-15T13:56:00Z">
              <w:rPr>
                <w:lang w:val="en-US"/>
              </w:rPr>
            </w:rPrChange>
          </w:rPr>
          <w:t>Some tests still have the old (S-64) references in them for ease of cross-referencing. These will be deleted as the documented is updated</w:t>
        </w:r>
        <w:r>
          <w:rPr>
            <w:lang w:val="en-US"/>
          </w:rPr>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07852" w14:textId="653C9DCF"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1503B" w14:textId="61868087"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5D42" w14:textId="6898ADAE" w:rsidR="007C7DD8" w:rsidRDefault="00A850DB" w:rsidP="00EB5479">
    <w:pPr>
      <w:pStyle w:val="Header"/>
    </w:pPr>
    <w:r>
      <w:rPr>
        <w:noProof/>
      </w:rPr>
      <mc:AlternateContent>
        <mc:Choice Requires="wps">
          <w:drawing>
            <wp:anchor distT="0" distB="0" distL="114300" distR="114300" simplePos="0" relativeHeight="251657728" behindDoc="1" locked="0" layoutInCell="0" allowOverlap="1" wp14:anchorId="51353DE5" wp14:editId="365B5355">
              <wp:simplePos x="0" y="0"/>
              <wp:positionH relativeFrom="margin">
                <wp:align>center</wp:align>
              </wp:positionH>
              <wp:positionV relativeFrom="margin">
                <wp:align>center</wp:align>
              </wp:positionV>
              <wp:extent cx="5771515" cy="2308225"/>
              <wp:effectExtent l="0" t="0" r="0" b="0"/>
              <wp:wrapNone/>
              <wp:docPr id="596925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71515" cy="2308225"/>
                      </a:xfrm>
                      <a:prstGeom prst="rect">
                        <a:avLst/>
                      </a:prstGeom>
                    </wps:spPr>
                    <wps:txbx>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353DE5" id="_x0000_t202" coordsize="21600,21600" o:spt="202" path="m,l,21600r21600,l21600,xe">
              <v:stroke joinstyle="miter"/>
              <v:path gradientshapeok="t" o:connecttype="rect"/>
            </v:shapetype>
            <v:shape id="Text Box 1" o:spid="_x0000_s1033" type="#_x0000_t202" style="position:absolute;left:0;text-align:left;margin-left:0;margin-top:0;width:454.45pt;height:181.7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763675"/>
    <w:multiLevelType w:val="hybridMultilevel"/>
    <w:tmpl w:val="3EEC3A3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E79D2"/>
    <w:multiLevelType w:val="multilevel"/>
    <w:tmpl w:val="A890119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8263BA"/>
    <w:multiLevelType w:val="hybridMultilevel"/>
    <w:tmpl w:val="49A84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31A4EE8"/>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84356AE"/>
    <w:multiLevelType w:val="multilevel"/>
    <w:tmpl w:val="B0D8C93E"/>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9876A7F"/>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8FF4771"/>
    <w:multiLevelType w:val="hybridMultilevel"/>
    <w:tmpl w:val="3D567BF2"/>
    <w:lvl w:ilvl="0" w:tplc="994A5C74">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31"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1A10660"/>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37" w15:restartNumberingAfterBreak="0">
    <w:nsid w:val="42D367C2"/>
    <w:multiLevelType w:val="hybridMultilevel"/>
    <w:tmpl w:val="43DE1CD8"/>
    <w:lvl w:ilvl="0" w:tplc="9A30BD94">
      <w:start w:val="19"/>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FF3531"/>
    <w:multiLevelType w:val="hybridMultilevel"/>
    <w:tmpl w:val="E9E244EC"/>
    <w:lvl w:ilvl="0" w:tplc="6942A1E8">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657B0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54"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3AA45C9"/>
    <w:multiLevelType w:val="hybridMultilevel"/>
    <w:tmpl w:val="F914FBFA"/>
    <w:lvl w:ilvl="0" w:tplc="70CA5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4BA74FE"/>
    <w:multiLevelType w:val="hybridMultilevel"/>
    <w:tmpl w:val="EBF81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4"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EC3005F"/>
    <w:multiLevelType w:val="multilevel"/>
    <w:tmpl w:val="8528CE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000000" w:themeColor="text1"/>
      </w:rPr>
    </w:lvl>
    <w:lvl w:ilvl="3">
      <w:start w:val="1"/>
      <w:numFmt w:val="decimal"/>
      <w:lvlText w:val="%1.%2.%3.%4."/>
      <w:lvlJc w:val="left"/>
      <w:pPr>
        <w:ind w:left="790" w:hanging="648"/>
      </w:pPr>
      <w:rPr>
        <w:rFonts w:hint="default"/>
        <w:b/>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B5541DE"/>
    <w:multiLevelType w:val="multilevel"/>
    <w:tmpl w:val="3A4602C6"/>
    <w:lvl w:ilvl="0">
      <w:start w:val="3"/>
      <w:numFmt w:val="decimal"/>
      <w:lvlText w:val="%1."/>
      <w:lvlJc w:val="left"/>
      <w:pPr>
        <w:ind w:left="720" w:hanging="360"/>
      </w:pPr>
      <w:rPr>
        <w:rFonts w:hint="default"/>
      </w:rPr>
    </w:lvl>
    <w:lvl w:ilvl="1">
      <w:start w:val="8"/>
      <w:numFmt w:val="decimal"/>
      <w:isLgl/>
      <w:lvlText w:val="%1.%2."/>
      <w:lvlJc w:val="left"/>
      <w:pPr>
        <w:ind w:left="1035" w:hanging="495"/>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80"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63"/>
  </w:num>
  <w:num w:numId="2" w16cid:durableId="1952586569">
    <w:abstractNumId w:val="53"/>
  </w:num>
  <w:num w:numId="3" w16cid:durableId="1822116787">
    <w:abstractNumId w:val="71"/>
  </w:num>
  <w:num w:numId="4" w16cid:durableId="310059961">
    <w:abstractNumId w:val="50"/>
  </w:num>
  <w:num w:numId="5" w16cid:durableId="1181432772">
    <w:abstractNumId w:val="27"/>
  </w:num>
  <w:num w:numId="6" w16cid:durableId="62797909">
    <w:abstractNumId w:val="2"/>
  </w:num>
  <w:num w:numId="7" w16cid:durableId="1606957715">
    <w:abstractNumId w:val="3"/>
  </w:num>
  <w:num w:numId="8" w16cid:durableId="505948199">
    <w:abstractNumId w:val="82"/>
  </w:num>
  <w:num w:numId="9" w16cid:durableId="787284627">
    <w:abstractNumId w:val="58"/>
  </w:num>
  <w:num w:numId="10" w16cid:durableId="1232425591">
    <w:abstractNumId w:val="81"/>
  </w:num>
  <w:num w:numId="11" w16cid:durableId="188565584">
    <w:abstractNumId w:val="45"/>
  </w:num>
  <w:num w:numId="12" w16cid:durableId="190799213">
    <w:abstractNumId w:val="55"/>
  </w:num>
  <w:num w:numId="13" w16cid:durableId="1671445076">
    <w:abstractNumId w:val="26"/>
  </w:num>
  <w:num w:numId="14" w16cid:durableId="651758790">
    <w:abstractNumId w:val="13"/>
  </w:num>
  <w:num w:numId="15" w16cid:durableId="348141320">
    <w:abstractNumId w:val="10"/>
  </w:num>
  <w:num w:numId="16" w16cid:durableId="1305543474">
    <w:abstractNumId w:val="75"/>
  </w:num>
  <w:num w:numId="17" w16cid:durableId="813790234">
    <w:abstractNumId w:val="4"/>
  </w:num>
  <w:num w:numId="18" w16cid:durableId="1358695825">
    <w:abstractNumId w:val="41"/>
  </w:num>
  <w:num w:numId="19" w16cid:durableId="215161367">
    <w:abstractNumId w:val="52"/>
  </w:num>
  <w:num w:numId="20" w16cid:durableId="1332836020">
    <w:abstractNumId w:val="49"/>
  </w:num>
  <w:num w:numId="21" w16cid:durableId="606011891">
    <w:abstractNumId w:val="74"/>
  </w:num>
  <w:num w:numId="22" w16cid:durableId="536116086">
    <w:abstractNumId w:val="72"/>
  </w:num>
  <w:num w:numId="23" w16cid:durableId="153452250">
    <w:abstractNumId w:val="15"/>
  </w:num>
  <w:num w:numId="24" w16cid:durableId="872033416">
    <w:abstractNumId w:val="22"/>
  </w:num>
  <w:num w:numId="25" w16cid:durableId="93016481">
    <w:abstractNumId w:val="80"/>
  </w:num>
  <w:num w:numId="26" w16cid:durableId="564031131">
    <w:abstractNumId w:val="24"/>
  </w:num>
  <w:num w:numId="27" w16cid:durableId="696199174">
    <w:abstractNumId w:val="77"/>
  </w:num>
  <w:num w:numId="28" w16cid:durableId="1467159979">
    <w:abstractNumId w:val="48"/>
  </w:num>
  <w:num w:numId="29" w16cid:durableId="1916013544">
    <w:abstractNumId w:val="44"/>
  </w:num>
  <w:num w:numId="30" w16cid:durableId="1439180061">
    <w:abstractNumId w:val="57"/>
  </w:num>
  <w:num w:numId="31" w16cid:durableId="1763796799">
    <w:abstractNumId w:val="76"/>
  </w:num>
  <w:num w:numId="32" w16cid:durableId="468520962">
    <w:abstractNumId w:val="9"/>
  </w:num>
  <w:num w:numId="33" w16cid:durableId="1387754702">
    <w:abstractNumId w:val="69"/>
  </w:num>
  <w:num w:numId="34" w16cid:durableId="589778527">
    <w:abstractNumId w:val="40"/>
  </w:num>
  <w:num w:numId="35" w16cid:durableId="1676764016">
    <w:abstractNumId w:val="47"/>
  </w:num>
  <w:num w:numId="36" w16cid:durableId="1566337040">
    <w:abstractNumId w:val="32"/>
  </w:num>
  <w:num w:numId="37" w16cid:durableId="808523301">
    <w:abstractNumId w:val="21"/>
  </w:num>
  <w:num w:numId="38" w16cid:durableId="1154684249">
    <w:abstractNumId w:val="61"/>
  </w:num>
  <w:num w:numId="39" w16cid:durableId="281544045">
    <w:abstractNumId w:val="51"/>
  </w:num>
  <w:num w:numId="40" w16cid:durableId="1128427584">
    <w:abstractNumId w:val="31"/>
  </w:num>
  <w:num w:numId="41" w16cid:durableId="832254841">
    <w:abstractNumId w:val="5"/>
  </w:num>
  <w:num w:numId="42" w16cid:durableId="592475657">
    <w:abstractNumId w:val="54"/>
  </w:num>
  <w:num w:numId="43" w16cid:durableId="1993867398">
    <w:abstractNumId w:val="66"/>
  </w:num>
  <w:num w:numId="44" w16cid:durableId="879051744">
    <w:abstractNumId w:val="0"/>
  </w:num>
  <w:num w:numId="45" w16cid:durableId="1658731350">
    <w:abstractNumId w:val="35"/>
  </w:num>
  <w:num w:numId="46" w16cid:durableId="1334531667">
    <w:abstractNumId w:val="1"/>
  </w:num>
  <w:num w:numId="47" w16cid:durableId="162358878">
    <w:abstractNumId w:val="33"/>
  </w:num>
  <w:num w:numId="48" w16cid:durableId="2000617551">
    <w:abstractNumId w:val="78"/>
  </w:num>
  <w:num w:numId="49" w16cid:durableId="872232093">
    <w:abstractNumId w:val="70"/>
  </w:num>
  <w:num w:numId="50" w16cid:durableId="225844691">
    <w:abstractNumId w:val="36"/>
  </w:num>
  <w:num w:numId="51" w16cid:durableId="1139766025">
    <w:abstractNumId w:val="65"/>
  </w:num>
  <w:num w:numId="52" w16cid:durableId="1026445888">
    <w:abstractNumId w:val="29"/>
  </w:num>
  <w:num w:numId="53" w16cid:durableId="613446430">
    <w:abstractNumId w:val="62"/>
  </w:num>
  <w:num w:numId="54" w16cid:durableId="20011877">
    <w:abstractNumId w:val="11"/>
  </w:num>
  <w:num w:numId="55" w16cid:durableId="71894367">
    <w:abstractNumId w:val="42"/>
  </w:num>
  <w:num w:numId="56" w16cid:durableId="1161773719">
    <w:abstractNumId w:val="25"/>
  </w:num>
  <w:num w:numId="57" w16cid:durableId="450588823">
    <w:abstractNumId w:val="56"/>
  </w:num>
  <w:num w:numId="58" w16cid:durableId="421803756">
    <w:abstractNumId w:val="34"/>
  </w:num>
  <w:num w:numId="59" w16cid:durableId="1484272166">
    <w:abstractNumId w:val="8"/>
  </w:num>
  <w:num w:numId="60" w16cid:durableId="724909945">
    <w:abstractNumId w:val="38"/>
  </w:num>
  <w:num w:numId="61" w16cid:durableId="650597948">
    <w:abstractNumId w:val="23"/>
  </w:num>
  <w:num w:numId="62" w16cid:durableId="1587152434">
    <w:abstractNumId w:val="73"/>
  </w:num>
  <w:num w:numId="63" w16cid:durableId="470445032">
    <w:abstractNumId w:val="16"/>
  </w:num>
  <w:num w:numId="64" w16cid:durableId="1612393025">
    <w:abstractNumId w:val="28"/>
  </w:num>
  <w:num w:numId="65" w16cid:durableId="1567842304">
    <w:abstractNumId w:val="7"/>
  </w:num>
  <w:num w:numId="66" w16cid:durableId="670530000">
    <w:abstractNumId w:val="67"/>
  </w:num>
  <w:num w:numId="67" w16cid:durableId="516893129">
    <w:abstractNumId w:val="46"/>
  </w:num>
  <w:num w:numId="68" w16cid:durableId="1477067857">
    <w:abstractNumId w:val="64"/>
  </w:num>
  <w:num w:numId="69" w16cid:durableId="579603052">
    <w:abstractNumId w:val="6"/>
  </w:num>
  <w:num w:numId="70" w16cid:durableId="1848596478">
    <w:abstractNumId w:val="37"/>
  </w:num>
  <w:num w:numId="71" w16cid:durableId="1043873241">
    <w:abstractNumId w:val="14"/>
  </w:num>
  <w:num w:numId="72" w16cid:durableId="2035839649">
    <w:abstractNumId w:val="68"/>
  </w:num>
  <w:num w:numId="73" w16cid:durableId="1468863966">
    <w:abstractNumId w:val="19"/>
  </w:num>
  <w:num w:numId="74" w16cid:durableId="1554655608">
    <w:abstractNumId w:val="18"/>
  </w:num>
  <w:num w:numId="75" w16cid:durableId="629241787">
    <w:abstractNumId w:val="79"/>
  </w:num>
  <w:num w:numId="76" w16cid:durableId="1066415260">
    <w:abstractNumId w:val="12"/>
  </w:num>
  <w:num w:numId="77" w16cid:durableId="1561095077">
    <w:abstractNumId w:val="43"/>
  </w:num>
  <w:num w:numId="78" w16cid:durableId="1962834739">
    <w:abstractNumId w:val="17"/>
  </w:num>
  <w:num w:numId="79" w16cid:durableId="1342657856">
    <w:abstractNumId w:val="59"/>
  </w:num>
  <w:num w:numId="80" w16cid:durableId="1949385179">
    <w:abstractNumId w:val="30"/>
  </w:num>
  <w:num w:numId="81" w16cid:durableId="705760551">
    <w:abstractNumId w:val="39"/>
  </w:num>
  <w:num w:numId="82" w16cid:durableId="1131754397">
    <w:abstractNumId w:val="20"/>
  </w:num>
  <w:num w:numId="83" w16cid:durableId="708337614">
    <w:abstractNumId w:val="60"/>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pritchard">
    <w15:presenceInfo w15:providerId="None" w15:userId="jonathan pritchard"/>
  </w15:person>
  <w15:person w15:author="jon pritchard">
    <w15:presenceInfo w15:providerId="Windows Live" w15:userId="19e06ccb8451a59f"/>
  </w15:person>
  <w15:person w15:author="Ryan IIC">
    <w15:presenceInfo w15:providerId="None" w15:userId="Ryan I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trackRevisions/>
  <w:defaultTabStop w:val="720"/>
  <w:hyphenationZone w:val="357"/>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A4"/>
    <w:rsid w:val="00000316"/>
    <w:rsid w:val="00000450"/>
    <w:rsid w:val="00000AB3"/>
    <w:rsid w:val="0000122C"/>
    <w:rsid w:val="00002883"/>
    <w:rsid w:val="00004688"/>
    <w:rsid w:val="00006175"/>
    <w:rsid w:val="00006522"/>
    <w:rsid w:val="00006A29"/>
    <w:rsid w:val="00010D7D"/>
    <w:rsid w:val="00011570"/>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403E1"/>
    <w:rsid w:val="00041F6C"/>
    <w:rsid w:val="00043632"/>
    <w:rsid w:val="000443D2"/>
    <w:rsid w:val="000457CB"/>
    <w:rsid w:val="00045CA9"/>
    <w:rsid w:val="00046478"/>
    <w:rsid w:val="000465CB"/>
    <w:rsid w:val="0004759B"/>
    <w:rsid w:val="000500F0"/>
    <w:rsid w:val="00050369"/>
    <w:rsid w:val="00050E09"/>
    <w:rsid w:val="00051DB3"/>
    <w:rsid w:val="00052356"/>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30F1"/>
    <w:rsid w:val="00064A82"/>
    <w:rsid w:val="000660E5"/>
    <w:rsid w:val="00066AA7"/>
    <w:rsid w:val="00067070"/>
    <w:rsid w:val="000674BC"/>
    <w:rsid w:val="000678D4"/>
    <w:rsid w:val="000707F1"/>
    <w:rsid w:val="00072951"/>
    <w:rsid w:val="00073C00"/>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14D4"/>
    <w:rsid w:val="00091857"/>
    <w:rsid w:val="00091F06"/>
    <w:rsid w:val="0009326C"/>
    <w:rsid w:val="00093846"/>
    <w:rsid w:val="000942D7"/>
    <w:rsid w:val="000946D3"/>
    <w:rsid w:val="0009485C"/>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BC0"/>
    <w:rsid w:val="000D6C9F"/>
    <w:rsid w:val="000D7516"/>
    <w:rsid w:val="000D770C"/>
    <w:rsid w:val="000D7CE0"/>
    <w:rsid w:val="000E00FB"/>
    <w:rsid w:val="000E12AA"/>
    <w:rsid w:val="000E1417"/>
    <w:rsid w:val="000E2736"/>
    <w:rsid w:val="000E2C4C"/>
    <w:rsid w:val="000E2D13"/>
    <w:rsid w:val="000E36D5"/>
    <w:rsid w:val="000E405B"/>
    <w:rsid w:val="000E509A"/>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62C8"/>
    <w:rsid w:val="001001B5"/>
    <w:rsid w:val="00100E70"/>
    <w:rsid w:val="00101011"/>
    <w:rsid w:val="0010194B"/>
    <w:rsid w:val="00102FDA"/>
    <w:rsid w:val="00103E4C"/>
    <w:rsid w:val="00107C49"/>
    <w:rsid w:val="00107D32"/>
    <w:rsid w:val="001105A2"/>
    <w:rsid w:val="00110A40"/>
    <w:rsid w:val="001119C5"/>
    <w:rsid w:val="001119FD"/>
    <w:rsid w:val="00111A09"/>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197A"/>
    <w:rsid w:val="001424F2"/>
    <w:rsid w:val="00142B0A"/>
    <w:rsid w:val="001463F9"/>
    <w:rsid w:val="00146B2B"/>
    <w:rsid w:val="00150F8E"/>
    <w:rsid w:val="00150FA4"/>
    <w:rsid w:val="0015217D"/>
    <w:rsid w:val="0015247B"/>
    <w:rsid w:val="0015261D"/>
    <w:rsid w:val="00152EB7"/>
    <w:rsid w:val="001534AD"/>
    <w:rsid w:val="0015459E"/>
    <w:rsid w:val="001546CA"/>
    <w:rsid w:val="001549A7"/>
    <w:rsid w:val="00154AB3"/>
    <w:rsid w:val="00156416"/>
    <w:rsid w:val="00156584"/>
    <w:rsid w:val="00156774"/>
    <w:rsid w:val="00156E0C"/>
    <w:rsid w:val="00162A41"/>
    <w:rsid w:val="001632D6"/>
    <w:rsid w:val="00164354"/>
    <w:rsid w:val="001663A8"/>
    <w:rsid w:val="00166FA8"/>
    <w:rsid w:val="00167D62"/>
    <w:rsid w:val="00170D72"/>
    <w:rsid w:val="0017215D"/>
    <w:rsid w:val="0017264E"/>
    <w:rsid w:val="0017317B"/>
    <w:rsid w:val="0017374B"/>
    <w:rsid w:val="001739AD"/>
    <w:rsid w:val="001752C8"/>
    <w:rsid w:val="001769C4"/>
    <w:rsid w:val="00176B9B"/>
    <w:rsid w:val="00180039"/>
    <w:rsid w:val="001808EA"/>
    <w:rsid w:val="001818A1"/>
    <w:rsid w:val="001825B9"/>
    <w:rsid w:val="00182725"/>
    <w:rsid w:val="00183074"/>
    <w:rsid w:val="001832C3"/>
    <w:rsid w:val="001835F6"/>
    <w:rsid w:val="00183E1F"/>
    <w:rsid w:val="0018470C"/>
    <w:rsid w:val="00184E9D"/>
    <w:rsid w:val="0018522C"/>
    <w:rsid w:val="0018536F"/>
    <w:rsid w:val="001858D9"/>
    <w:rsid w:val="0018738D"/>
    <w:rsid w:val="00187591"/>
    <w:rsid w:val="00192E27"/>
    <w:rsid w:val="0019380D"/>
    <w:rsid w:val="00194E86"/>
    <w:rsid w:val="0019723E"/>
    <w:rsid w:val="00197A77"/>
    <w:rsid w:val="00197BEE"/>
    <w:rsid w:val="00197DD7"/>
    <w:rsid w:val="001A0BEA"/>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04D3"/>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342A"/>
    <w:rsid w:val="001D485E"/>
    <w:rsid w:val="001D52EE"/>
    <w:rsid w:val="001D5679"/>
    <w:rsid w:val="001D63DF"/>
    <w:rsid w:val="001D738E"/>
    <w:rsid w:val="001E106D"/>
    <w:rsid w:val="001E1415"/>
    <w:rsid w:val="001E1C86"/>
    <w:rsid w:val="001E1DB4"/>
    <w:rsid w:val="001E2272"/>
    <w:rsid w:val="001E2A73"/>
    <w:rsid w:val="001E2BC7"/>
    <w:rsid w:val="001E3205"/>
    <w:rsid w:val="001E3BC0"/>
    <w:rsid w:val="001E43F6"/>
    <w:rsid w:val="001E4C6D"/>
    <w:rsid w:val="001E7CC9"/>
    <w:rsid w:val="001F0B30"/>
    <w:rsid w:val="001F1F20"/>
    <w:rsid w:val="001F2EAE"/>
    <w:rsid w:val="001F3322"/>
    <w:rsid w:val="001F3794"/>
    <w:rsid w:val="001F3B9A"/>
    <w:rsid w:val="001F40CF"/>
    <w:rsid w:val="001F44FE"/>
    <w:rsid w:val="001F5FCA"/>
    <w:rsid w:val="001F763C"/>
    <w:rsid w:val="001F79A0"/>
    <w:rsid w:val="00200327"/>
    <w:rsid w:val="00200629"/>
    <w:rsid w:val="00200DBE"/>
    <w:rsid w:val="0020100D"/>
    <w:rsid w:val="00201912"/>
    <w:rsid w:val="00202C23"/>
    <w:rsid w:val="00203D53"/>
    <w:rsid w:val="00204D88"/>
    <w:rsid w:val="0020546A"/>
    <w:rsid w:val="00206150"/>
    <w:rsid w:val="00206A10"/>
    <w:rsid w:val="00210A8F"/>
    <w:rsid w:val="00210D92"/>
    <w:rsid w:val="00211CA5"/>
    <w:rsid w:val="00211F86"/>
    <w:rsid w:val="00211FAF"/>
    <w:rsid w:val="00212879"/>
    <w:rsid w:val="00212B95"/>
    <w:rsid w:val="00212F85"/>
    <w:rsid w:val="00215B02"/>
    <w:rsid w:val="00215B34"/>
    <w:rsid w:val="00215C51"/>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617C"/>
    <w:rsid w:val="00236ADE"/>
    <w:rsid w:val="002370DA"/>
    <w:rsid w:val="0024010F"/>
    <w:rsid w:val="00240613"/>
    <w:rsid w:val="002407CF"/>
    <w:rsid w:val="00240F70"/>
    <w:rsid w:val="00241A9C"/>
    <w:rsid w:val="00244CCD"/>
    <w:rsid w:val="00246F8B"/>
    <w:rsid w:val="002472BC"/>
    <w:rsid w:val="00250582"/>
    <w:rsid w:val="002525A2"/>
    <w:rsid w:val="00252A95"/>
    <w:rsid w:val="00252B45"/>
    <w:rsid w:val="00252F5C"/>
    <w:rsid w:val="00253AAA"/>
    <w:rsid w:val="00253FA7"/>
    <w:rsid w:val="002550DA"/>
    <w:rsid w:val="002606E9"/>
    <w:rsid w:val="002609A3"/>
    <w:rsid w:val="002621FE"/>
    <w:rsid w:val="00265813"/>
    <w:rsid w:val="00267322"/>
    <w:rsid w:val="002677A4"/>
    <w:rsid w:val="00267D48"/>
    <w:rsid w:val="00273E6E"/>
    <w:rsid w:val="00274799"/>
    <w:rsid w:val="00274BFF"/>
    <w:rsid w:val="002761A1"/>
    <w:rsid w:val="0027657D"/>
    <w:rsid w:val="0027688C"/>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5888"/>
    <w:rsid w:val="002A675F"/>
    <w:rsid w:val="002A79B8"/>
    <w:rsid w:val="002B0485"/>
    <w:rsid w:val="002B1774"/>
    <w:rsid w:val="002B1885"/>
    <w:rsid w:val="002B1FFA"/>
    <w:rsid w:val="002B2531"/>
    <w:rsid w:val="002B308E"/>
    <w:rsid w:val="002B39B2"/>
    <w:rsid w:val="002B3B8E"/>
    <w:rsid w:val="002B4BF2"/>
    <w:rsid w:val="002B4D59"/>
    <w:rsid w:val="002B5811"/>
    <w:rsid w:val="002B6271"/>
    <w:rsid w:val="002B68FA"/>
    <w:rsid w:val="002B6C8F"/>
    <w:rsid w:val="002B6EFA"/>
    <w:rsid w:val="002B779B"/>
    <w:rsid w:val="002C0A48"/>
    <w:rsid w:val="002C13F9"/>
    <w:rsid w:val="002C1DB7"/>
    <w:rsid w:val="002C78C6"/>
    <w:rsid w:val="002C7BD1"/>
    <w:rsid w:val="002D0499"/>
    <w:rsid w:val="002D19DB"/>
    <w:rsid w:val="002D4301"/>
    <w:rsid w:val="002D7F42"/>
    <w:rsid w:val="002E0BF0"/>
    <w:rsid w:val="002E1A67"/>
    <w:rsid w:val="002E243F"/>
    <w:rsid w:val="002E3559"/>
    <w:rsid w:val="002E495D"/>
    <w:rsid w:val="002E53D9"/>
    <w:rsid w:val="002E64C0"/>
    <w:rsid w:val="002E7619"/>
    <w:rsid w:val="002F0F2D"/>
    <w:rsid w:val="002F1C4E"/>
    <w:rsid w:val="002F1FF3"/>
    <w:rsid w:val="002F3C9A"/>
    <w:rsid w:val="002F4C9E"/>
    <w:rsid w:val="002F645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2B65"/>
    <w:rsid w:val="0031330C"/>
    <w:rsid w:val="00314282"/>
    <w:rsid w:val="00314768"/>
    <w:rsid w:val="00314C8A"/>
    <w:rsid w:val="00315C19"/>
    <w:rsid w:val="0031607B"/>
    <w:rsid w:val="0031727F"/>
    <w:rsid w:val="00317485"/>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A5A"/>
    <w:rsid w:val="00336B29"/>
    <w:rsid w:val="003417A2"/>
    <w:rsid w:val="00342E0B"/>
    <w:rsid w:val="003438EA"/>
    <w:rsid w:val="00343D35"/>
    <w:rsid w:val="003454FC"/>
    <w:rsid w:val="00345746"/>
    <w:rsid w:val="0034591A"/>
    <w:rsid w:val="00345B91"/>
    <w:rsid w:val="003474A5"/>
    <w:rsid w:val="00347C7B"/>
    <w:rsid w:val="0035033D"/>
    <w:rsid w:val="00350439"/>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5368"/>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2A1D"/>
    <w:rsid w:val="00382D66"/>
    <w:rsid w:val="0038381D"/>
    <w:rsid w:val="00383D69"/>
    <w:rsid w:val="00384CA9"/>
    <w:rsid w:val="00385D95"/>
    <w:rsid w:val="003866E1"/>
    <w:rsid w:val="003875F6"/>
    <w:rsid w:val="00387B2E"/>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860"/>
    <w:rsid w:val="003C3BD8"/>
    <w:rsid w:val="003C560C"/>
    <w:rsid w:val="003C57A2"/>
    <w:rsid w:val="003C7BA3"/>
    <w:rsid w:val="003C7F90"/>
    <w:rsid w:val="003D09F8"/>
    <w:rsid w:val="003D0DD4"/>
    <w:rsid w:val="003D223B"/>
    <w:rsid w:val="003D3505"/>
    <w:rsid w:val="003D4510"/>
    <w:rsid w:val="003D489E"/>
    <w:rsid w:val="003D5C19"/>
    <w:rsid w:val="003D5C3C"/>
    <w:rsid w:val="003D70C2"/>
    <w:rsid w:val="003D75C1"/>
    <w:rsid w:val="003D7971"/>
    <w:rsid w:val="003E00CF"/>
    <w:rsid w:val="003E1B32"/>
    <w:rsid w:val="003E1F4E"/>
    <w:rsid w:val="003E1F7D"/>
    <w:rsid w:val="003E2309"/>
    <w:rsid w:val="003E2F6F"/>
    <w:rsid w:val="003E36B9"/>
    <w:rsid w:val="003E38E6"/>
    <w:rsid w:val="003E4B96"/>
    <w:rsid w:val="003E5306"/>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07F0C"/>
    <w:rsid w:val="00413780"/>
    <w:rsid w:val="00413AEA"/>
    <w:rsid w:val="004143DB"/>
    <w:rsid w:val="00414554"/>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B9F"/>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4E94"/>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1BD7"/>
    <w:rsid w:val="004927BB"/>
    <w:rsid w:val="00493185"/>
    <w:rsid w:val="004955AC"/>
    <w:rsid w:val="00495E36"/>
    <w:rsid w:val="00495E99"/>
    <w:rsid w:val="0049774F"/>
    <w:rsid w:val="0049784C"/>
    <w:rsid w:val="004A016D"/>
    <w:rsid w:val="004A082C"/>
    <w:rsid w:val="004A095C"/>
    <w:rsid w:val="004A0AB5"/>
    <w:rsid w:val="004A0D0A"/>
    <w:rsid w:val="004A2533"/>
    <w:rsid w:val="004A292E"/>
    <w:rsid w:val="004A2DF2"/>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F0B9B"/>
    <w:rsid w:val="004F0C71"/>
    <w:rsid w:val="004F18B7"/>
    <w:rsid w:val="004F2889"/>
    <w:rsid w:val="004F2D71"/>
    <w:rsid w:val="004F368D"/>
    <w:rsid w:val="004F43D6"/>
    <w:rsid w:val="004F4C28"/>
    <w:rsid w:val="004F4F49"/>
    <w:rsid w:val="004F520D"/>
    <w:rsid w:val="004F582E"/>
    <w:rsid w:val="004F74A4"/>
    <w:rsid w:val="00503AEF"/>
    <w:rsid w:val="00504EB6"/>
    <w:rsid w:val="005055F6"/>
    <w:rsid w:val="00505E6C"/>
    <w:rsid w:val="00506ECE"/>
    <w:rsid w:val="00507F2E"/>
    <w:rsid w:val="005119A2"/>
    <w:rsid w:val="0051208A"/>
    <w:rsid w:val="00514509"/>
    <w:rsid w:val="00514BFF"/>
    <w:rsid w:val="0051670B"/>
    <w:rsid w:val="00516C19"/>
    <w:rsid w:val="00516E65"/>
    <w:rsid w:val="00517158"/>
    <w:rsid w:val="005171BB"/>
    <w:rsid w:val="005219A4"/>
    <w:rsid w:val="00522864"/>
    <w:rsid w:val="00523203"/>
    <w:rsid w:val="00523B32"/>
    <w:rsid w:val="00524367"/>
    <w:rsid w:val="0052529C"/>
    <w:rsid w:val="00527D04"/>
    <w:rsid w:val="005308D7"/>
    <w:rsid w:val="0053204B"/>
    <w:rsid w:val="00532BE4"/>
    <w:rsid w:val="005345C1"/>
    <w:rsid w:val="00535C50"/>
    <w:rsid w:val="0053672A"/>
    <w:rsid w:val="00537726"/>
    <w:rsid w:val="00537A5C"/>
    <w:rsid w:val="00540300"/>
    <w:rsid w:val="00541BC7"/>
    <w:rsid w:val="005421DC"/>
    <w:rsid w:val="005425D0"/>
    <w:rsid w:val="00542BF2"/>
    <w:rsid w:val="00543890"/>
    <w:rsid w:val="00544135"/>
    <w:rsid w:val="00544673"/>
    <w:rsid w:val="00544852"/>
    <w:rsid w:val="00544CDC"/>
    <w:rsid w:val="0054564F"/>
    <w:rsid w:val="005468C0"/>
    <w:rsid w:val="00547B8A"/>
    <w:rsid w:val="0055119E"/>
    <w:rsid w:val="0055129D"/>
    <w:rsid w:val="005512DF"/>
    <w:rsid w:val="005516BE"/>
    <w:rsid w:val="00551701"/>
    <w:rsid w:val="005517BB"/>
    <w:rsid w:val="00554898"/>
    <w:rsid w:val="00555680"/>
    <w:rsid w:val="005556A5"/>
    <w:rsid w:val="0055652B"/>
    <w:rsid w:val="005570CE"/>
    <w:rsid w:val="00560E66"/>
    <w:rsid w:val="00563145"/>
    <w:rsid w:val="005641AF"/>
    <w:rsid w:val="00564F2D"/>
    <w:rsid w:val="00564FFA"/>
    <w:rsid w:val="00565DC9"/>
    <w:rsid w:val="00570054"/>
    <w:rsid w:val="005711A9"/>
    <w:rsid w:val="005714BE"/>
    <w:rsid w:val="00572813"/>
    <w:rsid w:val="00572E74"/>
    <w:rsid w:val="00574DB9"/>
    <w:rsid w:val="00574E8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95527"/>
    <w:rsid w:val="005A0665"/>
    <w:rsid w:val="005A086C"/>
    <w:rsid w:val="005A523B"/>
    <w:rsid w:val="005A52D3"/>
    <w:rsid w:val="005A53A0"/>
    <w:rsid w:val="005A7AD6"/>
    <w:rsid w:val="005B1E23"/>
    <w:rsid w:val="005B2DE1"/>
    <w:rsid w:val="005B35A2"/>
    <w:rsid w:val="005B4573"/>
    <w:rsid w:val="005B511C"/>
    <w:rsid w:val="005B5171"/>
    <w:rsid w:val="005B78AB"/>
    <w:rsid w:val="005C00A6"/>
    <w:rsid w:val="005C1409"/>
    <w:rsid w:val="005C16DD"/>
    <w:rsid w:val="005C2068"/>
    <w:rsid w:val="005C2581"/>
    <w:rsid w:val="005C2640"/>
    <w:rsid w:val="005C3D46"/>
    <w:rsid w:val="005C3D83"/>
    <w:rsid w:val="005C6B84"/>
    <w:rsid w:val="005C7F62"/>
    <w:rsid w:val="005D07CF"/>
    <w:rsid w:val="005D165A"/>
    <w:rsid w:val="005D2431"/>
    <w:rsid w:val="005D28BA"/>
    <w:rsid w:val="005D290B"/>
    <w:rsid w:val="005D2F37"/>
    <w:rsid w:val="005D3135"/>
    <w:rsid w:val="005D3222"/>
    <w:rsid w:val="005D4448"/>
    <w:rsid w:val="005D44AA"/>
    <w:rsid w:val="005D6704"/>
    <w:rsid w:val="005D75B7"/>
    <w:rsid w:val="005E045C"/>
    <w:rsid w:val="005E08FD"/>
    <w:rsid w:val="005E334B"/>
    <w:rsid w:val="005E33C3"/>
    <w:rsid w:val="005E38EB"/>
    <w:rsid w:val="005E3D87"/>
    <w:rsid w:val="005E436B"/>
    <w:rsid w:val="005E45F3"/>
    <w:rsid w:val="005E4FD7"/>
    <w:rsid w:val="005F0E3A"/>
    <w:rsid w:val="005F0F17"/>
    <w:rsid w:val="005F0FC3"/>
    <w:rsid w:val="005F1F2E"/>
    <w:rsid w:val="005F250A"/>
    <w:rsid w:val="005F2867"/>
    <w:rsid w:val="005F351C"/>
    <w:rsid w:val="005F5FF7"/>
    <w:rsid w:val="005F61FA"/>
    <w:rsid w:val="005F632C"/>
    <w:rsid w:val="005F6978"/>
    <w:rsid w:val="005F71C7"/>
    <w:rsid w:val="005F77BA"/>
    <w:rsid w:val="00603A75"/>
    <w:rsid w:val="00603A9F"/>
    <w:rsid w:val="00603EEF"/>
    <w:rsid w:val="0060442C"/>
    <w:rsid w:val="00605F02"/>
    <w:rsid w:val="00606522"/>
    <w:rsid w:val="00611881"/>
    <w:rsid w:val="0061255A"/>
    <w:rsid w:val="00612577"/>
    <w:rsid w:val="006204E0"/>
    <w:rsid w:val="006230C8"/>
    <w:rsid w:val="00623D5B"/>
    <w:rsid w:val="00623D88"/>
    <w:rsid w:val="00623E32"/>
    <w:rsid w:val="006257CF"/>
    <w:rsid w:val="006259C7"/>
    <w:rsid w:val="00626819"/>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21AE"/>
    <w:rsid w:val="00643BB6"/>
    <w:rsid w:val="0064545F"/>
    <w:rsid w:val="00645998"/>
    <w:rsid w:val="006470E3"/>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E70"/>
    <w:rsid w:val="006655D1"/>
    <w:rsid w:val="00665EEE"/>
    <w:rsid w:val="00666474"/>
    <w:rsid w:val="0066678E"/>
    <w:rsid w:val="006670E0"/>
    <w:rsid w:val="00667697"/>
    <w:rsid w:val="00667E6F"/>
    <w:rsid w:val="00667F4D"/>
    <w:rsid w:val="006734BA"/>
    <w:rsid w:val="00673BDA"/>
    <w:rsid w:val="00673F49"/>
    <w:rsid w:val="00675148"/>
    <w:rsid w:val="00675F8B"/>
    <w:rsid w:val="00676AAF"/>
    <w:rsid w:val="00676BF0"/>
    <w:rsid w:val="00677408"/>
    <w:rsid w:val="00680D5D"/>
    <w:rsid w:val="00680FC4"/>
    <w:rsid w:val="0068367B"/>
    <w:rsid w:val="006845BB"/>
    <w:rsid w:val="00684CB8"/>
    <w:rsid w:val="00686906"/>
    <w:rsid w:val="0069033B"/>
    <w:rsid w:val="00690E7B"/>
    <w:rsid w:val="00693B45"/>
    <w:rsid w:val="00694E51"/>
    <w:rsid w:val="006951EC"/>
    <w:rsid w:val="00695354"/>
    <w:rsid w:val="00695703"/>
    <w:rsid w:val="00695756"/>
    <w:rsid w:val="00696819"/>
    <w:rsid w:val="006A3776"/>
    <w:rsid w:val="006A5604"/>
    <w:rsid w:val="006A6290"/>
    <w:rsid w:val="006A6323"/>
    <w:rsid w:val="006A67B5"/>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785"/>
    <w:rsid w:val="006C7A5E"/>
    <w:rsid w:val="006C7E36"/>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535"/>
    <w:rsid w:val="006F2624"/>
    <w:rsid w:val="006F2CCE"/>
    <w:rsid w:val="006F427C"/>
    <w:rsid w:val="006F5730"/>
    <w:rsid w:val="006F5E93"/>
    <w:rsid w:val="006F7E09"/>
    <w:rsid w:val="00700992"/>
    <w:rsid w:val="00701B42"/>
    <w:rsid w:val="00702C7D"/>
    <w:rsid w:val="007044FE"/>
    <w:rsid w:val="0070586C"/>
    <w:rsid w:val="00707003"/>
    <w:rsid w:val="0071266D"/>
    <w:rsid w:val="007132F4"/>
    <w:rsid w:val="007142DC"/>
    <w:rsid w:val="007145AA"/>
    <w:rsid w:val="00714F8B"/>
    <w:rsid w:val="007157A3"/>
    <w:rsid w:val="00716571"/>
    <w:rsid w:val="00716B1E"/>
    <w:rsid w:val="00717F30"/>
    <w:rsid w:val="0072021A"/>
    <w:rsid w:val="00723677"/>
    <w:rsid w:val="00724C71"/>
    <w:rsid w:val="00725917"/>
    <w:rsid w:val="0073047C"/>
    <w:rsid w:val="00730835"/>
    <w:rsid w:val="0073093B"/>
    <w:rsid w:val="00730C59"/>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45A9C"/>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44FC"/>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C07F5"/>
    <w:rsid w:val="007C17D2"/>
    <w:rsid w:val="007C1B8B"/>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57FC"/>
    <w:rsid w:val="007F63A2"/>
    <w:rsid w:val="007F65BB"/>
    <w:rsid w:val="007F6687"/>
    <w:rsid w:val="007F7846"/>
    <w:rsid w:val="008005F3"/>
    <w:rsid w:val="008009F6"/>
    <w:rsid w:val="00800F68"/>
    <w:rsid w:val="0080367A"/>
    <w:rsid w:val="00803812"/>
    <w:rsid w:val="00803A89"/>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400"/>
    <w:rsid w:val="00822C90"/>
    <w:rsid w:val="00823D26"/>
    <w:rsid w:val="00823D35"/>
    <w:rsid w:val="008245CA"/>
    <w:rsid w:val="00825D20"/>
    <w:rsid w:val="008270EA"/>
    <w:rsid w:val="0083030C"/>
    <w:rsid w:val="00831FF9"/>
    <w:rsid w:val="0083249D"/>
    <w:rsid w:val="008332B0"/>
    <w:rsid w:val="0083331C"/>
    <w:rsid w:val="00834C5C"/>
    <w:rsid w:val="008355C1"/>
    <w:rsid w:val="008401E3"/>
    <w:rsid w:val="00840CD2"/>
    <w:rsid w:val="008452CA"/>
    <w:rsid w:val="00846536"/>
    <w:rsid w:val="00846856"/>
    <w:rsid w:val="00846E03"/>
    <w:rsid w:val="00850E5D"/>
    <w:rsid w:val="008514D4"/>
    <w:rsid w:val="0085205D"/>
    <w:rsid w:val="00852562"/>
    <w:rsid w:val="00852EF5"/>
    <w:rsid w:val="00853239"/>
    <w:rsid w:val="008538F7"/>
    <w:rsid w:val="0085481D"/>
    <w:rsid w:val="00854DE3"/>
    <w:rsid w:val="0085797A"/>
    <w:rsid w:val="00857F13"/>
    <w:rsid w:val="00860DCF"/>
    <w:rsid w:val="0086122F"/>
    <w:rsid w:val="008612D1"/>
    <w:rsid w:val="008613AA"/>
    <w:rsid w:val="0086253B"/>
    <w:rsid w:val="00865F2F"/>
    <w:rsid w:val="00866B82"/>
    <w:rsid w:val="00866C71"/>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8FF"/>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73D3"/>
    <w:rsid w:val="008E7A3C"/>
    <w:rsid w:val="008F01CB"/>
    <w:rsid w:val="008F067A"/>
    <w:rsid w:val="008F0730"/>
    <w:rsid w:val="008F0C3D"/>
    <w:rsid w:val="008F108C"/>
    <w:rsid w:val="008F23A8"/>
    <w:rsid w:val="008F2B43"/>
    <w:rsid w:val="008F3F78"/>
    <w:rsid w:val="008F45C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4B91"/>
    <w:rsid w:val="009352D1"/>
    <w:rsid w:val="00936458"/>
    <w:rsid w:val="00936B77"/>
    <w:rsid w:val="00940ADF"/>
    <w:rsid w:val="0094151B"/>
    <w:rsid w:val="00941F0C"/>
    <w:rsid w:val="00943705"/>
    <w:rsid w:val="0094392F"/>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46AB"/>
    <w:rsid w:val="00974C38"/>
    <w:rsid w:val="0097567C"/>
    <w:rsid w:val="00975AB1"/>
    <w:rsid w:val="00975E42"/>
    <w:rsid w:val="009760CF"/>
    <w:rsid w:val="00976101"/>
    <w:rsid w:val="0097648C"/>
    <w:rsid w:val="00976709"/>
    <w:rsid w:val="0098057D"/>
    <w:rsid w:val="00981793"/>
    <w:rsid w:val="009832E4"/>
    <w:rsid w:val="00983F12"/>
    <w:rsid w:val="009849AA"/>
    <w:rsid w:val="00985543"/>
    <w:rsid w:val="009855D9"/>
    <w:rsid w:val="00986128"/>
    <w:rsid w:val="00986793"/>
    <w:rsid w:val="00986795"/>
    <w:rsid w:val="009900F2"/>
    <w:rsid w:val="00990F6B"/>
    <w:rsid w:val="00992547"/>
    <w:rsid w:val="00993026"/>
    <w:rsid w:val="00993684"/>
    <w:rsid w:val="0099516F"/>
    <w:rsid w:val="00996027"/>
    <w:rsid w:val="00997F29"/>
    <w:rsid w:val="009A020C"/>
    <w:rsid w:val="009A076E"/>
    <w:rsid w:val="009A0ECC"/>
    <w:rsid w:val="009A25EA"/>
    <w:rsid w:val="009A2A1A"/>
    <w:rsid w:val="009A4BFB"/>
    <w:rsid w:val="009A52FF"/>
    <w:rsid w:val="009A57AF"/>
    <w:rsid w:val="009A7552"/>
    <w:rsid w:val="009B01CF"/>
    <w:rsid w:val="009B124E"/>
    <w:rsid w:val="009B1DB5"/>
    <w:rsid w:val="009B2388"/>
    <w:rsid w:val="009B256C"/>
    <w:rsid w:val="009B59C1"/>
    <w:rsid w:val="009B5B9C"/>
    <w:rsid w:val="009B764E"/>
    <w:rsid w:val="009B7ADA"/>
    <w:rsid w:val="009C0500"/>
    <w:rsid w:val="009C05DA"/>
    <w:rsid w:val="009C1291"/>
    <w:rsid w:val="009C137A"/>
    <w:rsid w:val="009C1D9B"/>
    <w:rsid w:val="009C386B"/>
    <w:rsid w:val="009C4BCB"/>
    <w:rsid w:val="009C68D0"/>
    <w:rsid w:val="009C6F71"/>
    <w:rsid w:val="009D1195"/>
    <w:rsid w:val="009D1846"/>
    <w:rsid w:val="009D286E"/>
    <w:rsid w:val="009D2C41"/>
    <w:rsid w:val="009D3466"/>
    <w:rsid w:val="009D3D6D"/>
    <w:rsid w:val="009D3E90"/>
    <w:rsid w:val="009D475B"/>
    <w:rsid w:val="009D494E"/>
    <w:rsid w:val="009E0B49"/>
    <w:rsid w:val="009E133D"/>
    <w:rsid w:val="009E1939"/>
    <w:rsid w:val="009E2547"/>
    <w:rsid w:val="009E3A03"/>
    <w:rsid w:val="009E5CC6"/>
    <w:rsid w:val="009E6E1A"/>
    <w:rsid w:val="009E772F"/>
    <w:rsid w:val="009F0C0B"/>
    <w:rsid w:val="009F19BD"/>
    <w:rsid w:val="009F1B20"/>
    <w:rsid w:val="009F20DE"/>
    <w:rsid w:val="009F2105"/>
    <w:rsid w:val="009F2570"/>
    <w:rsid w:val="009F2824"/>
    <w:rsid w:val="009F3C60"/>
    <w:rsid w:val="009F4954"/>
    <w:rsid w:val="009F591D"/>
    <w:rsid w:val="009F5969"/>
    <w:rsid w:val="009F701A"/>
    <w:rsid w:val="009F79C7"/>
    <w:rsid w:val="009F7FEB"/>
    <w:rsid w:val="00A015E1"/>
    <w:rsid w:val="00A0193C"/>
    <w:rsid w:val="00A01F03"/>
    <w:rsid w:val="00A03D25"/>
    <w:rsid w:val="00A06C38"/>
    <w:rsid w:val="00A073C1"/>
    <w:rsid w:val="00A07A98"/>
    <w:rsid w:val="00A102A7"/>
    <w:rsid w:val="00A105D7"/>
    <w:rsid w:val="00A11E67"/>
    <w:rsid w:val="00A12488"/>
    <w:rsid w:val="00A14AEB"/>
    <w:rsid w:val="00A14B61"/>
    <w:rsid w:val="00A16E57"/>
    <w:rsid w:val="00A20642"/>
    <w:rsid w:val="00A20C53"/>
    <w:rsid w:val="00A2121E"/>
    <w:rsid w:val="00A21564"/>
    <w:rsid w:val="00A2173F"/>
    <w:rsid w:val="00A25BFE"/>
    <w:rsid w:val="00A268EA"/>
    <w:rsid w:val="00A26AAE"/>
    <w:rsid w:val="00A275C4"/>
    <w:rsid w:val="00A309AC"/>
    <w:rsid w:val="00A32091"/>
    <w:rsid w:val="00A3324B"/>
    <w:rsid w:val="00A337B7"/>
    <w:rsid w:val="00A33B89"/>
    <w:rsid w:val="00A33CF6"/>
    <w:rsid w:val="00A34563"/>
    <w:rsid w:val="00A35011"/>
    <w:rsid w:val="00A358C9"/>
    <w:rsid w:val="00A36169"/>
    <w:rsid w:val="00A405B0"/>
    <w:rsid w:val="00A40A6D"/>
    <w:rsid w:val="00A43195"/>
    <w:rsid w:val="00A43CAA"/>
    <w:rsid w:val="00A44F30"/>
    <w:rsid w:val="00A451A1"/>
    <w:rsid w:val="00A45261"/>
    <w:rsid w:val="00A45B66"/>
    <w:rsid w:val="00A46278"/>
    <w:rsid w:val="00A47EEB"/>
    <w:rsid w:val="00A507B1"/>
    <w:rsid w:val="00A51936"/>
    <w:rsid w:val="00A522AF"/>
    <w:rsid w:val="00A52900"/>
    <w:rsid w:val="00A52CD5"/>
    <w:rsid w:val="00A536A1"/>
    <w:rsid w:val="00A53D8B"/>
    <w:rsid w:val="00A53E84"/>
    <w:rsid w:val="00A54DA2"/>
    <w:rsid w:val="00A55E4D"/>
    <w:rsid w:val="00A55F10"/>
    <w:rsid w:val="00A55FBA"/>
    <w:rsid w:val="00A5612C"/>
    <w:rsid w:val="00A566BB"/>
    <w:rsid w:val="00A60228"/>
    <w:rsid w:val="00A60D08"/>
    <w:rsid w:val="00A60F21"/>
    <w:rsid w:val="00A62C63"/>
    <w:rsid w:val="00A63245"/>
    <w:rsid w:val="00A66954"/>
    <w:rsid w:val="00A66BB3"/>
    <w:rsid w:val="00A706E3"/>
    <w:rsid w:val="00A70DB5"/>
    <w:rsid w:val="00A714F2"/>
    <w:rsid w:val="00A74010"/>
    <w:rsid w:val="00A757D8"/>
    <w:rsid w:val="00A77F40"/>
    <w:rsid w:val="00A81B0B"/>
    <w:rsid w:val="00A81D5C"/>
    <w:rsid w:val="00A833E6"/>
    <w:rsid w:val="00A84CA6"/>
    <w:rsid w:val="00A850DB"/>
    <w:rsid w:val="00A85201"/>
    <w:rsid w:val="00A858AD"/>
    <w:rsid w:val="00A85AFB"/>
    <w:rsid w:val="00A85F6F"/>
    <w:rsid w:val="00A86384"/>
    <w:rsid w:val="00A8645B"/>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5E22"/>
    <w:rsid w:val="00AD7699"/>
    <w:rsid w:val="00AE044B"/>
    <w:rsid w:val="00AE084B"/>
    <w:rsid w:val="00AE1551"/>
    <w:rsid w:val="00AE1DDC"/>
    <w:rsid w:val="00AE2787"/>
    <w:rsid w:val="00AE37F8"/>
    <w:rsid w:val="00AE3E88"/>
    <w:rsid w:val="00AE522E"/>
    <w:rsid w:val="00AE55DD"/>
    <w:rsid w:val="00AE5603"/>
    <w:rsid w:val="00AE5692"/>
    <w:rsid w:val="00AE5763"/>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6A"/>
    <w:rsid w:val="00B378A6"/>
    <w:rsid w:val="00B40513"/>
    <w:rsid w:val="00B4269B"/>
    <w:rsid w:val="00B4287B"/>
    <w:rsid w:val="00B42D37"/>
    <w:rsid w:val="00B43299"/>
    <w:rsid w:val="00B47554"/>
    <w:rsid w:val="00B47E63"/>
    <w:rsid w:val="00B50115"/>
    <w:rsid w:val="00B51CEB"/>
    <w:rsid w:val="00B52357"/>
    <w:rsid w:val="00B53E1E"/>
    <w:rsid w:val="00B54D8D"/>
    <w:rsid w:val="00B555BF"/>
    <w:rsid w:val="00B558AD"/>
    <w:rsid w:val="00B5663E"/>
    <w:rsid w:val="00B57633"/>
    <w:rsid w:val="00B578D0"/>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3956"/>
    <w:rsid w:val="00B84DAE"/>
    <w:rsid w:val="00B85109"/>
    <w:rsid w:val="00B858EB"/>
    <w:rsid w:val="00B858F7"/>
    <w:rsid w:val="00B85AF0"/>
    <w:rsid w:val="00B9015B"/>
    <w:rsid w:val="00B91C25"/>
    <w:rsid w:val="00B92956"/>
    <w:rsid w:val="00B93095"/>
    <w:rsid w:val="00B94952"/>
    <w:rsid w:val="00B949D6"/>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E2A67"/>
    <w:rsid w:val="00BE2A73"/>
    <w:rsid w:val="00BE2CA5"/>
    <w:rsid w:val="00BE6772"/>
    <w:rsid w:val="00BE6CE5"/>
    <w:rsid w:val="00BF15E7"/>
    <w:rsid w:val="00BF1613"/>
    <w:rsid w:val="00BF1988"/>
    <w:rsid w:val="00BF1D30"/>
    <w:rsid w:val="00BF24CF"/>
    <w:rsid w:val="00BF2BD6"/>
    <w:rsid w:val="00BF482D"/>
    <w:rsid w:val="00BF5FC4"/>
    <w:rsid w:val="00C0011D"/>
    <w:rsid w:val="00C001E5"/>
    <w:rsid w:val="00C025D2"/>
    <w:rsid w:val="00C03F7F"/>
    <w:rsid w:val="00C0449F"/>
    <w:rsid w:val="00C04D60"/>
    <w:rsid w:val="00C06AEC"/>
    <w:rsid w:val="00C07AA1"/>
    <w:rsid w:val="00C10D3A"/>
    <w:rsid w:val="00C12779"/>
    <w:rsid w:val="00C12D92"/>
    <w:rsid w:val="00C13D33"/>
    <w:rsid w:val="00C14C79"/>
    <w:rsid w:val="00C14EFF"/>
    <w:rsid w:val="00C15A7A"/>
    <w:rsid w:val="00C16D61"/>
    <w:rsid w:val="00C17747"/>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476"/>
    <w:rsid w:val="00C56903"/>
    <w:rsid w:val="00C56C35"/>
    <w:rsid w:val="00C602BE"/>
    <w:rsid w:val="00C60A1B"/>
    <w:rsid w:val="00C60C1B"/>
    <w:rsid w:val="00C616A4"/>
    <w:rsid w:val="00C61C4B"/>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5065"/>
    <w:rsid w:val="00C76201"/>
    <w:rsid w:val="00C80224"/>
    <w:rsid w:val="00C808C9"/>
    <w:rsid w:val="00C8376A"/>
    <w:rsid w:val="00C84493"/>
    <w:rsid w:val="00C8480E"/>
    <w:rsid w:val="00C85148"/>
    <w:rsid w:val="00C859B7"/>
    <w:rsid w:val="00C86627"/>
    <w:rsid w:val="00C87648"/>
    <w:rsid w:val="00C87A43"/>
    <w:rsid w:val="00C901D1"/>
    <w:rsid w:val="00C90251"/>
    <w:rsid w:val="00C90408"/>
    <w:rsid w:val="00C90F81"/>
    <w:rsid w:val="00C915C5"/>
    <w:rsid w:val="00C915E4"/>
    <w:rsid w:val="00C94E13"/>
    <w:rsid w:val="00C9533E"/>
    <w:rsid w:val="00C96907"/>
    <w:rsid w:val="00C97227"/>
    <w:rsid w:val="00C974A2"/>
    <w:rsid w:val="00C9765C"/>
    <w:rsid w:val="00C97661"/>
    <w:rsid w:val="00C97D31"/>
    <w:rsid w:val="00CA0300"/>
    <w:rsid w:val="00CA1277"/>
    <w:rsid w:val="00CA3B0D"/>
    <w:rsid w:val="00CA42CD"/>
    <w:rsid w:val="00CA42EB"/>
    <w:rsid w:val="00CA5276"/>
    <w:rsid w:val="00CA683A"/>
    <w:rsid w:val="00CA6842"/>
    <w:rsid w:val="00CA79D6"/>
    <w:rsid w:val="00CB015C"/>
    <w:rsid w:val="00CB0EA1"/>
    <w:rsid w:val="00CB195E"/>
    <w:rsid w:val="00CB4150"/>
    <w:rsid w:val="00CB42FB"/>
    <w:rsid w:val="00CB4AAC"/>
    <w:rsid w:val="00CB75FC"/>
    <w:rsid w:val="00CC0CD0"/>
    <w:rsid w:val="00CC0F3A"/>
    <w:rsid w:val="00CC360F"/>
    <w:rsid w:val="00CC43F6"/>
    <w:rsid w:val="00CC4D9A"/>
    <w:rsid w:val="00CC685F"/>
    <w:rsid w:val="00CC714F"/>
    <w:rsid w:val="00CC7AC6"/>
    <w:rsid w:val="00CD02DB"/>
    <w:rsid w:val="00CD2A15"/>
    <w:rsid w:val="00CD2AC3"/>
    <w:rsid w:val="00CD2C21"/>
    <w:rsid w:val="00CD3051"/>
    <w:rsid w:val="00CD454D"/>
    <w:rsid w:val="00CD45B1"/>
    <w:rsid w:val="00CD53B7"/>
    <w:rsid w:val="00CD5D21"/>
    <w:rsid w:val="00CD6511"/>
    <w:rsid w:val="00CD6B49"/>
    <w:rsid w:val="00CE04C8"/>
    <w:rsid w:val="00CE1972"/>
    <w:rsid w:val="00CE380E"/>
    <w:rsid w:val="00CE3A00"/>
    <w:rsid w:val="00CE3A09"/>
    <w:rsid w:val="00CE49E6"/>
    <w:rsid w:val="00CE5005"/>
    <w:rsid w:val="00CE5705"/>
    <w:rsid w:val="00CE60ED"/>
    <w:rsid w:val="00CE686F"/>
    <w:rsid w:val="00CE69AF"/>
    <w:rsid w:val="00CF1F46"/>
    <w:rsid w:val="00CF2D9C"/>
    <w:rsid w:val="00CF2F67"/>
    <w:rsid w:val="00CF305A"/>
    <w:rsid w:val="00CF3C08"/>
    <w:rsid w:val="00CF3DFB"/>
    <w:rsid w:val="00CF5050"/>
    <w:rsid w:val="00CF699C"/>
    <w:rsid w:val="00CF74A8"/>
    <w:rsid w:val="00D01149"/>
    <w:rsid w:val="00D021C6"/>
    <w:rsid w:val="00D02CF7"/>
    <w:rsid w:val="00D03B85"/>
    <w:rsid w:val="00D06525"/>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9B3"/>
    <w:rsid w:val="00D414C3"/>
    <w:rsid w:val="00D41BC3"/>
    <w:rsid w:val="00D426DF"/>
    <w:rsid w:val="00D42842"/>
    <w:rsid w:val="00D42C6D"/>
    <w:rsid w:val="00D441A5"/>
    <w:rsid w:val="00D45B8C"/>
    <w:rsid w:val="00D471B1"/>
    <w:rsid w:val="00D47800"/>
    <w:rsid w:val="00D47FE9"/>
    <w:rsid w:val="00D51C33"/>
    <w:rsid w:val="00D51C78"/>
    <w:rsid w:val="00D5209D"/>
    <w:rsid w:val="00D52232"/>
    <w:rsid w:val="00D5367D"/>
    <w:rsid w:val="00D53F81"/>
    <w:rsid w:val="00D54308"/>
    <w:rsid w:val="00D54AB1"/>
    <w:rsid w:val="00D562D2"/>
    <w:rsid w:val="00D5693A"/>
    <w:rsid w:val="00D57441"/>
    <w:rsid w:val="00D6212C"/>
    <w:rsid w:val="00D63CDE"/>
    <w:rsid w:val="00D6480F"/>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76D4"/>
    <w:rsid w:val="00DA7FDD"/>
    <w:rsid w:val="00DB27A6"/>
    <w:rsid w:val="00DB340D"/>
    <w:rsid w:val="00DB5095"/>
    <w:rsid w:val="00DB68FE"/>
    <w:rsid w:val="00DC09F6"/>
    <w:rsid w:val="00DC0B69"/>
    <w:rsid w:val="00DC1BA8"/>
    <w:rsid w:val="00DC3259"/>
    <w:rsid w:val="00DC381F"/>
    <w:rsid w:val="00DC3BCA"/>
    <w:rsid w:val="00DC4578"/>
    <w:rsid w:val="00DC6440"/>
    <w:rsid w:val="00DC752B"/>
    <w:rsid w:val="00DC7DBF"/>
    <w:rsid w:val="00DD0D96"/>
    <w:rsid w:val="00DD1073"/>
    <w:rsid w:val="00DD1D5C"/>
    <w:rsid w:val="00DD2C28"/>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1170F"/>
    <w:rsid w:val="00E11F83"/>
    <w:rsid w:val="00E120FD"/>
    <w:rsid w:val="00E12B51"/>
    <w:rsid w:val="00E13127"/>
    <w:rsid w:val="00E1378F"/>
    <w:rsid w:val="00E140CE"/>
    <w:rsid w:val="00E155CD"/>
    <w:rsid w:val="00E15920"/>
    <w:rsid w:val="00E163B3"/>
    <w:rsid w:val="00E163FA"/>
    <w:rsid w:val="00E16D07"/>
    <w:rsid w:val="00E174F5"/>
    <w:rsid w:val="00E176FA"/>
    <w:rsid w:val="00E1792A"/>
    <w:rsid w:val="00E200AE"/>
    <w:rsid w:val="00E20BD8"/>
    <w:rsid w:val="00E20CF2"/>
    <w:rsid w:val="00E21298"/>
    <w:rsid w:val="00E230F1"/>
    <w:rsid w:val="00E232F9"/>
    <w:rsid w:val="00E24E83"/>
    <w:rsid w:val="00E25A88"/>
    <w:rsid w:val="00E2644E"/>
    <w:rsid w:val="00E276FD"/>
    <w:rsid w:val="00E27EF4"/>
    <w:rsid w:val="00E30334"/>
    <w:rsid w:val="00E305F9"/>
    <w:rsid w:val="00E30B8F"/>
    <w:rsid w:val="00E31245"/>
    <w:rsid w:val="00E3148A"/>
    <w:rsid w:val="00E346E3"/>
    <w:rsid w:val="00E3574A"/>
    <w:rsid w:val="00E35905"/>
    <w:rsid w:val="00E37B5F"/>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CA"/>
    <w:rsid w:val="00E51FD8"/>
    <w:rsid w:val="00E5405E"/>
    <w:rsid w:val="00E54F89"/>
    <w:rsid w:val="00E54FB3"/>
    <w:rsid w:val="00E57E2B"/>
    <w:rsid w:val="00E60214"/>
    <w:rsid w:val="00E6095F"/>
    <w:rsid w:val="00E60AEB"/>
    <w:rsid w:val="00E60DCD"/>
    <w:rsid w:val="00E6119C"/>
    <w:rsid w:val="00E6139E"/>
    <w:rsid w:val="00E6163D"/>
    <w:rsid w:val="00E63C15"/>
    <w:rsid w:val="00E63C70"/>
    <w:rsid w:val="00E643E7"/>
    <w:rsid w:val="00E64B72"/>
    <w:rsid w:val="00E64CA2"/>
    <w:rsid w:val="00E659AE"/>
    <w:rsid w:val="00E66884"/>
    <w:rsid w:val="00E67A5D"/>
    <w:rsid w:val="00E70490"/>
    <w:rsid w:val="00E71261"/>
    <w:rsid w:val="00E720E8"/>
    <w:rsid w:val="00E721A4"/>
    <w:rsid w:val="00E7364E"/>
    <w:rsid w:val="00E7434A"/>
    <w:rsid w:val="00E7505E"/>
    <w:rsid w:val="00E75DFE"/>
    <w:rsid w:val="00E77778"/>
    <w:rsid w:val="00E77A4C"/>
    <w:rsid w:val="00E80207"/>
    <w:rsid w:val="00E8069D"/>
    <w:rsid w:val="00E80AC1"/>
    <w:rsid w:val="00E81D2E"/>
    <w:rsid w:val="00E82114"/>
    <w:rsid w:val="00E82D91"/>
    <w:rsid w:val="00E83D9A"/>
    <w:rsid w:val="00E859BA"/>
    <w:rsid w:val="00E85CA9"/>
    <w:rsid w:val="00E865DA"/>
    <w:rsid w:val="00E86D49"/>
    <w:rsid w:val="00E86E85"/>
    <w:rsid w:val="00E8721F"/>
    <w:rsid w:val="00E90FDD"/>
    <w:rsid w:val="00E92486"/>
    <w:rsid w:val="00E92FE0"/>
    <w:rsid w:val="00E9404B"/>
    <w:rsid w:val="00E944A0"/>
    <w:rsid w:val="00E9473C"/>
    <w:rsid w:val="00E94826"/>
    <w:rsid w:val="00E9482B"/>
    <w:rsid w:val="00E960A0"/>
    <w:rsid w:val="00E97568"/>
    <w:rsid w:val="00EA0F32"/>
    <w:rsid w:val="00EA171E"/>
    <w:rsid w:val="00EA188E"/>
    <w:rsid w:val="00EA1FF0"/>
    <w:rsid w:val="00EA50C7"/>
    <w:rsid w:val="00EA55A6"/>
    <w:rsid w:val="00EA5B8C"/>
    <w:rsid w:val="00EA6431"/>
    <w:rsid w:val="00EA7375"/>
    <w:rsid w:val="00EB115C"/>
    <w:rsid w:val="00EB396B"/>
    <w:rsid w:val="00EB3ECA"/>
    <w:rsid w:val="00EB4F03"/>
    <w:rsid w:val="00EB5479"/>
    <w:rsid w:val="00EB5D86"/>
    <w:rsid w:val="00EB5E82"/>
    <w:rsid w:val="00EB63B9"/>
    <w:rsid w:val="00EB65FB"/>
    <w:rsid w:val="00EB73DF"/>
    <w:rsid w:val="00EB7F22"/>
    <w:rsid w:val="00EC0427"/>
    <w:rsid w:val="00EC063A"/>
    <w:rsid w:val="00EC09A6"/>
    <w:rsid w:val="00EC2F22"/>
    <w:rsid w:val="00EC3448"/>
    <w:rsid w:val="00EC3E13"/>
    <w:rsid w:val="00EC3F48"/>
    <w:rsid w:val="00EC4DD0"/>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27B70"/>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3646"/>
    <w:rsid w:val="00F450F8"/>
    <w:rsid w:val="00F467E2"/>
    <w:rsid w:val="00F46A6E"/>
    <w:rsid w:val="00F46E7F"/>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60"/>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6C4"/>
    <w:rsid w:val="00F9633B"/>
    <w:rsid w:val="00F96B61"/>
    <w:rsid w:val="00FA0D9B"/>
    <w:rsid w:val="00FA1FC3"/>
    <w:rsid w:val="00FA27A3"/>
    <w:rsid w:val="00FA3D80"/>
    <w:rsid w:val="00FA43BB"/>
    <w:rsid w:val="00FA4868"/>
    <w:rsid w:val="00FA4CED"/>
    <w:rsid w:val="00FA50E5"/>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2589"/>
    <w:rsid w:val="00FC29A0"/>
    <w:rsid w:val="00FC2A00"/>
    <w:rsid w:val="00FC4F8C"/>
    <w:rsid w:val="00FC5A9F"/>
    <w:rsid w:val="00FC60D0"/>
    <w:rsid w:val="00FC6175"/>
    <w:rsid w:val="00FD133F"/>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E944F"/>
  <w15:docId w15:val="{DBA3B2E2-11E6-4C23-B75D-8FBC0E5D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link w:val="Heading4Char"/>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894701"/>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357E05"/>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link w:val="BodyTextChar"/>
    <w:semiHidden/>
    <w:rsid w:val="00D902CF"/>
    <w:pPr>
      <w:spacing w:line="240" w:lineRule="atLeast"/>
    </w:pPr>
    <w:rPr>
      <w:rFonts w:ascii="Times New Roman" w:hAnsi="Times New Roman"/>
      <w:color w:val="000000"/>
      <w:sz w:val="22"/>
    </w:rPr>
  </w:style>
  <w:style w:type="paragraph" w:styleId="BodyText2">
    <w:name w:val="Body Text 2"/>
    <w:basedOn w:val="Normal"/>
    <w:link w:val="BodyText2Char"/>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link w:val="BodyTextIndent3Char"/>
    <w:semiHidden/>
    <w:rsid w:val="00D902CF"/>
    <w:pPr>
      <w:tabs>
        <w:tab w:val="left" w:pos="1418"/>
      </w:tabs>
      <w:ind w:left="1418" w:hanging="1418"/>
    </w:pPr>
    <w:rPr>
      <w:snapToGrid/>
      <w:lang w:eastAsia="fr-FR"/>
    </w:rPr>
  </w:style>
  <w:style w:type="paragraph" w:styleId="BodyTextIndent">
    <w:name w:val="Body Text Indent"/>
    <w:basedOn w:val="Normal"/>
    <w:link w:val="BodyTextIndentChar"/>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link w:val="BodyText3Char"/>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link w:val="BodyTextIndent2Char"/>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link w:val="FootnoteTextChar"/>
    <w:semiHidden/>
    <w:rsid w:val="00D902CF"/>
    <w:pPr>
      <w:widowControl/>
    </w:pPr>
    <w:rPr>
      <w:snapToGrid/>
      <w:lang w:val="en-AU"/>
    </w:rPr>
  </w:style>
  <w:style w:type="paragraph" w:styleId="Title">
    <w:name w:val="Title"/>
    <w:basedOn w:val="Normal"/>
    <w:link w:val="TitleChar"/>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 w:type="character" w:styleId="UnresolvedMention">
    <w:name w:val="Unresolved Mention"/>
    <w:basedOn w:val="DefaultParagraphFont"/>
    <w:uiPriority w:val="99"/>
    <w:semiHidden/>
    <w:unhideWhenUsed/>
    <w:rsid w:val="00345B91"/>
    <w:rPr>
      <w:color w:val="605E5C"/>
      <w:shd w:val="clear" w:color="auto" w:fill="E1DFDD"/>
    </w:rPr>
  </w:style>
  <w:style w:type="character" w:customStyle="1" w:styleId="Heading4Char">
    <w:name w:val="Heading 4 Char"/>
    <w:basedOn w:val="DefaultParagraphFont"/>
    <w:link w:val="Heading4"/>
    <w:rsid w:val="006C7785"/>
    <w:rPr>
      <w:rFonts w:ascii="Arial" w:hAnsi="Arial" w:cs="Arial"/>
      <w:b/>
      <w:bCs/>
      <w:snapToGrid w:val="0"/>
      <w:lang w:val="en-GB"/>
    </w:rPr>
  </w:style>
  <w:style w:type="character" w:customStyle="1" w:styleId="TitleChar">
    <w:name w:val="Title Char"/>
    <w:basedOn w:val="DefaultParagraphFont"/>
    <w:link w:val="Title"/>
    <w:rsid w:val="006C7785"/>
    <w:rPr>
      <w:rFonts w:ascii="Arial" w:hAnsi="Arial"/>
      <w:b/>
      <w:snapToGrid w:val="0"/>
      <w:sz w:val="22"/>
      <w:lang w:val="en-GB"/>
    </w:rPr>
  </w:style>
  <w:style w:type="paragraph" w:styleId="Subtitle">
    <w:name w:val="Subtitle"/>
    <w:basedOn w:val="Normal"/>
    <w:next w:val="Normal"/>
    <w:link w:val="SubtitleChar"/>
    <w:uiPriority w:val="11"/>
    <w:qFormat/>
    <w:rsid w:val="006C7785"/>
    <w:pPr>
      <w:widowControl/>
      <w:numPr>
        <w:ilvl w:val="1"/>
      </w:numPr>
      <w:spacing w:after="160" w:line="259" w:lineRule="auto"/>
      <w:jc w:val="left"/>
    </w:pPr>
    <w:rPr>
      <w:rFonts w:asciiTheme="minorHAnsi" w:eastAsiaTheme="majorEastAsia" w:hAnsiTheme="minorHAnsi" w:cstheme="majorBidi"/>
      <w:snapToGrid/>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6C7785"/>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Quote">
    <w:name w:val="Quote"/>
    <w:basedOn w:val="Normal"/>
    <w:next w:val="Normal"/>
    <w:link w:val="QuoteChar"/>
    <w:uiPriority w:val="29"/>
    <w:qFormat/>
    <w:rsid w:val="006C7785"/>
    <w:pPr>
      <w:widowControl/>
      <w:spacing w:before="160" w:after="160" w:line="259" w:lineRule="auto"/>
      <w:jc w:val="center"/>
    </w:pPr>
    <w:rPr>
      <w:rFonts w:asciiTheme="minorHAnsi" w:eastAsiaTheme="minorHAnsi" w:hAnsiTheme="minorHAnsi" w:cstheme="minorBidi"/>
      <w:i/>
      <w:iCs/>
      <w:snapToGrid/>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6C7785"/>
    <w:rPr>
      <w:rFonts w:asciiTheme="minorHAnsi" w:eastAsiaTheme="minorHAnsi" w:hAnsiTheme="minorHAnsi" w:cstheme="minorBidi"/>
      <w:i/>
      <w:iCs/>
      <w:color w:val="404040" w:themeColor="text1" w:themeTint="BF"/>
      <w:kern w:val="2"/>
      <w:sz w:val="22"/>
      <w:szCs w:val="22"/>
      <w:lang w:val="en-GB"/>
      <w14:ligatures w14:val="standardContextual"/>
    </w:rPr>
  </w:style>
  <w:style w:type="character" w:styleId="IntenseEmphasis">
    <w:name w:val="Intense Emphasis"/>
    <w:basedOn w:val="DefaultParagraphFont"/>
    <w:uiPriority w:val="21"/>
    <w:qFormat/>
    <w:rsid w:val="006C7785"/>
    <w:rPr>
      <w:i/>
      <w:iCs/>
      <w:color w:val="365F91" w:themeColor="accent1" w:themeShade="BF"/>
    </w:rPr>
  </w:style>
  <w:style w:type="paragraph" w:styleId="IntenseQuote">
    <w:name w:val="Intense Quote"/>
    <w:basedOn w:val="Normal"/>
    <w:next w:val="Normal"/>
    <w:link w:val="IntenseQuoteChar"/>
    <w:uiPriority w:val="30"/>
    <w:qFormat/>
    <w:rsid w:val="006C7785"/>
    <w:pPr>
      <w:widowControl/>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snapToGrid/>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6C7785"/>
    <w:rPr>
      <w:rFonts w:asciiTheme="minorHAnsi" w:eastAsiaTheme="minorHAnsi" w:hAnsiTheme="minorHAnsi" w:cstheme="minorBidi"/>
      <w:i/>
      <w:iCs/>
      <w:color w:val="365F91" w:themeColor="accent1" w:themeShade="BF"/>
      <w:kern w:val="2"/>
      <w:sz w:val="22"/>
      <w:szCs w:val="22"/>
      <w:lang w:val="en-GB"/>
      <w14:ligatures w14:val="standardContextual"/>
    </w:rPr>
  </w:style>
  <w:style w:type="character" w:styleId="IntenseReference">
    <w:name w:val="Intense Reference"/>
    <w:basedOn w:val="DefaultParagraphFont"/>
    <w:uiPriority w:val="32"/>
    <w:qFormat/>
    <w:rsid w:val="006C7785"/>
    <w:rPr>
      <w:b/>
      <w:bCs/>
      <w:smallCaps/>
      <w:color w:val="365F91" w:themeColor="accent1" w:themeShade="BF"/>
      <w:spacing w:val="5"/>
    </w:rPr>
  </w:style>
  <w:style w:type="character" w:customStyle="1" w:styleId="BodyTextChar">
    <w:name w:val="Body Text Char"/>
    <w:basedOn w:val="DefaultParagraphFont"/>
    <w:link w:val="BodyText"/>
    <w:semiHidden/>
    <w:rsid w:val="006C7785"/>
    <w:rPr>
      <w:snapToGrid w:val="0"/>
      <w:color w:val="000000"/>
      <w:sz w:val="22"/>
      <w:lang w:val="en-GB"/>
    </w:rPr>
  </w:style>
  <w:style w:type="character" w:customStyle="1" w:styleId="BodyText2Char">
    <w:name w:val="Body Text 2 Char"/>
    <w:basedOn w:val="DefaultParagraphFont"/>
    <w:link w:val="BodyText2"/>
    <w:semiHidden/>
    <w:rsid w:val="006C7785"/>
    <w:rPr>
      <w:bCs/>
      <w:sz w:val="22"/>
      <w:lang w:val="en-GB"/>
    </w:rPr>
  </w:style>
  <w:style w:type="character" w:customStyle="1" w:styleId="BodyTextIndent3Char">
    <w:name w:val="Body Text Indent 3 Char"/>
    <w:basedOn w:val="DefaultParagraphFont"/>
    <w:link w:val="BodyTextIndent3"/>
    <w:semiHidden/>
    <w:rsid w:val="006C7785"/>
    <w:rPr>
      <w:rFonts w:ascii="Arial" w:hAnsi="Arial"/>
      <w:lang w:val="en-GB" w:eastAsia="fr-FR"/>
    </w:rPr>
  </w:style>
  <w:style w:type="character" w:customStyle="1" w:styleId="BodyTextIndentChar">
    <w:name w:val="Body Text Indent Char"/>
    <w:basedOn w:val="DefaultParagraphFont"/>
    <w:link w:val="BodyTextIndent"/>
    <w:semiHidden/>
    <w:rsid w:val="006C7785"/>
    <w:rPr>
      <w:sz w:val="22"/>
      <w:lang w:val="en-GB"/>
    </w:rPr>
  </w:style>
  <w:style w:type="character" w:customStyle="1" w:styleId="BodyText3Char">
    <w:name w:val="Body Text 3 Char"/>
    <w:basedOn w:val="DefaultParagraphFont"/>
    <w:link w:val="BodyText3"/>
    <w:semiHidden/>
    <w:rsid w:val="006C7785"/>
    <w:rPr>
      <w:bCs/>
      <w:i/>
      <w:sz w:val="22"/>
      <w:lang w:val="en-GB"/>
    </w:rPr>
  </w:style>
  <w:style w:type="character" w:customStyle="1" w:styleId="BodyTextIndent2Char">
    <w:name w:val="Body Text Indent 2 Char"/>
    <w:basedOn w:val="DefaultParagraphFont"/>
    <w:link w:val="BodyTextIndent2"/>
    <w:semiHidden/>
    <w:rsid w:val="006C7785"/>
    <w:rPr>
      <w:bCs/>
      <w:sz w:val="22"/>
      <w:lang w:val="en-GB"/>
    </w:rPr>
  </w:style>
  <w:style w:type="character" w:customStyle="1" w:styleId="FootnoteTextChar">
    <w:name w:val="Footnote Text Char"/>
    <w:basedOn w:val="DefaultParagraphFont"/>
    <w:link w:val="FootnoteText"/>
    <w:semiHidden/>
    <w:rsid w:val="006C7785"/>
    <w:rPr>
      <w:rFonts w:ascii="Arial" w:hAnsi="Arial"/>
      <w:lang w:val="en-AU"/>
    </w:rPr>
  </w:style>
  <w:style w:type="table" w:styleId="PlainTable2">
    <w:name w:val="Plain Table 2"/>
    <w:basedOn w:val="TableNormal"/>
    <w:uiPriority w:val="42"/>
    <w:rsid w:val="006C7785"/>
    <w:rPr>
      <w:rFonts w:asciiTheme="minorHAnsi" w:eastAsiaTheme="minorHAnsi" w:hAnsiTheme="minorHAnsi" w:cstheme="minorBidi"/>
      <w:kern w:val="2"/>
      <w:sz w:val="22"/>
      <w:szCs w:val="22"/>
      <w:lang w:val="en-GB"/>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C7785"/>
    <w:rPr>
      <w:rFonts w:asciiTheme="minorHAnsi" w:eastAsiaTheme="minorHAnsi" w:hAnsiTheme="minorHAnsi" w:cstheme="minorBidi"/>
      <w:kern w:val="2"/>
      <w:sz w:val="22"/>
      <w:szCs w:val="22"/>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github.com/S-101-Portrayal-subWG/Working-Documents/issues/136" TargetMode="External"/><Relationship Id="rId1" Type="http://schemas.openxmlformats.org/officeDocument/2006/relationships/image" Target="media/image12.jpeg"/></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16/09/relationships/commentsIds" Target="commentsIds.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microsoft.com/office/2011/relationships/people" Target="people.xml"/><Relationship Id="rId22" Type="http://schemas.microsoft.com/office/2018/08/relationships/commentsExtensible" Target="commentsExtensible.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emf"/><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glossaryDocument" Target="glossary/document.xml"/><Relationship Id="rId23" Type="http://schemas.openxmlformats.org/officeDocument/2006/relationships/image" Target="media/image7.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theme" Target="theme/theme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emf"/><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8.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hyperlink" Target="http://www.wipo.int/treaties/en/ip/berne/trtdocs_wo001.html"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emf"/><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9.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emf"/><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0.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emf"/><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emf"/><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1.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emf"/><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footer" Target="footer1.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emf"/><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footer" Target="footer2.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emf"/><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iho.int/iho_pubs/standard/S-64/S-64_Edition_3.0.2/index.htm"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oleObject" Target="embeddings/oleObject1.bin"/><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comments" Target="comments.xml"/><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header" Target="header3.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microsoft.com/office/2011/relationships/commentsExtended" Target="commentsExtended.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E4F15393FE245EBA93584BD9ECB1D1C"/>
        <w:category>
          <w:name w:val="General"/>
          <w:gallery w:val="placeholder"/>
        </w:category>
        <w:types>
          <w:type w:val="bbPlcHdr"/>
        </w:types>
        <w:behaviors>
          <w:behavior w:val="content"/>
        </w:behaviors>
        <w:guid w:val="{CA1C6B14-A323-48B3-85FD-4EF128A3BF62}"/>
      </w:docPartPr>
      <w:docPartBody>
        <w:p w:rsidR="00000000" w:rsidRDefault="00F97304" w:rsidP="00F97304">
          <w:pPr>
            <w:pStyle w:val="6E4F15393FE245EBA93584BD9ECB1D1C"/>
          </w:pPr>
          <w:r w:rsidRPr="006B7055">
            <w:rPr>
              <w:rStyle w:val="PlaceholderText"/>
            </w:rPr>
            <w:t>Choose an item.</w:t>
          </w:r>
        </w:p>
      </w:docPartBody>
    </w:docPart>
    <w:docPart>
      <w:docPartPr>
        <w:name w:val="C4DC24A32E50458D9507EE73A9FE5C13"/>
        <w:category>
          <w:name w:val="General"/>
          <w:gallery w:val="placeholder"/>
        </w:category>
        <w:types>
          <w:type w:val="bbPlcHdr"/>
        </w:types>
        <w:behaviors>
          <w:behavior w:val="content"/>
        </w:behaviors>
        <w:guid w:val="{1E0D2CBE-CB21-47FB-8F8A-470490889AA0}"/>
      </w:docPartPr>
      <w:docPartBody>
        <w:p w:rsidR="00000000" w:rsidRDefault="00F97304" w:rsidP="00F97304">
          <w:pPr>
            <w:pStyle w:val="C4DC24A32E50458D9507EE73A9FE5C13"/>
          </w:pPr>
          <w:r w:rsidRPr="006B7055">
            <w:rPr>
              <w:rStyle w:val="PlaceholderText"/>
            </w:rPr>
            <w:t>Choose an item.</w:t>
          </w:r>
        </w:p>
      </w:docPartBody>
    </w:docPart>
    <w:docPart>
      <w:docPartPr>
        <w:name w:val="75B1FDCE2B7240B68D8771A4A493F951"/>
        <w:category>
          <w:name w:val="General"/>
          <w:gallery w:val="placeholder"/>
        </w:category>
        <w:types>
          <w:type w:val="bbPlcHdr"/>
        </w:types>
        <w:behaviors>
          <w:behavior w:val="content"/>
        </w:behaviors>
        <w:guid w:val="{D483A1AD-BE3D-4969-94A0-59DCDF83FE28}"/>
      </w:docPartPr>
      <w:docPartBody>
        <w:p w:rsidR="00000000" w:rsidRDefault="00F97304" w:rsidP="00F97304">
          <w:pPr>
            <w:pStyle w:val="75B1FDCE2B7240B68D8771A4A493F951"/>
          </w:pPr>
          <w:r w:rsidRPr="006B7055">
            <w:rPr>
              <w:rStyle w:val="PlaceholderText"/>
            </w:rPr>
            <w:t>Choose an item.</w:t>
          </w:r>
        </w:p>
      </w:docPartBody>
    </w:docPart>
    <w:docPart>
      <w:docPartPr>
        <w:name w:val="B8D28D5CEEB44F749007E00199A2B144"/>
        <w:category>
          <w:name w:val="General"/>
          <w:gallery w:val="placeholder"/>
        </w:category>
        <w:types>
          <w:type w:val="bbPlcHdr"/>
        </w:types>
        <w:behaviors>
          <w:behavior w:val="content"/>
        </w:behaviors>
        <w:guid w:val="{CD3F0939-B5CB-4880-B8F2-B2578D29B90F}"/>
      </w:docPartPr>
      <w:docPartBody>
        <w:p w:rsidR="00000000" w:rsidRDefault="00F97304" w:rsidP="00F97304">
          <w:pPr>
            <w:pStyle w:val="B8D28D5CEEB44F749007E00199A2B144"/>
          </w:pPr>
          <w:r w:rsidRPr="006B7055">
            <w:rPr>
              <w:rStyle w:val="PlaceholderText"/>
            </w:rPr>
            <w:t>Choose an item.</w:t>
          </w:r>
        </w:p>
      </w:docPartBody>
    </w:docPart>
    <w:docPart>
      <w:docPartPr>
        <w:name w:val="61628F1C0D7D4896A514FF55696CBF21"/>
        <w:category>
          <w:name w:val="General"/>
          <w:gallery w:val="placeholder"/>
        </w:category>
        <w:types>
          <w:type w:val="bbPlcHdr"/>
        </w:types>
        <w:behaviors>
          <w:behavior w:val="content"/>
        </w:behaviors>
        <w:guid w:val="{CB3F2FEB-8575-4510-972C-00E1E8A0F348}"/>
      </w:docPartPr>
      <w:docPartBody>
        <w:p w:rsidR="00000000" w:rsidRDefault="00F97304" w:rsidP="00F97304">
          <w:pPr>
            <w:pStyle w:val="61628F1C0D7D4896A514FF55696CBF21"/>
          </w:pPr>
          <w:r w:rsidRPr="006B7055">
            <w:rPr>
              <w:rStyle w:val="PlaceholderText"/>
            </w:rPr>
            <w:t>Choose an item.</w:t>
          </w:r>
        </w:p>
      </w:docPartBody>
    </w:docPart>
    <w:docPart>
      <w:docPartPr>
        <w:name w:val="B644CF78BFB74C9DBCA80F6691045266"/>
        <w:category>
          <w:name w:val="General"/>
          <w:gallery w:val="placeholder"/>
        </w:category>
        <w:types>
          <w:type w:val="bbPlcHdr"/>
        </w:types>
        <w:behaviors>
          <w:behavior w:val="content"/>
        </w:behaviors>
        <w:guid w:val="{F1E65A4E-A418-4369-BD31-2E7C5EE55166}"/>
      </w:docPartPr>
      <w:docPartBody>
        <w:p w:rsidR="00000000" w:rsidRDefault="00F97304" w:rsidP="00F97304">
          <w:pPr>
            <w:pStyle w:val="B644CF78BFB74C9DBCA80F6691045266"/>
          </w:pPr>
          <w:r w:rsidRPr="006B7055">
            <w:rPr>
              <w:rStyle w:val="PlaceholderText"/>
            </w:rPr>
            <w:t>Choose an item.</w:t>
          </w:r>
        </w:p>
      </w:docPartBody>
    </w:docPart>
    <w:docPart>
      <w:docPartPr>
        <w:name w:val="3A66319CACE24069BFC5C91FCD724470"/>
        <w:category>
          <w:name w:val="General"/>
          <w:gallery w:val="placeholder"/>
        </w:category>
        <w:types>
          <w:type w:val="bbPlcHdr"/>
        </w:types>
        <w:behaviors>
          <w:behavior w:val="content"/>
        </w:behaviors>
        <w:guid w:val="{4E276DA6-E9C7-4C02-8F21-EEFD3C85A2D1}"/>
      </w:docPartPr>
      <w:docPartBody>
        <w:p w:rsidR="00000000" w:rsidRDefault="00F97304" w:rsidP="00F97304">
          <w:pPr>
            <w:pStyle w:val="3A66319CACE24069BFC5C91FCD724470"/>
          </w:pPr>
          <w:r w:rsidRPr="006B7055">
            <w:rPr>
              <w:rStyle w:val="PlaceholderText"/>
            </w:rPr>
            <w:t>Choose an item.</w:t>
          </w:r>
        </w:p>
      </w:docPartBody>
    </w:docPart>
    <w:docPart>
      <w:docPartPr>
        <w:name w:val="50900543A58842E79C4F47DBD3B31DF2"/>
        <w:category>
          <w:name w:val="General"/>
          <w:gallery w:val="placeholder"/>
        </w:category>
        <w:types>
          <w:type w:val="bbPlcHdr"/>
        </w:types>
        <w:behaviors>
          <w:behavior w:val="content"/>
        </w:behaviors>
        <w:guid w:val="{42ED1183-1DA7-4FF7-9D0C-F6FD27C1B801}"/>
      </w:docPartPr>
      <w:docPartBody>
        <w:p w:rsidR="00000000" w:rsidRDefault="00F97304" w:rsidP="00F97304">
          <w:pPr>
            <w:pStyle w:val="50900543A58842E79C4F47DBD3B31DF2"/>
          </w:pPr>
          <w:r w:rsidRPr="006B7055">
            <w:rPr>
              <w:rStyle w:val="PlaceholderText"/>
            </w:rPr>
            <w:t>Choose an item.</w:t>
          </w:r>
        </w:p>
      </w:docPartBody>
    </w:docPart>
    <w:docPart>
      <w:docPartPr>
        <w:name w:val="8D44880499EE474690CDD3EDBEC1A46A"/>
        <w:category>
          <w:name w:val="General"/>
          <w:gallery w:val="placeholder"/>
        </w:category>
        <w:types>
          <w:type w:val="bbPlcHdr"/>
        </w:types>
        <w:behaviors>
          <w:behavior w:val="content"/>
        </w:behaviors>
        <w:guid w:val="{14ED7F07-877F-47E1-B1E0-1E8E43FD9F28}"/>
      </w:docPartPr>
      <w:docPartBody>
        <w:p w:rsidR="00000000" w:rsidRDefault="00F97304" w:rsidP="00F97304">
          <w:pPr>
            <w:pStyle w:val="8D44880499EE474690CDD3EDBEC1A46A"/>
          </w:pPr>
          <w:r w:rsidRPr="006B7055">
            <w:rPr>
              <w:rStyle w:val="PlaceholderText"/>
            </w:rPr>
            <w:t>Choose an item.</w:t>
          </w:r>
        </w:p>
      </w:docPartBody>
    </w:docPart>
    <w:docPart>
      <w:docPartPr>
        <w:name w:val="8551ABAC9640406B98B2EA6414AE8E74"/>
        <w:category>
          <w:name w:val="General"/>
          <w:gallery w:val="placeholder"/>
        </w:category>
        <w:types>
          <w:type w:val="bbPlcHdr"/>
        </w:types>
        <w:behaviors>
          <w:behavior w:val="content"/>
        </w:behaviors>
        <w:guid w:val="{F4EA2A64-4394-4D29-AB1E-9BFA3F939B58}"/>
      </w:docPartPr>
      <w:docPartBody>
        <w:p w:rsidR="00000000" w:rsidRDefault="00F97304" w:rsidP="00F97304">
          <w:pPr>
            <w:pStyle w:val="8551ABAC9640406B98B2EA6414AE8E74"/>
          </w:pPr>
          <w:r w:rsidRPr="006B7055">
            <w:rPr>
              <w:rStyle w:val="PlaceholderText"/>
            </w:rPr>
            <w:t>Choose an item.</w:t>
          </w:r>
        </w:p>
      </w:docPartBody>
    </w:docPart>
    <w:docPart>
      <w:docPartPr>
        <w:name w:val="C9E46206640D48E9B2F3F3E555374FBC"/>
        <w:category>
          <w:name w:val="General"/>
          <w:gallery w:val="placeholder"/>
        </w:category>
        <w:types>
          <w:type w:val="bbPlcHdr"/>
        </w:types>
        <w:behaviors>
          <w:behavior w:val="content"/>
        </w:behaviors>
        <w:guid w:val="{A7549B06-C2F5-49AC-87D7-CEF0C51EC10F}"/>
      </w:docPartPr>
      <w:docPartBody>
        <w:p w:rsidR="00000000" w:rsidRDefault="00F97304" w:rsidP="00F97304">
          <w:pPr>
            <w:pStyle w:val="C9E46206640D48E9B2F3F3E555374FBC"/>
          </w:pPr>
          <w:r w:rsidRPr="006B7055">
            <w:rPr>
              <w:rStyle w:val="PlaceholderText"/>
            </w:rPr>
            <w:t>Choose an item.</w:t>
          </w:r>
        </w:p>
      </w:docPartBody>
    </w:docPart>
    <w:docPart>
      <w:docPartPr>
        <w:name w:val="3FF7E80693834DE09391FA1DAF641290"/>
        <w:category>
          <w:name w:val="General"/>
          <w:gallery w:val="placeholder"/>
        </w:category>
        <w:types>
          <w:type w:val="bbPlcHdr"/>
        </w:types>
        <w:behaviors>
          <w:behavior w:val="content"/>
        </w:behaviors>
        <w:guid w:val="{21CA1284-B2B6-42A3-8A80-773260B7C064}"/>
      </w:docPartPr>
      <w:docPartBody>
        <w:p w:rsidR="00000000" w:rsidRDefault="00F97304" w:rsidP="00F97304">
          <w:pPr>
            <w:pStyle w:val="3FF7E80693834DE09391FA1DAF641290"/>
          </w:pPr>
          <w:r w:rsidRPr="006B7055">
            <w:rPr>
              <w:rStyle w:val="PlaceholderText"/>
            </w:rPr>
            <w:t>Choose an item.</w:t>
          </w:r>
        </w:p>
      </w:docPartBody>
    </w:docPart>
    <w:docPart>
      <w:docPartPr>
        <w:name w:val="99C8BA5A5CF94D43B9F782DCE0832B71"/>
        <w:category>
          <w:name w:val="General"/>
          <w:gallery w:val="placeholder"/>
        </w:category>
        <w:types>
          <w:type w:val="bbPlcHdr"/>
        </w:types>
        <w:behaviors>
          <w:behavior w:val="content"/>
        </w:behaviors>
        <w:guid w:val="{934BB783-023A-405C-B0BF-FAAFA748A55B}"/>
      </w:docPartPr>
      <w:docPartBody>
        <w:p w:rsidR="00000000" w:rsidRDefault="00F97304" w:rsidP="00F97304">
          <w:pPr>
            <w:pStyle w:val="99C8BA5A5CF94D43B9F782DCE0832B71"/>
          </w:pPr>
          <w:r w:rsidRPr="006B7055">
            <w:rPr>
              <w:rStyle w:val="PlaceholderText"/>
            </w:rPr>
            <w:t>Choose an item.</w:t>
          </w:r>
        </w:p>
      </w:docPartBody>
    </w:docPart>
    <w:docPart>
      <w:docPartPr>
        <w:name w:val="8A801C8F3E4048D3962612756F1FF99F"/>
        <w:category>
          <w:name w:val="General"/>
          <w:gallery w:val="placeholder"/>
        </w:category>
        <w:types>
          <w:type w:val="bbPlcHdr"/>
        </w:types>
        <w:behaviors>
          <w:behavior w:val="content"/>
        </w:behaviors>
        <w:guid w:val="{ECF458BC-4C95-41F3-A56B-1B5FBA84E9F7}"/>
      </w:docPartPr>
      <w:docPartBody>
        <w:p w:rsidR="00000000" w:rsidRDefault="00F97304" w:rsidP="00F97304">
          <w:pPr>
            <w:pStyle w:val="8A801C8F3E4048D3962612756F1FF99F"/>
          </w:pPr>
          <w:r w:rsidRPr="006B7055">
            <w:rPr>
              <w:rStyle w:val="PlaceholderText"/>
            </w:rPr>
            <w:t>Choose an item.</w:t>
          </w:r>
        </w:p>
      </w:docPartBody>
    </w:docPart>
    <w:docPart>
      <w:docPartPr>
        <w:name w:val="3F7229AEF738488B88C6F1A4C50D6BFC"/>
        <w:category>
          <w:name w:val="General"/>
          <w:gallery w:val="placeholder"/>
        </w:category>
        <w:types>
          <w:type w:val="bbPlcHdr"/>
        </w:types>
        <w:behaviors>
          <w:behavior w:val="content"/>
        </w:behaviors>
        <w:guid w:val="{72ECFE1B-47FA-4E21-AF8B-81D131B12331}"/>
      </w:docPartPr>
      <w:docPartBody>
        <w:p w:rsidR="00000000" w:rsidRDefault="00F97304" w:rsidP="00F97304">
          <w:pPr>
            <w:pStyle w:val="3F7229AEF738488B88C6F1A4C50D6BFC"/>
          </w:pPr>
          <w:r w:rsidRPr="006B7055">
            <w:rPr>
              <w:rStyle w:val="PlaceholderText"/>
            </w:rPr>
            <w:t>Choose an item.</w:t>
          </w:r>
        </w:p>
      </w:docPartBody>
    </w:docPart>
    <w:docPart>
      <w:docPartPr>
        <w:name w:val="8EBA2C1C0E324626A89AF3A75CBA7DC4"/>
        <w:category>
          <w:name w:val="General"/>
          <w:gallery w:val="placeholder"/>
        </w:category>
        <w:types>
          <w:type w:val="bbPlcHdr"/>
        </w:types>
        <w:behaviors>
          <w:behavior w:val="content"/>
        </w:behaviors>
        <w:guid w:val="{39A25344-68CE-4368-8D3A-D9C5A889A91F}"/>
      </w:docPartPr>
      <w:docPartBody>
        <w:p w:rsidR="00000000" w:rsidRDefault="00F97304" w:rsidP="00F97304">
          <w:pPr>
            <w:pStyle w:val="8EBA2C1C0E324626A89AF3A75CBA7DC4"/>
          </w:pPr>
          <w:r w:rsidRPr="006B7055">
            <w:rPr>
              <w:rStyle w:val="PlaceholderText"/>
            </w:rPr>
            <w:t>Choose an item.</w:t>
          </w:r>
        </w:p>
      </w:docPartBody>
    </w:docPart>
    <w:docPart>
      <w:docPartPr>
        <w:name w:val="FF32F2B83FB5460F84C68A9D19E9DD66"/>
        <w:category>
          <w:name w:val="General"/>
          <w:gallery w:val="placeholder"/>
        </w:category>
        <w:types>
          <w:type w:val="bbPlcHdr"/>
        </w:types>
        <w:behaviors>
          <w:behavior w:val="content"/>
        </w:behaviors>
        <w:guid w:val="{9B93CFC7-2E02-4F2B-A533-6F2C56A34AAF}"/>
      </w:docPartPr>
      <w:docPartBody>
        <w:p w:rsidR="00000000" w:rsidRDefault="00F97304" w:rsidP="00F97304">
          <w:pPr>
            <w:pStyle w:val="FF32F2B83FB5460F84C68A9D19E9DD66"/>
          </w:pPr>
          <w:r w:rsidRPr="006B7055">
            <w:rPr>
              <w:rStyle w:val="PlaceholderText"/>
            </w:rPr>
            <w:t>Choose an item.</w:t>
          </w:r>
        </w:p>
      </w:docPartBody>
    </w:docPart>
    <w:docPart>
      <w:docPartPr>
        <w:name w:val="337F03B71D384E608F74C0181E2D79A3"/>
        <w:category>
          <w:name w:val="General"/>
          <w:gallery w:val="placeholder"/>
        </w:category>
        <w:types>
          <w:type w:val="bbPlcHdr"/>
        </w:types>
        <w:behaviors>
          <w:behavior w:val="content"/>
        </w:behaviors>
        <w:guid w:val="{FC75F286-2B8B-4575-8345-8DE1607CADCD}"/>
      </w:docPartPr>
      <w:docPartBody>
        <w:p w:rsidR="00000000" w:rsidRDefault="00F97304" w:rsidP="00F97304">
          <w:pPr>
            <w:pStyle w:val="337F03B71D384E608F74C0181E2D79A3"/>
          </w:pPr>
          <w:r w:rsidRPr="006B7055">
            <w:rPr>
              <w:rStyle w:val="PlaceholderText"/>
            </w:rPr>
            <w:t>Choose an item.</w:t>
          </w:r>
        </w:p>
      </w:docPartBody>
    </w:docPart>
    <w:docPart>
      <w:docPartPr>
        <w:name w:val="C262C48D1EE248EB90E007830E7B0DC9"/>
        <w:category>
          <w:name w:val="General"/>
          <w:gallery w:val="placeholder"/>
        </w:category>
        <w:types>
          <w:type w:val="bbPlcHdr"/>
        </w:types>
        <w:behaviors>
          <w:behavior w:val="content"/>
        </w:behaviors>
        <w:guid w:val="{8BCB8057-F965-4F55-8C5C-6EBE868AB794}"/>
      </w:docPartPr>
      <w:docPartBody>
        <w:p w:rsidR="00000000" w:rsidRDefault="00F97304" w:rsidP="00F97304">
          <w:pPr>
            <w:pStyle w:val="C262C48D1EE248EB90E007830E7B0DC9"/>
          </w:pPr>
          <w:r w:rsidRPr="006B7055">
            <w:rPr>
              <w:rStyle w:val="PlaceholderText"/>
            </w:rPr>
            <w:t>Choose an item.</w:t>
          </w:r>
        </w:p>
      </w:docPartBody>
    </w:docPart>
    <w:docPart>
      <w:docPartPr>
        <w:name w:val="C3C6603A49F8403188B4E68556837BF5"/>
        <w:category>
          <w:name w:val="General"/>
          <w:gallery w:val="placeholder"/>
        </w:category>
        <w:types>
          <w:type w:val="bbPlcHdr"/>
        </w:types>
        <w:behaviors>
          <w:behavior w:val="content"/>
        </w:behaviors>
        <w:guid w:val="{C07C37D5-8E64-46C7-8738-44DE60A7E60F}"/>
      </w:docPartPr>
      <w:docPartBody>
        <w:p w:rsidR="00000000" w:rsidRDefault="00F97304" w:rsidP="00F97304">
          <w:pPr>
            <w:pStyle w:val="C3C6603A49F8403188B4E68556837BF5"/>
          </w:pPr>
          <w:r w:rsidRPr="006B7055">
            <w:rPr>
              <w:rStyle w:val="PlaceholderText"/>
            </w:rPr>
            <w:t>Choose an item.</w:t>
          </w:r>
        </w:p>
      </w:docPartBody>
    </w:docPart>
    <w:docPart>
      <w:docPartPr>
        <w:name w:val="EB99A42F52F54AB78F2DE87AF0458EC4"/>
        <w:category>
          <w:name w:val="General"/>
          <w:gallery w:val="placeholder"/>
        </w:category>
        <w:types>
          <w:type w:val="bbPlcHdr"/>
        </w:types>
        <w:behaviors>
          <w:behavior w:val="content"/>
        </w:behaviors>
        <w:guid w:val="{4E7C2A7C-1FA4-46B7-9617-1997DD0C162F}"/>
      </w:docPartPr>
      <w:docPartBody>
        <w:p w:rsidR="00000000" w:rsidRDefault="00F97304" w:rsidP="00F97304">
          <w:pPr>
            <w:pStyle w:val="EB99A42F52F54AB78F2DE87AF0458EC4"/>
          </w:pPr>
          <w:r w:rsidRPr="006B7055">
            <w:rPr>
              <w:rStyle w:val="PlaceholderText"/>
            </w:rPr>
            <w:t>Choose an item.</w:t>
          </w:r>
        </w:p>
      </w:docPartBody>
    </w:docPart>
    <w:docPart>
      <w:docPartPr>
        <w:name w:val="40094A8E82D8432483770B76448EAD75"/>
        <w:category>
          <w:name w:val="General"/>
          <w:gallery w:val="placeholder"/>
        </w:category>
        <w:types>
          <w:type w:val="bbPlcHdr"/>
        </w:types>
        <w:behaviors>
          <w:behavior w:val="content"/>
        </w:behaviors>
        <w:guid w:val="{A82C2230-8989-4D45-9584-8729B16C9ADC}"/>
      </w:docPartPr>
      <w:docPartBody>
        <w:p w:rsidR="00000000" w:rsidRDefault="00F97304" w:rsidP="00F97304">
          <w:pPr>
            <w:pStyle w:val="40094A8E82D8432483770B76448EAD75"/>
          </w:pPr>
          <w:r w:rsidRPr="006B7055">
            <w:rPr>
              <w:rStyle w:val="PlaceholderText"/>
            </w:rPr>
            <w:t>Choose an item.</w:t>
          </w:r>
        </w:p>
      </w:docPartBody>
    </w:docPart>
    <w:docPart>
      <w:docPartPr>
        <w:name w:val="83BD9781E7874DCD9BF981F79BFD0E90"/>
        <w:category>
          <w:name w:val="General"/>
          <w:gallery w:val="placeholder"/>
        </w:category>
        <w:types>
          <w:type w:val="bbPlcHdr"/>
        </w:types>
        <w:behaviors>
          <w:behavior w:val="content"/>
        </w:behaviors>
        <w:guid w:val="{C846EA61-5144-4953-BC86-F67AF72E13E4}"/>
      </w:docPartPr>
      <w:docPartBody>
        <w:p w:rsidR="00000000" w:rsidRDefault="00F97304" w:rsidP="00F97304">
          <w:pPr>
            <w:pStyle w:val="83BD9781E7874DCD9BF981F79BFD0E90"/>
          </w:pPr>
          <w:r w:rsidRPr="006B7055">
            <w:rPr>
              <w:rStyle w:val="PlaceholderText"/>
            </w:rPr>
            <w:t>Choose an item.</w:t>
          </w:r>
        </w:p>
      </w:docPartBody>
    </w:docPart>
    <w:docPart>
      <w:docPartPr>
        <w:name w:val="A298828DEE1340E1A294A56D3238807C"/>
        <w:category>
          <w:name w:val="General"/>
          <w:gallery w:val="placeholder"/>
        </w:category>
        <w:types>
          <w:type w:val="bbPlcHdr"/>
        </w:types>
        <w:behaviors>
          <w:behavior w:val="content"/>
        </w:behaviors>
        <w:guid w:val="{8C224B42-A653-4786-9A17-471414EDB94A}"/>
      </w:docPartPr>
      <w:docPartBody>
        <w:p w:rsidR="00000000" w:rsidRDefault="00F97304" w:rsidP="00F97304">
          <w:pPr>
            <w:pStyle w:val="A298828DEE1340E1A294A56D3238807C"/>
          </w:pPr>
          <w:r w:rsidRPr="006B7055">
            <w:rPr>
              <w:rStyle w:val="PlaceholderText"/>
            </w:rPr>
            <w:t>Choose an item.</w:t>
          </w:r>
        </w:p>
      </w:docPartBody>
    </w:docPart>
    <w:docPart>
      <w:docPartPr>
        <w:name w:val="6FCFA71C564F4674825BBE9A4812FC74"/>
        <w:category>
          <w:name w:val="General"/>
          <w:gallery w:val="placeholder"/>
        </w:category>
        <w:types>
          <w:type w:val="bbPlcHdr"/>
        </w:types>
        <w:behaviors>
          <w:behavior w:val="content"/>
        </w:behaviors>
        <w:guid w:val="{ED0F97E7-6232-4CD7-B3AD-FCCAFA12DF88}"/>
      </w:docPartPr>
      <w:docPartBody>
        <w:p w:rsidR="00000000" w:rsidRDefault="00F97304" w:rsidP="00F97304">
          <w:pPr>
            <w:pStyle w:val="6FCFA71C564F4674825BBE9A4812FC74"/>
          </w:pPr>
          <w:r w:rsidRPr="006B7055">
            <w:rPr>
              <w:rStyle w:val="PlaceholderText"/>
            </w:rPr>
            <w:t>Choose an item.</w:t>
          </w:r>
        </w:p>
      </w:docPartBody>
    </w:docPart>
    <w:docPart>
      <w:docPartPr>
        <w:name w:val="6618A5FC2A444EBC8B2EEBEDC8CFC9C6"/>
        <w:category>
          <w:name w:val="General"/>
          <w:gallery w:val="placeholder"/>
        </w:category>
        <w:types>
          <w:type w:val="bbPlcHdr"/>
        </w:types>
        <w:behaviors>
          <w:behavior w:val="content"/>
        </w:behaviors>
        <w:guid w:val="{CE830B83-9E78-4B3C-BAA0-A4F44AB59C06}"/>
      </w:docPartPr>
      <w:docPartBody>
        <w:p w:rsidR="00000000" w:rsidRDefault="00F97304" w:rsidP="00F97304">
          <w:pPr>
            <w:pStyle w:val="6618A5FC2A444EBC8B2EEBEDC8CFC9C6"/>
          </w:pPr>
          <w:r w:rsidRPr="006B7055">
            <w:rPr>
              <w:rStyle w:val="PlaceholderText"/>
            </w:rPr>
            <w:t>Choose an item.</w:t>
          </w:r>
        </w:p>
      </w:docPartBody>
    </w:docPart>
    <w:docPart>
      <w:docPartPr>
        <w:name w:val="A825ABEC0DA94D01A03EC57520FF15A6"/>
        <w:category>
          <w:name w:val="General"/>
          <w:gallery w:val="placeholder"/>
        </w:category>
        <w:types>
          <w:type w:val="bbPlcHdr"/>
        </w:types>
        <w:behaviors>
          <w:behavior w:val="content"/>
        </w:behaviors>
        <w:guid w:val="{21160853-774E-4E66-85F2-273F9587BE71}"/>
      </w:docPartPr>
      <w:docPartBody>
        <w:p w:rsidR="00000000" w:rsidRDefault="00F97304" w:rsidP="00F97304">
          <w:pPr>
            <w:pStyle w:val="A825ABEC0DA94D01A03EC57520FF15A6"/>
          </w:pPr>
          <w:r w:rsidRPr="006B7055">
            <w:rPr>
              <w:rStyle w:val="PlaceholderText"/>
            </w:rPr>
            <w:t>Choose an item.</w:t>
          </w:r>
        </w:p>
      </w:docPartBody>
    </w:docPart>
    <w:docPart>
      <w:docPartPr>
        <w:name w:val="51A546D20B63404BABD4E0E08F092DB3"/>
        <w:category>
          <w:name w:val="General"/>
          <w:gallery w:val="placeholder"/>
        </w:category>
        <w:types>
          <w:type w:val="bbPlcHdr"/>
        </w:types>
        <w:behaviors>
          <w:behavior w:val="content"/>
        </w:behaviors>
        <w:guid w:val="{33FF9DC6-60C7-40B3-AFC8-39A3B1BD78AD}"/>
      </w:docPartPr>
      <w:docPartBody>
        <w:p w:rsidR="00000000" w:rsidRDefault="00F97304" w:rsidP="00F97304">
          <w:pPr>
            <w:pStyle w:val="51A546D20B63404BABD4E0E08F092DB3"/>
          </w:pPr>
          <w:r w:rsidRPr="006B7055">
            <w:rPr>
              <w:rStyle w:val="PlaceholderText"/>
            </w:rPr>
            <w:t>Choose an item.</w:t>
          </w:r>
        </w:p>
      </w:docPartBody>
    </w:docPart>
    <w:docPart>
      <w:docPartPr>
        <w:name w:val="3703CC45179D45A38C6F5B6E1BB072ED"/>
        <w:category>
          <w:name w:val="General"/>
          <w:gallery w:val="placeholder"/>
        </w:category>
        <w:types>
          <w:type w:val="bbPlcHdr"/>
        </w:types>
        <w:behaviors>
          <w:behavior w:val="content"/>
        </w:behaviors>
        <w:guid w:val="{7A9442C5-6615-4C8E-AAE4-B207711B3043}"/>
      </w:docPartPr>
      <w:docPartBody>
        <w:p w:rsidR="00000000" w:rsidRDefault="00F97304" w:rsidP="00F97304">
          <w:pPr>
            <w:pStyle w:val="3703CC45179D45A38C6F5B6E1BB072ED"/>
          </w:pPr>
          <w:r w:rsidRPr="006B7055">
            <w:rPr>
              <w:rStyle w:val="PlaceholderText"/>
            </w:rPr>
            <w:t>Choose an item.</w:t>
          </w:r>
        </w:p>
      </w:docPartBody>
    </w:docPart>
    <w:docPart>
      <w:docPartPr>
        <w:name w:val="AE6DC1492A1D49CBA4E6DDC396CECA60"/>
        <w:category>
          <w:name w:val="General"/>
          <w:gallery w:val="placeholder"/>
        </w:category>
        <w:types>
          <w:type w:val="bbPlcHdr"/>
        </w:types>
        <w:behaviors>
          <w:behavior w:val="content"/>
        </w:behaviors>
        <w:guid w:val="{243CF34E-5651-47F1-8EF9-1F8F2569E0EE}"/>
      </w:docPartPr>
      <w:docPartBody>
        <w:p w:rsidR="00000000" w:rsidRDefault="00F97304" w:rsidP="00F97304">
          <w:pPr>
            <w:pStyle w:val="AE6DC1492A1D49CBA4E6DDC396CECA60"/>
          </w:pPr>
          <w:r w:rsidRPr="006B7055">
            <w:rPr>
              <w:rStyle w:val="PlaceholderText"/>
            </w:rPr>
            <w:t>Choose an item.</w:t>
          </w:r>
        </w:p>
      </w:docPartBody>
    </w:docPart>
    <w:docPart>
      <w:docPartPr>
        <w:name w:val="890799469553423E9B26189BAF9CA276"/>
        <w:category>
          <w:name w:val="General"/>
          <w:gallery w:val="placeholder"/>
        </w:category>
        <w:types>
          <w:type w:val="bbPlcHdr"/>
        </w:types>
        <w:behaviors>
          <w:behavior w:val="content"/>
        </w:behaviors>
        <w:guid w:val="{3D923084-9CE4-4006-9C1D-202FC8F40E2B}"/>
      </w:docPartPr>
      <w:docPartBody>
        <w:p w:rsidR="00000000" w:rsidRDefault="00F97304" w:rsidP="00F97304">
          <w:pPr>
            <w:pStyle w:val="890799469553423E9B26189BAF9CA276"/>
          </w:pPr>
          <w:r w:rsidRPr="006B7055">
            <w:rPr>
              <w:rStyle w:val="PlaceholderText"/>
            </w:rPr>
            <w:t>Choose an item.</w:t>
          </w:r>
        </w:p>
      </w:docPartBody>
    </w:docPart>
    <w:docPart>
      <w:docPartPr>
        <w:name w:val="B52938F72FD040B18F8D5262AC088E33"/>
        <w:category>
          <w:name w:val="General"/>
          <w:gallery w:val="placeholder"/>
        </w:category>
        <w:types>
          <w:type w:val="bbPlcHdr"/>
        </w:types>
        <w:behaviors>
          <w:behavior w:val="content"/>
        </w:behaviors>
        <w:guid w:val="{F7337B05-8727-44C9-816E-C70BAFA695DC}"/>
      </w:docPartPr>
      <w:docPartBody>
        <w:p w:rsidR="00000000" w:rsidRDefault="00F97304" w:rsidP="00F97304">
          <w:pPr>
            <w:pStyle w:val="B52938F72FD040B18F8D5262AC088E33"/>
          </w:pPr>
          <w:r w:rsidRPr="006B7055">
            <w:rPr>
              <w:rStyle w:val="PlaceholderText"/>
            </w:rPr>
            <w:t>Choose an item.</w:t>
          </w:r>
        </w:p>
      </w:docPartBody>
    </w:docPart>
    <w:docPart>
      <w:docPartPr>
        <w:name w:val="D986CE39CEAC446EBF413B51B30B8AB6"/>
        <w:category>
          <w:name w:val="General"/>
          <w:gallery w:val="placeholder"/>
        </w:category>
        <w:types>
          <w:type w:val="bbPlcHdr"/>
        </w:types>
        <w:behaviors>
          <w:behavior w:val="content"/>
        </w:behaviors>
        <w:guid w:val="{B606741B-707C-4F8C-80D4-5D1C336EAD5B}"/>
      </w:docPartPr>
      <w:docPartBody>
        <w:p w:rsidR="00000000" w:rsidRDefault="00F97304" w:rsidP="00F97304">
          <w:pPr>
            <w:pStyle w:val="D986CE39CEAC446EBF413B51B30B8AB6"/>
          </w:pPr>
          <w:r w:rsidRPr="006B7055">
            <w:rPr>
              <w:rStyle w:val="PlaceholderText"/>
            </w:rPr>
            <w:t>Choose an item.</w:t>
          </w:r>
        </w:p>
      </w:docPartBody>
    </w:docPart>
    <w:docPart>
      <w:docPartPr>
        <w:name w:val="ABB908B920FE497D94B8FA63181FE2A3"/>
        <w:category>
          <w:name w:val="General"/>
          <w:gallery w:val="placeholder"/>
        </w:category>
        <w:types>
          <w:type w:val="bbPlcHdr"/>
        </w:types>
        <w:behaviors>
          <w:behavior w:val="content"/>
        </w:behaviors>
        <w:guid w:val="{DD21E3D6-9557-43D0-9003-1BFFC0FFB8D8}"/>
      </w:docPartPr>
      <w:docPartBody>
        <w:p w:rsidR="00000000" w:rsidRDefault="00F97304" w:rsidP="00F97304">
          <w:pPr>
            <w:pStyle w:val="ABB908B920FE497D94B8FA63181FE2A3"/>
          </w:pPr>
          <w:r w:rsidRPr="006B7055">
            <w:rPr>
              <w:rStyle w:val="PlaceholderText"/>
            </w:rPr>
            <w:t>Choose an item.</w:t>
          </w:r>
        </w:p>
      </w:docPartBody>
    </w:docPart>
    <w:docPart>
      <w:docPartPr>
        <w:name w:val="1CAB8E576ADE49B797D33CBF732F00B4"/>
        <w:category>
          <w:name w:val="General"/>
          <w:gallery w:val="placeholder"/>
        </w:category>
        <w:types>
          <w:type w:val="bbPlcHdr"/>
        </w:types>
        <w:behaviors>
          <w:behavior w:val="content"/>
        </w:behaviors>
        <w:guid w:val="{56FEDF9F-651D-40E2-8F9E-5EF8BED4A8D4}"/>
      </w:docPartPr>
      <w:docPartBody>
        <w:p w:rsidR="00000000" w:rsidRDefault="00F97304" w:rsidP="00F97304">
          <w:pPr>
            <w:pStyle w:val="1CAB8E576ADE49B797D33CBF732F00B4"/>
          </w:pPr>
          <w:r w:rsidRPr="006B7055">
            <w:rPr>
              <w:rStyle w:val="PlaceholderText"/>
            </w:rPr>
            <w:t>Choose an item.</w:t>
          </w:r>
        </w:p>
      </w:docPartBody>
    </w:docPart>
    <w:docPart>
      <w:docPartPr>
        <w:name w:val="7AF4067A74EB401AA78D9793146DC260"/>
        <w:category>
          <w:name w:val="General"/>
          <w:gallery w:val="placeholder"/>
        </w:category>
        <w:types>
          <w:type w:val="bbPlcHdr"/>
        </w:types>
        <w:behaviors>
          <w:behavior w:val="content"/>
        </w:behaviors>
        <w:guid w:val="{85EA5C8B-0B2D-4FF8-97B3-0CDA877F6EC7}"/>
      </w:docPartPr>
      <w:docPartBody>
        <w:p w:rsidR="00000000" w:rsidRDefault="00F97304" w:rsidP="00F97304">
          <w:pPr>
            <w:pStyle w:val="7AF4067A74EB401AA78D9793146DC260"/>
          </w:pPr>
          <w:r w:rsidRPr="006B7055">
            <w:rPr>
              <w:rStyle w:val="PlaceholderText"/>
            </w:rPr>
            <w:t>Choose an item.</w:t>
          </w:r>
        </w:p>
      </w:docPartBody>
    </w:docPart>
    <w:docPart>
      <w:docPartPr>
        <w:name w:val="3D8EF272893E464894595E554704CA3B"/>
        <w:category>
          <w:name w:val="General"/>
          <w:gallery w:val="placeholder"/>
        </w:category>
        <w:types>
          <w:type w:val="bbPlcHdr"/>
        </w:types>
        <w:behaviors>
          <w:behavior w:val="content"/>
        </w:behaviors>
        <w:guid w:val="{E8B66954-8560-4DB3-9D42-05E5ACEA9991}"/>
      </w:docPartPr>
      <w:docPartBody>
        <w:p w:rsidR="00000000" w:rsidRDefault="00F97304" w:rsidP="00F97304">
          <w:pPr>
            <w:pStyle w:val="3D8EF272893E464894595E554704CA3B"/>
          </w:pPr>
          <w:r w:rsidRPr="006B7055">
            <w:rPr>
              <w:rStyle w:val="PlaceholderText"/>
            </w:rPr>
            <w:t>Choose an item.</w:t>
          </w:r>
        </w:p>
      </w:docPartBody>
    </w:docPart>
    <w:docPart>
      <w:docPartPr>
        <w:name w:val="854ABADFFE564EF1B25C23475081BB18"/>
        <w:category>
          <w:name w:val="General"/>
          <w:gallery w:val="placeholder"/>
        </w:category>
        <w:types>
          <w:type w:val="bbPlcHdr"/>
        </w:types>
        <w:behaviors>
          <w:behavior w:val="content"/>
        </w:behaviors>
        <w:guid w:val="{F1FA8556-75AD-4943-965B-D273029FB887}"/>
      </w:docPartPr>
      <w:docPartBody>
        <w:p w:rsidR="00000000" w:rsidRDefault="00F97304" w:rsidP="00F97304">
          <w:pPr>
            <w:pStyle w:val="854ABADFFE564EF1B25C23475081BB18"/>
          </w:pPr>
          <w:r w:rsidRPr="006B7055">
            <w:rPr>
              <w:rStyle w:val="PlaceholderText"/>
            </w:rPr>
            <w:t>Choose an item.</w:t>
          </w:r>
        </w:p>
      </w:docPartBody>
    </w:docPart>
    <w:docPart>
      <w:docPartPr>
        <w:name w:val="977049014594440BB70325E1C21A7CE0"/>
        <w:category>
          <w:name w:val="General"/>
          <w:gallery w:val="placeholder"/>
        </w:category>
        <w:types>
          <w:type w:val="bbPlcHdr"/>
        </w:types>
        <w:behaviors>
          <w:behavior w:val="content"/>
        </w:behaviors>
        <w:guid w:val="{63CA1852-9292-4AF7-B5FA-A66F630C2FBB}"/>
      </w:docPartPr>
      <w:docPartBody>
        <w:p w:rsidR="00000000" w:rsidRDefault="00F97304" w:rsidP="00F97304">
          <w:pPr>
            <w:pStyle w:val="977049014594440BB70325E1C21A7CE0"/>
          </w:pPr>
          <w:r w:rsidRPr="006B7055">
            <w:rPr>
              <w:rStyle w:val="PlaceholderText"/>
            </w:rPr>
            <w:t>Choose an item.</w:t>
          </w:r>
        </w:p>
      </w:docPartBody>
    </w:docPart>
    <w:docPart>
      <w:docPartPr>
        <w:name w:val="CB56C9725E6C4B069645528D1C7B2112"/>
        <w:category>
          <w:name w:val="General"/>
          <w:gallery w:val="placeholder"/>
        </w:category>
        <w:types>
          <w:type w:val="bbPlcHdr"/>
        </w:types>
        <w:behaviors>
          <w:behavior w:val="content"/>
        </w:behaviors>
        <w:guid w:val="{85DC7A70-A8AF-4656-8BDA-5C88EA891C70}"/>
      </w:docPartPr>
      <w:docPartBody>
        <w:p w:rsidR="00000000" w:rsidRDefault="00F97304" w:rsidP="00F97304">
          <w:pPr>
            <w:pStyle w:val="CB56C9725E6C4B069645528D1C7B2112"/>
          </w:pPr>
          <w:r w:rsidRPr="006B7055">
            <w:rPr>
              <w:rStyle w:val="PlaceholderText"/>
            </w:rPr>
            <w:t>Choose an item.</w:t>
          </w:r>
        </w:p>
      </w:docPartBody>
    </w:docPart>
    <w:docPart>
      <w:docPartPr>
        <w:name w:val="A43A5033CBE447FB9F7CC31F14D2805E"/>
        <w:category>
          <w:name w:val="General"/>
          <w:gallery w:val="placeholder"/>
        </w:category>
        <w:types>
          <w:type w:val="bbPlcHdr"/>
        </w:types>
        <w:behaviors>
          <w:behavior w:val="content"/>
        </w:behaviors>
        <w:guid w:val="{253DDA3D-857F-4B58-9053-C9A846669D49}"/>
      </w:docPartPr>
      <w:docPartBody>
        <w:p w:rsidR="00000000" w:rsidRDefault="00F97304" w:rsidP="00F97304">
          <w:pPr>
            <w:pStyle w:val="A43A5033CBE447FB9F7CC31F14D2805E"/>
          </w:pPr>
          <w:r w:rsidRPr="006B7055">
            <w:rPr>
              <w:rStyle w:val="PlaceholderText"/>
            </w:rPr>
            <w:t>Choose an item.</w:t>
          </w:r>
        </w:p>
      </w:docPartBody>
    </w:docPart>
    <w:docPart>
      <w:docPartPr>
        <w:name w:val="1763DC68F6744BC386DF60B3D7A2B718"/>
        <w:category>
          <w:name w:val="General"/>
          <w:gallery w:val="placeholder"/>
        </w:category>
        <w:types>
          <w:type w:val="bbPlcHdr"/>
        </w:types>
        <w:behaviors>
          <w:behavior w:val="content"/>
        </w:behaviors>
        <w:guid w:val="{2E280B91-A943-4ABD-984B-1F9E5DF9B673}"/>
      </w:docPartPr>
      <w:docPartBody>
        <w:p w:rsidR="00000000" w:rsidRDefault="00F97304" w:rsidP="00F97304">
          <w:pPr>
            <w:pStyle w:val="1763DC68F6744BC386DF60B3D7A2B718"/>
          </w:pPr>
          <w:r w:rsidRPr="006B7055">
            <w:rPr>
              <w:rStyle w:val="PlaceholderText"/>
            </w:rPr>
            <w:t>Choose an item.</w:t>
          </w:r>
        </w:p>
      </w:docPartBody>
    </w:docPart>
    <w:docPart>
      <w:docPartPr>
        <w:name w:val="66D9245DAC6345BA81F3CBE35C13F6CE"/>
        <w:category>
          <w:name w:val="General"/>
          <w:gallery w:val="placeholder"/>
        </w:category>
        <w:types>
          <w:type w:val="bbPlcHdr"/>
        </w:types>
        <w:behaviors>
          <w:behavior w:val="content"/>
        </w:behaviors>
        <w:guid w:val="{4255D643-7DDC-4358-BB56-91026177C01D}"/>
      </w:docPartPr>
      <w:docPartBody>
        <w:p w:rsidR="00000000" w:rsidRDefault="00F97304" w:rsidP="00F97304">
          <w:pPr>
            <w:pStyle w:val="66D9245DAC6345BA81F3CBE35C13F6CE"/>
          </w:pPr>
          <w:r w:rsidRPr="006B7055">
            <w:rPr>
              <w:rStyle w:val="PlaceholderText"/>
            </w:rPr>
            <w:t>Choose an item.</w:t>
          </w:r>
        </w:p>
      </w:docPartBody>
    </w:docPart>
    <w:docPart>
      <w:docPartPr>
        <w:name w:val="F006D21DEC3E4FD297BD463E9765DE51"/>
        <w:category>
          <w:name w:val="General"/>
          <w:gallery w:val="placeholder"/>
        </w:category>
        <w:types>
          <w:type w:val="bbPlcHdr"/>
        </w:types>
        <w:behaviors>
          <w:behavior w:val="content"/>
        </w:behaviors>
        <w:guid w:val="{4735EBC2-7601-4770-8BE2-C0104BE01D45}"/>
      </w:docPartPr>
      <w:docPartBody>
        <w:p w:rsidR="00000000" w:rsidRDefault="00F97304" w:rsidP="00F97304">
          <w:pPr>
            <w:pStyle w:val="F006D21DEC3E4FD297BD463E9765DE51"/>
          </w:pPr>
          <w:r w:rsidRPr="006B7055">
            <w:rPr>
              <w:rStyle w:val="PlaceholderText"/>
            </w:rPr>
            <w:t>Choose an item.</w:t>
          </w:r>
        </w:p>
      </w:docPartBody>
    </w:docPart>
    <w:docPart>
      <w:docPartPr>
        <w:name w:val="8869B49469964EC1BFE05C3C63F5E2F9"/>
        <w:category>
          <w:name w:val="General"/>
          <w:gallery w:val="placeholder"/>
        </w:category>
        <w:types>
          <w:type w:val="bbPlcHdr"/>
        </w:types>
        <w:behaviors>
          <w:behavior w:val="content"/>
        </w:behaviors>
        <w:guid w:val="{A98D8889-EB74-4595-BCA8-47A81F837B63}"/>
      </w:docPartPr>
      <w:docPartBody>
        <w:p w:rsidR="00000000" w:rsidRDefault="00F97304" w:rsidP="00F97304">
          <w:pPr>
            <w:pStyle w:val="8869B49469964EC1BFE05C3C63F5E2F9"/>
          </w:pPr>
          <w:r w:rsidRPr="006B7055">
            <w:rPr>
              <w:rStyle w:val="PlaceholderText"/>
            </w:rPr>
            <w:t>Choose an item.</w:t>
          </w:r>
        </w:p>
      </w:docPartBody>
    </w:docPart>
    <w:docPart>
      <w:docPartPr>
        <w:name w:val="C5E98C654E5A4F58A0E5734C7ED74D8B"/>
        <w:category>
          <w:name w:val="General"/>
          <w:gallery w:val="placeholder"/>
        </w:category>
        <w:types>
          <w:type w:val="bbPlcHdr"/>
        </w:types>
        <w:behaviors>
          <w:behavior w:val="content"/>
        </w:behaviors>
        <w:guid w:val="{DA348049-9AC5-44F0-B7FB-A690A0773F93}"/>
      </w:docPartPr>
      <w:docPartBody>
        <w:p w:rsidR="00000000" w:rsidRDefault="00F97304" w:rsidP="00F97304">
          <w:pPr>
            <w:pStyle w:val="C5E98C654E5A4F58A0E5734C7ED74D8B"/>
          </w:pPr>
          <w:r w:rsidRPr="006B7055">
            <w:rPr>
              <w:rStyle w:val="PlaceholderText"/>
            </w:rPr>
            <w:t>Choose an item.</w:t>
          </w:r>
        </w:p>
      </w:docPartBody>
    </w:docPart>
    <w:docPart>
      <w:docPartPr>
        <w:name w:val="FD77B1501820475D959FC4383A47F75C"/>
        <w:category>
          <w:name w:val="General"/>
          <w:gallery w:val="placeholder"/>
        </w:category>
        <w:types>
          <w:type w:val="bbPlcHdr"/>
        </w:types>
        <w:behaviors>
          <w:behavior w:val="content"/>
        </w:behaviors>
        <w:guid w:val="{C613B3BF-868D-4B49-9074-7FA3902558E3}"/>
      </w:docPartPr>
      <w:docPartBody>
        <w:p w:rsidR="00000000" w:rsidRDefault="00F97304" w:rsidP="00F97304">
          <w:pPr>
            <w:pStyle w:val="FD77B1501820475D959FC4383A47F75C"/>
          </w:pPr>
          <w:r w:rsidRPr="006B7055">
            <w:rPr>
              <w:rStyle w:val="PlaceholderText"/>
            </w:rPr>
            <w:t>Choose an item.</w:t>
          </w:r>
        </w:p>
      </w:docPartBody>
    </w:docPart>
    <w:docPart>
      <w:docPartPr>
        <w:name w:val="97D54921034644EF8C3C1FD8E30EEAF1"/>
        <w:category>
          <w:name w:val="General"/>
          <w:gallery w:val="placeholder"/>
        </w:category>
        <w:types>
          <w:type w:val="bbPlcHdr"/>
        </w:types>
        <w:behaviors>
          <w:behavior w:val="content"/>
        </w:behaviors>
        <w:guid w:val="{BC2B02F1-FD7A-4942-8C74-657E0D9E5D05}"/>
      </w:docPartPr>
      <w:docPartBody>
        <w:p w:rsidR="00000000" w:rsidRDefault="00F97304" w:rsidP="00F97304">
          <w:pPr>
            <w:pStyle w:val="97D54921034644EF8C3C1FD8E30EEAF1"/>
          </w:pPr>
          <w:r w:rsidRPr="006B7055">
            <w:rPr>
              <w:rStyle w:val="PlaceholderText"/>
            </w:rPr>
            <w:t>Choose an item.</w:t>
          </w:r>
        </w:p>
      </w:docPartBody>
    </w:docPart>
    <w:docPart>
      <w:docPartPr>
        <w:name w:val="FB26AF71F25D4B66A4A68B8017537433"/>
        <w:category>
          <w:name w:val="General"/>
          <w:gallery w:val="placeholder"/>
        </w:category>
        <w:types>
          <w:type w:val="bbPlcHdr"/>
        </w:types>
        <w:behaviors>
          <w:behavior w:val="content"/>
        </w:behaviors>
        <w:guid w:val="{CBF2E7ED-AE41-4331-96EE-379C8E24AF9E}"/>
      </w:docPartPr>
      <w:docPartBody>
        <w:p w:rsidR="00000000" w:rsidRDefault="00F97304" w:rsidP="00F97304">
          <w:pPr>
            <w:pStyle w:val="FB26AF71F25D4B66A4A68B8017537433"/>
          </w:pPr>
          <w:r w:rsidRPr="006B7055">
            <w:rPr>
              <w:rStyle w:val="PlaceholderText"/>
            </w:rPr>
            <w:t>Choose an item.</w:t>
          </w:r>
        </w:p>
      </w:docPartBody>
    </w:docPart>
    <w:docPart>
      <w:docPartPr>
        <w:name w:val="C468E654142B42EFBE86652527D7A6E1"/>
        <w:category>
          <w:name w:val="General"/>
          <w:gallery w:val="placeholder"/>
        </w:category>
        <w:types>
          <w:type w:val="bbPlcHdr"/>
        </w:types>
        <w:behaviors>
          <w:behavior w:val="content"/>
        </w:behaviors>
        <w:guid w:val="{50876118-F3EB-402B-963C-46C9CEF895BE}"/>
      </w:docPartPr>
      <w:docPartBody>
        <w:p w:rsidR="00000000" w:rsidRDefault="00F97304" w:rsidP="00F97304">
          <w:pPr>
            <w:pStyle w:val="C468E654142B42EFBE86652527D7A6E1"/>
          </w:pPr>
          <w:r w:rsidRPr="006B7055">
            <w:rPr>
              <w:rStyle w:val="PlaceholderText"/>
            </w:rPr>
            <w:t>Choose an item.</w:t>
          </w:r>
        </w:p>
      </w:docPartBody>
    </w:docPart>
    <w:docPart>
      <w:docPartPr>
        <w:name w:val="929B5F681CF848C59538F4BDD9A05B8A"/>
        <w:category>
          <w:name w:val="General"/>
          <w:gallery w:val="placeholder"/>
        </w:category>
        <w:types>
          <w:type w:val="bbPlcHdr"/>
        </w:types>
        <w:behaviors>
          <w:behavior w:val="content"/>
        </w:behaviors>
        <w:guid w:val="{8811C946-4E81-42EF-A74C-87B75CB9A84B}"/>
      </w:docPartPr>
      <w:docPartBody>
        <w:p w:rsidR="00000000" w:rsidRDefault="00F97304" w:rsidP="00F97304">
          <w:pPr>
            <w:pStyle w:val="929B5F681CF848C59538F4BDD9A05B8A"/>
          </w:pPr>
          <w:r w:rsidRPr="006B7055">
            <w:rPr>
              <w:rStyle w:val="PlaceholderText"/>
            </w:rPr>
            <w:t>Choose an item.</w:t>
          </w:r>
        </w:p>
      </w:docPartBody>
    </w:docPart>
    <w:docPart>
      <w:docPartPr>
        <w:name w:val="08CDFF2F02A54133A56D8D91C308548E"/>
        <w:category>
          <w:name w:val="General"/>
          <w:gallery w:val="placeholder"/>
        </w:category>
        <w:types>
          <w:type w:val="bbPlcHdr"/>
        </w:types>
        <w:behaviors>
          <w:behavior w:val="content"/>
        </w:behaviors>
        <w:guid w:val="{E12B52FD-3AE0-4301-97C4-ED7457514E20}"/>
      </w:docPartPr>
      <w:docPartBody>
        <w:p w:rsidR="00000000" w:rsidRDefault="00F97304" w:rsidP="00F97304">
          <w:pPr>
            <w:pStyle w:val="08CDFF2F02A54133A56D8D91C308548E"/>
          </w:pPr>
          <w:r w:rsidRPr="006B7055">
            <w:rPr>
              <w:rStyle w:val="PlaceholderText"/>
            </w:rPr>
            <w:t>Choose an item.</w:t>
          </w:r>
        </w:p>
      </w:docPartBody>
    </w:docPart>
    <w:docPart>
      <w:docPartPr>
        <w:name w:val="E07B530DC2BF496C93B4D55760888BB8"/>
        <w:category>
          <w:name w:val="General"/>
          <w:gallery w:val="placeholder"/>
        </w:category>
        <w:types>
          <w:type w:val="bbPlcHdr"/>
        </w:types>
        <w:behaviors>
          <w:behavior w:val="content"/>
        </w:behaviors>
        <w:guid w:val="{57043AEC-374D-46B1-A94C-608DEF1C2520}"/>
      </w:docPartPr>
      <w:docPartBody>
        <w:p w:rsidR="00000000" w:rsidRDefault="00F97304" w:rsidP="00F97304">
          <w:pPr>
            <w:pStyle w:val="E07B530DC2BF496C93B4D55760888BB8"/>
          </w:pPr>
          <w:r w:rsidRPr="006B7055">
            <w:rPr>
              <w:rStyle w:val="PlaceholderText"/>
            </w:rPr>
            <w:t>Choose an item.</w:t>
          </w:r>
        </w:p>
      </w:docPartBody>
    </w:docPart>
    <w:docPart>
      <w:docPartPr>
        <w:name w:val="84901014ED68457696D2648C6F4A22F7"/>
        <w:category>
          <w:name w:val="General"/>
          <w:gallery w:val="placeholder"/>
        </w:category>
        <w:types>
          <w:type w:val="bbPlcHdr"/>
        </w:types>
        <w:behaviors>
          <w:behavior w:val="content"/>
        </w:behaviors>
        <w:guid w:val="{E36D0891-2039-40C9-B10C-4E01F329B33B}"/>
      </w:docPartPr>
      <w:docPartBody>
        <w:p w:rsidR="00000000" w:rsidRDefault="00F97304" w:rsidP="00F97304">
          <w:pPr>
            <w:pStyle w:val="84901014ED68457696D2648C6F4A22F7"/>
          </w:pPr>
          <w:r w:rsidRPr="006B7055">
            <w:rPr>
              <w:rStyle w:val="PlaceholderText"/>
            </w:rPr>
            <w:t>Choose an item.</w:t>
          </w:r>
        </w:p>
      </w:docPartBody>
    </w:docPart>
    <w:docPart>
      <w:docPartPr>
        <w:name w:val="20F92840B446445997C39A9C92E60241"/>
        <w:category>
          <w:name w:val="General"/>
          <w:gallery w:val="placeholder"/>
        </w:category>
        <w:types>
          <w:type w:val="bbPlcHdr"/>
        </w:types>
        <w:behaviors>
          <w:behavior w:val="content"/>
        </w:behaviors>
        <w:guid w:val="{164C5F7C-5344-4F49-964A-AEA81200F615}"/>
      </w:docPartPr>
      <w:docPartBody>
        <w:p w:rsidR="00000000" w:rsidRDefault="00F97304" w:rsidP="00F97304">
          <w:pPr>
            <w:pStyle w:val="20F92840B446445997C39A9C92E60241"/>
          </w:pPr>
          <w:r w:rsidRPr="006B7055">
            <w:rPr>
              <w:rStyle w:val="PlaceholderText"/>
            </w:rPr>
            <w:t>Choose an item.</w:t>
          </w:r>
        </w:p>
      </w:docPartBody>
    </w:docPart>
    <w:docPart>
      <w:docPartPr>
        <w:name w:val="2AFB554FAAE947A5B550063E05374EF1"/>
        <w:category>
          <w:name w:val="General"/>
          <w:gallery w:val="placeholder"/>
        </w:category>
        <w:types>
          <w:type w:val="bbPlcHdr"/>
        </w:types>
        <w:behaviors>
          <w:behavior w:val="content"/>
        </w:behaviors>
        <w:guid w:val="{58560E73-5FB1-4BC4-8FE2-BF14501537AF}"/>
      </w:docPartPr>
      <w:docPartBody>
        <w:p w:rsidR="00000000" w:rsidRDefault="00F97304" w:rsidP="00F97304">
          <w:pPr>
            <w:pStyle w:val="2AFB554FAAE947A5B550063E05374EF1"/>
          </w:pPr>
          <w:r w:rsidRPr="006B7055">
            <w:rPr>
              <w:rStyle w:val="PlaceholderText"/>
            </w:rPr>
            <w:t>Choose an item.</w:t>
          </w:r>
        </w:p>
      </w:docPartBody>
    </w:docPart>
    <w:docPart>
      <w:docPartPr>
        <w:name w:val="6D8B4BDFC8B0428BB68FA77E8471C647"/>
        <w:category>
          <w:name w:val="General"/>
          <w:gallery w:val="placeholder"/>
        </w:category>
        <w:types>
          <w:type w:val="bbPlcHdr"/>
        </w:types>
        <w:behaviors>
          <w:behavior w:val="content"/>
        </w:behaviors>
        <w:guid w:val="{CD4D4E45-16E1-443E-8E58-45D9C8377B45}"/>
      </w:docPartPr>
      <w:docPartBody>
        <w:p w:rsidR="00000000" w:rsidRDefault="00F97304" w:rsidP="00F97304">
          <w:pPr>
            <w:pStyle w:val="6D8B4BDFC8B0428BB68FA77E8471C647"/>
          </w:pPr>
          <w:r w:rsidRPr="006B7055">
            <w:rPr>
              <w:rStyle w:val="PlaceholderText"/>
            </w:rPr>
            <w:t>Choose an item.</w:t>
          </w:r>
        </w:p>
      </w:docPartBody>
    </w:docPart>
    <w:docPart>
      <w:docPartPr>
        <w:name w:val="D96728FD4E6046E2BA3F19337F68E8CC"/>
        <w:category>
          <w:name w:val="General"/>
          <w:gallery w:val="placeholder"/>
        </w:category>
        <w:types>
          <w:type w:val="bbPlcHdr"/>
        </w:types>
        <w:behaviors>
          <w:behavior w:val="content"/>
        </w:behaviors>
        <w:guid w:val="{DFB75CE5-4F89-4F6A-8F22-D3717799EDE0}"/>
      </w:docPartPr>
      <w:docPartBody>
        <w:p w:rsidR="00000000" w:rsidRDefault="00F97304" w:rsidP="00F97304">
          <w:pPr>
            <w:pStyle w:val="D96728FD4E6046E2BA3F19337F68E8CC"/>
          </w:pPr>
          <w:r w:rsidRPr="006B7055">
            <w:rPr>
              <w:rStyle w:val="PlaceholderText"/>
            </w:rPr>
            <w:t>Choose an item.</w:t>
          </w:r>
        </w:p>
      </w:docPartBody>
    </w:docPart>
    <w:docPart>
      <w:docPartPr>
        <w:name w:val="4BF74C607AD94603B4A369CE0FF70ED7"/>
        <w:category>
          <w:name w:val="General"/>
          <w:gallery w:val="placeholder"/>
        </w:category>
        <w:types>
          <w:type w:val="bbPlcHdr"/>
        </w:types>
        <w:behaviors>
          <w:behavior w:val="content"/>
        </w:behaviors>
        <w:guid w:val="{BD144BBF-9A73-49DD-99B9-60EB3FF54D1C}"/>
      </w:docPartPr>
      <w:docPartBody>
        <w:p w:rsidR="00000000" w:rsidRDefault="00F97304" w:rsidP="00F97304">
          <w:pPr>
            <w:pStyle w:val="4BF74C607AD94603B4A369CE0FF70ED7"/>
          </w:pPr>
          <w:r w:rsidRPr="006B7055">
            <w:rPr>
              <w:rStyle w:val="PlaceholderText"/>
            </w:rPr>
            <w:t>Choose an item.</w:t>
          </w:r>
        </w:p>
      </w:docPartBody>
    </w:docPart>
    <w:docPart>
      <w:docPartPr>
        <w:name w:val="19E6093023AA4332AC12B2F3F97F85AE"/>
        <w:category>
          <w:name w:val="General"/>
          <w:gallery w:val="placeholder"/>
        </w:category>
        <w:types>
          <w:type w:val="bbPlcHdr"/>
        </w:types>
        <w:behaviors>
          <w:behavior w:val="content"/>
        </w:behaviors>
        <w:guid w:val="{A40E754D-6E05-423E-8E63-5C4D119F0037}"/>
      </w:docPartPr>
      <w:docPartBody>
        <w:p w:rsidR="00000000" w:rsidRDefault="00F97304" w:rsidP="00F97304">
          <w:pPr>
            <w:pStyle w:val="19E6093023AA4332AC12B2F3F97F85AE"/>
          </w:pPr>
          <w:r w:rsidRPr="006B7055">
            <w:rPr>
              <w:rStyle w:val="PlaceholderText"/>
            </w:rPr>
            <w:t>Choose an item.</w:t>
          </w:r>
        </w:p>
      </w:docPartBody>
    </w:docPart>
    <w:docPart>
      <w:docPartPr>
        <w:name w:val="BACE60746FAC4B35B6C18F0AD3379017"/>
        <w:category>
          <w:name w:val="General"/>
          <w:gallery w:val="placeholder"/>
        </w:category>
        <w:types>
          <w:type w:val="bbPlcHdr"/>
        </w:types>
        <w:behaviors>
          <w:behavior w:val="content"/>
        </w:behaviors>
        <w:guid w:val="{2B86B3D3-9244-4C0C-BFF7-18537F8176E9}"/>
      </w:docPartPr>
      <w:docPartBody>
        <w:p w:rsidR="00000000" w:rsidRDefault="00F97304" w:rsidP="00F97304">
          <w:pPr>
            <w:pStyle w:val="BACE60746FAC4B35B6C18F0AD3379017"/>
          </w:pPr>
          <w:r w:rsidRPr="006B7055">
            <w:rPr>
              <w:rStyle w:val="PlaceholderText"/>
            </w:rPr>
            <w:t>Choose an item.</w:t>
          </w:r>
        </w:p>
      </w:docPartBody>
    </w:docPart>
    <w:docPart>
      <w:docPartPr>
        <w:name w:val="7D8DEF822C81459AA46E5DB00E19E7F4"/>
        <w:category>
          <w:name w:val="General"/>
          <w:gallery w:val="placeholder"/>
        </w:category>
        <w:types>
          <w:type w:val="bbPlcHdr"/>
        </w:types>
        <w:behaviors>
          <w:behavior w:val="content"/>
        </w:behaviors>
        <w:guid w:val="{74C8AE06-7262-4B21-ADFE-A8BD51002450}"/>
      </w:docPartPr>
      <w:docPartBody>
        <w:p w:rsidR="00000000" w:rsidRDefault="00F97304" w:rsidP="00F97304">
          <w:pPr>
            <w:pStyle w:val="7D8DEF822C81459AA46E5DB00E19E7F4"/>
          </w:pPr>
          <w:r w:rsidRPr="006B7055">
            <w:rPr>
              <w:rStyle w:val="PlaceholderText"/>
            </w:rPr>
            <w:t>Choose an item.</w:t>
          </w:r>
        </w:p>
      </w:docPartBody>
    </w:docPart>
    <w:docPart>
      <w:docPartPr>
        <w:name w:val="3F83652F8A5D4F2B99D7CD110DC6A68F"/>
        <w:category>
          <w:name w:val="General"/>
          <w:gallery w:val="placeholder"/>
        </w:category>
        <w:types>
          <w:type w:val="bbPlcHdr"/>
        </w:types>
        <w:behaviors>
          <w:behavior w:val="content"/>
        </w:behaviors>
        <w:guid w:val="{8FDB0BD3-34F1-450F-A872-64F81B92365C}"/>
      </w:docPartPr>
      <w:docPartBody>
        <w:p w:rsidR="00000000" w:rsidRDefault="00F97304" w:rsidP="00F97304">
          <w:pPr>
            <w:pStyle w:val="3F83652F8A5D4F2B99D7CD110DC6A68F"/>
          </w:pPr>
          <w:r w:rsidRPr="006B7055">
            <w:rPr>
              <w:rStyle w:val="PlaceholderText"/>
            </w:rPr>
            <w:t>Choose an item.</w:t>
          </w:r>
        </w:p>
      </w:docPartBody>
    </w:docPart>
    <w:docPart>
      <w:docPartPr>
        <w:name w:val="5FAB56C2239B4C4E8781001BAD1F7713"/>
        <w:category>
          <w:name w:val="General"/>
          <w:gallery w:val="placeholder"/>
        </w:category>
        <w:types>
          <w:type w:val="bbPlcHdr"/>
        </w:types>
        <w:behaviors>
          <w:behavior w:val="content"/>
        </w:behaviors>
        <w:guid w:val="{774053EA-94CF-4925-A63C-CF867DDC75C2}"/>
      </w:docPartPr>
      <w:docPartBody>
        <w:p w:rsidR="00000000" w:rsidRDefault="00F97304" w:rsidP="00F97304">
          <w:pPr>
            <w:pStyle w:val="5FAB56C2239B4C4E8781001BAD1F7713"/>
          </w:pPr>
          <w:r w:rsidRPr="006B7055">
            <w:rPr>
              <w:rStyle w:val="PlaceholderText"/>
            </w:rPr>
            <w:t>Choose an item.</w:t>
          </w:r>
        </w:p>
      </w:docPartBody>
    </w:docPart>
    <w:docPart>
      <w:docPartPr>
        <w:name w:val="297D452E2BCF471A8BF4451B22F71063"/>
        <w:category>
          <w:name w:val="General"/>
          <w:gallery w:val="placeholder"/>
        </w:category>
        <w:types>
          <w:type w:val="bbPlcHdr"/>
        </w:types>
        <w:behaviors>
          <w:behavior w:val="content"/>
        </w:behaviors>
        <w:guid w:val="{E1022B2F-F348-483A-A564-DD9486B2FF03}"/>
      </w:docPartPr>
      <w:docPartBody>
        <w:p w:rsidR="00000000" w:rsidRDefault="00F97304" w:rsidP="00F97304">
          <w:pPr>
            <w:pStyle w:val="297D452E2BCF471A8BF4451B22F71063"/>
          </w:pPr>
          <w:r w:rsidRPr="006B7055">
            <w:rPr>
              <w:rStyle w:val="PlaceholderText"/>
            </w:rPr>
            <w:t>Choose an item.</w:t>
          </w:r>
        </w:p>
      </w:docPartBody>
    </w:docPart>
    <w:docPart>
      <w:docPartPr>
        <w:name w:val="1F88346FE6454221BF50311A20857EE8"/>
        <w:category>
          <w:name w:val="General"/>
          <w:gallery w:val="placeholder"/>
        </w:category>
        <w:types>
          <w:type w:val="bbPlcHdr"/>
        </w:types>
        <w:behaviors>
          <w:behavior w:val="content"/>
        </w:behaviors>
        <w:guid w:val="{97D072E6-3ED8-4090-A5AE-6C6BC07D9F48}"/>
      </w:docPartPr>
      <w:docPartBody>
        <w:p w:rsidR="00000000" w:rsidRDefault="00F97304" w:rsidP="00F97304">
          <w:pPr>
            <w:pStyle w:val="1F88346FE6454221BF50311A20857EE8"/>
          </w:pPr>
          <w:r w:rsidRPr="006B7055">
            <w:rPr>
              <w:rStyle w:val="PlaceholderText"/>
            </w:rPr>
            <w:t>Choose an item.</w:t>
          </w:r>
        </w:p>
      </w:docPartBody>
    </w:docPart>
    <w:docPart>
      <w:docPartPr>
        <w:name w:val="FFF644D108F54B82A15EA26A5FFDFD35"/>
        <w:category>
          <w:name w:val="General"/>
          <w:gallery w:val="placeholder"/>
        </w:category>
        <w:types>
          <w:type w:val="bbPlcHdr"/>
        </w:types>
        <w:behaviors>
          <w:behavior w:val="content"/>
        </w:behaviors>
        <w:guid w:val="{B75E2CD8-63A7-4D7D-A8AC-DCCCEC6753CE}"/>
      </w:docPartPr>
      <w:docPartBody>
        <w:p w:rsidR="00000000" w:rsidRDefault="00F97304" w:rsidP="00F97304">
          <w:pPr>
            <w:pStyle w:val="FFF644D108F54B82A15EA26A5FFDFD35"/>
          </w:pPr>
          <w:r w:rsidRPr="006B7055">
            <w:rPr>
              <w:rStyle w:val="PlaceholderText"/>
            </w:rPr>
            <w:t>Choose an item.</w:t>
          </w:r>
        </w:p>
      </w:docPartBody>
    </w:docPart>
    <w:docPart>
      <w:docPartPr>
        <w:name w:val="F765B5F42DEA41E8A7746197097B9B7D"/>
        <w:category>
          <w:name w:val="General"/>
          <w:gallery w:val="placeholder"/>
        </w:category>
        <w:types>
          <w:type w:val="bbPlcHdr"/>
        </w:types>
        <w:behaviors>
          <w:behavior w:val="content"/>
        </w:behaviors>
        <w:guid w:val="{4C72266A-CD3B-4172-9D67-48460713EB78}"/>
      </w:docPartPr>
      <w:docPartBody>
        <w:p w:rsidR="00000000" w:rsidRDefault="00F97304" w:rsidP="00F97304">
          <w:pPr>
            <w:pStyle w:val="F765B5F42DEA41E8A7746197097B9B7D"/>
          </w:pPr>
          <w:r w:rsidRPr="006B7055">
            <w:rPr>
              <w:rStyle w:val="PlaceholderText"/>
            </w:rPr>
            <w:t>Choose an item.</w:t>
          </w:r>
        </w:p>
      </w:docPartBody>
    </w:docPart>
    <w:docPart>
      <w:docPartPr>
        <w:name w:val="D88D7681BFCC4E54854D4DD29BC3ECB7"/>
        <w:category>
          <w:name w:val="General"/>
          <w:gallery w:val="placeholder"/>
        </w:category>
        <w:types>
          <w:type w:val="bbPlcHdr"/>
        </w:types>
        <w:behaviors>
          <w:behavior w:val="content"/>
        </w:behaviors>
        <w:guid w:val="{E90A7D62-8DAB-4AC6-9591-785068585F5D}"/>
      </w:docPartPr>
      <w:docPartBody>
        <w:p w:rsidR="00000000" w:rsidRDefault="00F97304" w:rsidP="00F97304">
          <w:pPr>
            <w:pStyle w:val="D88D7681BFCC4E54854D4DD29BC3ECB7"/>
          </w:pPr>
          <w:r w:rsidRPr="006B7055">
            <w:rPr>
              <w:rStyle w:val="PlaceholderText"/>
            </w:rPr>
            <w:t>Choose an item.</w:t>
          </w:r>
        </w:p>
      </w:docPartBody>
    </w:docPart>
    <w:docPart>
      <w:docPartPr>
        <w:name w:val="71954A4B122048D6A610FA920D678E42"/>
        <w:category>
          <w:name w:val="General"/>
          <w:gallery w:val="placeholder"/>
        </w:category>
        <w:types>
          <w:type w:val="bbPlcHdr"/>
        </w:types>
        <w:behaviors>
          <w:behavior w:val="content"/>
        </w:behaviors>
        <w:guid w:val="{94BE19B0-DF55-4E88-B70C-1EFE52A1D665}"/>
      </w:docPartPr>
      <w:docPartBody>
        <w:p w:rsidR="00000000" w:rsidRDefault="00F97304" w:rsidP="00F97304">
          <w:pPr>
            <w:pStyle w:val="71954A4B122048D6A610FA920D678E42"/>
          </w:pPr>
          <w:r w:rsidRPr="006B7055">
            <w:rPr>
              <w:rStyle w:val="PlaceholderText"/>
            </w:rPr>
            <w:t>Choose an item.</w:t>
          </w:r>
        </w:p>
      </w:docPartBody>
    </w:docPart>
    <w:docPart>
      <w:docPartPr>
        <w:name w:val="1C96AEA0BB414DA3B95603B3A79378F3"/>
        <w:category>
          <w:name w:val="General"/>
          <w:gallery w:val="placeholder"/>
        </w:category>
        <w:types>
          <w:type w:val="bbPlcHdr"/>
        </w:types>
        <w:behaviors>
          <w:behavior w:val="content"/>
        </w:behaviors>
        <w:guid w:val="{503BF423-399D-4A31-ADFC-25E10B638B6D}"/>
      </w:docPartPr>
      <w:docPartBody>
        <w:p w:rsidR="00000000" w:rsidRDefault="00F97304" w:rsidP="00F97304">
          <w:pPr>
            <w:pStyle w:val="1C96AEA0BB414DA3B95603B3A79378F3"/>
          </w:pPr>
          <w:r w:rsidRPr="006B7055">
            <w:rPr>
              <w:rStyle w:val="PlaceholderText"/>
            </w:rPr>
            <w:t>Choose an item.</w:t>
          </w:r>
        </w:p>
      </w:docPartBody>
    </w:docPart>
    <w:docPart>
      <w:docPartPr>
        <w:name w:val="D20EA9ED36844CFE93359BF063D30D58"/>
        <w:category>
          <w:name w:val="General"/>
          <w:gallery w:val="placeholder"/>
        </w:category>
        <w:types>
          <w:type w:val="bbPlcHdr"/>
        </w:types>
        <w:behaviors>
          <w:behavior w:val="content"/>
        </w:behaviors>
        <w:guid w:val="{9FDF84D6-049A-4540-AA9F-6A01AA8BC7B8}"/>
      </w:docPartPr>
      <w:docPartBody>
        <w:p w:rsidR="00000000" w:rsidRDefault="00F97304" w:rsidP="00F97304">
          <w:pPr>
            <w:pStyle w:val="D20EA9ED36844CFE93359BF063D30D58"/>
          </w:pPr>
          <w:r w:rsidRPr="006B7055">
            <w:rPr>
              <w:rStyle w:val="PlaceholderText"/>
            </w:rPr>
            <w:t>Choose an item.</w:t>
          </w:r>
        </w:p>
      </w:docPartBody>
    </w:docPart>
    <w:docPart>
      <w:docPartPr>
        <w:name w:val="521B1ADAC9A24953B1754D76E88E5C34"/>
        <w:category>
          <w:name w:val="General"/>
          <w:gallery w:val="placeholder"/>
        </w:category>
        <w:types>
          <w:type w:val="bbPlcHdr"/>
        </w:types>
        <w:behaviors>
          <w:behavior w:val="content"/>
        </w:behaviors>
        <w:guid w:val="{D5A4C059-71FA-4A74-BEF2-4B3C6370F79E}"/>
      </w:docPartPr>
      <w:docPartBody>
        <w:p w:rsidR="00000000" w:rsidRDefault="00F97304" w:rsidP="00F97304">
          <w:pPr>
            <w:pStyle w:val="521B1ADAC9A24953B1754D76E88E5C34"/>
          </w:pPr>
          <w:r w:rsidRPr="006B7055">
            <w:rPr>
              <w:rStyle w:val="PlaceholderText"/>
            </w:rPr>
            <w:t>Choose an item.</w:t>
          </w:r>
        </w:p>
      </w:docPartBody>
    </w:docPart>
    <w:docPart>
      <w:docPartPr>
        <w:name w:val="601E297A4AFD4ACFA23B46B689AE4F97"/>
        <w:category>
          <w:name w:val="General"/>
          <w:gallery w:val="placeholder"/>
        </w:category>
        <w:types>
          <w:type w:val="bbPlcHdr"/>
        </w:types>
        <w:behaviors>
          <w:behavior w:val="content"/>
        </w:behaviors>
        <w:guid w:val="{26E19390-24A4-444D-AFD5-F11879355422}"/>
      </w:docPartPr>
      <w:docPartBody>
        <w:p w:rsidR="00000000" w:rsidRDefault="00F97304" w:rsidP="00F97304">
          <w:pPr>
            <w:pStyle w:val="601E297A4AFD4ACFA23B46B689AE4F97"/>
          </w:pPr>
          <w:r w:rsidRPr="006B7055">
            <w:rPr>
              <w:rStyle w:val="PlaceholderText"/>
            </w:rPr>
            <w:t>Choose an item.</w:t>
          </w:r>
        </w:p>
      </w:docPartBody>
    </w:docPart>
    <w:docPart>
      <w:docPartPr>
        <w:name w:val="F9D392E35EFE49DCBBBFF0BF25111F4B"/>
        <w:category>
          <w:name w:val="General"/>
          <w:gallery w:val="placeholder"/>
        </w:category>
        <w:types>
          <w:type w:val="bbPlcHdr"/>
        </w:types>
        <w:behaviors>
          <w:behavior w:val="content"/>
        </w:behaviors>
        <w:guid w:val="{CF0D6669-80D8-4DAB-A3FC-F9D1CB7BB10C}"/>
      </w:docPartPr>
      <w:docPartBody>
        <w:p w:rsidR="00000000" w:rsidRDefault="00F97304" w:rsidP="00F97304">
          <w:pPr>
            <w:pStyle w:val="F9D392E35EFE49DCBBBFF0BF25111F4B"/>
          </w:pPr>
          <w:r w:rsidRPr="006B7055">
            <w:rPr>
              <w:rStyle w:val="PlaceholderText"/>
            </w:rPr>
            <w:t>Choose an item.</w:t>
          </w:r>
        </w:p>
      </w:docPartBody>
    </w:docPart>
    <w:docPart>
      <w:docPartPr>
        <w:name w:val="A236D218B6B14846BAFFAC731B32017C"/>
        <w:category>
          <w:name w:val="General"/>
          <w:gallery w:val="placeholder"/>
        </w:category>
        <w:types>
          <w:type w:val="bbPlcHdr"/>
        </w:types>
        <w:behaviors>
          <w:behavior w:val="content"/>
        </w:behaviors>
        <w:guid w:val="{A3D36C3D-3974-4BB1-8D08-91B74BA78625}"/>
      </w:docPartPr>
      <w:docPartBody>
        <w:p w:rsidR="00000000" w:rsidRDefault="00F97304" w:rsidP="00F97304">
          <w:pPr>
            <w:pStyle w:val="A236D218B6B14846BAFFAC731B32017C"/>
          </w:pPr>
          <w:r w:rsidRPr="006B7055">
            <w:rPr>
              <w:rStyle w:val="PlaceholderText"/>
            </w:rPr>
            <w:t>Choose an item.</w:t>
          </w:r>
        </w:p>
      </w:docPartBody>
    </w:docPart>
    <w:docPart>
      <w:docPartPr>
        <w:name w:val="05582D50214D4DDEA133B1DD8E667F58"/>
        <w:category>
          <w:name w:val="General"/>
          <w:gallery w:val="placeholder"/>
        </w:category>
        <w:types>
          <w:type w:val="bbPlcHdr"/>
        </w:types>
        <w:behaviors>
          <w:behavior w:val="content"/>
        </w:behaviors>
        <w:guid w:val="{CE95493A-F3C0-460B-9078-E069C165E128}"/>
      </w:docPartPr>
      <w:docPartBody>
        <w:p w:rsidR="00000000" w:rsidRDefault="00F97304" w:rsidP="00F97304">
          <w:pPr>
            <w:pStyle w:val="05582D50214D4DDEA133B1DD8E667F58"/>
          </w:pPr>
          <w:r w:rsidRPr="006B7055">
            <w:rPr>
              <w:rStyle w:val="PlaceholderText"/>
            </w:rPr>
            <w:t>Choose an item.</w:t>
          </w:r>
        </w:p>
      </w:docPartBody>
    </w:docPart>
    <w:docPart>
      <w:docPartPr>
        <w:name w:val="352295B793AF45CBBF5D246D09C1405D"/>
        <w:category>
          <w:name w:val="General"/>
          <w:gallery w:val="placeholder"/>
        </w:category>
        <w:types>
          <w:type w:val="bbPlcHdr"/>
        </w:types>
        <w:behaviors>
          <w:behavior w:val="content"/>
        </w:behaviors>
        <w:guid w:val="{710545B7-0B53-4945-987D-5E5156CBDB1A}"/>
      </w:docPartPr>
      <w:docPartBody>
        <w:p w:rsidR="00000000" w:rsidRDefault="00F97304" w:rsidP="00F97304">
          <w:pPr>
            <w:pStyle w:val="352295B793AF45CBBF5D246D09C1405D"/>
          </w:pPr>
          <w:r w:rsidRPr="006B7055">
            <w:rPr>
              <w:rStyle w:val="PlaceholderText"/>
            </w:rPr>
            <w:t>Choose an item.</w:t>
          </w:r>
        </w:p>
      </w:docPartBody>
    </w:docPart>
    <w:docPart>
      <w:docPartPr>
        <w:name w:val="2C2ADDB0485D4623AA68D5AD4601524F"/>
        <w:category>
          <w:name w:val="General"/>
          <w:gallery w:val="placeholder"/>
        </w:category>
        <w:types>
          <w:type w:val="bbPlcHdr"/>
        </w:types>
        <w:behaviors>
          <w:behavior w:val="content"/>
        </w:behaviors>
        <w:guid w:val="{912A5138-F8CB-4769-8E47-A1F960F7F8E6}"/>
      </w:docPartPr>
      <w:docPartBody>
        <w:p w:rsidR="00000000" w:rsidRDefault="00F97304" w:rsidP="00F97304">
          <w:pPr>
            <w:pStyle w:val="2C2ADDB0485D4623AA68D5AD4601524F"/>
          </w:pPr>
          <w:r w:rsidRPr="006B7055">
            <w:rPr>
              <w:rStyle w:val="PlaceholderText"/>
            </w:rPr>
            <w:t>Choose an item.</w:t>
          </w:r>
        </w:p>
      </w:docPartBody>
    </w:docPart>
    <w:docPart>
      <w:docPartPr>
        <w:name w:val="A60218B331C843049AA44A1E71AA5782"/>
        <w:category>
          <w:name w:val="General"/>
          <w:gallery w:val="placeholder"/>
        </w:category>
        <w:types>
          <w:type w:val="bbPlcHdr"/>
        </w:types>
        <w:behaviors>
          <w:behavior w:val="content"/>
        </w:behaviors>
        <w:guid w:val="{476ECB26-313F-4AC4-B23C-DB9786E19F75}"/>
      </w:docPartPr>
      <w:docPartBody>
        <w:p w:rsidR="00000000" w:rsidRDefault="00F97304" w:rsidP="00F97304">
          <w:pPr>
            <w:pStyle w:val="A60218B331C843049AA44A1E71AA5782"/>
          </w:pPr>
          <w:r w:rsidRPr="006B7055">
            <w:rPr>
              <w:rStyle w:val="PlaceholderText"/>
            </w:rPr>
            <w:t>Choose an item.</w:t>
          </w:r>
        </w:p>
      </w:docPartBody>
    </w:docPart>
    <w:docPart>
      <w:docPartPr>
        <w:name w:val="5D50951026714A8F8CAB14456870D42E"/>
        <w:category>
          <w:name w:val="General"/>
          <w:gallery w:val="placeholder"/>
        </w:category>
        <w:types>
          <w:type w:val="bbPlcHdr"/>
        </w:types>
        <w:behaviors>
          <w:behavior w:val="content"/>
        </w:behaviors>
        <w:guid w:val="{59D9C063-A61F-4AAC-BA84-5E7A173062ED}"/>
      </w:docPartPr>
      <w:docPartBody>
        <w:p w:rsidR="00000000" w:rsidRDefault="00F97304" w:rsidP="00F97304">
          <w:pPr>
            <w:pStyle w:val="5D50951026714A8F8CAB14456870D42E"/>
          </w:pPr>
          <w:r w:rsidRPr="006B7055">
            <w:rPr>
              <w:rStyle w:val="PlaceholderText"/>
            </w:rPr>
            <w:t>Choose an item.</w:t>
          </w:r>
        </w:p>
      </w:docPartBody>
    </w:docPart>
    <w:docPart>
      <w:docPartPr>
        <w:name w:val="DFE2F9D6389B4B60A89EAEC8CC344F57"/>
        <w:category>
          <w:name w:val="General"/>
          <w:gallery w:val="placeholder"/>
        </w:category>
        <w:types>
          <w:type w:val="bbPlcHdr"/>
        </w:types>
        <w:behaviors>
          <w:behavior w:val="content"/>
        </w:behaviors>
        <w:guid w:val="{3E8FAE75-5F84-4628-9877-75221D4E3D8C}"/>
      </w:docPartPr>
      <w:docPartBody>
        <w:p w:rsidR="00000000" w:rsidRDefault="00F97304" w:rsidP="00F97304">
          <w:pPr>
            <w:pStyle w:val="DFE2F9D6389B4B60A89EAEC8CC344F57"/>
          </w:pPr>
          <w:r w:rsidRPr="006B7055">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304"/>
    <w:rsid w:val="00317485"/>
    <w:rsid w:val="003F6541"/>
    <w:rsid w:val="00F973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7304"/>
    <w:rPr>
      <w:color w:val="808080"/>
    </w:rPr>
  </w:style>
  <w:style w:type="paragraph" w:customStyle="1" w:styleId="6E4F15393FE245EBA93584BD9ECB1D1C">
    <w:name w:val="6E4F15393FE245EBA93584BD9ECB1D1C"/>
    <w:rsid w:val="00F97304"/>
  </w:style>
  <w:style w:type="paragraph" w:customStyle="1" w:styleId="C4DC24A32E50458D9507EE73A9FE5C13">
    <w:name w:val="C4DC24A32E50458D9507EE73A9FE5C13"/>
    <w:rsid w:val="00F97304"/>
  </w:style>
  <w:style w:type="paragraph" w:customStyle="1" w:styleId="75B1FDCE2B7240B68D8771A4A493F951">
    <w:name w:val="75B1FDCE2B7240B68D8771A4A493F951"/>
    <w:rsid w:val="00F97304"/>
  </w:style>
  <w:style w:type="paragraph" w:customStyle="1" w:styleId="B8D28D5CEEB44F749007E00199A2B144">
    <w:name w:val="B8D28D5CEEB44F749007E00199A2B144"/>
    <w:rsid w:val="00F97304"/>
  </w:style>
  <w:style w:type="paragraph" w:customStyle="1" w:styleId="61628F1C0D7D4896A514FF55696CBF21">
    <w:name w:val="61628F1C0D7D4896A514FF55696CBF21"/>
    <w:rsid w:val="00F97304"/>
  </w:style>
  <w:style w:type="paragraph" w:customStyle="1" w:styleId="B644CF78BFB74C9DBCA80F6691045266">
    <w:name w:val="B644CF78BFB74C9DBCA80F6691045266"/>
    <w:rsid w:val="00F97304"/>
  </w:style>
  <w:style w:type="paragraph" w:customStyle="1" w:styleId="3A66319CACE24069BFC5C91FCD724470">
    <w:name w:val="3A66319CACE24069BFC5C91FCD724470"/>
    <w:rsid w:val="00F97304"/>
  </w:style>
  <w:style w:type="paragraph" w:customStyle="1" w:styleId="50900543A58842E79C4F47DBD3B31DF2">
    <w:name w:val="50900543A58842E79C4F47DBD3B31DF2"/>
    <w:rsid w:val="00F97304"/>
  </w:style>
  <w:style w:type="paragraph" w:customStyle="1" w:styleId="8D44880499EE474690CDD3EDBEC1A46A">
    <w:name w:val="8D44880499EE474690CDD3EDBEC1A46A"/>
    <w:rsid w:val="00F97304"/>
  </w:style>
  <w:style w:type="paragraph" w:customStyle="1" w:styleId="8551ABAC9640406B98B2EA6414AE8E74">
    <w:name w:val="8551ABAC9640406B98B2EA6414AE8E74"/>
    <w:rsid w:val="00F97304"/>
  </w:style>
  <w:style w:type="paragraph" w:customStyle="1" w:styleId="C9E46206640D48E9B2F3F3E555374FBC">
    <w:name w:val="C9E46206640D48E9B2F3F3E555374FBC"/>
    <w:rsid w:val="00F97304"/>
  </w:style>
  <w:style w:type="paragraph" w:customStyle="1" w:styleId="3FF7E80693834DE09391FA1DAF641290">
    <w:name w:val="3FF7E80693834DE09391FA1DAF641290"/>
    <w:rsid w:val="00F97304"/>
  </w:style>
  <w:style w:type="paragraph" w:customStyle="1" w:styleId="99C8BA5A5CF94D43B9F782DCE0832B71">
    <w:name w:val="99C8BA5A5CF94D43B9F782DCE0832B71"/>
    <w:rsid w:val="00F97304"/>
  </w:style>
  <w:style w:type="paragraph" w:customStyle="1" w:styleId="8A801C8F3E4048D3962612756F1FF99F">
    <w:name w:val="8A801C8F3E4048D3962612756F1FF99F"/>
    <w:rsid w:val="00F97304"/>
  </w:style>
  <w:style w:type="paragraph" w:customStyle="1" w:styleId="3F7229AEF738488B88C6F1A4C50D6BFC">
    <w:name w:val="3F7229AEF738488B88C6F1A4C50D6BFC"/>
    <w:rsid w:val="00F97304"/>
  </w:style>
  <w:style w:type="paragraph" w:customStyle="1" w:styleId="8EBA2C1C0E324626A89AF3A75CBA7DC4">
    <w:name w:val="8EBA2C1C0E324626A89AF3A75CBA7DC4"/>
    <w:rsid w:val="00F97304"/>
  </w:style>
  <w:style w:type="paragraph" w:customStyle="1" w:styleId="FF32F2B83FB5460F84C68A9D19E9DD66">
    <w:name w:val="FF32F2B83FB5460F84C68A9D19E9DD66"/>
    <w:rsid w:val="00F97304"/>
  </w:style>
  <w:style w:type="paragraph" w:customStyle="1" w:styleId="337F03B71D384E608F74C0181E2D79A3">
    <w:name w:val="337F03B71D384E608F74C0181E2D79A3"/>
    <w:rsid w:val="00F97304"/>
  </w:style>
  <w:style w:type="paragraph" w:customStyle="1" w:styleId="C262C48D1EE248EB90E007830E7B0DC9">
    <w:name w:val="C262C48D1EE248EB90E007830E7B0DC9"/>
    <w:rsid w:val="00F97304"/>
  </w:style>
  <w:style w:type="paragraph" w:customStyle="1" w:styleId="C3C6603A49F8403188B4E68556837BF5">
    <w:name w:val="C3C6603A49F8403188B4E68556837BF5"/>
    <w:rsid w:val="00F97304"/>
  </w:style>
  <w:style w:type="paragraph" w:customStyle="1" w:styleId="EB99A42F52F54AB78F2DE87AF0458EC4">
    <w:name w:val="EB99A42F52F54AB78F2DE87AF0458EC4"/>
    <w:rsid w:val="00F97304"/>
  </w:style>
  <w:style w:type="paragraph" w:customStyle="1" w:styleId="40094A8E82D8432483770B76448EAD75">
    <w:name w:val="40094A8E82D8432483770B76448EAD75"/>
    <w:rsid w:val="00F97304"/>
  </w:style>
  <w:style w:type="paragraph" w:customStyle="1" w:styleId="83BD9781E7874DCD9BF981F79BFD0E90">
    <w:name w:val="83BD9781E7874DCD9BF981F79BFD0E90"/>
    <w:rsid w:val="00F97304"/>
  </w:style>
  <w:style w:type="paragraph" w:customStyle="1" w:styleId="A298828DEE1340E1A294A56D3238807C">
    <w:name w:val="A298828DEE1340E1A294A56D3238807C"/>
    <w:rsid w:val="00F97304"/>
  </w:style>
  <w:style w:type="paragraph" w:customStyle="1" w:styleId="6FCFA71C564F4674825BBE9A4812FC74">
    <w:name w:val="6FCFA71C564F4674825BBE9A4812FC74"/>
    <w:rsid w:val="00F97304"/>
  </w:style>
  <w:style w:type="paragraph" w:customStyle="1" w:styleId="6618A5FC2A444EBC8B2EEBEDC8CFC9C6">
    <w:name w:val="6618A5FC2A444EBC8B2EEBEDC8CFC9C6"/>
    <w:rsid w:val="00F97304"/>
  </w:style>
  <w:style w:type="paragraph" w:customStyle="1" w:styleId="A825ABEC0DA94D01A03EC57520FF15A6">
    <w:name w:val="A825ABEC0DA94D01A03EC57520FF15A6"/>
    <w:rsid w:val="00F97304"/>
  </w:style>
  <w:style w:type="paragraph" w:customStyle="1" w:styleId="51A546D20B63404BABD4E0E08F092DB3">
    <w:name w:val="51A546D20B63404BABD4E0E08F092DB3"/>
    <w:rsid w:val="00F97304"/>
  </w:style>
  <w:style w:type="paragraph" w:customStyle="1" w:styleId="3703CC45179D45A38C6F5B6E1BB072ED">
    <w:name w:val="3703CC45179D45A38C6F5B6E1BB072ED"/>
    <w:rsid w:val="00F97304"/>
  </w:style>
  <w:style w:type="paragraph" w:customStyle="1" w:styleId="AE6DC1492A1D49CBA4E6DDC396CECA60">
    <w:name w:val="AE6DC1492A1D49CBA4E6DDC396CECA60"/>
    <w:rsid w:val="00F97304"/>
  </w:style>
  <w:style w:type="paragraph" w:customStyle="1" w:styleId="890799469553423E9B26189BAF9CA276">
    <w:name w:val="890799469553423E9B26189BAF9CA276"/>
    <w:rsid w:val="00F97304"/>
  </w:style>
  <w:style w:type="paragraph" w:customStyle="1" w:styleId="B52938F72FD040B18F8D5262AC088E33">
    <w:name w:val="B52938F72FD040B18F8D5262AC088E33"/>
    <w:rsid w:val="00F97304"/>
  </w:style>
  <w:style w:type="paragraph" w:customStyle="1" w:styleId="D986CE39CEAC446EBF413B51B30B8AB6">
    <w:name w:val="D986CE39CEAC446EBF413B51B30B8AB6"/>
    <w:rsid w:val="00F97304"/>
  </w:style>
  <w:style w:type="paragraph" w:customStyle="1" w:styleId="ABB908B920FE497D94B8FA63181FE2A3">
    <w:name w:val="ABB908B920FE497D94B8FA63181FE2A3"/>
    <w:rsid w:val="00F97304"/>
  </w:style>
  <w:style w:type="paragraph" w:customStyle="1" w:styleId="1CAB8E576ADE49B797D33CBF732F00B4">
    <w:name w:val="1CAB8E576ADE49B797D33CBF732F00B4"/>
    <w:rsid w:val="00F97304"/>
  </w:style>
  <w:style w:type="paragraph" w:customStyle="1" w:styleId="7AF4067A74EB401AA78D9793146DC260">
    <w:name w:val="7AF4067A74EB401AA78D9793146DC260"/>
    <w:rsid w:val="00F97304"/>
  </w:style>
  <w:style w:type="paragraph" w:customStyle="1" w:styleId="3D8EF272893E464894595E554704CA3B">
    <w:name w:val="3D8EF272893E464894595E554704CA3B"/>
    <w:rsid w:val="00F97304"/>
  </w:style>
  <w:style w:type="paragraph" w:customStyle="1" w:styleId="854ABADFFE564EF1B25C23475081BB18">
    <w:name w:val="854ABADFFE564EF1B25C23475081BB18"/>
    <w:rsid w:val="00F97304"/>
  </w:style>
  <w:style w:type="paragraph" w:customStyle="1" w:styleId="977049014594440BB70325E1C21A7CE0">
    <w:name w:val="977049014594440BB70325E1C21A7CE0"/>
    <w:rsid w:val="00F97304"/>
  </w:style>
  <w:style w:type="paragraph" w:customStyle="1" w:styleId="CB56C9725E6C4B069645528D1C7B2112">
    <w:name w:val="CB56C9725E6C4B069645528D1C7B2112"/>
    <w:rsid w:val="00F97304"/>
  </w:style>
  <w:style w:type="paragraph" w:customStyle="1" w:styleId="A43A5033CBE447FB9F7CC31F14D2805E">
    <w:name w:val="A43A5033CBE447FB9F7CC31F14D2805E"/>
    <w:rsid w:val="00F97304"/>
  </w:style>
  <w:style w:type="paragraph" w:customStyle="1" w:styleId="1763DC68F6744BC386DF60B3D7A2B718">
    <w:name w:val="1763DC68F6744BC386DF60B3D7A2B718"/>
    <w:rsid w:val="00F97304"/>
  </w:style>
  <w:style w:type="paragraph" w:customStyle="1" w:styleId="66D9245DAC6345BA81F3CBE35C13F6CE">
    <w:name w:val="66D9245DAC6345BA81F3CBE35C13F6CE"/>
    <w:rsid w:val="00F97304"/>
  </w:style>
  <w:style w:type="paragraph" w:customStyle="1" w:styleId="F006D21DEC3E4FD297BD463E9765DE51">
    <w:name w:val="F006D21DEC3E4FD297BD463E9765DE51"/>
    <w:rsid w:val="00F97304"/>
  </w:style>
  <w:style w:type="paragraph" w:customStyle="1" w:styleId="8869B49469964EC1BFE05C3C63F5E2F9">
    <w:name w:val="8869B49469964EC1BFE05C3C63F5E2F9"/>
    <w:rsid w:val="00F97304"/>
  </w:style>
  <w:style w:type="paragraph" w:customStyle="1" w:styleId="C5E98C654E5A4F58A0E5734C7ED74D8B">
    <w:name w:val="C5E98C654E5A4F58A0E5734C7ED74D8B"/>
    <w:rsid w:val="00F97304"/>
  </w:style>
  <w:style w:type="paragraph" w:customStyle="1" w:styleId="FD77B1501820475D959FC4383A47F75C">
    <w:name w:val="FD77B1501820475D959FC4383A47F75C"/>
    <w:rsid w:val="00F97304"/>
  </w:style>
  <w:style w:type="paragraph" w:customStyle="1" w:styleId="97D54921034644EF8C3C1FD8E30EEAF1">
    <w:name w:val="97D54921034644EF8C3C1FD8E30EEAF1"/>
    <w:rsid w:val="00F97304"/>
  </w:style>
  <w:style w:type="paragraph" w:customStyle="1" w:styleId="FB26AF71F25D4B66A4A68B8017537433">
    <w:name w:val="FB26AF71F25D4B66A4A68B8017537433"/>
    <w:rsid w:val="00F97304"/>
  </w:style>
  <w:style w:type="paragraph" w:customStyle="1" w:styleId="C468E654142B42EFBE86652527D7A6E1">
    <w:name w:val="C468E654142B42EFBE86652527D7A6E1"/>
    <w:rsid w:val="00F97304"/>
  </w:style>
  <w:style w:type="paragraph" w:customStyle="1" w:styleId="929B5F681CF848C59538F4BDD9A05B8A">
    <w:name w:val="929B5F681CF848C59538F4BDD9A05B8A"/>
    <w:rsid w:val="00F97304"/>
  </w:style>
  <w:style w:type="paragraph" w:customStyle="1" w:styleId="08CDFF2F02A54133A56D8D91C308548E">
    <w:name w:val="08CDFF2F02A54133A56D8D91C308548E"/>
    <w:rsid w:val="00F97304"/>
  </w:style>
  <w:style w:type="paragraph" w:customStyle="1" w:styleId="E07B530DC2BF496C93B4D55760888BB8">
    <w:name w:val="E07B530DC2BF496C93B4D55760888BB8"/>
    <w:rsid w:val="00F97304"/>
  </w:style>
  <w:style w:type="paragraph" w:customStyle="1" w:styleId="84901014ED68457696D2648C6F4A22F7">
    <w:name w:val="84901014ED68457696D2648C6F4A22F7"/>
    <w:rsid w:val="00F97304"/>
  </w:style>
  <w:style w:type="paragraph" w:customStyle="1" w:styleId="20F92840B446445997C39A9C92E60241">
    <w:name w:val="20F92840B446445997C39A9C92E60241"/>
    <w:rsid w:val="00F97304"/>
  </w:style>
  <w:style w:type="paragraph" w:customStyle="1" w:styleId="2AFB554FAAE947A5B550063E05374EF1">
    <w:name w:val="2AFB554FAAE947A5B550063E05374EF1"/>
    <w:rsid w:val="00F97304"/>
  </w:style>
  <w:style w:type="paragraph" w:customStyle="1" w:styleId="6D8B4BDFC8B0428BB68FA77E8471C647">
    <w:name w:val="6D8B4BDFC8B0428BB68FA77E8471C647"/>
    <w:rsid w:val="00F97304"/>
  </w:style>
  <w:style w:type="paragraph" w:customStyle="1" w:styleId="D96728FD4E6046E2BA3F19337F68E8CC">
    <w:name w:val="D96728FD4E6046E2BA3F19337F68E8CC"/>
    <w:rsid w:val="00F97304"/>
  </w:style>
  <w:style w:type="paragraph" w:customStyle="1" w:styleId="4BF74C607AD94603B4A369CE0FF70ED7">
    <w:name w:val="4BF74C607AD94603B4A369CE0FF70ED7"/>
    <w:rsid w:val="00F97304"/>
  </w:style>
  <w:style w:type="paragraph" w:customStyle="1" w:styleId="19E6093023AA4332AC12B2F3F97F85AE">
    <w:name w:val="19E6093023AA4332AC12B2F3F97F85AE"/>
    <w:rsid w:val="00F97304"/>
  </w:style>
  <w:style w:type="paragraph" w:customStyle="1" w:styleId="BACE60746FAC4B35B6C18F0AD3379017">
    <w:name w:val="BACE60746FAC4B35B6C18F0AD3379017"/>
    <w:rsid w:val="00F97304"/>
  </w:style>
  <w:style w:type="paragraph" w:customStyle="1" w:styleId="7D8DEF822C81459AA46E5DB00E19E7F4">
    <w:name w:val="7D8DEF822C81459AA46E5DB00E19E7F4"/>
    <w:rsid w:val="00F97304"/>
  </w:style>
  <w:style w:type="paragraph" w:customStyle="1" w:styleId="3F83652F8A5D4F2B99D7CD110DC6A68F">
    <w:name w:val="3F83652F8A5D4F2B99D7CD110DC6A68F"/>
    <w:rsid w:val="00F97304"/>
  </w:style>
  <w:style w:type="paragraph" w:customStyle="1" w:styleId="5FAB56C2239B4C4E8781001BAD1F7713">
    <w:name w:val="5FAB56C2239B4C4E8781001BAD1F7713"/>
    <w:rsid w:val="00F97304"/>
  </w:style>
  <w:style w:type="paragraph" w:customStyle="1" w:styleId="297D452E2BCF471A8BF4451B22F71063">
    <w:name w:val="297D452E2BCF471A8BF4451B22F71063"/>
    <w:rsid w:val="00F97304"/>
  </w:style>
  <w:style w:type="paragraph" w:customStyle="1" w:styleId="1F88346FE6454221BF50311A20857EE8">
    <w:name w:val="1F88346FE6454221BF50311A20857EE8"/>
    <w:rsid w:val="00F97304"/>
  </w:style>
  <w:style w:type="paragraph" w:customStyle="1" w:styleId="FFF644D108F54B82A15EA26A5FFDFD35">
    <w:name w:val="FFF644D108F54B82A15EA26A5FFDFD35"/>
    <w:rsid w:val="00F97304"/>
  </w:style>
  <w:style w:type="paragraph" w:customStyle="1" w:styleId="F765B5F42DEA41E8A7746197097B9B7D">
    <w:name w:val="F765B5F42DEA41E8A7746197097B9B7D"/>
    <w:rsid w:val="00F97304"/>
  </w:style>
  <w:style w:type="paragraph" w:customStyle="1" w:styleId="D88D7681BFCC4E54854D4DD29BC3ECB7">
    <w:name w:val="D88D7681BFCC4E54854D4DD29BC3ECB7"/>
    <w:rsid w:val="00F97304"/>
  </w:style>
  <w:style w:type="paragraph" w:customStyle="1" w:styleId="71954A4B122048D6A610FA920D678E42">
    <w:name w:val="71954A4B122048D6A610FA920D678E42"/>
    <w:rsid w:val="00F97304"/>
  </w:style>
  <w:style w:type="paragraph" w:customStyle="1" w:styleId="1C96AEA0BB414DA3B95603B3A79378F3">
    <w:name w:val="1C96AEA0BB414DA3B95603B3A79378F3"/>
    <w:rsid w:val="00F97304"/>
  </w:style>
  <w:style w:type="paragraph" w:customStyle="1" w:styleId="D20EA9ED36844CFE93359BF063D30D58">
    <w:name w:val="D20EA9ED36844CFE93359BF063D30D58"/>
    <w:rsid w:val="00F97304"/>
  </w:style>
  <w:style w:type="paragraph" w:customStyle="1" w:styleId="521B1ADAC9A24953B1754D76E88E5C34">
    <w:name w:val="521B1ADAC9A24953B1754D76E88E5C34"/>
    <w:rsid w:val="00F97304"/>
  </w:style>
  <w:style w:type="paragraph" w:customStyle="1" w:styleId="601E297A4AFD4ACFA23B46B689AE4F97">
    <w:name w:val="601E297A4AFD4ACFA23B46B689AE4F97"/>
    <w:rsid w:val="00F97304"/>
  </w:style>
  <w:style w:type="paragraph" w:customStyle="1" w:styleId="F9D392E35EFE49DCBBBFF0BF25111F4B">
    <w:name w:val="F9D392E35EFE49DCBBBFF0BF25111F4B"/>
    <w:rsid w:val="00F97304"/>
  </w:style>
  <w:style w:type="paragraph" w:customStyle="1" w:styleId="A236D218B6B14846BAFFAC731B32017C">
    <w:name w:val="A236D218B6B14846BAFFAC731B32017C"/>
    <w:rsid w:val="00F97304"/>
  </w:style>
  <w:style w:type="paragraph" w:customStyle="1" w:styleId="05582D50214D4DDEA133B1DD8E667F58">
    <w:name w:val="05582D50214D4DDEA133B1DD8E667F58"/>
    <w:rsid w:val="00F97304"/>
  </w:style>
  <w:style w:type="paragraph" w:customStyle="1" w:styleId="352295B793AF45CBBF5D246D09C1405D">
    <w:name w:val="352295B793AF45CBBF5D246D09C1405D"/>
    <w:rsid w:val="00F97304"/>
  </w:style>
  <w:style w:type="paragraph" w:customStyle="1" w:styleId="2C2ADDB0485D4623AA68D5AD4601524F">
    <w:name w:val="2C2ADDB0485D4623AA68D5AD4601524F"/>
    <w:rsid w:val="00F97304"/>
  </w:style>
  <w:style w:type="paragraph" w:customStyle="1" w:styleId="A60218B331C843049AA44A1E71AA5782">
    <w:name w:val="A60218B331C843049AA44A1E71AA5782"/>
    <w:rsid w:val="00F97304"/>
  </w:style>
  <w:style w:type="paragraph" w:customStyle="1" w:styleId="5D50951026714A8F8CAB14456870D42E">
    <w:name w:val="5D50951026714A8F8CAB14456870D42E"/>
    <w:rsid w:val="00F97304"/>
  </w:style>
  <w:style w:type="paragraph" w:customStyle="1" w:styleId="DFE2F9D6389B4B60A89EAEC8CC344F57">
    <w:name w:val="DFE2F9D6389B4B60A89EAEC8CC344F57"/>
    <w:rsid w:val="00F973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343</Pages>
  <Words>45421</Words>
  <Characters>258901</Characters>
  <Application>Microsoft Office Word</Application>
  <DocSecurity>0</DocSecurity>
  <Lines>2157</Lines>
  <Paragraphs>607</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303715</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5</cp:revision>
  <cp:lastPrinted>2023-04-14T13:21:00Z</cp:lastPrinted>
  <dcterms:created xsi:type="dcterms:W3CDTF">2024-06-14T08:58:00Z</dcterms:created>
  <dcterms:modified xsi:type="dcterms:W3CDTF">2024-06-14T09:10:00Z</dcterms:modified>
</cp:coreProperties>
</file>